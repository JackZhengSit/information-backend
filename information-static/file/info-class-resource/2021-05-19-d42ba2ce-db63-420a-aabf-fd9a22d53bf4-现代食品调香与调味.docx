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101349" w14:textId="77777777" w:rsidR="00970176" w:rsidRDefault="00970176">
      <w:pPr>
        <w:jc w:val="center"/>
        <w:rPr>
          <w:ins w:id="17" w:author="LLWWY" w:date="2019-12-28T11:50:00Z"/>
          <w:rFonts w:ascii="华文仿宋" w:eastAsia="华文仿宋" w:hAnsi="华文仿宋"/>
          <w:b/>
          <w:sz w:val="52"/>
          <w:szCs w:val="52"/>
        </w:rPr>
      </w:pPr>
    </w:p>
    <w:p w14:paraId="741F9FCD" w14:textId="77777777" w:rsidR="00970176" w:rsidRPr="00970176" w:rsidRDefault="008D6EE0">
      <w:pPr>
        <w:jc w:val="center"/>
        <w:rPr>
          <w:rFonts w:ascii="华文仿宋" w:eastAsia="华文仿宋" w:hAnsi="华文仿宋"/>
          <w:b/>
          <w:sz w:val="52"/>
          <w:rPrChange w:id="18" w:author="Administrator" w:date="2019-12-31T13:44:00Z">
            <w:rPr>
              <w:rFonts w:ascii="华文仿宋" w:hAnsi="华文仿宋"/>
              <w:b/>
              <w:sz w:val="52"/>
            </w:rPr>
          </w:rPrChange>
        </w:rPr>
        <w:sectPr w:rsidR="00970176" w:rsidRPr="00970176">
          <w:footerReference w:type="default" r:id="rId11"/>
          <w:pgSz w:w="11906" w:h="16838"/>
          <w:pgMar w:top="1440" w:right="1800" w:bottom="1440" w:left="1800" w:header="851" w:footer="992" w:gutter="0"/>
          <w:cols w:space="425"/>
          <w:docGrid w:type="lines" w:linePitch="312"/>
        </w:sectPr>
      </w:pPr>
      <w:r>
        <w:rPr>
          <w:rFonts w:ascii="华文仿宋" w:eastAsia="华文仿宋" w:hAnsi="华文仿宋"/>
          <w:b/>
          <w:sz w:val="52"/>
          <w:rPrChange w:id="25" w:author="Administrator" w:date="2019-12-31T13:44:00Z">
            <w:rPr>
              <w:rFonts w:ascii="华文仿宋" w:hAnsi="华文仿宋"/>
              <w:b/>
              <w:sz w:val="52"/>
            </w:rPr>
          </w:rPrChange>
        </w:rPr>
        <w:t>现代食品调香与调味</w:t>
      </w:r>
    </w:p>
    <w:p w14:paraId="7C426558" w14:textId="77777777" w:rsidR="00970176" w:rsidRDefault="008D6EE0">
      <w:pPr>
        <w:spacing w:line="360" w:lineRule="auto"/>
        <w:jc w:val="center"/>
        <w:rPr>
          <w:rFonts w:ascii="Times New Roman" w:hAnsiTheme="minorEastAsia" w:cs="Times New Roman"/>
          <w:sz w:val="24"/>
        </w:rPr>
      </w:pPr>
      <w:r>
        <w:rPr>
          <w:rFonts w:ascii="Times New Roman" w:hAnsiTheme="minorEastAsia" w:cs="Times New Roman" w:hint="eastAsia"/>
          <w:sz w:val="24"/>
        </w:rPr>
        <w:lastRenderedPageBreak/>
        <w:t>前</w:t>
      </w:r>
      <w:r>
        <w:rPr>
          <w:rFonts w:ascii="Times New Roman" w:hAnsiTheme="minorEastAsia" w:cs="Times New Roman" w:hint="eastAsia"/>
          <w:sz w:val="24"/>
        </w:rPr>
        <w:t xml:space="preserve">  </w:t>
      </w:r>
      <w:r>
        <w:rPr>
          <w:rFonts w:ascii="Times New Roman" w:hAnsiTheme="minorEastAsia" w:cs="Times New Roman" w:hint="eastAsia"/>
          <w:sz w:val="24"/>
        </w:rPr>
        <w:t>言</w:t>
      </w:r>
    </w:p>
    <w:p w14:paraId="1A36D423"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sz w:val="24"/>
        </w:rPr>
        <w:t>现代食品正朝着</w:t>
      </w:r>
      <w:r>
        <w:rPr>
          <w:rFonts w:ascii="Times New Roman" w:hAnsi="Times New Roman" w:cs="Times New Roman"/>
          <w:sz w:val="24"/>
        </w:rPr>
        <w:t>“</w:t>
      </w:r>
      <w:r>
        <w:rPr>
          <w:rFonts w:ascii="Times New Roman" w:hAnsiTheme="minorEastAsia" w:cs="Times New Roman"/>
          <w:sz w:val="24"/>
        </w:rPr>
        <w:t>轻食化</w:t>
      </w:r>
      <w:r>
        <w:rPr>
          <w:rFonts w:ascii="Times New Roman" w:hAnsi="Times New Roman" w:cs="Times New Roman"/>
          <w:sz w:val="24"/>
        </w:rPr>
        <w:t>”</w:t>
      </w:r>
      <w:r>
        <w:rPr>
          <w:rFonts w:ascii="Times New Roman" w:hAnsiTheme="minorEastAsia" w:cs="Times New Roman"/>
          <w:sz w:val="24"/>
        </w:rPr>
        <w:t>的方向发展，健康，美味是现代食品的主旋律。轻食化的</w:t>
      </w:r>
      <w:r>
        <w:rPr>
          <w:rFonts w:ascii="Times New Roman" w:hAnsiTheme="minorEastAsia" w:cs="Times New Roman"/>
          <w:sz w:val="24"/>
          <w:szCs w:val="24"/>
        </w:rPr>
        <w:t>代表就是低盐，低糖和低脂食品。伴随着这样的需求，相应的调香与调味该如何应对。另外，清真食品正受到越来越多人的青睐，对这类食品的调香与调味还很少有人顾及。因此，本书正是从这样的视角来介绍现代食品的调香与调味技术，以期为相关的从业人员以及广大消费者提供一个科学的判断和参考。</w:t>
      </w:r>
    </w:p>
    <w:p w14:paraId="4474FD3C"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那么全球的风味流行趋势到底是怎样的？让我们以</w:t>
      </w:r>
      <w:r>
        <w:rPr>
          <w:rFonts w:ascii="Times New Roman" w:hAnsiTheme="minorEastAsia" w:cs="Times New Roman" w:hint="eastAsia"/>
          <w:sz w:val="24"/>
          <w:szCs w:val="24"/>
        </w:rPr>
        <w:t>2018</w:t>
      </w:r>
      <w:r>
        <w:rPr>
          <w:rFonts w:ascii="Times New Roman" w:hAnsiTheme="minorEastAsia" w:cs="Times New Roman" w:hint="eastAsia"/>
          <w:sz w:val="24"/>
          <w:szCs w:val="24"/>
        </w:rPr>
        <w:t>年</w:t>
      </w:r>
      <w:r>
        <w:rPr>
          <w:rFonts w:ascii="Times New Roman" w:hAnsiTheme="minorEastAsia" w:cs="Times New Roman" w:hint="eastAsia"/>
          <w:sz w:val="24"/>
          <w:szCs w:val="24"/>
        </w:rPr>
        <w:t>11</w:t>
      </w:r>
      <w:r>
        <w:rPr>
          <w:rFonts w:ascii="Times New Roman" w:hAnsiTheme="minorEastAsia" w:cs="Times New Roman" w:hint="eastAsia"/>
          <w:sz w:val="24"/>
          <w:szCs w:val="24"/>
        </w:rPr>
        <w:t>月在美国大西洋城举行的</w:t>
      </w:r>
      <w:r>
        <w:rPr>
          <w:rFonts w:ascii="Times New Roman" w:hAnsiTheme="minorEastAsia" w:cs="Times New Roman" w:hint="eastAsia"/>
          <w:sz w:val="24"/>
          <w:szCs w:val="24"/>
        </w:rPr>
        <w:t>Flavorcon</w:t>
      </w:r>
      <w:r>
        <w:rPr>
          <w:rFonts w:ascii="Times New Roman" w:hAnsiTheme="minorEastAsia" w:cs="Times New Roman" w:hint="eastAsia"/>
          <w:sz w:val="24"/>
          <w:szCs w:val="24"/>
        </w:rPr>
        <w:t>的会议上，各位演讲嘉宾所展示的未来风味的流行趋势来回答这个问题。</w:t>
      </w:r>
    </w:p>
    <w:p w14:paraId="5723BB51"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赛百味</w:t>
      </w:r>
      <w:r>
        <w:rPr>
          <w:rFonts w:ascii="Times New Roman" w:hAnsiTheme="minorEastAsia" w:cs="Times New Roman" w:hint="eastAsia"/>
          <w:b/>
          <w:sz w:val="24"/>
          <w:szCs w:val="24"/>
        </w:rPr>
        <w:t>(Subway)</w:t>
      </w:r>
      <w:r>
        <w:rPr>
          <w:rFonts w:ascii="Times New Roman" w:hAnsiTheme="minorEastAsia" w:cs="Times New Roman" w:hint="eastAsia"/>
          <w:b/>
          <w:sz w:val="24"/>
          <w:szCs w:val="24"/>
        </w:rPr>
        <w:t>的创新之道</w:t>
      </w:r>
    </w:p>
    <w:p w14:paraId="10D5E812"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赛百味拉丁美洲创新中心的烹饪研发总监</w:t>
      </w:r>
      <w:r>
        <w:rPr>
          <w:rFonts w:ascii="Times New Roman" w:hAnsiTheme="minorEastAsia" w:cs="Times New Roman" w:hint="eastAsia"/>
          <w:sz w:val="24"/>
          <w:szCs w:val="24"/>
        </w:rPr>
        <w:t>Rodolfo Estrada</w:t>
      </w:r>
      <w:r>
        <w:rPr>
          <w:rFonts w:ascii="Times New Roman" w:hAnsiTheme="minorEastAsia" w:cs="Times New Roman" w:hint="eastAsia"/>
          <w:sz w:val="24"/>
          <w:szCs w:val="24"/>
        </w:rPr>
        <w:t>，他发表了赛百味产品开发和创新方面的主旨演讲。</w:t>
      </w:r>
    </w:p>
    <w:p w14:paraId="7934C59D"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在他的演讲中，</w:t>
      </w:r>
      <w:r>
        <w:rPr>
          <w:rFonts w:ascii="Times New Roman" w:hAnsiTheme="minorEastAsia" w:cs="Times New Roman" w:hint="eastAsia"/>
          <w:sz w:val="24"/>
          <w:szCs w:val="24"/>
        </w:rPr>
        <w:t>Estrada</w:t>
      </w:r>
      <w:r>
        <w:rPr>
          <w:rFonts w:ascii="Times New Roman" w:hAnsiTheme="minorEastAsia" w:cs="Times New Roman" w:hint="eastAsia"/>
          <w:sz w:val="24"/>
          <w:szCs w:val="24"/>
        </w:rPr>
        <w:t>分享了赛百味的创造产品的多步开发过程。例如，鸡肉是加勒比海消费者们的首选蛋白质。</w:t>
      </w:r>
      <w:r>
        <w:rPr>
          <w:rFonts w:ascii="Times New Roman" w:hAnsiTheme="minorEastAsia" w:cs="Times New Roman" w:hint="eastAsia"/>
          <w:sz w:val="24"/>
          <w:szCs w:val="24"/>
        </w:rPr>
        <w:t>Estrada</w:t>
      </w:r>
      <w:r>
        <w:rPr>
          <w:rFonts w:ascii="Times New Roman" w:hAnsiTheme="minorEastAsia" w:cs="Times New Roman" w:hint="eastAsia"/>
          <w:sz w:val="24"/>
          <w:szCs w:val="24"/>
        </w:rPr>
        <w:t>的团队先从研究当地的调味料和香料入手，创造了一款当地人耳熟能详的一道菜的风味，而这道菜恰好是加勒比海文化中晚餐的一个压轴菜。但是，即使到了产品上市和市场测试阶段，产品的开发仍然留有空间。</w:t>
      </w:r>
    </w:p>
    <w:p w14:paraId="788E1862"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满足需要，重塑风味配方</w:t>
      </w:r>
    </w:p>
    <w:p w14:paraId="7E4A6DA5"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Esha</w:t>
      </w:r>
      <w:r>
        <w:rPr>
          <w:rFonts w:ascii="Times New Roman" w:hAnsiTheme="minorEastAsia" w:cs="Times New Roman" w:hint="eastAsia"/>
          <w:sz w:val="24"/>
          <w:szCs w:val="24"/>
        </w:rPr>
        <w:t>风味咨询公司的风味顾问</w:t>
      </w:r>
      <w:r>
        <w:rPr>
          <w:rFonts w:ascii="Times New Roman" w:hAnsiTheme="minorEastAsia" w:cs="Times New Roman" w:hint="eastAsia"/>
          <w:sz w:val="24"/>
          <w:szCs w:val="24"/>
        </w:rPr>
        <w:t>Matthias Guentert</w:t>
      </w:r>
      <w:r>
        <w:rPr>
          <w:rFonts w:ascii="Times New Roman" w:hAnsiTheme="minorEastAsia" w:cs="Times New Roman" w:hint="eastAsia"/>
          <w:sz w:val="24"/>
          <w:szCs w:val="24"/>
        </w:rPr>
        <w:t>博士和高级风味顾问</w:t>
      </w:r>
      <w:r>
        <w:rPr>
          <w:rFonts w:ascii="Times New Roman" w:hAnsiTheme="minorEastAsia" w:cs="Times New Roman" w:hint="eastAsia"/>
          <w:sz w:val="24"/>
          <w:szCs w:val="24"/>
        </w:rPr>
        <w:t>Ketan Shah</w:t>
      </w:r>
      <w:r>
        <w:rPr>
          <w:rFonts w:ascii="Times New Roman" w:hAnsiTheme="minorEastAsia" w:cs="Times New Roman" w:hint="eastAsia"/>
          <w:sz w:val="24"/>
          <w:szCs w:val="24"/>
        </w:rPr>
        <w:t>重点阐述了风味开发和发展趋势之间的关系，以及怎样重塑香精配方以满足有意识消费人群的需要。</w:t>
      </w:r>
    </w:p>
    <w:p w14:paraId="085D5180"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近年来，影响香精最大的趋势就是消费者对天然，无糖或少糖、少盐产品的需求，每一个需求都带来了其特有的一组挑战。</w:t>
      </w:r>
      <w:r>
        <w:rPr>
          <w:rFonts w:ascii="Times New Roman" w:hAnsiTheme="minorEastAsia" w:cs="Times New Roman" w:hint="eastAsia"/>
          <w:sz w:val="24"/>
          <w:szCs w:val="24"/>
        </w:rPr>
        <w:t>Guentert</w:t>
      </w:r>
      <w:r>
        <w:rPr>
          <w:rFonts w:ascii="Times New Roman" w:hAnsiTheme="minorEastAsia" w:cs="Times New Roman" w:hint="eastAsia"/>
          <w:sz w:val="24"/>
          <w:szCs w:val="24"/>
        </w:rPr>
        <w:t>强调具有改性特征的香精</w:t>
      </w:r>
      <w:r>
        <w:rPr>
          <w:rFonts w:ascii="Times New Roman" w:hAnsiTheme="minorEastAsia" w:cs="Times New Roman" w:hint="eastAsia"/>
          <w:sz w:val="24"/>
          <w:szCs w:val="24"/>
        </w:rPr>
        <w:t>(flavors with modifying properties, FMPs)</w:t>
      </w:r>
      <w:r>
        <w:rPr>
          <w:rFonts w:ascii="Times New Roman" w:hAnsiTheme="minorEastAsia" w:cs="Times New Roman" w:hint="eastAsia"/>
          <w:sz w:val="24"/>
          <w:szCs w:val="24"/>
        </w:rPr>
        <w:t>作为解决方案，正好可以应对被这些趋势所影响的对于香精的挑战。</w:t>
      </w:r>
      <w:r>
        <w:rPr>
          <w:rFonts w:ascii="Times New Roman" w:hAnsiTheme="minorEastAsia" w:cs="Times New Roman" w:hint="eastAsia"/>
          <w:sz w:val="24"/>
          <w:szCs w:val="24"/>
        </w:rPr>
        <w:t>FMPs</w:t>
      </w:r>
      <w:r>
        <w:rPr>
          <w:rFonts w:ascii="Times New Roman" w:hAnsiTheme="minorEastAsia" w:cs="Times New Roman" w:hint="eastAsia"/>
          <w:sz w:val="24"/>
          <w:szCs w:val="24"/>
        </w:rPr>
        <w:t>在不影响风味的前提下，改善和维持了食品的整体风味。当需要采用</w:t>
      </w:r>
      <w:r>
        <w:rPr>
          <w:rFonts w:ascii="Times New Roman" w:hAnsiTheme="minorEastAsia" w:cs="Times New Roman" w:hint="eastAsia"/>
          <w:sz w:val="24"/>
          <w:szCs w:val="24"/>
        </w:rPr>
        <w:t>FMPs</w:t>
      </w:r>
      <w:r>
        <w:rPr>
          <w:rFonts w:ascii="Times New Roman" w:hAnsiTheme="minorEastAsia" w:cs="Times New Roman" w:hint="eastAsia"/>
          <w:sz w:val="24"/>
          <w:szCs w:val="24"/>
        </w:rPr>
        <w:t>的时候，调香师需要有</w:t>
      </w:r>
      <w:r>
        <w:rPr>
          <w:rFonts w:ascii="Times New Roman" w:hAnsiTheme="minorEastAsia" w:cs="Times New Roman" w:hint="eastAsia"/>
          <w:sz w:val="24"/>
          <w:szCs w:val="24"/>
        </w:rPr>
        <w:t>与使用量和最大使用量相关的额外的感官数据。</w:t>
      </w:r>
    </w:p>
    <w:p w14:paraId="7F0C4708"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对于天然香精，调香师必须使用有限的原料库，并提供额外的文件以证明其天然属性。在创制低糖的香精方面，人工合成的和天然的甜味剂通常会被加入到</w:t>
      </w:r>
      <w:r>
        <w:rPr>
          <w:rFonts w:ascii="Times New Roman" w:hAnsiTheme="minorEastAsia" w:cs="Times New Roman" w:hint="eastAsia"/>
          <w:sz w:val="24"/>
          <w:szCs w:val="24"/>
        </w:rPr>
        <w:lastRenderedPageBreak/>
        <w:t>配方中，以达到其风味需求。</w:t>
      </w:r>
    </w:p>
    <w:p w14:paraId="150DEC34"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Shah</w:t>
      </w:r>
      <w:r>
        <w:rPr>
          <w:rFonts w:ascii="Times New Roman" w:hAnsiTheme="minorEastAsia" w:cs="Times New Roman" w:hint="eastAsia"/>
          <w:sz w:val="24"/>
          <w:szCs w:val="24"/>
        </w:rPr>
        <w:t>说降低盐，糖和热量已经变得越来越司空见惯了，这从调香师的角度来说确实存在着挑战。</w:t>
      </w:r>
    </w:p>
    <w:p w14:paraId="522B48C0"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你喜欢怎样的辣？</w:t>
      </w:r>
    </w:p>
    <w:p w14:paraId="6192E0FD"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辣椒和辣子风味则被继续看到其强劲的市场增长和产品的细分化程度，包括印度的鬼影辣椒，哈瓦那辣椒和四川辣椒风味。</w:t>
      </w:r>
      <w:r>
        <w:rPr>
          <w:rFonts w:ascii="Times New Roman" w:hAnsiTheme="minorEastAsia" w:cs="Times New Roman" w:hint="eastAsia"/>
          <w:sz w:val="24"/>
          <w:szCs w:val="24"/>
        </w:rPr>
        <w:t>Kalsec</w:t>
      </w:r>
      <w:r>
        <w:rPr>
          <w:rFonts w:ascii="Times New Roman" w:hAnsiTheme="minorEastAsia" w:cs="Times New Roman" w:hint="eastAsia"/>
          <w:sz w:val="24"/>
          <w:szCs w:val="24"/>
        </w:rPr>
        <w:t>的首席风味化学家</w:t>
      </w:r>
      <w:r>
        <w:rPr>
          <w:rFonts w:ascii="Times New Roman" w:hAnsiTheme="minorEastAsia" w:cs="Times New Roman" w:hint="eastAsia"/>
          <w:sz w:val="24"/>
          <w:szCs w:val="24"/>
        </w:rPr>
        <w:t>Shane McDonald</w:t>
      </w:r>
      <w:r>
        <w:rPr>
          <w:rFonts w:ascii="Times New Roman" w:hAnsiTheme="minorEastAsia" w:cs="Times New Roman" w:hint="eastAsia"/>
          <w:sz w:val="24"/>
          <w:szCs w:val="24"/>
        </w:rPr>
        <w:t>如此谈论全球市场上的特种辣椒们。</w:t>
      </w:r>
    </w:p>
    <w:p w14:paraId="5ACE31AF"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McDonald</w:t>
      </w:r>
      <w:r>
        <w:rPr>
          <w:rFonts w:ascii="Times New Roman" w:hAnsiTheme="minorEastAsia" w:cs="Times New Roman" w:hint="eastAsia"/>
          <w:sz w:val="24"/>
          <w:szCs w:val="24"/>
        </w:rPr>
        <w:t>表示，根据</w:t>
      </w:r>
      <w:r>
        <w:rPr>
          <w:rFonts w:ascii="Times New Roman" w:hAnsiTheme="minorEastAsia" w:cs="Times New Roman" w:hint="eastAsia"/>
          <w:sz w:val="24"/>
          <w:szCs w:val="24"/>
        </w:rPr>
        <w:t>Kalsec</w:t>
      </w:r>
      <w:r>
        <w:rPr>
          <w:rFonts w:ascii="Times New Roman" w:hAnsiTheme="minorEastAsia" w:cs="Times New Roman" w:hint="eastAsia"/>
          <w:sz w:val="24"/>
          <w:szCs w:val="24"/>
        </w:rPr>
        <w:t>的数据，大约</w:t>
      </w:r>
      <w:r>
        <w:rPr>
          <w:rFonts w:ascii="Times New Roman" w:hAnsiTheme="minorEastAsia" w:cs="Times New Roman" w:hint="eastAsia"/>
          <w:sz w:val="24"/>
          <w:szCs w:val="24"/>
        </w:rPr>
        <w:t>90%</w:t>
      </w:r>
      <w:r>
        <w:rPr>
          <w:rFonts w:ascii="Times New Roman" w:hAnsiTheme="minorEastAsia" w:cs="Times New Roman" w:hint="eastAsia"/>
          <w:sz w:val="24"/>
          <w:szCs w:val="24"/>
        </w:rPr>
        <w:t>的美国消费者和</w:t>
      </w:r>
      <w:r>
        <w:rPr>
          <w:rFonts w:ascii="Times New Roman" w:hAnsiTheme="minorEastAsia" w:cs="Times New Roman" w:hint="eastAsia"/>
          <w:sz w:val="24"/>
          <w:szCs w:val="24"/>
        </w:rPr>
        <w:t>80%</w:t>
      </w:r>
      <w:r>
        <w:rPr>
          <w:rFonts w:ascii="Times New Roman" w:hAnsiTheme="minorEastAsia" w:cs="Times New Roman" w:hint="eastAsia"/>
          <w:sz w:val="24"/>
          <w:szCs w:val="24"/>
        </w:rPr>
        <w:t>的欧洲消费者喜欢享用热辣风味的食物，这是一个增长的趋势，</w:t>
      </w:r>
      <w:r>
        <w:rPr>
          <w:rFonts w:ascii="Times New Roman" w:hAnsiTheme="minorEastAsia" w:cs="Times New Roman" w:hint="eastAsia"/>
          <w:sz w:val="24"/>
          <w:szCs w:val="24"/>
        </w:rPr>
        <w:t>1/4</w:t>
      </w:r>
      <w:r>
        <w:rPr>
          <w:rFonts w:ascii="Times New Roman" w:hAnsiTheme="minorEastAsia" w:cs="Times New Roman" w:hint="eastAsia"/>
          <w:sz w:val="24"/>
          <w:szCs w:val="24"/>
        </w:rPr>
        <w:t>的美国消费者和</w:t>
      </w:r>
      <w:r>
        <w:rPr>
          <w:rFonts w:ascii="Times New Roman" w:hAnsiTheme="minorEastAsia" w:cs="Times New Roman" w:hint="eastAsia"/>
          <w:sz w:val="24"/>
          <w:szCs w:val="24"/>
        </w:rPr>
        <w:t>1/5</w:t>
      </w:r>
      <w:r>
        <w:rPr>
          <w:rFonts w:ascii="Times New Roman" w:hAnsiTheme="minorEastAsia" w:cs="Times New Roman" w:hint="eastAsia"/>
          <w:sz w:val="24"/>
          <w:szCs w:val="24"/>
        </w:rPr>
        <w:t>的欧洲消费者比他们一年前吃得更辣了。厨师们，产品开发者们，还有调香师们正利用不同的特种辣椒来增加他们各自产品中辣的深度，热度和饱满程度。</w:t>
      </w:r>
    </w:p>
    <w:p w14:paraId="3354F65E"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菜肴中的全球采撷之</w:t>
      </w:r>
      <w:r>
        <w:rPr>
          <w:rFonts w:ascii="Times New Roman" w:hAnsiTheme="minorEastAsia" w:cs="Times New Roman" w:hint="eastAsia"/>
          <w:b/>
          <w:sz w:val="24"/>
          <w:szCs w:val="24"/>
        </w:rPr>
        <w:t>道</w:t>
      </w:r>
    </w:p>
    <w:p w14:paraId="5D7C4E49"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Campbell</w:t>
      </w:r>
      <w:r>
        <w:rPr>
          <w:rFonts w:ascii="Times New Roman" w:hAnsiTheme="minorEastAsia" w:cs="Times New Roman" w:hint="eastAsia"/>
          <w:sz w:val="24"/>
          <w:szCs w:val="24"/>
        </w:rPr>
        <w:t>公司的前执行主厨兼总监</w:t>
      </w:r>
      <w:r>
        <w:rPr>
          <w:rFonts w:ascii="Times New Roman" w:hAnsiTheme="minorEastAsia" w:cs="Times New Roman" w:hint="eastAsia"/>
          <w:sz w:val="24"/>
          <w:szCs w:val="24"/>
        </w:rPr>
        <w:t>Richard Calladonato</w:t>
      </w:r>
      <w:r>
        <w:rPr>
          <w:rFonts w:ascii="Times New Roman" w:hAnsiTheme="minorEastAsia" w:cs="Times New Roman" w:hint="eastAsia"/>
          <w:sz w:val="24"/>
          <w:szCs w:val="24"/>
        </w:rPr>
        <w:t>主厨在“风味开发：经典菜肴如何满足明日风味”的报告里，他重点讨论了两个经典菜肴——烤芝士和泰式炒面。</w:t>
      </w:r>
    </w:p>
    <w:p w14:paraId="04D43412"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虽然采用了同样的原料来创造这些风味，但两盘菜的味道却大相径庭。为了展示同样的原料是怎样产生不同风味的，他拿具有咸香味的传统鸡汤作为样品，即对有点微苦味的传统鸡汤进行了一点改变。他也分享了他在孟买夜市品尝不同泰国炒面的经历，这使他意识到不仅是原料，还有这些原料如何使用以及将它们放到什么里面炒都会影响炒面的风味。回到美国市场上的经典</w:t>
      </w:r>
      <w:r>
        <w:rPr>
          <w:rFonts w:ascii="Times New Roman" w:hAnsiTheme="minorEastAsia" w:cs="Times New Roman" w:hint="eastAsia"/>
          <w:sz w:val="24"/>
          <w:szCs w:val="24"/>
        </w:rPr>
        <w:t>风味，他讨论了烤芝士和消费者对黄油味，芝士味和焦香味是多么的喜爱。</w:t>
      </w:r>
    </w:p>
    <w:p w14:paraId="5BDE3914"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超级食品和新橙味</w:t>
      </w:r>
    </w:p>
    <w:p w14:paraId="7740AA59"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Danny Hodrien</w:t>
      </w:r>
      <w:r>
        <w:rPr>
          <w:rFonts w:ascii="Times New Roman" w:hAnsiTheme="minorEastAsia" w:cs="Times New Roman" w:hint="eastAsia"/>
          <w:sz w:val="24"/>
          <w:szCs w:val="24"/>
        </w:rPr>
        <w:t>是</w:t>
      </w:r>
      <w:r>
        <w:rPr>
          <w:rFonts w:ascii="Times New Roman" w:hAnsiTheme="minorEastAsia" w:cs="Times New Roman" w:hint="eastAsia"/>
          <w:sz w:val="24"/>
          <w:szCs w:val="24"/>
        </w:rPr>
        <w:t>F&amp;F</w:t>
      </w:r>
      <w:r>
        <w:rPr>
          <w:rFonts w:ascii="Times New Roman" w:hAnsiTheme="minorEastAsia" w:cs="Times New Roman" w:hint="eastAsia"/>
          <w:sz w:val="24"/>
          <w:szCs w:val="24"/>
        </w:rPr>
        <w:t>项目有限公司的常务董事和首席调香师，他主要探讨了关于超级食品</w:t>
      </w:r>
      <w:r>
        <w:rPr>
          <w:rFonts w:ascii="Times New Roman" w:hAnsiTheme="minorEastAsia" w:cs="Times New Roman" w:hint="eastAsia"/>
          <w:sz w:val="24"/>
          <w:szCs w:val="24"/>
        </w:rPr>
        <w:t>(</w:t>
      </w:r>
      <w:r>
        <w:rPr>
          <w:rFonts w:ascii="Times New Roman" w:hAnsiTheme="minorEastAsia" w:cs="Times New Roman" w:hint="eastAsia"/>
          <w:sz w:val="24"/>
          <w:szCs w:val="24"/>
        </w:rPr>
        <w:t>特别是马基莓（</w:t>
      </w:r>
      <w:r>
        <w:rPr>
          <w:rFonts w:ascii="Times New Roman" w:hAnsiTheme="minorEastAsia" w:cs="Times New Roman" w:hint="eastAsia"/>
          <w:sz w:val="24"/>
          <w:szCs w:val="24"/>
        </w:rPr>
        <w:t>Maqui berries</w:t>
      </w:r>
      <w:r>
        <w:rPr>
          <w:rFonts w:ascii="Times New Roman" w:hAnsiTheme="minorEastAsia" w:cs="Times New Roman" w:hint="eastAsia"/>
          <w:sz w:val="24"/>
          <w:szCs w:val="24"/>
        </w:rPr>
        <w:t>）和西瓜子</w:t>
      </w:r>
      <w:r>
        <w:rPr>
          <w:rFonts w:ascii="Times New Roman" w:hAnsiTheme="minorEastAsia" w:cs="Times New Roman" w:hint="eastAsia"/>
          <w:sz w:val="24"/>
          <w:szCs w:val="24"/>
        </w:rPr>
        <w:t>)</w:t>
      </w:r>
      <w:r>
        <w:rPr>
          <w:rFonts w:ascii="Times New Roman" w:hAnsiTheme="minorEastAsia" w:cs="Times New Roman" w:hint="eastAsia"/>
          <w:sz w:val="24"/>
          <w:szCs w:val="24"/>
        </w:rPr>
        <w:t>的话题，</w:t>
      </w:r>
      <w:r>
        <w:rPr>
          <w:rFonts w:ascii="Times New Roman" w:hAnsiTheme="minorEastAsia" w:cs="Times New Roman" w:hint="eastAsia"/>
          <w:sz w:val="24"/>
          <w:szCs w:val="24"/>
        </w:rPr>
        <w:t>Richard Pisano Jr.</w:t>
      </w:r>
      <w:r>
        <w:rPr>
          <w:rFonts w:ascii="Times New Roman" w:hAnsiTheme="minorEastAsia" w:cs="Times New Roman" w:hint="eastAsia"/>
          <w:sz w:val="24"/>
          <w:szCs w:val="24"/>
        </w:rPr>
        <w:t>是甜橙和联合香精有限公司的总裁，他主要探讨了关于新甜橙风味方面的话题。</w:t>
      </w:r>
    </w:p>
    <w:p w14:paraId="06D422BA"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作为智利和阿根廷热带雨林中的土特产，马基莓以其减肥，排毒和保护心脑血管等功能而闻名。</w:t>
      </w:r>
      <w:r>
        <w:rPr>
          <w:rFonts w:ascii="Times New Roman" w:hAnsiTheme="minorEastAsia" w:cs="Times New Roman" w:hint="eastAsia"/>
          <w:sz w:val="24"/>
          <w:szCs w:val="24"/>
        </w:rPr>
        <w:t>F&amp;F</w:t>
      </w:r>
      <w:r>
        <w:rPr>
          <w:rFonts w:ascii="Times New Roman" w:hAnsiTheme="minorEastAsia" w:cs="Times New Roman" w:hint="eastAsia"/>
          <w:sz w:val="24"/>
          <w:szCs w:val="24"/>
        </w:rPr>
        <w:t>项目有限公司利用</w:t>
      </w:r>
      <w:r>
        <w:rPr>
          <w:rFonts w:ascii="Times New Roman" w:hAnsiTheme="minorEastAsia" w:cs="Times New Roman" w:hint="eastAsia"/>
          <w:sz w:val="24"/>
          <w:szCs w:val="24"/>
        </w:rPr>
        <w:t>SPME</w:t>
      </w:r>
      <w:r>
        <w:rPr>
          <w:rFonts w:ascii="Times New Roman" w:hAnsiTheme="minorEastAsia" w:cs="Times New Roman" w:hint="eastAsia"/>
          <w:sz w:val="24"/>
          <w:szCs w:val="24"/>
        </w:rPr>
        <w:t>和</w:t>
      </w:r>
      <w:r>
        <w:rPr>
          <w:rFonts w:ascii="Times New Roman" w:hAnsiTheme="minorEastAsia" w:cs="Times New Roman" w:hint="eastAsia"/>
          <w:sz w:val="24"/>
          <w:szCs w:val="24"/>
        </w:rPr>
        <w:t>GC/MS</w:t>
      </w:r>
      <w:r>
        <w:rPr>
          <w:rFonts w:ascii="Times New Roman" w:hAnsiTheme="minorEastAsia" w:cs="Times New Roman" w:hint="eastAsia"/>
          <w:sz w:val="24"/>
          <w:szCs w:val="24"/>
        </w:rPr>
        <w:t>对这些莓子进行了分析，发现了大约</w:t>
      </w:r>
      <w:r>
        <w:rPr>
          <w:rFonts w:ascii="Times New Roman" w:hAnsiTheme="minorEastAsia" w:cs="Times New Roman" w:hint="eastAsia"/>
          <w:sz w:val="24"/>
          <w:szCs w:val="24"/>
        </w:rPr>
        <w:t>30</w:t>
      </w:r>
      <w:r>
        <w:rPr>
          <w:rFonts w:ascii="Times New Roman" w:hAnsiTheme="minorEastAsia" w:cs="Times New Roman" w:hint="eastAsia"/>
          <w:sz w:val="24"/>
          <w:szCs w:val="24"/>
        </w:rPr>
        <w:t>0</w:t>
      </w:r>
      <w:r>
        <w:rPr>
          <w:rFonts w:ascii="Times New Roman" w:hAnsiTheme="minorEastAsia" w:cs="Times New Roman" w:hint="eastAsia"/>
          <w:sz w:val="24"/>
          <w:szCs w:val="24"/>
        </w:rPr>
        <w:t>种独特的风味物质。这些物质主要包括芳樟醇，己醇，丁酸乙酯，乙酸乙酯和乙醇。</w:t>
      </w:r>
    </w:p>
    <w:p w14:paraId="1344FFEE"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lastRenderedPageBreak/>
        <w:t>西瓜子被认为具有高蛋白，能量补充，助消化以及降低胆固醇等特性。西瓜子含有大约</w:t>
      </w:r>
      <w:r>
        <w:rPr>
          <w:rFonts w:ascii="Times New Roman" w:hAnsiTheme="minorEastAsia" w:cs="Times New Roman" w:hint="eastAsia"/>
          <w:sz w:val="24"/>
          <w:szCs w:val="24"/>
        </w:rPr>
        <w:t>60</w:t>
      </w:r>
      <w:r>
        <w:rPr>
          <w:rFonts w:ascii="Times New Roman" w:hAnsiTheme="minorEastAsia" w:cs="Times New Roman" w:hint="eastAsia"/>
          <w:sz w:val="24"/>
          <w:szCs w:val="24"/>
        </w:rPr>
        <w:t>种风味成分，当炒熟后会增加</w:t>
      </w:r>
      <w:r>
        <w:rPr>
          <w:rFonts w:ascii="Times New Roman" w:hAnsiTheme="minorEastAsia" w:cs="Times New Roman" w:hint="eastAsia"/>
          <w:sz w:val="24"/>
          <w:szCs w:val="24"/>
        </w:rPr>
        <w:t>100</w:t>
      </w:r>
      <w:r>
        <w:rPr>
          <w:rFonts w:ascii="Times New Roman" w:hAnsiTheme="minorEastAsia" w:cs="Times New Roman" w:hint="eastAsia"/>
          <w:sz w:val="24"/>
          <w:szCs w:val="24"/>
        </w:rPr>
        <w:t>种风味成分。在炒熟的西瓜子中，发现的风味物质包括：中链脂肪酸油，苯乙醛，桔萜品烯，</w:t>
      </w:r>
      <w:r>
        <w:rPr>
          <w:rFonts w:ascii="Times New Roman" w:hAnsiTheme="minorEastAsia" w:cs="Times New Roman" w:hint="eastAsia"/>
          <w:sz w:val="24"/>
          <w:szCs w:val="24"/>
        </w:rPr>
        <w:t>2-</w:t>
      </w:r>
      <w:r>
        <w:rPr>
          <w:rFonts w:ascii="Times New Roman" w:hAnsiTheme="minorEastAsia" w:cs="Times New Roman" w:hint="eastAsia"/>
          <w:sz w:val="24"/>
          <w:szCs w:val="24"/>
        </w:rPr>
        <w:t>甲基吡嗪和其他。为改善在干燥，焙烤和冷冻过程中损失的风味，还有很多的研究需要做。</w:t>
      </w:r>
    </w:p>
    <w:p w14:paraId="591B1671"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从超级食品到甜橙风味，</w:t>
      </w:r>
      <w:r>
        <w:rPr>
          <w:rFonts w:ascii="Times New Roman" w:hAnsiTheme="minorEastAsia" w:cs="Times New Roman" w:hint="eastAsia"/>
          <w:sz w:val="24"/>
          <w:szCs w:val="24"/>
        </w:rPr>
        <w:t>Pisano</w:t>
      </w:r>
      <w:r>
        <w:rPr>
          <w:rFonts w:ascii="Times New Roman" w:hAnsiTheme="minorEastAsia" w:cs="Times New Roman" w:hint="eastAsia"/>
          <w:sz w:val="24"/>
          <w:szCs w:val="24"/>
        </w:rPr>
        <w:t>主要讨论的是柑橘，血橙和柚子的独特风味。他的演讲题目是“新的橙子品种，他们各自的风味轮廓和应用”。他从意大利的塔尔迪沃</w:t>
      </w:r>
      <w:r>
        <w:rPr>
          <w:rFonts w:ascii="Times New Roman" w:hAnsiTheme="minorEastAsia" w:cs="Times New Roman" w:hint="eastAsia"/>
          <w:sz w:val="24"/>
          <w:szCs w:val="24"/>
        </w:rPr>
        <w:t>d</w:t>
      </w:r>
      <w:r>
        <w:rPr>
          <w:rFonts w:ascii="Times New Roman" w:hAnsiTheme="minorEastAsia" w:cs="Times New Roman" w:hint="eastAsia"/>
          <w:sz w:val="24"/>
          <w:szCs w:val="24"/>
        </w:rPr>
        <w:t>i Ciaculli</w:t>
      </w:r>
      <w:r>
        <w:rPr>
          <w:rFonts w:ascii="Times New Roman" w:hAnsiTheme="minorEastAsia" w:cs="Times New Roman" w:hint="eastAsia"/>
          <w:sz w:val="24"/>
          <w:szCs w:val="24"/>
        </w:rPr>
        <w:t>品种的柑橘油开始介绍，这种油带有浓郁的汁感，有时在其风味配方中会找到鱼香的香韵。欧洲市场上非常受欢迎的血橙仅在美国市场上开始出现了。血橙中的</w:t>
      </w:r>
      <w:r>
        <w:rPr>
          <w:rFonts w:ascii="Times New Roman" w:hAnsiTheme="minorEastAsia" w:cs="Times New Roman" w:hint="eastAsia"/>
          <w:sz w:val="24"/>
          <w:szCs w:val="24"/>
        </w:rPr>
        <w:t>Tarocco</w:t>
      </w:r>
      <w:r>
        <w:rPr>
          <w:rFonts w:ascii="Times New Roman" w:hAnsiTheme="minorEastAsia" w:cs="Times New Roman" w:hint="eastAsia"/>
          <w:sz w:val="24"/>
          <w:szCs w:val="24"/>
        </w:rPr>
        <w:t>品种，其作为样品，具有血橙最典型的风味特征，有点硫化味，青滋香。最后，他重点谈了一下柚子油，这种产自日本的柚子油，可以为配方提供一种松树和番木瓜的香韵。</w:t>
      </w:r>
    </w:p>
    <w:p w14:paraId="7F38C3BD" w14:textId="77777777" w:rsidR="00970176" w:rsidRDefault="008D6EE0">
      <w:pPr>
        <w:spacing w:line="360" w:lineRule="auto"/>
        <w:ind w:firstLineChars="200" w:firstLine="482"/>
        <w:rPr>
          <w:rFonts w:ascii="Times New Roman" w:hAnsiTheme="minorEastAsia" w:cs="Times New Roman"/>
          <w:b/>
          <w:sz w:val="24"/>
          <w:szCs w:val="24"/>
        </w:rPr>
      </w:pPr>
      <w:r>
        <w:rPr>
          <w:rFonts w:ascii="Times New Roman" w:hAnsiTheme="minorEastAsia" w:cs="Times New Roman" w:hint="eastAsia"/>
          <w:b/>
          <w:sz w:val="24"/>
          <w:szCs w:val="24"/>
        </w:rPr>
        <w:t>甜菜，饮料，突破</w:t>
      </w:r>
    </w:p>
    <w:p w14:paraId="3FBA2FEF"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Ilana Orlofsky</w:t>
      </w:r>
      <w:r>
        <w:rPr>
          <w:rFonts w:ascii="Times New Roman" w:hAnsiTheme="minorEastAsia" w:cs="Times New Roman" w:hint="eastAsia"/>
          <w:sz w:val="24"/>
          <w:szCs w:val="24"/>
        </w:rPr>
        <w:t>的报告题目是“你应该知道的最具破坏性的饮料”，主要介绍了饮料中受欢迎的主要成分和受欢迎的风味趋势。</w:t>
      </w:r>
    </w:p>
    <w:p w14:paraId="64CDAA7B"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从水开始，她提到了能量水，树水，含咖啡</w:t>
      </w:r>
      <w:r>
        <w:rPr>
          <w:rFonts w:ascii="Times New Roman" w:hAnsiTheme="minorEastAsia" w:cs="Times New Roman" w:hint="eastAsia"/>
          <w:sz w:val="24"/>
          <w:szCs w:val="24"/>
        </w:rPr>
        <w:t>因的水和蛋白强化水是如何推动以前接受的分类边界不断扩张的。她重点提到了一些配料最终进入了所有类型的饮料的成分表里，包括抹茶，麻类植物中的天然成分，中链脂肪酸油和苹果醋汁。这些产品和配料发展的总趋势在于洞悉到消费者对产品的需求，以此来推动风味的创新，并和人体健康结合。</w:t>
      </w:r>
    </w:p>
    <w:p w14:paraId="4112158A"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在谈到对风味趋势的预见性时，</w:t>
      </w:r>
      <w:r>
        <w:rPr>
          <w:rFonts w:ascii="Times New Roman" w:hAnsiTheme="minorEastAsia" w:cs="Times New Roman" w:hint="eastAsia"/>
          <w:sz w:val="24"/>
          <w:szCs w:val="24"/>
        </w:rPr>
        <w:t>Orlofsky</w:t>
      </w:r>
      <w:r>
        <w:rPr>
          <w:rFonts w:ascii="Times New Roman" w:hAnsiTheme="minorEastAsia" w:cs="Times New Roman" w:hint="eastAsia"/>
          <w:sz w:val="24"/>
          <w:szCs w:val="24"/>
        </w:rPr>
        <w:t>说，“值得肯定的是，我们将要看到一些非传统的水果，越来越多的外来水果，也包括非传统的蔬菜。。。甜菜，特别是，我们正在关注并开始越来越多地种植。我们已经在食品和饮料中都看到它们的应用。”</w:t>
      </w:r>
    </w:p>
    <w:p w14:paraId="6DD11557"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以上是</w:t>
      </w:r>
      <w:r>
        <w:rPr>
          <w:rFonts w:ascii="Times New Roman" w:hAnsiTheme="minorEastAsia" w:cs="Times New Roman" w:hint="eastAsia"/>
          <w:sz w:val="24"/>
          <w:szCs w:val="24"/>
        </w:rPr>
        <w:t>2018</w:t>
      </w:r>
      <w:r>
        <w:rPr>
          <w:rFonts w:ascii="Times New Roman" w:hAnsiTheme="minorEastAsia" w:cs="Times New Roman" w:hint="eastAsia"/>
          <w:sz w:val="24"/>
          <w:szCs w:val="24"/>
        </w:rPr>
        <w:t>年</w:t>
      </w:r>
      <w:r>
        <w:rPr>
          <w:rFonts w:ascii="Times New Roman" w:hAnsiTheme="minorEastAsia" w:cs="Times New Roman" w:hint="eastAsia"/>
          <w:sz w:val="24"/>
          <w:szCs w:val="24"/>
        </w:rPr>
        <w:t>flavorcon</w:t>
      </w:r>
      <w:r>
        <w:rPr>
          <w:rFonts w:ascii="Times New Roman" w:hAnsiTheme="minorEastAsia" w:cs="Times New Roman" w:hint="eastAsia"/>
          <w:sz w:val="24"/>
          <w:szCs w:val="24"/>
        </w:rPr>
        <w:t>大会上有关未来风味趋势讨论的精彩内容，可以给我们很多启发和联想。</w:t>
      </w:r>
    </w:p>
    <w:p w14:paraId="092C8C04"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随着人们对健康的需求越来越高，伴随营养食品风味的健康要求也越来越高，天然香精的开发与应用将是未来的主要趋势。此外，低盐，低糖和低脂食品中相应的调味剂也是十分重要的发展方向。</w:t>
      </w:r>
    </w:p>
    <w:p w14:paraId="0D042E07"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本书一共十一章，邀请了多位业内的资深人士参与本书的编写，试图解答上</w:t>
      </w:r>
      <w:r>
        <w:rPr>
          <w:rFonts w:ascii="Times New Roman" w:hAnsiTheme="minorEastAsia" w:cs="Times New Roman" w:hint="eastAsia"/>
          <w:sz w:val="24"/>
          <w:szCs w:val="24"/>
        </w:rPr>
        <w:lastRenderedPageBreak/>
        <w:t>述重点关切中的若干问题，其章节分工如下：第一章，现代营养食品的特点及其对香精的新要求</w:t>
      </w:r>
      <w:r>
        <w:rPr>
          <w:rFonts w:ascii="Times New Roman" w:hAnsiTheme="minorEastAsia" w:cs="Times New Roman" w:hint="eastAsia"/>
          <w:sz w:val="24"/>
          <w:szCs w:val="24"/>
        </w:rPr>
        <w:t>(</w:t>
      </w:r>
      <w:r>
        <w:rPr>
          <w:rFonts w:ascii="Times New Roman" w:hAnsiTheme="minorEastAsia" w:cs="Times New Roman" w:hint="eastAsia"/>
          <w:sz w:val="24"/>
          <w:szCs w:val="24"/>
        </w:rPr>
        <w:t>新西兰奥克兰理工大学食品科学系的陆隽教授</w:t>
      </w:r>
      <w:r>
        <w:rPr>
          <w:rFonts w:ascii="Times New Roman" w:hAnsiTheme="minorEastAsia" w:cs="Times New Roman" w:hint="eastAsia"/>
          <w:sz w:val="24"/>
          <w:szCs w:val="24"/>
        </w:rPr>
        <w:t>)</w:t>
      </w:r>
      <w:r>
        <w:rPr>
          <w:rFonts w:ascii="Times New Roman" w:hAnsiTheme="minorEastAsia" w:cs="Times New Roman" w:hint="eastAsia"/>
          <w:sz w:val="24"/>
          <w:szCs w:val="24"/>
        </w:rPr>
        <w:t>；第二章，香与味之间的协同作用与机制</w:t>
      </w:r>
      <w:r>
        <w:rPr>
          <w:rFonts w:ascii="Times New Roman" w:hAnsiTheme="minorEastAsia" w:cs="Times New Roman" w:hint="eastAsia"/>
          <w:sz w:val="24"/>
          <w:szCs w:val="24"/>
        </w:rPr>
        <w:t>(</w:t>
      </w:r>
      <w:r>
        <w:rPr>
          <w:rFonts w:ascii="Times New Roman" w:hAnsiTheme="minorEastAsia" w:cs="Times New Roman" w:hint="eastAsia"/>
          <w:sz w:val="24"/>
          <w:szCs w:val="24"/>
        </w:rPr>
        <w:t>上海应用技术大学香料</w:t>
      </w:r>
      <w:r>
        <w:rPr>
          <w:rFonts w:ascii="Times New Roman" w:hAnsiTheme="minorEastAsia" w:cs="Times New Roman" w:hint="eastAsia"/>
          <w:sz w:val="24"/>
          <w:szCs w:val="24"/>
        </w:rPr>
        <w:t>香精技术与工程学院的冯涛教授，宋诗清副教授</w:t>
      </w:r>
      <w:r>
        <w:rPr>
          <w:rFonts w:ascii="Times New Roman" w:hAnsiTheme="minorEastAsia" w:cs="Times New Roman" w:hint="eastAsia"/>
          <w:sz w:val="24"/>
          <w:szCs w:val="24"/>
        </w:rPr>
        <w:t>)</w:t>
      </w:r>
      <w:r>
        <w:rPr>
          <w:rFonts w:ascii="Times New Roman" w:hAnsiTheme="minorEastAsia" w:cs="Times New Roman" w:hint="eastAsia"/>
          <w:sz w:val="24"/>
          <w:szCs w:val="24"/>
        </w:rPr>
        <w:t>；第三章，新型天然香精的制备与稳定化技术</w:t>
      </w:r>
      <w:r>
        <w:rPr>
          <w:rFonts w:ascii="Times New Roman" w:hAnsiTheme="minorEastAsia" w:cs="Times New Roman" w:hint="eastAsia"/>
          <w:sz w:val="24"/>
          <w:szCs w:val="24"/>
        </w:rPr>
        <w:t>(</w:t>
      </w:r>
      <w:r>
        <w:rPr>
          <w:rFonts w:ascii="Times New Roman" w:hAnsiTheme="minorEastAsia" w:cs="Times New Roman" w:hint="eastAsia"/>
          <w:sz w:val="24"/>
          <w:szCs w:val="24"/>
        </w:rPr>
        <w:t>芬美意（上海）研发中心的陈龙博士，上海应用技术大学香料香精技术与工程学院的冯涛教授</w:t>
      </w:r>
      <w:r>
        <w:rPr>
          <w:rFonts w:ascii="Times New Roman" w:hAnsiTheme="minorEastAsia" w:cs="Times New Roman" w:hint="eastAsia"/>
          <w:sz w:val="24"/>
          <w:szCs w:val="24"/>
        </w:rPr>
        <w:t>)</w:t>
      </w:r>
      <w:r>
        <w:rPr>
          <w:rFonts w:ascii="Times New Roman" w:hAnsiTheme="minorEastAsia" w:cs="Times New Roman" w:hint="eastAsia"/>
          <w:sz w:val="24"/>
          <w:szCs w:val="24"/>
        </w:rPr>
        <w:t>；第四章，新型甜味剂的发展与应用</w:t>
      </w:r>
      <w:r>
        <w:rPr>
          <w:rFonts w:ascii="Times New Roman" w:hAnsiTheme="minorEastAsia" w:cs="Times New Roman" w:hint="eastAsia"/>
          <w:sz w:val="24"/>
          <w:szCs w:val="24"/>
        </w:rPr>
        <w:t>(</w:t>
      </w:r>
      <w:r>
        <w:rPr>
          <w:rFonts w:ascii="Times New Roman" w:hAnsiTheme="minorEastAsia" w:cs="Times New Roman" w:hint="eastAsia"/>
          <w:sz w:val="24"/>
          <w:szCs w:val="24"/>
        </w:rPr>
        <w:t>云南昆明植物园的杜芝芝研究员</w:t>
      </w:r>
      <w:r>
        <w:rPr>
          <w:rFonts w:ascii="Times New Roman" w:hAnsiTheme="minorEastAsia" w:cs="Times New Roman" w:hint="eastAsia"/>
          <w:sz w:val="24"/>
          <w:szCs w:val="24"/>
        </w:rPr>
        <w:t>)</w:t>
      </w:r>
      <w:r>
        <w:rPr>
          <w:rFonts w:ascii="Times New Roman" w:hAnsiTheme="minorEastAsia" w:cs="Times New Roman" w:hint="eastAsia"/>
          <w:sz w:val="24"/>
          <w:szCs w:val="24"/>
        </w:rPr>
        <w:t>；第五章，新型鲜味剂的发展与应用</w:t>
      </w:r>
      <w:r>
        <w:rPr>
          <w:rFonts w:ascii="Times New Roman" w:hAnsiTheme="minorEastAsia" w:cs="Times New Roman" w:hint="eastAsia"/>
          <w:sz w:val="24"/>
          <w:szCs w:val="24"/>
        </w:rPr>
        <w:t>(</w:t>
      </w:r>
      <w:r>
        <w:rPr>
          <w:rFonts w:ascii="Times New Roman" w:hAnsiTheme="minorEastAsia" w:cs="Times New Roman" w:hint="eastAsia"/>
          <w:sz w:val="24"/>
          <w:szCs w:val="24"/>
        </w:rPr>
        <w:t>上海交通大学刘源教授</w:t>
      </w:r>
      <w:r>
        <w:rPr>
          <w:rFonts w:ascii="Times New Roman" w:hAnsiTheme="minorEastAsia" w:cs="Times New Roman" w:hint="eastAsia"/>
          <w:sz w:val="24"/>
          <w:szCs w:val="24"/>
        </w:rPr>
        <w:t>)</w:t>
      </w:r>
      <w:r>
        <w:rPr>
          <w:rFonts w:ascii="Times New Roman" w:hAnsiTheme="minorEastAsia" w:cs="Times New Roman" w:hint="eastAsia"/>
          <w:sz w:val="24"/>
          <w:szCs w:val="24"/>
        </w:rPr>
        <w:t>；第六章，浓厚味剂的发展与应用</w:t>
      </w:r>
      <w:r>
        <w:rPr>
          <w:rFonts w:ascii="Times New Roman" w:hAnsiTheme="minorEastAsia" w:cs="Times New Roman" w:hint="eastAsia"/>
          <w:sz w:val="24"/>
          <w:szCs w:val="24"/>
        </w:rPr>
        <w:t>(</w:t>
      </w:r>
      <w:r>
        <w:rPr>
          <w:rFonts w:ascii="Times New Roman" w:hAnsiTheme="minorEastAsia" w:cs="Times New Roman" w:hint="eastAsia"/>
          <w:sz w:val="24"/>
          <w:szCs w:val="24"/>
        </w:rPr>
        <w:t>北京工商大学食品学院的王蓓副教授</w:t>
      </w:r>
      <w:r>
        <w:rPr>
          <w:rFonts w:ascii="Times New Roman" w:hAnsiTheme="minorEastAsia" w:cs="Times New Roman" w:hint="eastAsia"/>
          <w:sz w:val="24"/>
          <w:szCs w:val="24"/>
        </w:rPr>
        <w:t>)</w:t>
      </w:r>
      <w:r>
        <w:rPr>
          <w:rFonts w:ascii="Times New Roman" w:hAnsiTheme="minorEastAsia" w:cs="Times New Roman" w:hint="eastAsia"/>
          <w:sz w:val="24"/>
          <w:szCs w:val="24"/>
        </w:rPr>
        <w:t>；第七章，低盐食品的调香与调味</w:t>
      </w:r>
      <w:r>
        <w:rPr>
          <w:rFonts w:ascii="Times New Roman" w:hAnsiTheme="minorEastAsia" w:cs="Times New Roman" w:hint="eastAsia"/>
          <w:sz w:val="24"/>
          <w:szCs w:val="24"/>
        </w:rPr>
        <w:t>(</w:t>
      </w:r>
      <w:r>
        <w:rPr>
          <w:rFonts w:ascii="Times New Roman" w:hAnsiTheme="minorEastAsia" w:cs="Times New Roman" w:hint="eastAsia"/>
          <w:sz w:val="24"/>
          <w:szCs w:val="24"/>
        </w:rPr>
        <w:t>奇华顿（上海）研发中心潘涛高级研发专员</w:t>
      </w:r>
      <w:r>
        <w:rPr>
          <w:rFonts w:ascii="Times New Roman" w:hAnsiTheme="minorEastAsia" w:cs="Times New Roman" w:hint="eastAsia"/>
          <w:sz w:val="24"/>
          <w:szCs w:val="24"/>
        </w:rPr>
        <w:t>)</w:t>
      </w:r>
      <w:r>
        <w:rPr>
          <w:rFonts w:ascii="Times New Roman" w:hAnsiTheme="minorEastAsia" w:cs="Times New Roman" w:hint="eastAsia"/>
          <w:sz w:val="24"/>
          <w:szCs w:val="24"/>
        </w:rPr>
        <w:t>；第八章，低糖食品的调香与调味</w:t>
      </w:r>
      <w:r>
        <w:rPr>
          <w:rFonts w:ascii="Times New Roman" w:hAnsiTheme="minorEastAsia" w:cs="Times New Roman" w:hint="eastAsia"/>
          <w:sz w:val="24"/>
          <w:szCs w:val="24"/>
        </w:rPr>
        <w:t>(</w:t>
      </w:r>
      <w:r>
        <w:rPr>
          <w:rFonts w:ascii="Times New Roman" w:hAnsiTheme="minorEastAsia" w:cs="Times New Roman" w:hint="eastAsia"/>
          <w:sz w:val="24"/>
          <w:szCs w:val="24"/>
        </w:rPr>
        <w:t>美国国际香精香料有限公司的方元超高级研发专员</w:t>
      </w:r>
      <w:r>
        <w:rPr>
          <w:rFonts w:ascii="Times New Roman" w:hAnsiTheme="minorEastAsia" w:cs="Times New Roman" w:hint="eastAsia"/>
          <w:sz w:val="24"/>
          <w:szCs w:val="24"/>
        </w:rPr>
        <w:t>)</w:t>
      </w:r>
      <w:r>
        <w:rPr>
          <w:rFonts w:ascii="Times New Roman" w:hAnsiTheme="minorEastAsia" w:cs="Times New Roman" w:hint="eastAsia"/>
          <w:sz w:val="24"/>
          <w:szCs w:val="24"/>
        </w:rPr>
        <w:t>；第九</w:t>
      </w:r>
      <w:r>
        <w:rPr>
          <w:rFonts w:ascii="Times New Roman" w:hAnsiTheme="minorEastAsia" w:cs="Times New Roman" w:hint="eastAsia"/>
          <w:sz w:val="24"/>
          <w:szCs w:val="24"/>
        </w:rPr>
        <w:t>章，低脂食品的调香与调味</w:t>
      </w:r>
      <w:r>
        <w:rPr>
          <w:rFonts w:ascii="Times New Roman" w:hAnsiTheme="minorEastAsia" w:cs="Times New Roman" w:hint="eastAsia"/>
          <w:sz w:val="24"/>
          <w:szCs w:val="24"/>
        </w:rPr>
        <w:t>(</w:t>
      </w:r>
      <w:r>
        <w:rPr>
          <w:rFonts w:ascii="Times New Roman" w:hAnsiTheme="minorEastAsia" w:cs="Times New Roman" w:hint="eastAsia"/>
          <w:sz w:val="24"/>
          <w:szCs w:val="24"/>
        </w:rPr>
        <w:t>上海应用技术大学香料香精技术与工程学院的宋诗清副教授</w:t>
      </w:r>
      <w:r>
        <w:rPr>
          <w:rFonts w:ascii="Times New Roman" w:hAnsiTheme="minorEastAsia" w:cs="Times New Roman" w:hint="eastAsia"/>
          <w:sz w:val="24"/>
          <w:szCs w:val="24"/>
        </w:rPr>
        <w:t>)</w:t>
      </w:r>
      <w:r>
        <w:rPr>
          <w:rFonts w:ascii="Times New Roman" w:hAnsiTheme="minorEastAsia" w:cs="Times New Roman" w:hint="eastAsia"/>
          <w:sz w:val="24"/>
          <w:szCs w:val="24"/>
        </w:rPr>
        <w:t>；第十章，清真食品的调香与调味</w:t>
      </w:r>
      <w:r>
        <w:rPr>
          <w:rFonts w:ascii="Times New Roman" w:hAnsiTheme="minorEastAsia" w:cs="Times New Roman" w:hint="eastAsia"/>
          <w:sz w:val="24"/>
          <w:szCs w:val="24"/>
        </w:rPr>
        <w:t>(</w:t>
      </w:r>
      <w:r>
        <w:rPr>
          <w:rFonts w:ascii="Times New Roman" w:hAnsiTheme="minorEastAsia" w:cs="Times New Roman" w:hint="eastAsia"/>
          <w:sz w:val="24"/>
          <w:szCs w:val="24"/>
        </w:rPr>
        <w:t>江西朵美香精香料有限公司的丁泉水总经理</w:t>
      </w:r>
      <w:r>
        <w:rPr>
          <w:rFonts w:ascii="Times New Roman" w:hAnsiTheme="minorEastAsia" w:cs="Times New Roman" w:hint="eastAsia"/>
          <w:sz w:val="24"/>
          <w:szCs w:val="24"/>
        </w:rPr>
        <w:t>)</w:t>
      </w:r>
      <w:r>
        <w:rPr>
          <w:rFonts w:ascii="Times New Roman" w:hAnsiTheme="minorEastAsia" w:cs="Times New Roman" w:hint="eastAsia"/>
          <w:sz w:val="24"/>
          <w:szCs w:val="24"/>
        </w:rPr>
        <w:t>；第十一章，食用香精的安全与鉴伪</w:t>
      </w:r>
      <w:r>
        <w:rPr>
          <w:rFonts w:ascii="Times New Roman" w:hAnsiTheme="minorEastAsia" w:cs="Times New Roman" w:hint="eastAsia"/>
          <w:sz w:val="24"/>
          <w:szCs w:val="24"/>
        </w:rPr>
        <w:t>(</w:t>
      </w:r>
      <w:r>
        <w:rPr>
          <w:rFonts w:ascii="Times New Roman" w:hAnsiTheme="minorEastAsia" w:cs="Times New Roman" w:hint="eastAsia"/>
          <w:sz w:val="24"/>
          <w:szCs w:val="24"/>
        </w:rPr>
        <w:t>上海应用技术大学化工学院的许旭教授，香料学院的冯涛教授</w:t>
      </w:r>
      <w:r>
        <w:rPr>
          <w:rFonts w:ascii="Times New Roman" w:hAnsiTheme="minorEastAsia" w:cs="Times New Roman" w:hint="eastAsia"/>
          <w:sz w:val="24"/>
          <w:szCs w:val="24"/>
        </w:rPr>
        <w:t>)</w:t>
      </w:r>
      <w:r>
        <w:rPr>
          <w:rFonts w:ascii="Times New Roman" w:hAnsiTheme="minorEastAsia" w:cs="Times New Roman" w:hint="eastAsia"/>
          <w:sz w:val="24"/>
          <w:szCs w:val="24"/>
        </w:rPr>
        <w:t>。</w:t>
      </w:r>
    </w:p>
    <w:p w14:paraId="74667B56"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由于编者水平及时间有限，本书不可避免有一些内容未能详细展开讨论，亦不可避免会有一些错误，请读者给与原谅和理解。</w:t>
      </w:r>
    </w:p>
    <w:p w14:paraId="1A96864F"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 xml:space="preserve">                                                    </w:t>
      </w:r>
      <w:r>
        <w:rPr>
          <w:rFonts w:ascii="Times New Roman" w:hAnsiTheme="minorEastAsia" w:cs="Times New Roman" w:hint="eastAsia"/>
          <w:sz w:val="24"/>
          <w:szCs w:val="24"/>
        </w:rPr>
        <w:t>编者</w:t>
      </w:r>
    </w:p>
    <w:p w14:paraId="1BAB461D" w14:textId="77777777" w:rsidR="00970176" w:rsidRDefault="008D6EE0">
      <w:pPr>
        <w:spacing w:line="360" w:lineRule="auto"/>
        <w:ind w:firstLineChars="200" w:firstLine="480"/>
        <w:rPr>
          <w:rFonts w:ascii="Times New Roman" w:hAnsiTheme="minorEastAsia" w:cs="Times New Roman"/>
          <w:sz w:val="24"/>
          <w:szCs w:val="24"/>
        </w:rPr>
      </w:pPr>
      <w:r>
        <w:rPr>
          <w:rFonts w:ascii="Times New Roman" w:hAnsiTheme="minorEastAsia" w:cs="Times New Roman" w:hint="eastAsia"/>
          <w:sz w:val="24"/>
          <w:szCs w:val="24"/>
        </w:rPr>
        <w:t xml:space="preserve">                      </w:t>
      </w:r>
      <w:r>
        <w:rPr>
          <w:rFonts w:ascii="Times New Roman" w:hAnsiTheme="minorEastAsia" w:cs="Times New Roman" w:hint="eastAsia"/>
          <w:sz w:val="24"/>
          <w:szCs w:val="24"/>
        </w:rPr>
        <w:t xml:space="preserve">                            2019.7.</w:t>
      </w:r>
    </w:p>
    <w:p w14:paraId="14AD8FF8" w14:textId="77777777" w:rsidR="00970176" w:rsidRDefault="00970176">
      <w:pPr>
        <w:spacing w:line="360" w:lineRule="auto"/>
        <w:ind w:firstLineChars="200" w:firstLine="480"/>
        <w:rPr>
          <w:rFonts w:ascii="Times New Roman" w:hAnsi="Times New Roman" w:cs="Times New Roman"/>
          <w:sz w:val="24"/>
          <w:szCs w:val="24"/>
        </w:rPr>
        <w:sectPr w:rsidR="00970176">
          <w:pgSz w:w="11906" w:h="16838"/>
          <w:pgMar w:top="1440" w:right="1800" w:bottom="1440" w:left="1800" w:header="851" w:footer="992" w:gutter="0"/>
          <w:cols w:space="425"/>
          <w:docGrid w:type="lines" w:linePitch="312"/>
        </w:sectPr>
      </w:pPr>
    </w:p>
    <w:sdt>
      <w:sdtPr>
        <w:rPr>
          <w:rFonts w:ascii="Times New Roman" w:eastAsiaTheme="minorEastAsia" w:hAnsi="Times New Roman" w:cs="Times New Roman"/>
          <w:b w:val="0"/>
          <w:bCs w:val="0"/>
          <w:color w:val="auto"/>
          <w:kern w:val="2"/>
          <w:sz w:val="21"/>
          <w:szCs w:val="22"/>
          <w:lang w:val="zh-CN"/>
        </w:rPr>
        <w:id w:val="662703127"/>
        <w:docPartObj>
          <w:docPartGallery w:val="Table of Contents"/>
          <w:docPartUnique/>
        </w:docPartObj>
      </w:sdtPr>
      <w:sdtEndPr>
        <w:rPr>
          <w:lang w:val="en-US"/>
        </w:rPr>
      </w:sdtEndPr>
      <w:sdtContent>
        <w:p w14:paraId="6178D0DE" w14:textId="77777777" w:rsidR="00970176" w:rsidRDefault="008D6EE0" w:rsidP="00970176">
          <w:pPr>
            <w:pStyle w:val="TOC11"/>
            <w:jc w:val="center"/>
            <w:rPr>
              <w:rFonts w:ascii="Times New Roman" w:hAnsi="Times New Roman" w:cs="Times New Roman"/>
            </w:rPr>
            <w:pPrChange w:id="26" w:author="Administrator" w:date="2019-12-31T13:44:00Z">
              <w:pPr>
                <w:pStyle w:val="TOC10"/>
                <w:jc w:val="center"/>
              </w:pPr>
            </w:pPrChange>
          </w:pPr>
          <w:r>
            <w:rPr>
              <w:rFonts w:ascii="Times New Roman" w:cs="Times New Roman"/>
              <w:lang w:val="zh-CN"/>
            </w:rPr>
            <w:t>目录</w:t>
          </w:r>
        </w:p>
        <w:p w14:paraId="72F1C231" w14:textId="77777777" w:rsidR="00970176" w:rsidRDefault="008D6EE0">
          <w:pPr>
            <w:pStyle w:val="TOC1"/>
            <w:tabs>
              <w:tab w:val="right" w:leader="dot" w:pos="8296"/>
            </w:tabs>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4991994" w:history="1">
            <w:r>
              <w:rPr>
                <w:rStyle w:val="af3"/>
                <w:rFonts w:hint="eastAsia"/>
              </w:rPr>
              <w:t>第一章</w:t>
            </w:r>
            <w:r>
              <w:rPr>
                <w:rStyle w:val="af3"/>
                <w:rFonts w:hAnsi="Times New Roman"/>
              </w:rPr>
              <w:t xml:space="preserve"> </w:t>
            </w:r>
            <w:r>
              <w:rPr>
                <w:rStyle w:val="af3"/>
                <w:rFonts w:hint="eastAsia"/>
              </w:rPr>
              <w:t>现代营养食品的特点及其对香精的新要求</w:t>
            </w:r>
            <w:r>
              <w:tab/>
            </w:r>
            <w:r>
              <w:fldChar w:fldCharType="begin"/>
            </w:r>
            <w:r>
              <w:instrText xml:space="preserve"> PAGEREF _Toc14991994 \h </w:instrText>
            </w:r>
            <w:r>
              <w:fldChar w:fldCharType="separate"/>
            </w:r>
            <w:r>
              <w:t>1</w:t>
            </w:r>
            <w:r>
              <w:fldChar w:fldCharType="end"/>
            </w:r>
          </w:hyperlink>
        </w:p>
        <w:p w14:paraId="3FB3C112" w14:textId="77777777" w:rsidR="00970176" w:rsidRDefault="008D6EE0">
          <w:pPr>
            <w:pStyle w:val="TOC2"/>
            <w:tabs>
              <w:tab w:val="right" w:leader="dot" w:pos="8296"/>
            </w:tabs>
          </w:pPr>
          <w:hyperlink w:anchor="_Toc14991995" w:history="1">
            <w:r>
              <w:rPr>
                <w:rStyle w:val="af3"/>
                <w:rFonts w:ascii="Times New Roman" w:hAnsi="Times New Roman" w:cs="Times New Roman"/>
              </w:rPr>
              <w:t>1.1</w:t>
            </w:r>
            <w:r>
              <w:rPr>
                <w:rStyle w:val="af3"/>
                <w:rFonts w:ascii="Times New Roman" w:cs="Times New Roman" w:hint="eastAsia"/>
              </w:rPr>
              <w:t>现代饮食及其对人体健康的影响</w:t>
            </w:r>
            <w:r>
              <w:tab/>
            </w:r>
            <w:r>
              <w:fldChar w:fldCharType="begin"/>
            </w:r>
            <w:r>
              <w:instrText xml:space="preserve"> PAGEREF _Toc14991995 \h </w:instrText>
            </w:r>
            <w:r>
              <w:fldChar w:fldCharType="separate"/>
            </w:r>
            <w:r>
              <w:t>1</w:t>
            </w:r>
            <w:r>
              <w:fldChar w:fldCharType="end"/>
            </w:r>
          </w:hyperlink>
        </w:p>
        <w:p w14:paraId="6E029F56" w14:textId="77777777" w:rsidR="00970176" w:rsidRDefault="008D6EE0">
          <w:pPr>
            <w:pStyle w:val="TOC3"/>
            <w:tabs>
              <w:tab w:val="right" w:leader="dot" w:pos="8296"/>
            </w:tabs>
          </w:pPr>
          <w:hyperlink w:anchor="_Toc14991996" w:history="1">
            <w:r>
              <w:rPr>
                <w:rStyle w:val="af3"/>
                <w:rFonts w:ascii="Times New Roman" w:hAnsi="Times New Roman" w:cs="Times New Roman"/>
              </w:rPr>
              <w:t xml:space="preserve">1.1.1 </w:t>
            </w:r>
            <w:r>
              <w:rPr>
                <w:rStyle w:val="af3"/>
                <w:rFonts w:ascii="Times New Roman" w:cs="Times New Roman" w:hint="eastAsia"/>
              </w:rPr>
              <w:t>现代饮食所面临的问题</w:t>
            </w:r>
            <w:r>
              <w:tab/>
            </w:r>
            <w:r>
              <w:fldChar w:fldCharType="begin"/>
            </w:r>
            <w:r>
              <w:instrText xml:space="preserve"> PAGEREF _Toc14991996 \h </w:instrText>
            </w:r>
            <w:r>
              <w:fldChar w:fldCharType="separate"/>
            </w:r>
            <w:r>
              <w:t>1</w:t>
            </w:r>
            <w:r>
              <w:fldChar w:fldCharType="end"/>
            </w:r>
          </w:hyperlink>
        </w:p>
        <w:p w14:paraId="75A7913D" w14:textId="77777777" w:rsidR="00970176" w:rsidRDefault="008D6EE0">
          <w:pPr>
            <w:pStyle w:val="TOC3"/>
            <w:tabs>
              <w:tab w:val="right" w:leader="dot" w:pos="8296"/>
            </w:tabs>
          </w:pPr>
          <w:hyperlink w:anchor="_Toc14991997" w:history="1">
            <w:r>
              <w:rPr>
                <w:rStyle w:val="af3"/>
                <w:rFonts w:ascii="Times New Roman" w:hAnsi="Times New Roman" w:cs="Times New Roman"/>
              </w:rPr>
              <w:t xml:space="preserve">1.1.2 </w:t>
            </w:r>
            <w:r>
              <w:rPr>
                <w:rStyle w:val="af3"/>
                <w:rFonts w:ascii="Times New Roman" w:cs="Times New Roman" w:hint="eastAsia"/>
              </w:rPr>
              <w:t>现代饮食习惯</w:t>
            </w:r>
            <w:r>
              <w:tab/>
            </w:r>
            <w:r>
              <w:fldChar w:fldCharType="begin"/>
            </w:r>
            <w:r>
              <w:instrText xml:space="preserve"> PAGE</w:instrText>
            </w:r>
            <w:r>
              <w:instrText xml:space="preserve">REF _Toc14991997 \h </w:instrText>
            </w:r>
            <w:r>
              <w:fldChar w:fldCharType="separate"/>
            </w:r>
            <w:r>
              <w:t>2</w:t>
            </w:r>
            <w:r>
              <w:fldChar w:fldCharType="end"/>
            </w:r>
          </w:hyperlink>
        </w:p>
        <w:p w14:paraId="387BB9B0" w14:textId="77777777" w:rsidR="00970176" w:rsidRDefault="008D6EE0">
          <w:pPr>
            <w:pStyle w:val="TOC3"/>
            <w:tabs>
              <w:tab w:val="right" w:leader="dot" w:pos="8296"/>
            </w:tabs>
          </w:pPr>
          <w:hyperlink w:anchor="_Toc14991998" w:history="1">
            <w:r>
              <w:rPr>
                <w:rStyle w:val="af3"/>
                <w:rFonts w:ascii="Times New Roman" w:hAnsi="Times New Roman" w:cs="Times New Roman"/>
              </w:rPr>
              <w:t xml:space="preserve">1.1.3 </w:t>
            </w:r>
            <w:r>
              <w:rPr>
                <w:rStyle w:val="af3"/>
                <w:rFonts w:ascii="Times New Roman" w:cs="Times New Roman" w:hint="eastAsia"/>
              </w:rPr>
              <w:t>人类健康</w:t>
            </w:r>
            <w:r>
              <w:tab/>
            </w:r>
            <w:r>
              <w:fldChar w:fldCharType="begin"/>
            </w:r>
            <w:r>
              <w:instrText xml:space="preserve"> PAGEREF _Toc14991998 \h </w:instrText>
            </w:r>
            <w:r>
              <w:fldChar w:fldCharType="separate"/>
            </w:r>
            <w:r>
              <w:t>3</w:t>
            </w:r>
            <w:r>
              <w:fldChar w:fldCharType="end"/>
            </w:r>
          </w:hyperlink>
        </w:p>
        <w:p w14:paraId="7D8F5765" w14:textId="77777777" w:rsidR="00970176" w:rsidRDefault="008D6EE0">
          <w:pPr>
            <w:pStyle w:val="TOC3"/>
            <w:tabs>
              <w:tab w:val="right" w:leader="dot" w:pos="8296"/>
            </w:tabs>
          </w:pPr>
          <w:hyperlink w:anchor="_Toc14991999" w:history="1">
            <w:r>
              <w:rPr>
                <w:rStyle w:val="af3"/>
                <w:rFonts w:ascii="Times New Roman" w:hAnsi="Times New Roman" w:cs="Times New Roman"/>
              </w:rPr>
              <w:t xml:space="preserve">1.1.4 </w:t>
            </w:r>
            <w:r>
              <w:rPr>
                <w:rStyle w:val="af3"/>
                <w:rFonts w:ascii="Times New Roman" w:cs="Times New Roman" w:hint="eastAsia"/>
              </w:rPr>
              <w:t>现代饮食的未来之路</w:t>
            </w:r>
            <w:r>
              <w:tab/>
            </w:r>
            <w:r>
              <w:fldChar w:fldCharType="begin"/>
            </w:r>
            <w:r>
              <w:instrText xml:space="preserve"> PAGEREF _Toc14991999 \h </w:instrText>
            </w:r>
            <w:r>
              <w:fldChar w:fldCharType="separate"/>
            </w:r>
            <w:r>
              <w:t>4</w:t>
            </w:r>
            <w:r>
              <w:fldChar w:fldCharType="end"/>
            </w:r>
          </w:hyperlink>
        </w:p>
        <w:p w14:paraId="7F18C250" w14:textId="77777777" w:rsidR="00970176" w:rsidRDefault="008D6EE0">
          <w:pPr>
            <w:pStyle w:val="TOC2"/>
            <w:tabs>
              <w:tab w:val="right" w:leader="dot" w:pos="8296"/>
            </w:tabs>
          </w:pPr>
          <w:hyperlink w:anchor="_Toc14992000" w:history="1">
            <w:r>
              <w:rPr>
                <w:rStyle w:val="af3"/>
                <w:rFonts w:ascii="Times New Roman" w:hAnsi="Times New Roman" w:cs="Times New Roman"/>
              </w:rPr>
              <w:t xml:space="preserve">1.2 </w:t>
            </w:r>
            <w:r>
              <w:rPr>
                <w:rStyle w:val="af3"/>
                <w:rFonts w:ascii="Times New Roman" w:cs="Times New Roman" w:hint="eastAsia"/>
              </w:rPr>
              <w:t>现代新营养食品的概念及其分类</w:t>
            </w:r>
            <w:r>
              <w:tab/>
            </w:r>
            <w:r>
              <w:fldChar w:fldCharType="begin"/>
            </w:r>
            <w:r>
              <w:instrText xml:space="preserve"> PAGEREF _Toc14992000 \h </w:instrText>
            </w:r>
            <w:r>
              <w:fldChar w:fldCharType="separate"/>
            </w:r>
            <w:r>
              <w:t>4</w:t>
            </w:r>
            <w:r>
              <w:fldChar w:fldCharType="end"/>
            </w:r>
          </w:hyperlink>
        </w:p>
        <w:p w14:paraId="73E36461" w14:textId="77777777" w:rsidR="00970176" w:rsidRDefault="008D6EE0">
          <w:pPr>
            <w:pStyle w:val="TOC2"/>
            <w:tabs>
              <w:tab w:val="right" w:leader="dot" w:pos="8296"/>
            </w:tabs>
          </w:pPr>
          <w:hyperlink w:anchor="_Toc14992001" w:history="1">
            <w:r>
              <w:rPr>
                <w:rStyle w:val="af3"/>
                <w:rFonts w:ascii="Times New Roman" w:hAnsi="Times New Roman" w:cs="Times New Roman"/>
              </w:rPr>
              <w:t xml:space="preserve">1.3 </w:t>
            </w:r>
            <w:r>
              <w:rPr>
                <w:rStyle w:val="af3"/>
                <w:rFonts w:ascii="Times New Roman" w:hAnsi="Times New Roman" w:cs="Times New Roman" w:hint="eastAsia"/>
              </w:rPr>
              <w:t>现代营养食品对香精的新要求</w:t>
            </w:r>
            <w:r>
              <w:tab/>
            </w:r>
            <w:r>
              <w:fldChar w:fldCharType="begin"/>
            </w:r>
            <w:r>
              <w:instrText xml:space="preserve"> PAGEREF _Toc14992001 \h </w:instrText>
            </w:r>
            <w:r>
              <w:fldChar w:fldCharType="separate"/>
            </w:r>
            <w:r>
              <w:t>14</w:t>
            </w:r>
            <w:r>
              <w:fldChar w:fldCharType="end"/>
            </w:r>
          </w:hyperlink>
        </w:p>
        <w:p w14:paraId="758EDE09" w14:textId="77777777" w:rsidR="00970176" w:rsidRDefault="008D6EE0">
          <w:pPr>
            <w:pStyle w:val="TOC3"/>
            <w:tabs>
              <w:tab w:val="right" w:leader="dot" w:pos="8296"/>
            </w:tabs>
          </w:pPr>
          <w:hyperlink w:anchor="_Toc14992002" w:history="1">
            <w:r>
              <w:rPr>
                <w:rStyle w:val="af3"/>
                <w:rFonts w:ascii="Times New Roman" w:hAnsi="Times New Roman" w:cs="Times New Roman"/>
              </w:rPr>
              <w:t xml:space="preserve">1.3.1 </w:t>
            </w:r>
            <w:r>
              <w:rPr>
                <w:rStyle w:val="af3"/>
                <w:rFonts w:ascii="Times New Roman" w:hAnsi="Times New Roman" w:cs="Times New Roman" w:hint="eastAsia"/>
              </w:rPr>
              <w:t>现代营养食品中添加香精的重要性</w:t>
            </w:r>
            <w:r>
              <w:tab/>
            </w:r>
            <w:r>
              <w:fldChar w:fldCharType="begin"/>
            </w:r>
            <w:r>
              <w:instrText xml:space="preserve"> PAGEREF _Toc14992002 \h </w:instrText>
            </w:r>
            <w:r>
              <w:fldChar w:fldCharType="separate"/>
            </w:r>
            <w:r>
              <w:t>14</w:t>
            </w:r>
            <w:r>
              <w:fldChar w:fldCharType="end"/>
            </w:r>
          </w:hyperlink>
        </w:p>
        <w:p w14:paraId="04E908C4" w14:textId="77777777" w:rsidR="00970176" w:rsidRDefault="008D6EE0">
          <w:pPr>
            <w:pStyle w:val="TOC3"/>
            <w:tabs>
              <w:tab w:val="right" w:leader="dot" w:pos="8296"/>
            </w:tabs>
          </w:pPr>
          <w:hyperlink w:anchor="_Toc14992003" w:history="1">
            <w:r>
              <w:rPr>
                <w:rStyle w:val="af3"/>
                <w:rFonts w:ascii="Times New Roman" w:hAnsi="Times New Roman" w:cs="Times New Roman"/>
              </w:rPr>
              <w:t xml:space="preserve">1.3.2 </w:t>
            </w:r>
            <w:r>
              <w:rPr>
                <w:rStyle w:val="af3"/>
                <w:rFonts w:ascii="Times New Roman" w:hAnsi="Times New Roman" w:cs="Times New Roman" w:hint="eastAsia"/>
              </w:rPr>
              <w:t>现代营养食品</w:t>
            </w:r>
            <w:r>
              <w:rPr>
                <w:rStyle w:val="af3"/>
                <w:rFonts w:ascii="Times New Roman" w:hAnsi="Times New Roman" w:cs="Times New Roman" w:hint="eastAsia"/>
              </w:rPr>
              <w:t>中添加香精的挑战性</w:t>
            </w:r>
            <w:r>
              <w:tab/>
            </w:r>
            <w:r>
              <w:fldChar w:fldCharType="begin"/>
            </w:r>
            <w:r>
              <w:instrText xml:space="preserve"> PAGEREF _Toc14992003 \h </w:instrText>
            </w:r>
            <w:r>
              <w:fldChar w:fldCharType="separate"/>
            </w:r>
            <w:r>
              <w:t>15</w:t>
            </w:r>
            <w:r>
              <w:fldChar w:fldCharType="end"/>
            </w:r>
          </w:hyperlink>
        </w:p>
        <w:p w14:paraId="7B0206AA" w14:textId="77777777" w:rsidR="00970176" w:rsidRDefault="008D6EE0">
          <w:pPr>
            <w:pStyle w:val="TOC3"/>
            <w:tabs>
              <w:tab w:val="right" w:leader="dot" w:pos="8296"/>
            </w:tabs>
          </w:pPr>
          <w:hyperlink w:anchor="_Toc14992004" w:history="1">
            <w:r>
              <w:rPr>
                <w:rStyle w:val="af3"/>
                <w:rFonts w:ascii="Times New Roman" w:hAnsi="Times New Roman" w:cs="Times New Roman"/>
              </w:rPr>
              <w:t xml:space="preserve">1.3.3 </w:t>
            </w:r>
            <w:r>
              <w:rPr>
                <w:rStyle w:val="af3"/>
                <w:rFonts w:ascii="Times New Roman" w:hAnsi="Times New Roman" w:cs="Times New Roman" w:hint="eastAsia"/>
              </w:rPr>
              <w:t>现代营养食品中添加香精的基本策略</w:t>
            </w:r>
            <w:r>
              <w:tab/>
            </w:r>
            <w:r>
              <w:fldChar w:fldCharType="begin"/>
            </w:r>
            <w:r>
              <w:instrText xml:space="preserve"> PAGEREF _Toc14992004 \h </w:instrText>
            </w:r>
            <w:r>
              <w:fldChar w:fldCharType="separate"/>
            </w:r>
            <w:r>
              <w:t>15</w:t>
            </w:r>
            <w:r>
              <w:fldChar w:fldCharType="end"/>
            </w:r>
          </w:hyperlink>
        </w:p>
        <w:p w14:paraId="17C6A232" w14:textId="77777777" w:rsidR="00970176" w:rsidRDefault="008D6EE0">
          <w:pPr>
            <w:pStyle w:val="TOC1"/>
            <w:tabs>
              <w:tab w:val="right" w:leader="dot" w:pos="8296"/>
            </w:tabs>
          </w:pPr>
          <w:hyperlink w:anchor="_Toc14992005" w:history="1">
            <w:r>
              <w:rPr>
                <w:rStyle w:val="af3"/>
                <w:rFonts w:ascii="Times New Roman" w:hAnsi="Times New Roman" w:cs="Times New Roman" w:hint="eastAsia"/>
              </w:rPr>
              <w:t>第二章</w:t>
            </w:r>
            <w:r>
              <w:rPr>
                <w:rStyle w:val="af3"/>
                <w:rFonts w:ascii="Times New Roman" w:hAnsi="Times New Roman" w:cs="Times New Roman"/>
              </w:rPr>
              <w:t xml:space="preserve"> </w:t>
            </w:r>
            <w:r>
              <w:rPr>
                <w:rStyle w:val="af3"/>
                <w:rFonts w:ascii="Times New Roman" w:hAnsi="Times New Roman" w:cs="Times New Roman" w:hint="eastAsia"/>
              </w:rPr>
              <w:t>香与味之间的协同作用与机制</w:t>
            </w:r>
            <w:r>
              <w:tab/>
            </w:r>
            <w:r>
              <w:fldChar w:fldCharType="begin"/>
            </w:r>
            <w:r>
              <w:instrText xml:space="preserve"> PAGEREF _Toc14992005 \h </w:instrText>
            </w:r>
            <w:r>
              <w:fldChar w:fldCharType="separate"/>
            </w:r>
            <w:r>
              <w:t>19</w:t>
            </w:r>
            <w:r>
              <w:fldChar w:fldCharType="end"/>
            </w:r>
          </w:hyperlink>
        </w:p>
        <w:p w14:paraId="3A490426" w14:textId="77777777" w:rsidR="00970176" w:rsidRDefault="008D6EE0">
          <w:pPr>
            <w:pStyle w:val="TOC2"/>
            <w:tabs>
              <w:tab w:val="right" w:leader="dot" w:pos="8296"/>
            </w:tabs>
          </w:pPr>
          <w:hyperlink w:anchor="_Toc14992006" w:history="1">
            <w:r>
              <w:rPr>
                <w:rStyle w:val="af3"/>
                <w:rFonts w:ascii="Times New Roman" w:hAnsi="Times New Roman" w:cs="Times New Roman"/>
              </w:rPr>
              <w:t xml:space="preserve">2.1 </w:t>
            </w:r>
            <w:r>
              <w:rPr>
                <w:rStyle w:val="af3"/>
                <w:rFonts w:ascii="Times New Roman" w:hAnsi="Times New Roman" w:cs="Times New Roman" w:hint="eastAsia"/>
              </w:rPr>
              <w:t>有关香与味相互作用的一些理论的起源</w:t>
            </w:r>
            <w:r>
              <w:tab/>
            </w:r>
            <w:r>
              <w:fldChar w:fldCharType="begin"/>
            </w:r>
            <w:r>
              <w:instrText xml:space="preserve"> PAGEREF _Toc14992006 \h </w:instrText>
            </w:r>
            <w:r>
              <w:fldChar w:fldCharType="separate"/>
            </w:r>
            <w:r>
              <w:t>19</w:t>
            </w:r>
            <w:r>
              <w:fldChar w:fldCharType="end"/>
            </w:r>
          </w:hyperlink>
        </w:p>
        <w:p w14:paraId="1E30F12F" w14:textId="77777777" w:rsidR="00970176" w:rsidRDefault="008D6EE0">
          <w:pPr>
            <w:pStyle w:val="TOC3"/>
            <w:tabs>
              <w:tab w:val="right" w:leader="dot" w:pos="8296"/>
            </w:tabs>
          </w:pPr>
          <w:hyperlink w:anchor="_Toc14992007" w:history="1">
            <w:r>
              <w:rPr>
                <w:rStyle w:val="af3"/>
                <w:rFonts w:ascii="Times New Roman" w:hAnsi="Times New Roman" w:cs="Times New Roman"/>
              </w:rPr>
              <w:t xml:space="preserve">2.1.1 </w:t>
            </w:r>
            <w:r>
              <w:rPr>
                <w:rStyle w:val="af3"/>
                <w:rFonts w:ascii="Times New Roman" w:hAnsi="Times New Roman" w:cs="Times New Roman" w:hint="eastAsia"/>
              </w:rPr>
              <w:t>嗅觉感受器和嗅觉的特点</w:t>
            </w:r>
            <w:r>
              <w:tab/>
            </w:r>
            <w:r>
              <w:fldChar w:fldCharType="begin"/>
            </w:r>
            <w:r>
              <w:instrText xml:space="preserve"> PAGEREF _Toc14992007 \h </w:instrText>
            </w:r>
            <w:r>
              <w:fldChar w:fldCharType="separate"/>
            </w:r>
            <w:r>
              <w:t>23</w:t>
            </w:r>
            <w:r>
              <w:fldChar w:fldCharType="end"/>
            </w:r>
          </w:hyperlink>
        </w:p>
        <w:p w14:paraId="56A16792" w14:textId="77777777" w:rsidR="00970176" w:rsidRDefault="008D6EE0">
          <w:pPr>
            <w:pStyle w:val="TOC3"/>
            <w:tabs>
              <w:tab w:val="right" w:leader="dot" w:pos="8296"/>
            </w:tabs>
          </w:pPr>
          <w:hyperlink w:anchor="_Toc14992008" w:history="1">
            <w:r>
              <w:rPr>
                <w:rStyle w:val="af3"/>
                <w:rFonts w:ascii="Times New Roman" w:hAnsi="Times New Roman" w:cs="Times New Roman"/>
              </w:rPr>
              <w:t xml:space="preserve">2.1.2  </w:t>
            </w:r>
            <w:r>
              <w:rPr>
                <w:rStyle w:val="af3"/>
                <w:rFonts w:ascii="Times New Roman" w:hAnsi="Times New Roman" w:cs="Times New Roman" w:hint="eastAsia"/>
              </w:rPr>
              <w:t>味觉感受器和味觉的特点</w:t>
            </w:r>
            <w:r>
              <w:tab/>
            </w:r>
            <w:r>
              <w:fldChar w:fldCharType="begin"/>
            </w:r>
            <w:r>
              <w:instrText xml:space="preserve"> PAGEREF _Toc14992008 \h </w:instrText>
            </w:r>
            <w:r>
              <w:fldChar w:fldCharType="separate"/>
            </w:r>
            <w:r>
              <w:t>24</w:t>
            </w:r>
            <w:r>
              <w:fldChar w:fldCharType="end"/>
            </w:r>
          </w:hyperlink>
        </w:p>
        <w:p w14:paraId="090F4188" w14:textId="77777777" w:rsidR="00970176" w:rsidRDefault="008D6EE0">
          <w:pPr>
            <w:pStyle w:val="TOC2"/>
            <w:tabs>
              <w:tab w:val="right" w:leader="dot" w:pos="8296"/>
            </w:tabs>
          </w:pPr>
          <w:hyperlink w:anchor="_Toc14992009" w:history="1">
            <w:r>
              <w:rPr>
                <w:rStyle w:val="af3"/>
                <w:rFonts w:ascii="Times New Roman" w:hAnsi="Times New Roman" w:cs="Times New Roman"/>
              </w:rPr>
              <w:t xml:space="preserve">2.2.  </w:t>
            </w:r>
            <w:r>
              <w:rPr>
                <w:rStyle w:val="af3"/>
                <w:rFonts w:ascii="Times New Roman" w:hAnsi="Times New Roman" w:cs="Times New Roman" w:hint="eastAsia"/>
              </w:rPr>
              <w:t>味觉与嗅觉</w:t>
            </w:r>
            <w:r>
              <w:tab/>
            </w:r>
            <w:r>
              <w:fldChar w:fldCharType="begin"/>
            </w:r>
            <w:r>
              <w:instrText xml:space="preserve"> PAGEREF _Toc14992009 \h </w:instrText>
            </w:r>
            <w:r>
              <w:fldChar w:fldCharType="separate"/>
            </w:r>
            <w:r>
              <w:t>25</w:t>
            </w:r>
            <w:r>
              <w:fldChar w:fldCharType="end"/>
            </w:r>
          </w:hyperlink>
        </w:p>
        <w:p w14:paraId="2951AAB1" w14:textId="77777777" w:rsidR="00970176" w:rsidRDefault="008D6EE0">
          <w:pPr>
            <w:pStyle w:val="TOC3"/>
            <w:tabs>
              <w:tab w:val="right" w:leader="dot" w:pos="8296"/>
            </w:tabs>
          </w:pPr>
          <w:hyperlink w:anchor="_Toc14992010" w:history="1">
            <w:r>
              <w:rPr>
                <w:rStyle w:val="af3"/>
                <w:rFonts w:ascii="Times New Roman" w:hAnsi="Times New Roman" w:cs="Times New Roman"/>
              </w:rPr>
              <w:t xml:space="preserve">2.2.1 </w:t>
            </w:r>
            <w:r>
              <w:rPr>
                <w:rStyle w:val="af3"/>
                <w:rFonts w:ascii="Times New Roman" w:hAnsi="Times New Roman" w:cs="Times New Roman" w:hint="eastAsia"/>
              </w:rPr>
              <w:t>味觉</w:t>
            </w:r>
            <w:r>
              <w:tab/>
            </w:r>
            <w:r>
              <w:fldChar w:fldCharType="begin"/>
            </w:r>
            <w:r>
              <w:instrText xml:space="preserve"> PAGEREF _Toc14992010 \h </w:instrText>
            </w:r>
            <w:r>
              <w:fldChar w:fldCharType="separate"/>
            </w:r>
            <w:r>
              <w:t>25</w:t>
            </w:r>
            <w:r>
              <w:fldChar w:fldCharType="end"/>
            </w:r>
          </w:hyperlink>
        </w:p>
        <w:p w14:paraId="3D0E0930" w14:textId="77777777" w:rsidR="00970176" w:rsidRDefault="008D6EE0">
          <w:pPr>
            <w:pStyle w:val="TOC3"/>
            <w:tabs>
              <w:tab w:val="right" w:leader="dot" w:pos="8296"/>
            </w:tabs>
          </w:pPr>
          <w:hyperlink w:anchor="_Toc14992011" w:history="1">
            <w:r>
              <w:rPr>
                <w:rStyle w:val="af3"/>
                <w:rFonts w:ascii="Times New Roman" w:hAnsi="Times New Roman" w:cs="Times New Roman"/>
              </w:rPr>
              <w:t xml:space="preserve">2.2.2 </w:t>
            </w:r>
            <w:r>
              <w:rPr>
                <w:rStyle w:val="af3"/>
                <w:rFonts w:ascii="Times New Roman" w:hAnsi="Times New Roman" w:cs="Times New Roman" w:hint="eastAsia"/>
              </w:rPr>
              <w:t>嗅觉</w:t>
            </w:r>
            <w:r>
              <w:tab/>
            </w:r>
            <w:r>
              <w:fldChar w:fldCharType="begin"/>
            </w:r>
            <w:r>
              <w:instrText xml:space="preserve"> PAGEREF _Toc14</w:instrText>
            </w:r>
            <w:r>
              <w:instrText xml:space="preserve">992011 \h </w:instrText>
            </w:r>
            <w:r>
              <w:fldChar w:fldCharType="separate"/>
            </w:r>
            <w:r>
              <w:t>26</w:t>
            </w:r>
            <w:r>
              <w:fldChar w:fldCharType="end"/>
            </w:r>
          </w:hyperlink>
        </w:p>
        <w:p w14:paraId="5E835BD0" w14:textId="77777777" w:rsidR="00970176" w:rsidRDefault="008D6EE0">
          <w:pPr>
            <w:pStyle w:val="TOC2"/>
            <w:tabs>
              <w:tab w:val="right" w:leader="dot" w:pos="8296"/>
            </w:tabs>
          </w:pPr>
          <w:hyperlink w:anchor="_Toc14992012" w:history="1">
            <w:r>
              <w:rPr>
                <w:rStyle w:val="af3"/>
                <w:rFonts w:ascii="Times New Roman" w:hAnsi="Times New Roman" w:cs="Times New Roman"/>
              </w:rPr>
              <w:t xml:space="preserve">2.3 </w:t>
            </w:r>
            <w:r>
              <w:rPr>
                <w:rStyle w:val="af3"/>
                <w:rFonts w:ascii="Times New Roman" w:hAnsi="Times New Roman" w:cs="Times New Roman" w:hint="eastAsia"/>
              </w:rPr>
              <w:t>香与味协同作用引起的风味增强</w:t>
            </w:r>
            <w:r>
              <w:tab/>
            </w:r>
            <w:r>
              <w:fldChar w:fldCharType="begin"/>
            </w:r>
            <w:r>
              <w:instrText xml:space="preserve"> PAGEREF _Toc14992012 \h </w:instrText>
            </w:r>
            <w:r>
              <w:fldChar w:fldCharType="separate"/>
            </w:r>
            <w:r>
              <w:t>27</w:t>
            </w:r>
            <w:r>
              <w:fldChar w:fldCharType="end"/>
            </w:r>
          </w:hyperlink>
        </w:p>
        <w:p w14:paraId="7066318C" w14:textId="77777777" w:rsidR="00970176" w:rsidRDefault="008D6EE0">
          <w:pPr>
            <w:pStyle w:val="TOC3"/>
            <w:tabs>
              <w:tab w:val="right" w:leader="dot" w:pos="8296"/>
            </w:tabs>
          </w:pPr>
          <w:hyperlink w:anchor="_Toc14992013" w:history="1">
            <w:r>
              <w:rPr>
                <w:rStyle w:val="af3"/>
                <w:rFonts w:ascii="Times New Roman" w:hAnsi="Times New Roman" w:cs="Times New Roman"/>
              </w:rPr>
              <w:t xml:space="preserve">2.3.1 </w:t>
            </w:r>
            <w:r>
              <w:rPr>
                <w:rStyle w:val="af3"/>
                <w:rFonts w:ascii="Times New Roman" w:hAnsi="Times New Roman" w:cs="Times New Roman" w:hint="eastAsia"/>
              </w:rPr>
              <w:t>气味定位任务</w:t>
            </w:r>
            <w:r>
              <w:tab/>
            </w:r>
            <w:r>
              <w:fldChar w:fldCharType="begin"/>
            </w:r>
            <w:r>
              <w:instrText xml:space="preserve"> PAGEREF _Toc14992013 \h </w:instrText>
            </w:r>
            <w:r>
              <w:fldChar w:fldCharType="separate"/>
            </w:r>
            <w:r>
              <w:t>30</w:t>
            </w:r>
            <w:r>
              <w:fldChar w:fldCharType="end"/>
            </w:r>
          </w:hyperlink>
        </w:p>
        <w:p w14:paraId="1B87B2C9" w14:textId="77777777" w:rsidR="00970176" w:rsidRDefault="008D6EE0">
          <w:pPr>
            <w:pStyle w:val="TOC3"/>
            <w:tabs>
              <w:tab w:val="right" w:leader="dot" w:pos="8296"/>
            </w:tabs>
          </w:pPr>
          <w:hyperlink w:anchor="_Toc14992014" w:history="1">
            <w:r>
              <w:rPr>
                <w:rStyle w:val="af3"/>
                <w:rFonts w:ascii="Times New Roman" w:hAnsi="Times New Roman" w:cs="Times New Roman"/>
              </w:rPr>
              <w:t xml:space="preserve">2.2.2 </w:t>
            </w:r>
            <w:r>
              <w:rPr>
                <w:rStyle w:val="af3"/>
                <w:rFonts w:ascii="Times New Roman" w:hAnsi="Times New Roman" w:cs="Times New Roman" w:hint="eastAsia"/>
              </w:rPr>
              <w:t>一致性评级的方法</w:t>
            </w:r>
            <w:r>
              <w:tab/>
            </w:r>
            <w:r>
              <w:fldChar w:fldCharType="begin"/>
            </w:r>
            <w:r>
              <w:instrText xml:space="preserve"> PAGEREF _Toc14992014 \h </w:instrText>
            </w:r>
            <w:r>
              <w:fldChar w:fldCharType="separate"/>
            </w:r>
            <w:r>
              <w:t>31</w:t>
            </w:r>
            <w:r>
              <w:fldChar w:fldCharType="end"/>
            </w:r>
          </w:hyperlink>
        </w:p>
        <w:p w14:paraId="3FE2844A" w14:textId="77777777" w:rsidR="00970176" w:rsidRDefault="008D6EE0">
          <w:pPr>
            <w:pStyle w:val="TOC3"/>
            <w:tabs>
              <w:tab w:val="right" w:leader="dot" w:pos="8296"/>
            </w:tabs>
          </w:pPr>
          <w:hyperlink w:anchor="_Toc14992015" w:history="1">
            <w:r>
              <w:rPr>
                <w:rStyle w:val="af3"/>
                <w:rFonts w:ascii="Times New Roman" w:hAnsi="Times New Roman" w:cs="Times New Roman"/>
              </w:rPr>
              <w:t>2.2.3</w:t>
            </w:r>
            <w:r>
              <w:rPr>
                <w:rStyle w:val="af3"/>
                <w:rFonts w:ascii="Times New Roman" w:hAnsi="Times New Roman" w:cs="Times New Roman" w:hint="eastAsia"/>
              </w:rPr>
              <w:t>味觉和气味的相互作用：潜在的条件</w:t>
            </w:r>
            <w:r>
              <w:tab/>
            </w:r>
            <w:r>
              <w:fldChar w:fldCharType="begin"/>
            </w:r>
            <w:r>
              <w:instrText xml:space="preserve"> PAGEREF _Toc14992015 \h </w:instrText>
            </w:r>
            <w:r>
              <w:fldChar w:fldCharType="separate"/>
            </w:r>
            <w:r>
              <w:t>31</w:t>
            </w:r>
            <w:r>
              <w:fldChar w:fldCharType="end"/>
            </w:r>
          </w:hyperlink>
        </w:p>
        <w:p w14:paraId="6FF9D85B" w14:textId="77777777" w:rsidR="00970176" w:rsidRDefault="008D6EE0">
          <w:pPr>
            <w:pStyle w:val="TOC3"/>
            <w:tabs>
              <w:tab w:val="right" w:leader="dot" w:pos="8296"/>
            </w:tabs>
          </w:pPr>
          <w:hyperlink w:anchor="_Toc14992016" w:history="1">
            <w:r>
              <w:rPr>
                <w:rStyle w:val="af3"/>
                <w:rFonts w:ascii="Times New Roman" w:hAnsi="Times New Roman" w:cs="Times New Roman"/>
              </w:rPr>
              <w:t xml:space="preserve">2.2.4 </w:t>
            </w:r>
            <w:r>
              <w:rPr>
                <w:rStyle w:val="af3"/>
                <w:rFonts w:ascii="Times New Roman" w:hAnsi="Times New Roman" w:cs="Times New Roman" w:hint="eastAsia"/>
              </w:rPr>
              <w:t>气味转导：表现为气味趋同</w:t>
            </w:r>
            <w:r>
              <w:tab/>
            </w:r>
            <w:r>
              <w:fldChar w:fldCharType="begin"/>
            </w:r>
            <w:r>
              <w:instrText xml:space="preserve"> PAGEREF _Toc14992016 \h </w:instrText>
            </w:r>
            <w:r>
              <w:fldChar w:fldCharType="separate"/>
            </w:r>
            <w:r>
              <w:t>33</w:t>
            </w:r>
            <w:r>
              <w:fldChar w:fldCharType="end"/>
            </w:r>
          </w:hyperlink>
        </w:p>
        <w:p w14:paraId="5EEE1437" w14:textId="77777777" w:rsidR="00970176" w:rsidRDefault="008D6EE0">
          <w:pPr>
            <w:pStyle w:val="TOC3"/>
            <w:tabs>
              <w:tab w:val="right" w:leader="dot" w:pos="8296"/>
            </w:tabs>
          </w:pPr>
          <w:hyperlink w:anchor="_Toc14992017" w:history="1">
            <w:r>
              <w:rPr>
                <w:rStyle w:val="af3"/>
                <w:rFonts w:ascii="Times New Roman" w:hAnsi="Times New Roman" w:cs="Times New Roman"/>
              </w:rPr>
              <w:t xml:space="preserve">2.2.5. </w:t>
            </w:r>
            <w:r>
              <w:rPr>
                <w:rStyle w:val="af3"/>
                <w:rFonts w:ascii="Times New Roman" w:hAnsi="Times New Roman" w:cs="Times New Roman" w:hint="eastAsia"/>
              </w:rPr>
              <w:t>味觉增强：潜在的机制和含义</w:t>
            </w:r>
            <w:r>
              <w:tab/>
            </w:r>
            <w:r>
              <w:fldChar w:fldCharType="begin"/>
            </w:r>
            <w:r>
              <w:instrText xml:space="preserve"> PAGEREF _Toc14992017 \h </w:instrText>
            </w:r>
            <w:r>
              <w:fldChar w:fldCharType="separate"/>
            </w:r>
            <w:r>
              <w:t>33</w:t>
            </w:r>
            <w:r>
              <w:fldChar w:fldCharType="end"/>
            </w:r>
          </w:hyperlink>
        </w:p>
        <w:p w14:paraId="6E8A773E" w14:textId="77777777" w:rsidR="00970176" w:rsidRDefault="008D6EE0">
          <w:pPr>
            <w:pStyle w:val="TOC3"/>
            <w:tabs>
              <w:tab w:val="right" w:leader="dot" w:pos="8296"/>
            </w:tabs>
          </w:pPr>
          <w:hyperlink w:anchor="_Toc14992018" w:history="1">
            <w:r>
              <w:rPr>
                <w:rStyle w:val="af3"/>
                <w:rFonts w:ascii="Times New Roman" w:hAnsi="Times New Roman" w:cs="Times New Roman"/>
              </w:rPr>
              <w:t xml:space="preserve">2.2.6. </w:t>
            </w:r>
            <w:r>
              <w:rPr>
                <w:rStyle w:val="af3"/>
                <w:rFonts w:ascii="Times New Roman" w:hAnsi="Times New Roman" w:cs="Times New Roman" w:hint="eastAsia"/>
              </w:rPr>
              <w:t>气味增强味觉的判断方法</w:t>
            </w:r>
            <w:r>
              <w:tab/>
            </w:r>
            <w:r>
              <w:fldChar w:fldCharType="begin"/>
            </w:r>
            <w:r>
              <w:instrText xml:space="preserve"> PAGEREF _Toc14992018 \h </w:instrText>
            </w:r>
            <w:r>
              <w:fldChar w:fldCharType="separate"/>
            </w:r>
            <w:r>
              <w:t>34</w:t>
            </w:r>
            <w:r>
              <w:fldChar w:fldCharType="end"/>
            </w:r>
          </w:hyperlink>
        </w:p>
        <w:p w14:paraId="510D69A0" w14:textId="77777777" w:rsidR="00970176" w:rsidRDefault="008D6EE0">
          <w:pPr>
            <w:pStyle w:val="TOC2"/>
            <w:tabs>
              <w:tab w:val="right" w:leader="dot" w:pos="8296"/>
            </w:tabs>
          </w:pPr>
          <w:hyperlink w:anchor="_Toc14992019" w:history="1">
            <w:r>
              <w:rPr>
                <w:rStyle w:val="af3"/>
                <w:rFonts w:ascii="Times New Roman" w:hAnsi="Times New Roman" w:cs="Times New Roman"/>
              </w:rPr>
              <w:t xml:space="preserve">2.3 </w:t>
            </w:r>
            <w:r>
              <w:rPr>
                <w:rStyle w:val="af3"/>
                <w:rFonts w:ascii="Times New Roman" w:hAnsi="Times New Roman" w:cs="Times New Roman" w:hint="eastAsia"/>
              </w:rPr>
              <w:t>味觉，风味和食欲</w:t>
            </w:r>
            <w:r>
              <w:tab/>
            </w:r>
            <w:r>
              <w:fldChar w:fldCharType="begin"/>
            </w:r>
            <w:r>
              <w:instrText xml:space="preserve"> </w:instrText>
            </w:r>
            <w:r>
              <w:instrText xml:space="preserve">PAGEREF _Toc14992019 \h </w:instrText>
            </w:r>
            <w:r>
              <w:fldChar w:fldCharType="separate"/>
            </w:r>
            <w:r>
              <w:t>35</w:t>
            </w:r>
            <w:r>
              <w:fldChar w:fldCharType="end"/>
            </w:r>
          </w:hyperlink>
        </w:p>
        <w:p w14:paraId="0A9A12BE" w14:textId="77777777" w:rsidR="00970176" w:rsidRDefault="008D6EE0">
          <w:pPr>
            <w:pStyle w:val="TOC3"/>
            <w:tabs>
              <w:tab w:val="right" w:leader="dot" w:pos="8296"/>
            </w:tabs>
          </w:pPr>
          <w:hyperlink w:anchor="_Toc14992020" w:history="1">
            <w:r>
              <w:rPr>
                <w:rStyle w:val="af3"/>
                <w:rFonts w:ascii="Times New Roman" w:hAnsi="Times New Roman" w:cs="Times New Roman"/>
              </w:rPr>
              <w:t xml:space="preserve">2.3.1 </w:t>
            </w:r>
            <w:r>
              <w:rPr>
                <w:rStyle w:val="af3"/>
                <w:rFonts w:ascii="Times New Roman" w:hAnsi="Times New Roman" w:cs="Times New Roman" w:hint="eastAsia"/>
              </w:rPr>
              <w:t>味觉</w:t>
            </w:r>
            <w:r>
              <w:tab/>
            </w:r>
            <w:r>
              <w:fldChar w:fldCharType="begin"/>
            </w:r>
            <w:r>
              <w:instrText xml:space="preserve"> PAGEREF _Toc14992020 \h </w:instrText>
            </w:r>
            <w:r>
              <w:fldChar w:fldCharType="separate"/>
            </w:r>
            <w:r>
              <w:t>35</w:t>
            </w:r>
            <w:r>
              <w:fldChar w:fldCharType="end"/>
            </w:r>
          </w:hyperlink>
        </w:p>
        <w:p w14:paraId="53CDC0EA" w14:textId="77777777" w:rsidR="00970176" w:rsidRDefault="008D6EE0">
          <w:pPr>
            <w:pStyle w:val="TOC3"/>
            <w:tabs>
              <w:tab w:val="right" w:leader="dot" w:pos="8296"/>
            </w:tabs>
          </w:pPr>
          <w:hyperlink w:anchor="_Toc14992021" w:history="1">
            <w:r>
              <w:rPr>
                <w:rStyle w:val="af3"/>
                <w:rFonts w:ascii="Times New Roman" w:hAnsi="Times New Roman" w:cs="Times New Roman"/>
              </w:rPr>
              <w:t xml:space="preserve">2.3.2 </w:t>
            </w:r>
            <w:r>
              <w:rPr>
                <w:rStyle w:val="af3"/>
                <w:rFonts w:ascii="Times New Roman" w:hAnsi="Times New Roman" w:cs="Times New Roman" w:hint="eastAsia"/>
              </w:rPr>
              <w:t>风味</w:t>
            </w:r>
            <w:r>
              <w:tab/>
            </w:r>
            <w:r>
              <w:fldChar w:fldCharType="begin"/>
            </w:r>
            <w:r>
              <w:instrText xml:space="preserve"> PAGEREF _Toc14992021 \h </w:instrText>
            </w:r>
            <w:r>
              <w:fldChar w:fldCharType="separate"/>
            </w:r>
            <w:r>
              <w:t>35</w:t>
            </w:r>
            <w:r>
              <w:fldChar w:fldCharType="end"/>
            </w:r>
          </w:hyperlink>
        </w:p>
        <w:p w14:paraId="176EAC33" w14:textId="77777777" w:rsidR="00970176" w:rsidRDefault="008D6EE0">
          <w:pPr>
            <w:pStyle w:val="TOC3"/>
            <w:tabs>
              <w:tab w:val="right" w:leader="dot" w:pos="8296"/>
            </w:tabs>
          </w:pPr>
          <w:hyperlink w:anchor="_Toc14992022" w:history="1">
            <w:r>
              <w:rPr>
                <w:rStyle w:val="af3"/>
                <w:rFonts w:ascii="Times New Roman" w:hAnsi="Times New Roman" w:cs="Times New Roman"/>
              </w:rPr>
              <w:t xml:space="preserve">2.3.3 </w:t>
            </w:r>
            <w:r>
              <w:rPr>
                <w:rStyle w:val="af3"/>
                <w:rFonts w:ascii="Times New Roman" w:hAnsi="Times New Roman" w:cs="Times New Roman" w:hint="eastAsia"/>
              </w:rPr>
              <w:t>食欲</w:t>
            </w:r>
            <w:r>
              <w:tab/>
            </w:r>
            <w:r>
              <w:fldChar w:fldCharType="begin"/>
            </w:r>
            <w:r>
              <w:instrText xml:space="preserve"> PAGEREF _Toc14992022 \h </w:instrText>
            </w:r>
            <w:r>
              <w:fldChar w:fldCharType="separate"/>
            </w:r>
            <w:r>
              <w:t>35</w:t>
            </w:r>
            <w:r>
              <w:fldChar w:fldCharType="end"/>
            </w:r>
          </w:hyperlink>
        </w:p>
        <w:p w14:paraId="0BD0D62E" w14:textId="77777777" w:rsidR="00970176" w:rsidRDefault="008D6EE0">
          <w:pPr>
            <w:pStyle w:val="TOC3"/>
            <w:tabs>
              <w:tab w:val="right" w:leader="dot" w:pos="8296"/>
            </w:tabs>
          </w:pPr>
          <w:hyperlink w:anchor="_Toc14992023" w:history="1">
            <w:r>
              <w:rPr>
                <w:rStyle w:val="af3"/>
                <w:rFonts w:ascii="Times New Roman" w:hAnsi="Times New Roman" w:cs="Times New Roman"/>
              </w:rPr>
              <w:t xml:space="preserve">2.3.4 </w:t>
            </w:r>
            <w:r>
              <w:rPr>
                <w:rStyle w:val="af3"/>
                <w:rFonts w:ascii="Times New Roman" w:hAnsi="Times New Roman" w:cs="Times New Roman" w:hint="eastAsia"/>
              </w:rPr>
              <w:t>三者关系</w:t>
            </w:r>
            <w:r>
              <w:tab/>
            </w:r>
            <w:r>
              <w:fldChar w:fldCharType="begin"/>
            </w:r>
            <w:r>
              <w:instrText xml:space="preserve"> PAGEREF _Toc14992023 \h </w:instrText>
            </w:r>
            <w:r>
              <w:fldChar w:fldCharType="separate"/>
            </w:r>
            <w:r>
              <w:t>36</w:t>
            </w:r>
            <w:r>
              <w:fldChar w:fldCharType="end"/>
            </w:r>
          </w:hyperlink>
        </w:p>
        <w:p w14:paraId="65B55848" w14:textId="77777777" w:rsidR="00970176" w:rsidRDefault="008D6EE0">
          <w:pPr>
            <w:pStyle w:val="TOC2"/>
            <w:tabs>
              <w:tab w:val="right" w:leader="dot" w:pos="8296"/>
            </w:tabs>
          </w:pPr>
          <w:hyperlink w:anchor="_Toc14992024" w:history="1">
            <w:r>
              <w:rPr>
                <w:rStyle w:val="af3"/>
                <w:rFonts w:ascii="Times New Roman" w:hAnsi="Times New Roman" w:cs="Times New Roman"/>
              </w:rPr>
              <w:t xml:space="preserve">2.4 </w:t>
            </w:r>
            <w:r>
              <w:rPr>
                <w:rStyle w:val="af3"/>
                <w:rFonts w:ascii="Times New Roman" w:hAnsi="Times New Roman" w:cs="Times New Roman" w:hint="eastAsia"/>
              </w:rPr>
              <w:t>风味增强剂及其衍生物</w:t>
            </w:r>
            <w:r>
              <w:tab/>
            </w:r>
            <w:r>
              <w:fldChar w:fldCharType="begin"/>
            </w:r>
            <w:r>
              <w:instrText xml:space="preserve"> PAGERE</w:instrText>
            </w:r>
            <w:r>
              <w:instrText xml:space="preserve">F _Toc14992024 \h </w:instrText>
            </w:r>
            <w:r>
              <w:fldChar w:fldCharType="separate"/>
            </w:r>
            <w:r>
              <w:t>36</w:t>
            </w:r>
            <w:r>
              <w:fldChar w:fldCharType="end"/>
            </w:r>
          </w:hyperlink>
        </w:p>
        <w:p w14:paraId="7908BD7C" w14:textId="77777777" w:rsidR="00970176" w:rsidRDefault="008D6EE0">
          <w:pPr>
            <w:pStyle w:val="TOC3"/>
            <w:tabs>
              <w:tab w:val="right" w:leader="dot" w:pos="8296"/>
            </w:tabs>
          </w:pPr>
          <w:hyperlink w:anchor="_Toc14992025" w:history="1">
            <w:r>
              <w:rPr>
                <w:rStyle w:val="af3"/>
                <w:rFonts w:ascii="Times New Roman" w:hAnsi="Times New Roman" w:cs="Times New Roman"/>
              </w:rPr>
              <w:t xml:space="preserve">2.4.1 </w:t>
            </w:r>
            <w:r>
              <w:rPr>
                <w:rStyle w:val="af3"/>
                <w:rFonts w:ascii="Times New Roman" w:hAnsi="Times New Roman" w:cs="Times New Roman" w:hint="eastAsia"/>
              </w:rPr>
              <w:t>风味增强剂</w:t>
            </w:r>
            <w:r>
              <w:tab/>
            </w:r>
            <w:r>
              <w:fldChar w:fldCharType="begin"/>
            </w:r>
            <w:r>
              <w:instrText xml:space="preserve"> PAGEREF _Toc14992025 \h </w:instrText>
            </w:r>
            <w:r>
              <w:fldChar w:fldCharType="separate"/>
            </w:r>
            <w:r>
              <w:t>36</w:t>
            </w:r>
            <w:r>
              <w:fldChar w:fldCharType="end"/>
            </w:r>
          </w:hyperlink>
        </w:p>
        <w:p w14:paraId="5F5A3D80" w14:textId="77777777" w:rsidR="00970176" w:rsidRDefault="008D6EE0">
          <w:pPr>
            <w:pStyle w:val="TOC3"/>
            <w:tabs>
              <w:tab w:val="right" w:leader="dot" w:pos="8296"/>
            </w:tabs>
          </w:pPr>
          <w:hyperlink w:anchor="_Toc14992026" w:history="1">
            <w:r>
              <w:rPr>
                <w:rStyle w:val="af3"/>
                <w:rFonts w:ascii="Times New Roman" w:hAnsi="Times New Roman" w:cs="Times New Roman"/>
              </w:rPr>
              <w:t xml:space="preserve">2.4.2 </w:t>
            </w:r>
            <w:r>
              <w:rPr>
                <w:rStyle w:val="af3"/>
                <w:rFonts w:ascii="Times New Roman" w:hAnsi="Times New Roman" w:cs="Times New Roman" w:hint="eastAsia"/>
              </w:rPr>
              <w:t>风味增强剂衍生物</w:t>
            </w:r>
            <w:r>
              <w:tab/>
            </w:r>
            <w:r>
              <w:fldChar w:fldCharType="begin"/>
            </w:r>
            <w:r>
              <w:instrText xml:space="preserve"> PAGEREF _Toc14992026 \h </w:instrText>
            </w:r>
            <w:r>
              <w:fldChar w:fldCharType="separate"/>
            </w:r>
            <w:r>
              <w:t>37</w:t>
            </w:r>
            <w:r>
              <w:fldChar w:fldCharType="end"/>
            </w:r>
          </w:hyperlink>
        </w:p>
        <w:p w14:paraId="23F6304B" w14:textId="77777777" w:rsidR="00970176" w:rsidRDefault="008D6EE0">
          <w:pPr>
            <w:pStyle w:val="TOC2"/>
            <w:tabs>
              <w:tab w:val="right" w:leader="dot" w:pos="8296"/>
            </w:tabs>
          </w:pPr>
          <w:hyperlink w:anchor="_Toc14992027" w:history="1">
            <w:r>
              <w:rPr>
                <w:rStyle w:val="af3"/>
                <w:rFonts w:ascii="Times New Roman" w:hAnsi="Times New Roman" w:cs="Times New Roman"/>
              </w:rPr>
              <w:t xml:space="preserve">2.5 </w:t>
            </w:r>
            <w:r>
              <w:rPr>
                <w:rStyle w:val="af3"/>
                <w:rFonts w:ascii="Times New Roman" w:hAnsi="Times New Roman" w:cs="Times New Roman" w:hint="eastAsia"/>
              </w:rPr>
              <w:t>风味生理学</w:t>
            </w:r>
            <w:r>
              <w:tab/>
            </w:r>
            <w:r>
              <w:fldChar w:fldCharType="begin"/>
            </w:r>
            <w:r>
              <w:instrText xml:space="preserve"> PAGEREF</w:instrText>
            </w:r>
            <w:r>
              <w:instrText xml:space="preserve"> _Toc14992027 \h </w:instrText>
            </w:r>
            <w:r>
              <w:fldChar w:fldCharType="separate"/>
            </w:r>
            <w:r>
              <w:t>37</w:t>
            </w:r>
            <w:r>
              <w:fldChar w:fldCharType="end"/>
            </w:r>
          </w:hyperlink>
        </w:p>
        <w:p w14:paraId="36A76A17" w14:textId="77777777" w:rsidR="00970176" w:rsidRDefault="008D6EE0">
          <w:pPr>
            <w:pStyle w:val="TOC3"/>
            <w:tabs>
              <w:tab w:val="right" w:leader="dot" w:pos="8296"/>
            </w:tabs>
          </w:pPr>
          <w:hyperlink w:anchor="_Toc14992028" w:history="1">
            <w:r>
              <w:rPr>
                <w:rStyle w:val="af3"/>
                <w:rFonts w:ascii="Times New Roman" w:hAnsi="Times New Roman" w:cs="Times New Roman"/>
              </w:rPr>
              <w:t xml:space="preserve">2.5.1 </w:t>
            </w:r>
            <w:r>
              <w:rPr>
                <w:rStyle w:val="af3"/>
                <w:rFonts w:ascii="Times New Roman" w:hAnsi="Times New Roman" w:cs="Times New Roman" w:hint="eastAsia"/>
              </w:rPr>
              <w:t>甜味</w:t>
            </w:r>
            <w:r>
              <w:tab/>
            </w:r>
            <w:r>
              <w:fldChar w:fldCharType="begin"/>
            </w:r>
            <w:r>
              <w:instrText xml:space="preserve"> PAGEREF _Toc14992028 \h </w:instrText>
            </w:r>
            <w:r>
              <w:fldChar w:fldCharType="separate"/>
            </w:r>
            <w:r>
              <w:t>38</w:t>
            </w:r>
            <w:r>
              <w:fldChar w:fldCharType="end"/>
            </w:r>
          </w:hyperlink>
        </w:p>
        <w:p w14:paraId="4F9DBAB6" w14:textId="77777777" w:rsidR="00970176" w:rsidRDefault="008D6EE0">
          <w:pPr>
            <w:pStyle w:val="TOC3"/>
            <w:tabs>
              <w:tab w:val="right" w:leader="dot" w:pos="8296"/>
            </w:tabs>
          </w:pPr>
          <w:hyperlink w:anchor="_Toc14992029" w:history="1">
            <w:r>
              <w:rPr>
                <w:rStyle w:val="af3"/>
                <w:rFonts w:ascii="Times New Roman" w:hAnsi="Times New Roman" w:cs="Times New Roman"/>
              </w:rPr>
              <w:t>2.</w:t>
            </w:r>
            <w:r>
              <w:rPr>
                <w:rStyle w:val="af3"/>
                <w:rFonts w:ascii="Times New Roman" w:hAnsi="Times New Roman" w:cs="Times New Roman"/>
              </w:rPr>
              <w:t xml:space="preserve">5.2 </w:t>
            </w:r>
            <w:r>
              <w:rPr>
                <w:rStyle w:val="af3"/>
                <w:rFonts w:ascii="Times New Roman" w:hAnsi="Times New Roman" w:cs="Times New Roman" w:hint="eastAsia"/>
              </w:rPr>
              <w:t>酸味</w:t>
            </w:r>
            <w:r>
              <w:tab/>
            </w:r>
            <w:r>
              <w:fldChar w:fldCharType="begin"/>
            </w:r>
            <w:r>
              <w:instrText xml:space="preserve"> PAGEREF _Toc14992029 \h </w:instrText>
            </w:r>
            <w:r>
              <w:fldChar w:fldCharType="separate"/>
            </w:r>
            <w:r>
              <w:t>38</w:t>
            </w:r>
            <w:r>
              <w:fldChar w:fldCharType="end"/>
            </w:r>
          </w:hyperlink>
        </w:p>
        <w:p w14:paraId="7110C775" w14:textId="77777777" w:rsidR="00970176" w:rsidRDefault="008D6EE0">
          <w:pPr>
            <w:pStyle w:val="TOC3"/>
            <w:tabs>
              <w:tab w:val="right" w:leader="dot" w:pos="8296"/>
            </w:tabs>
          </w:pPr>
          <w:hyperlink w:anchor="_Toc14992030" w:history="1">
            <w:r>
              <w:rPr>
                <w:rStyle w:val="af3"/>
                <w:rFonts w:ascii="Times New Roman" w:hAnsi="Times New Roman" w:cs="Times New Roman"/>
              </w:rPr>
              <w:t xml:space="preserve">2.5.3 </w:t>
            </w:r>
            <w:r>
              <w:rPr>
                <w:rStyle w:val="af3"/>
                <w:rFonts w:ascii="Times New Roman" w:hAnsi="Times New Roman" w:cs="Times New Roman" w:hint="eastAsia"/>
              </w:rPr>
              <w:t>苦味</w:t>
            </w:r>
            <w:r>
              <w:tab/>
            </w:r>
            <w:r>
              <w:fldChar w:fldCharType="begin"/>
            </w:r>
            <w:r>
              <w:instrText xml:space="preserve"> PAGEREF _Toc14992030 \h </w:instrText>
            </w:r>
            <w:r>
              <w:fldChar w:fldCharType="separate"/>
            </w:r>
            <w:r>
              <w:t>39</w:t>
            </w:r>
            <w:r>
              <w:fldChar w:fldCharType="end"/>
            </w:r>
          </w:hyperlink>
        </w:p>
        <w:p w14:paraId="2BC0D090" w14:textId="77777777" w:rsidR="00970176" w:rsidRDefault="008D6EE0">
          <w:pPr>
            <w:pStyle w:val="TOC3"/>
            <w:tabs>
              <w:tab w:val="right" w:leader="dot" w:pos="8296"/>
            </w:tabs>
          </w:pPr>
          <w:hyperlink w:anchor="_Toc14992031" w:history="1">
            <w:r>
              <w:rPr>
                <w:rStyle w:val="af3"/>
                <w:rFonts w:ascii="Times New Roman" w:hAnsi="Times New Roman" w:cs="Times New Roman"/>
              </w:rPr>
              <w:t xml:space="preserve">2.5.4 </w:t>
            </w:r>
            <w:r>
              <w:rPr>
                <w:rStyle w:val="af3"/>
                <w:rFonts w:ascii="Times New Roman" w:hAnsi="Times New Roman" w:cs="Times New Roman" w:hint="eastAsia"/>
              </w:rPr>
              <w:t>咸味</w:t>
            </w:r>
            <w:r>
              <w:tab/>
            </w:r>
            <w:r>
              <w:fldChar w:fldCharType="begin"/>
            </w:r>
            <w:r>
              <w:instrText xml:space="preserve"> PAGEREF _Toc14992031 \h </w:instrText>
            </w:r>
            <w:r>
              <w:fldChar w:fldCharType="separate"/>
            </w:r>
            <w:r>
              <w:t>39</w:t>
            </w:r>
            <w:r>
              <w:fldChar w:fldCharType="end"/>
            </w:r>
          </w:hyperlink>
        </w:p>
        <w:p w14:paraId="1F0DDDEF" w14:textId="77777777" w:rsidR="00970176" w:rsidRDefault="008D6EE0">
          <w:pPr>
            <w:pStyle w:val="TOC3"/>
            <w:tabs>
              <w:tab w:val="right" w:leader="dot" w:pos="8296"/>
            </w:tabs>
          </w:pPr>
          <w:hyperlink w:anchor="_Toc14992032" w:history="1">
            <w:r>
              <w:rPr>
                <w:rStyle w:val="af3"/>
                <w:rFonts w:ascii="Times New Roman" w:hAnsi="Times New Roman" w:cs="Times New Roman"/>
              </w:rPr>
              <w:t xml:space="preserve">2.5.5 </w:t>
            </w:r>
            <w:r>
              <w:rPr>
                <w:rStyle w:val="af3"/>
                <w:rFonts w:ascii="Times New Roman" w:hAnsi="Times New Roman" w:cs="Times New Roman" w:hint="eastAsia"/>
              </w:rPr>
              <w:t>鲜味</w:t>
            </w:r>
            <w:r>
              <w:tab/>
            </w:r>
            <w:r>
              <w:fldChar w:fldCharType="begin"/>
            </w:r>
            <w:r>
              <w:instrText xml:space="preserve"> PAGEREF _Toc14992032 \h </w:instrText>
            </w:r>
            <w:r>
              <w:fldChar w:fldCharType="separate"/>
            </w:r>
            <w:r>
              <w:t>40</w:t>
            </w:r>
            <w:r>
              <w:fldChar w:fldCharType="end"/>
            </w:r>
          </w:hyperlink>
        </w:p>
        <w:p w14:paraId="7207E772" w14:textId="77777777" w:rsidR="00970176" w:rsidRDefault="008D6EE0">
          <w:pPr>
            <w:pStyle w:val="TOC3"/>
            <w:tabs>
              <w:tab w:val="right" w:leader="dot" w:pos="8296"/>
            </w:tabs>
          </w:pPr>
          <w:hyperlink w:anchor="_Toc14992033" w:history="1">
            <w:r>
              <w:rPr>
                <w:rStyle w:val="af3"/>
                <w:rFonts w:ascii="Times New Roman" w:hAnsi="Times New Roman" w:cs="Times New Roman"/>
              </w:rPr>
              <w:t xml:space="preserve">2.5.6 </w:t>
            </w:r>
            <w:r>
              <w:rPr>
                <w:rStyle w:val="af3"/>
                <w:rFonts w:ascii="Times New Roman" w:hAnsi="Times New Roman" w:cs="Times New Roman" w:hint="eastAsia"/>
              </w:rPr>
              <w:t>辣味</w:t>
            </w:r>
            <w:r>
              <w:tab/>
            </w:r>
            <w:r>
              <w:fldChar w:fldCharType="begin"/>
            </w:r>
            <w:r>
              <w:instrText xml:space="preserve"> PAGEREF _Toc14992033 \h </w:instrText>
            </w:r>
            <w:r>
              <w:fldChar w:fldCharType="separate"/>
            </w:r>
            <w:r>
              <w:t>40</w:t>
            </w:r>
            <w:r>
              <w:fldChar w:fldCharType="end"/>
            </w:r>
          </w:hyperlink>
        </w:p>
        <w:p w14:paraId="34470783" w14:textId="77777777" w:rsidR="00970176" w:rsidRDefault="008D6EE0">
          <w:pPr>
            <w:pStyle w:val="TOC3"/>
            <w:tabs>
              <w:tab w:val="right" w:leader="dot" w:pos="8296"/>
            </w:tabs>
          </w:pPr>
          <w:hyperlink w:anchor="_Toc14992034" w:history="1">
            <w:r>
              <w:rPr>
                <w:rStyle w:val="af3"/>
                <w:rFonts w:ascii="Times New Roman" w:hAnsi="Times New Roman" w:cs="Times New Roman"/>
              </w:rPr>
              <w:t xml:space="preserve">2.5.7 </w:t>
            </w:r>
            <w:r>
              <w:rPr>
                <w:rStyle w:val="af3"/>
                <w:rFonts w:ascii="Times New Roman" w:hAnsi="Times New Roman" w:cs="Times New Roman" w:hint="eastAsia"/>
              </w:rPr>
              <w:t>其他味感</w:t>
            </w:r>
            <w:r>
              <w:tab/>
            </w:r>
            <w:r>
              <w:fldChar w:fldCharType="begin"/>
            </w:r>
            <w:r>
              <w:instrText xml:space="preserve"> PAGEREF _Toc14992034 \h </w:instrText>
            </w:r>
            <w:r>
              <w:fldChar w:fldCharType="separate"/>
            </w:r>
            <w:r>
              <w:t>40</w:t>
            </w:r>
            <w:r>
              <w:fldChar w:fldCharType="end"/>
            </w:r>
          </w:hyperlink>
        </w:p>
        <w:p w14:paraId="23F7F340" w14:textId="77777777" w:rsidR="00970176" w:rsidRDefault="008D6EE0">
          <w:pPr>
            <w:pStyle w:val="TOC2"/>
            <w:tabs>
              <w:tab w:val="right" w:leader="dot" w:pos="8296"/>
            </w:tabs>
          </w:pPr>
          <w:hyperlink w:anchor="_Toc14992035" w:history="1">
            <w:r>
              <w:rPr>
                <w:rStyle w:val="af3"/>
                <w:rFonts w:ascii="Times New Roman" w:hAnsi="Times New Roman" w:cs="Times New Roman"/>
              </w:rPr>
              <w:t xml:space="preserve">2.6 </w:t>
            </w:r>
            <w:r>
              <w:rPr>
                <w:rStyle w:val="af3"/>
                <w:rFonts w:ascii="Times New Roman" w:hAnsi="Times New Roman" w:cs="Times New Roman" w:hint="eastAsia"/>
              </w:rPr>
              <w:t>食品色素及其对味觉</w:t>
            </w:r>
            <w:r>
              <w:rPr>
                <w:rStyle w:val="af3"/>
                <w:rFonts w:ascii="Times New Roman" w:hAnsi="Times New Roman" w:cs="Times New Roman"/>
              </w:rPr>
              <w:t>/</w:t>
            </w:r>
            <w:r>
              <w:rPr>
                <w:rStyle w:val="af3"/>
                <w:rFonts w:ascii="Times New Roman" w:hAnsi="Times New Roman" w:cs="Times New Roman" w:hint="eastAsia"/>
              </w:rPr>
              <w:t>风味感知的影响</w:t>
            </w:r>
            <w:r>
              <w:tab/>
            </w:r>
            <w:r>
              <w:fldChar w:fldCharType="begin"/>
            </w:r>
            <w:r>
              <w:instrText xml:space="preserve"> PAGEREF _Toc14992035 \h </w:instrText>
            </w:r>
            <w:r>
              <w:fldChar w:fldCharType="separate"/>
            </w:r>
            <w:r>
              <w:t>41</w:t>
            </w:r>
            <w:r>
              <w:fldChar w:fldCharType="end"/>
            </w:r>
          </w:hyperlink>
        </w:p>
        <w:p w14:paraId="7A3B9CBD" w14:textId="77777777" w:rsidR="00970176" w:rsidRDefault="008D6EE0">
          <w:pPr>
            <w:pStyle w:val="TOC3"/>
            <w:tabs>
              <w:tab w:val="right" w:leader="dot" w:pos="8296"/>
            </w:tabs>
          </w:pPr>
          <w:hyperlink w:anchor="_Toc14992036" w:history="1">
            <w:r>
              <w:rPr>
                <w:rStyle w:val="af3"/>
                <w:rFonts w:ascii="Times New Roman" w:hAnsi="Times New Roman" w:cs="Times New Roman"/>
              </w:rPr>
              <w:t xml:space="preserve">2.6.1 </w:t>
            </w:r>
            <w:r>
              <w:rPr>
                <w:rStyle w:val="af3"/>
                <w:rFonts w:ascii="Times New Roman" w:hAnsi="Times New Roman" w:cs="Times New Roman" w:hint="eastAsia"/>
              </w:rPr>
              <w:t>食品色素</w:t>
            </w:r>
            <w:r>
              <w:tab/>
            </w:r>
            <w:r>
              <w:fldChar w:fldCharType="begin"/>
            </w:r>
            <w:r>
              <w:instrText xml:space="preserve"> PAGEREF _Toc14992036 \h </w:instrText>
            </w:r>
            <w:r>
              <w:fldChar w:fldCharType="separate"/>
            </w:r>
            <w:r>
              <w:t>41</w:t>
            </w:r>
            <w:r>
              <w:fldChar w:fldCharType="end"/>
            </w:r>
          </w:hyperlink>
        </w:p>
        <w:p w14:paraId="5BF8EB3B" w14:textId="77777777" w:rsidR="00970176" w:rsidRDefault="008D6EE0">
          <w:pPr>
            <w:pStyle w:val="TOC3"/>
            <w:tabs>
              <w:tab w:val="right" w:leader="dot" w:pos="8296"/>
            </w:tabs>
          </w:pPr>
          <w:hyperlink w:anchor="_Toc14992037" w:history="1">
            <w:r>
              <w:rPr>
                <w:rStyle w:val="af3"/>
                <w:rFonts w:ascii="Times New Roman" w:hAnsi="Times New Roman" w:cs="Times New Roman"/>
              </w:rPr>
              <w:t xml:space="preserve">2.6.2 </w:t>
            </w:r>
            <w:r>
              <w:rPr>
                <w:rStyle w:val="af3"/>
                <w:rFonts w:ascii="Times New Roman" w:hAnsi="Times New Roman" w:cs="Times New Roman" w:hint="eastAsia"/>
              </w:rPr>
              <w:t>食品色素对味觉</w:t>
            </w:r>
            <w:r>
              <w:rPr>
                <w:rStyle w:val="af3"/>
                <w:rFonts w:ascii="Times New Roman" w:hAnsi="Times New Roman" w:cs="Times New Roman"/>
              </w:rPr>
              <w:t>/</w:t>
            </w:r>
            <w:r>
              <w:rPr>
                <w:rStyle w:val="af3"/>
                <w:rFonts w:ascii="Times New Roman" w:hAnsi="Times New Roman" w:cs="Times New Roman" w:hint="eastAsia"/>
              </w:rPr>
              <w:t>风味感知的影响</w:t>
            </w:r>
            <w:r>
              <w:tab/>
            </w:r>
            <w:r>
              <w:fldChar w:fldCharType="begin"/>
            </w:r>
            <w:r>
              <w:instrText xml:space="preserve"> PAGEREF _Toc14992037 \h </w:instrText>
            </w:r>
            <w:r>
              <w:fldChar w:fldCharType="separate"/>
            </w:r>
            <w:r>
              <w:t>42</w:t>
            </w:r>
            <w:r>
              <w:fldChar w:fldCharType="end"/>
            </w:r>
          </w:hyperlink>
        </w:p>
        <w:p w14:paraId="776517EA" w14:textId="77777777" w:rsidR="00970176" w:rsidRDefault="008D6EE0">
          <w:pPr>
            <w:pStyle w:val="TOC3"/>
            <w:tabs>
              <w:tab w:val="right" w:leader="dot" w:pos="8296"/>
            </w:tabs>
          </w:pPr>
          <w:hyperlink w:anchor="_Toc14992038" w:history="1">
            <w:r>
              <w:rPr>
                <w:rStyle w:val="af3"/>
              </w:rPr>
              <w:t>2.6.3</w:t>
            </w:r>
            <w:r>
              <w:rPr>
                <w:rStyle w:val="af3"/>
                <w:rFonts w:hint="eastAsia"/>
              </w:rPr>
              <w:t>颜色影响味觉</w:t>
            </w:r>
            <w:r>
              <w:tab/>
            </w:r>
            <w:r>
              <w:fldChar w:fldCharType="begin"/>
            </w:r>
            <w:r>
              <w:instrText xml:space="preserve"> PAGEREF _Toc14992038 \h </w:instrText>
            </w:r>
            <w:r>
              <w:fldChar w:fldCharType="separate"/>
            </w:r>
            <w:r>
              <w:t>42</w:t>
            </w:r>
            <w:r>
              <w:fldChar w:fldCharType="end"/>
            </w:r>
          </w:hyperlink>
        </w:p>
        <w:p w14:paraId="7C5351E8" w14:textId="77777777" w:rsidR="00970176" w:rsidRDefault="008D6EE0">
          <w:pPr>
            <w:pStyle w:val="TOC2"/>
            <w:tabs>
              <w:tab w:val="right" w:leader="dot" w:pos="8296"/>
            </w:tabs>
          </w:pPr>
          <w:hyperlink w:anchor="_Toc14992039" w:history="1">
            <w:r>
              <w:rPr>
                <w:rStyle w:val="af3"/>
                <w:rFonts w:ascii="Times New Roman" w:hAnsi="Times New Roman" w:cs="Times New Roman"/>
              </w:rPr>
              <w:t xml:space="preserve">2.7 </w:t>
            </w:r>
            <w:r>
              <w:rPr>
                <w:rStyle w:val="af3"/>
                <w:rFonts w:ascii="Times New Roman" w:hAnsi="Times New Roman" w:cs="Times New Roman" w:hint="eastAsia"/>
              </w:rPr>
              <w:t>味觉调控及其对饮食方式变化的影响</w:t>
            </w:r>
            <w:r>
              <w:tab/>
            </w:r>
            <w:r>
              <w:fldChar w:fldCharType="begin"/>
            </w:r>
            <w:r>
              <w:instrText xml:space="preserve"> PAGEREF _Toc14992039 \h </w:instrText>
            </w:r>
            <w:r>
              <w:fldChar w:fldCharType="separate"/>
            </w:r>
            <w:r>
              <w:t>44</w:t>
            </w:r>
            <w:r>
              <w:fldChar w:fldCharType="end"/>
            </w:r>
          </w:hyperlink>
        </w:p>
        <w:p w14:paraId="237A32AF" w14:textId="77777777" w:rsidR="00970176" w:rsidRDefault="008D6EE0">
          <w:pPr>
            <w:pStyle w:val="TOC3"/>
            <w:tabs>
              <w:tab w:val="right" w:leader="dot" w:pos="8296"/>
            </w:tabs>
          </w:pPr>
          <w:hyperlink w:anchor="_Toc14992040" w:history="1">
            <w:r>
              <w:rPr>
                <w:rStyle w:val="af3"/>
                <w:rFonts w:ascii="Times New Roman" w:hAnsi="Times New Roman" w:cs="Times New Roman"/>
              </w:rPr>
              <w:t xml:space="preserve">2.7.1 </w:t>
            </w:r>
            <w:r>
              <w:rPr>
                <w:rStyle w:val="af3"/>
                <w:rFonts w:ascii="Times New Roman" w:hAnsi="Times New Roman" w:cs="Times New Roman" w:hint="eastAsia"/>
              </w:rPr>
              <w:t>味觉调控</w:t>
            </w:r>
            <w:r>
              <w:tab/>
            </w:r>
            <w:r>
              <w:fldChar w:fldCharType="begin"/>
            </w:r>
            <w:r>
              <w:instrText xml:space="preserve"> PAGEREF _Toc14992040 \h </w:instrText>
            </w:r>
            <w:r>
              <w:fldChar w:fldCharType="separate"/>
            </w:r>
            <w:r>
              <w:t>44</w:t>
            </w:r>
            <w:r>
              <w:fldChar w:fldCharType="end"/>
            </w:r>
          </w:hyperlink>
        </w:p>
        <w:p w14:paraId="21F731BA" w14:textId="77777777" w:rsidR="00970176" w:rsidRDefault="008D6EE0">
          <w:pPr>
            <w:pStyle w:val="TOC3"/>
            <w:tabs>
              <w:tab w:val="right" w:leader="dot" w:pos="8296"/>
            </w:tabs>
          </w:pPr>
          <w:hyperlink w:anchor="_Toc14992041" w:history="1">
            <w:r>
              <w:rPr>
                <w:rStyle w:val="af3"/>
                <w:rFonts w:ascii="Times New Roman" w:hAnsi="Times New Roman" w:cs="Times New Roman"/>
              </w:rPr>
              <w:t xml:space="preserve">2.7.2 </w:t>
            </w:r>
            <w:r>
              <w:rPr>
                <w:rStyle w:val="af3"/>
                <w:rFonts w:ascii="Times New Roman" w:hAnsi="Times New Roman" w:cs="Times New Roman" w:hint="eastAsia"/>
              </w:rPr>
              <w:t>味觉调控对饮食方式变化的影响</w:t>
            </w:r>
            <w:r>
              <w:tab/>
            </w:r>
            <w:r>
              <w:fldChar w:fldCharType="begin"/>
            </w:r>
            <w:r>
              <w:instrText xml:space="preserve"> PAGEREF _Toc14992041 \h </w:instrText>
            </w:r>
            <w:r>
              <w:fldChar w:fldCharType="separate"/>
            </w:r>
            <w:r>
              <w:t>44</w:t>
            </w:r>
            <w:r>
              <w:fldChar w:fldCharType="end"/>
            </w:r>
          </w:hyperlink>
        </w:p>
        <w:p w14:paraId="233B715B" w14:textId="77777777" w:rsidR="00970176" w:rsidRDefault="008D6EE0">
          <w:pPr>
            <w:pStyle w:val="TOC1"/>
            <w:tabs>
              <w:tab w:val="right" w:leader="dot" w:pos="8296"/>
            </w:tabs>
          </w:pPr>
          <w:hyperlink w:anchor="_Toc14992042" w:history="1">
            <w:r>
              <w:rPr>
                <w:rStyle w:val="af3"/>
                <w:rFonts w:ascii="Times New Roman" w:hAnsi="Times New Roman" w:cs="Times New Roman" w:hint="eastAsia"/>
              </w:rPr>
              <w:t>第三章</w:t>
            </w:r>
            <w:r>
              <w:rPr>
                <w:rStyle w:val="af3"/>
                <w:rFonts w:ascii="Times New Roman" w:hAnsi="Times New Roman" w:cs="Times New Roman"/>
              </w:rPr>
              <w:t xml:space="preserve"> </w:t>
            </w:r>
            <w:r>
              <w:rPr>
                <w:rStyle w:val="af3"/>
                <w:rFonts w:ascii="Times New Roman" w:hAnsi="Times New Roman" w:cs="Times New Roman" w:hint="eastAsia"/>
              </w:rPr>
              <w:t>新型天然香精的制备与稳定化技术</w:t>
            </w:r>
            <w:r>
              <w:tab/>
            </w:r>
            <w:r>
              <w:fldChar w:fldCharType="begin"/>
            </w:r>
            <w:r>
              <w:instrText xml:space="preserve"> PAGEREF _Toc14992042 \h </w:instrText>
            </w:r>
            <w:r>
              <w:fldChar w:fldCharType="separate"/>
            </w:r>
            <w:r>
              <w:t>46</w:t>
            </w:r>
            <w:r>
              <w:fldChar w:fldCharType="end"/>
            </w:r>
          </w:hyperlink>
        </w:p>
        <w:p w14:paraId="3A788028" w14:textId="77777777" w:rsidR="00970176" w:rsidRDefault="008D6EE0">
          <w:pPr>
            <w:pStyle w:val="TOC2"/>
            <w:tabs>
              <w:tab w:val="right" w:leader="dot" w:pos="8296"/>
            </w:tabs>
          </w:pPr>
          <w:hyperlink w:anchor="_Toc14992043" w:history="1">
            <w:r>
              <w:rPr>
                <w:rStyle w:val="af3"/>
                <w:rFonts w:ascii="Times New Roman" w:hAnsi="Times New Roman" w:cs="Times New Roman"/>
              </w:rPr>
              <w:t xml:space="preserve">3.1 </w:t>
            </w:r>
            <w:r>
              <w:rPr>
                <w:rStyle w:val="af3"/>
                <w:rFonts w:ascii="Times New Roman" w:hAnsi="Times New Roman" w:cs="Times New Roman" w:hint="eastAsia"/>
              </w:rPr>
              <w:t>新型天然香精的概念</w:t>
            </w:r>
            <w:r>
              <w:tab/>
            </w:r>
            <w:r>
              <w:fldChar w:fldCharType="begin"/>
            </w:r>
            <w:r>
              <w:instrText xml:space="preserve"> PAGEREF _Toc14992043 \h </w:instrText>
            </w:r>
            <w:r>
              <w:fldChar w:fldCharType="separate"/>
            </w:r>
            <w:r>
              <w:t>46</w:t>
            </w:r>
            <w:r>
              <w:fldChar w:fldCharType="end"/>
            </w:r>
          </w:hyperlink>
        </w:p>
        <w:p w14:paraId="3BD95F0A" w14:textId="77777777" w:rsidR="00970176" w:rsidRDefault="008D6EE0">
          <w:pPr>
            <w:pStyle w:val="TOC2"/>
            <w:tabs>
              <w:tab w:val="right" w:leader="dot" w:pos="8296"/>
            </w:tabs>
          </w:pPr>
          <w:hyperlink w:anchor="_Toc14992044" w:history="1">
            <w:r>
              <w:rPr>
                <w:rStyle w:val="af3"/>
                <w:rFonts w:ascii="Times New Roman" w:hAnsi="Times New Roman" w:cs="Times New Roman"/>
              </w:rPr>
              <w:t xml:space="preserve">3.2 </w:t>
            </w:r>
            <w:r>
              <w:rPr>
                <w:rStyle w:val="af3"/>
                <w:rFonts w:ascii="Times New Roman" w:hAnsi="Times New Roman" w:cs="Times New Roman" w:hint="eastAsia"/>
              </w:rPr>
              <w:t>新型天然香精的制备技术</w:t>
            </w:r>
            <w:r>
              <w:tab/>
            </w:r>
            <w:r>
              <w:fldChar w:fldCharType="begin"/>
            </w:r>
            <w:r>
              <w:instrText xml:space="preserve"> PAGEREF _Toc14992044 \h </w:instrText>
            </w:r>
            <w:r>
              <w:fldChar w:fldCharType="separate"/>
            </w:r>
            <w:r>
              <w:t>48</w:t>
            </w:r>
            <w:r>
              <w:fldChar w:fldCharType="end"/>
            </w:r>
          </w:hyperlink>
        </w:p>
        <w:p w14:paraId="1D1FDAAD" w14:textId="77777777" w:rsidR="00970176" w:rsidRDefault="008D6EE0">
          <w:pPr>
            <w:pStyle w:val="TOC3"/>
            <w:tabs>
              <w:tab w:val="right" w:leader="dot" w:pos="8296"/>
            </w:tabs>
          </w:pPr>
          <w:hyperlink w:anchor="_Toc14992045" w:history="1">
            <w:r>
              <w:rPr>
                <w:rStyle w:val="af3"/>
                <w:rFonts w:ascii="Times New Roman" w:hAnsi="Times New Roman" w:cs="Times New Roman"/>
              </w:rPr>
              <w:t xml:space="preserve">3.2.1 </w:t>
            </w:r>
            <w:r>
              <w:rPr>
                <w:rStyle w:val="af3"/>
                <w:rFonts w:ascii="Times New Roman" w:hAnsi="Times New Roman" w:cs="Times New Roman" w:hint="eastAsia"/>
              </w:rPr>
              <w:t>多元溶媒转移萃取法</w:t>
            </w:r>
            <w:r>
              <w:tab/>
            </w:r>
            <w:r>
              <w:fldChar w:fldCharType="begin"/>
            </w:r>
            <w:r>
              <w:instrText xml:space="preserve"> PAGEREF _Toc14992045 \h </w:instrText>
            </w:r>
            <w:r>
              <w:fldChar w:fldCharType="separate"/>
            </w:r>
            <w:r>
              <w:t>50</w:t>
            </w:r>
            <w:r>
              <w:fldChar w:fldCharType="end"/>
            </w:r>
          </w:hyperlink>
        </w:p>
        <w:p w14:paraId="6A14E2BB" w14:textId="77777777" w:rsidR="00970176" w:rsidRDefault="008D6EE0">
          <w:pPr>
            <w:pStyle w:val="TOC3"/>
            <w:tabs>
              <w:tab w:val="right" w:leader="dot" w:pos="8296"/>
            </w:tabs>
          </w:pPr>
          <w:hyperlink w:anchor="_Toc14992046" w:history="1">
            <w:r>
              <w:rPr>
                <w:rStyle w:val="af3"/>
                <w:rFonts w:ascii="Times New Roman" w:hAnsi="Times New Roman" w:cs="Times New Roman"/>
              </w:rPr>
              <w:t xml:space="preserve">3.2.2  </w:t>
            </w:r>
            <w:r>
              <w:rPr>
                <w:rStyle w:val="af3"/>
                <w:rFonts w:ascii="Times New Roman" w:hAnsi="Times New Roman" w:cs="Times New Roman" w:hint="eastAsia"/>
              </w:rPr>
              <w:t>旋转椎体柱技术</w:t>
            </w:r>
            <w:r>
              <w:tab/>
            </w:r>
            <w:r>
              <w:fldChar w:fldCharType="begin"/>
            </w:r>
            <w:r>
              <w:instrText xml:space="preserve"> PAGEREF _Toc14992046 \h </w:instrText>
            </w:r>
            <w:r>
              <w:fldChar w:fldCharType="separate"/>
            </w:r>
            <w:r>
              <w:t>52</w:t>
            </w:r>
            <w:r>
              <w:fldChar w:fldCharType="end"/>
            </w:r>
          </w:hyperlink>
        </w:p>
        <w:p w14:paraId="3E4B0F81" w14:textId="77777777" w:rsidR="00970176" w:rsidRDefault="008D6EE0">
          <w:pPr>
            <w:pStyle w:val="TOC3"/>
            <w:tabs>
              <w:tab w:val="right" w:leader="dot" w:pos="8296"/>
            </w:tabs>
          </w:pPr>
          <w:hyperlink w:anchor="_Toc14992047" w:history="1">
            <w:r>
              <w:rPr>
                <w:rStyle w:val="af3"/>
                <w:rFonts w:ascii="Times New Roman" w:hAnsi="Times New Roman" w:cs="Times New Roman"/>
              </w:rPr>
              <w:t xml:space="preserve">3.2.3 </w:t>
            </w:r>
            <w:r>
              <w:rPr>
                <w:rStyle w:val="af3"/>
                <w:rFonts w:ascii="Times New Roman" w:hAnsi="Times New Roman" w:cs="Times New Roman" w:hint="eastAsia"/>
              </w:rPr>
              <w:t>分子蒸馏技术</w:t>
            </w:r>
            <w:r>
              <w:tab/>
            </w:r>
            <w:r>
              <w:fldChar w:fldCharType="begin"/>
            </w:r>
            <w:r>
              <w:instrText xml:space="preserve"> PAGEREF _Toc14992047 \h </w:instrText>
            </w:r>
            <w:r>
              <w:fldChar w:fldCharType="separate"/>
            </w:r>
            <w:r>
              <w:t>56</w:t>
            </w:r>
            <w:r>
              <w:fldChar w:fldCharType="end"/>
            </w:r>
          </w:hyperlink>
        </w:p>
        <w:p w14:paraId="609E8D18" w14:textId="77777777" w:rsidR="00970176" w:rsidRDefault="008D6EE0">
          <w:pPr>
            <w:pStyle w:val="TOC3"/>
            <w:tabs>
              <w:tab w:val="right" w:leader="dot" w:pos="8296"/>
            </w:tabs>
          </w:pPr>
          <w:hyperlink w:anchor="_Toc14992048" w:history="1">
            <w:r>
              <w:rPr>
                <w:rStyle w:val="af3"/>
                <w:rFonts w:ascii="Times New Roman" w:hAnsi="Times New Roman" w:cs="Times New Roman"/>
              </w:rPr>
              <w:t xml:space="preserve">3.2.4 </w:t>
            </w:r>
            <w:r>
              <w:rPr>
                <w:rStyle w:val="af3"/>
                <w:rFonts w:ascii="Times New Roman" w:hAnsi="Times New Roman" w:cs="Times New Roman" w:hint="eastAsia"/>
              </w:rPr>
              <w:t>生物技术合成天然香料香精</w:t>
            </w:r>
            <w:r>
              <w:tab/>
            </w:r>
            <w:r>
              <w:fldChar w:fldCharType="begin"/>
            </w:r>
            <w:r>
              <w:instrText xml:space="preserve"> PAGEREF _Toc14992048 \h </w:instrText>
            </w:r>
            <w:r>
              <w:fldChar w:fldCharType="separate"/>
            </w:r>
            <w:r>
              <w:t>67</w:t>
            </w:r>
            <w:r>
              <w:fldChar w:fldCharType="end"/>
            </w:r>
          </w:hyperlink>
        </w:p>
        <w:p w14:paraId="3D97CBA1" w14:textId="77777777" w:rsidR="00970176" w:rsidRDefault="008D6EE0">
          <w:pPr>
            <w:pStyle w:val="TOC3"/>
            <w:tabs>
              <w:tab w:val="right" w:leader="dot" w:pos="8296"/>
            </w:tabs>
          </w:pPr>
          <w:hyperlink w:anchor="_Toc14992049" w:history="1">
            <w:r>
              <w:rPr>
                <w:rStyle w:val="af3"/>
                <w:rFonts w:ascii="Times New Roman" w:hAnsi="Times New Roman" w:cs="Times New Roman"/>
              </w:rPr>
              <w:t>3.2.5</w:t>
            </w:r>
            <w:r>
              <w:rPr>
                <w:rStyle w:val="af3"/>
                <w:rFonts w:ascii="Times New Roman" w:hAnsi="Times New Roman" w:cs="Times New Roman" w:hint="eastAsia"/>
              </w:rPr>
              <w:t>微波辐照诱导萃取法</w:t>
            </w:r>
            <w:r>
              <w:tab/>
            </w:r>
            <w:r>
              <w:fldChar w:fldCharType="begin"/>
            </w:r>
            <w:r>
              <w:instrText xml:space="preserve"> PAGEREF _Toc14992049 \h </w:instrText>
            </w:r>
            <w:r>
              <w:fldChar w:fldCharType="separate"/>
            </w:r>
            <w:r>
              <w:t>71</w:t>
            </w:r>
            <w:r>
              <w:fldChar w:fldCharType="end"/>
            </w:r>
          </w:hyperlink>
        </w:p>
        <w:p w14:paraId="036BA746" w14:textId="77777777" w:rsidR="00970176" w:rsidRDefault="008D6EE0">
          <w:pPr>
            <w:pStyle w:val="TOC3"/>
            <w:tabs>
              <w:tab w:val="right" w:leader="dot" w:pos="8296"/>
            </w:tabs>
          </w:pPr>
          <w:hyperlink w:anchor="_Toc14992050" w:history="1">
            <w:r>
              <w:rPr>
                <w:rStyle w:val="af3"/>
                <w:rFonts w:ascii="Times New Roman" w:hAnsi="Times New Roman" w:cs="Times New Roman"/>
              </w:rPr>
              <w:t>3.2.6</w:t>
            </w:r>
            <w:r>
              <w:rPr>
                <w:rStyle w:val="af3"/>
                <w:rFonts w:ascii="Times New Roman" w:hAnsi="Times New Roman" w:cs="Times New Roman" w:hint="eastAsia"/>
              </w:rPr>
              <w:t>超临界流体萃取法</w:t>
            </w:r>
            <w:r>
              <w:tab/>
            </w:r>
            <w:r>
              <w:fldChar w:fldCharType="begin"/>
            </w:r>
            <w:r>
              <w:instrText xml:space="preserve"> PAGEREF _Toc14992050 \h </w:instrText>
            </w:r>
            <w:r>
              <w:fldChar w:fldCharType="separate"/>
            </w:r>
            <w:r>
              <w:t>72</w:t>
            </w:r>
            <w:r>
              <w:fldChar w:fldCharType="end"/>
            </w:r>
          </w:hyperlink>
        </w:p>
        <w:p w14:paraId="53FCDC5B" w14:textId="77777777" w:rsidR="00970176" w:rsidRDefault="008D6EE0">
          <w:pPr>
            <w:pStyle w:val="TOC3"/>
            <w:tabs>
              <w:tab w:val="right" w:leader="dot" w:pos="8296"/>
            </w:tabs>
          </w:pPr>
          <w:hyperlink w:anchor="_Toc14992051" w:history="1">
            <w:r>
              <w:rPr>
                <w:rStyle w:val="af3"/>
                <w:rFonts w:ascii="Times New Roman" w:hAnsi="Times New Roman" w:cs="Times New Roman"/>
              </w:rPr>
              <w:t xml:space="preserve">3.2.7 </w:t>
            </w:r>
            <w:r>
              <w:rPr>
                <w:rStyle w:val="af3"/>
                <w:rFonts w:ascii="Times New Roman" w:hAnsi="Times New Roman" w:cs="Times New Roman" w:hint="eastAsia"/>
              </w:rPr>
              <w:t>热反应香精</w:t>
            </w:r>
            <w:r>
              <w:tab/>
            </w:r>
            <w:r>
              <w:fldChar w:fldCharType="begin"/>
            </w:r>
            <w:r>
              <w:instrText xml:space="preserve"> PAGEREF</w:instrText>
            </w:r>
            <w:r>
              <w:instrText xml:space="preserve"> _Toc14992051 \h </w:instrText>
            </w:r>
            <w:r>
              <w:fldChar w:fldCharType="separate"/>
            </w:r>
            <w:r>
              <w:t>73</w:t>
            </w:r>
            <w:r>
              <w:fldChar w:fldCharType="end"/>
            </w:r>
          </w:hyperlink>
        </w:p>
        <w:p w14:paraId="269E642E" w14:textId="77777777" w:rsidR="00970176" w:rsidRDefault="008D6EE0">
          <w:pPr>
            <w:pStyle w:val="TOC2"/>
            <w:tabs>
              <w:tab w:val="right" w:leader="dot" w:pos="8296"/>
            </w:tabs>
          </w:pPr>
          <w:hyperlink w:anchor="_Toc14992052" w:history="1">
            <w:r>
              <w:rPr>
                <w:rStyle w:val="af3"/>
                <w:rFonts w:ascii="Times New Roman" w:hAnsi="Times New Roman" w:cs="Times New Roman"/>
              </w:rPr>
              <w:t xml:space="preserve">3.3 </w:t>
            </w:r>
            <w:r>
              <w:rPr>
                <w:rStyle w:val="af3"/>
                <w:rFonts w:ascii="Times New Roman" w:hAnsi="Times New Roman" w:cs="Times New Roman" w:hint="eastAsia"/>
              </w:rPr>
              <w:t>新型天然香精的胶囊化技术</w:t>
            </w:r>
            <w:r>
              <w:tab/>
            </w:r>
            <w:r>
              <w:fldChar w:fldCharType="begin"/>
            </w:r>
            <w:r>
              <w:instrText xml:space="preserve"> PAGEREF _Toc14992052 \h </w:instrText>
            </w:r>
            <w:r>
              <w:fldChar w:fldCharType="separate"/>
            </w:r>
            <w:r>
              <w:t>74</w:t>
            </w:r>
            <w:r>
              <w:fldChar w:fldCharType="end"/>
            </w:r>
          </w:hyperlink>
        </w:p>
        <w:p w14:paraId="2575F960" w14:textId="77777777" w:rsidR="00970176" w:rsidRDefault="008D6EE0">
          <w:pPr>
            <w:pStyle w:val="TOC3"/>
            <w:tabs>
              <w:tab w:val="right" w:leader="dot" w:pos="8296"/>
            </w:tabs>
          </w:pPr>
          <w:hyperlink w:anchor="_Toc14992053" w:history="1">
            <w:r>
              <w:rPr>
                <w:rStyle w:val="af3"/>
                <w:rFonts w:ascii="Times New Roman" w:hAnsi="Times New Roman" w:cs="Times New Roman"/>
              </w:rPr>
              <w:t>3.3.1</w:t>
            </w:r>
            <w:r>
              <w:rPr>
                <w:rStyle w:val="af3"/>
                <w:rFonts w:ascii="Times New Roman" w:hAnsi="Times New Roman" w:cs="Times New Roman" w:hint="eastAsia"/>
              </w:rPr>
              <w:t>喷雾干燥</w:t>
            </w:r>
            <w:r>
              <w:tab/>
            </w:r>
            <w:r>
              <w:fldChar w:fldCharType="begin"/>
            </w:r>
            <w:r>
              <w:instrText xml:space="preserve"> PAGEREF _Toc14992053 \h </w:instrText>
            </w:r>
            <w:r>
              <w:fldChar w:fldCharType="separate"/>
            </w:r>
            <w:r>
              <w:t>77</w:t>
            </w:r>
            <w:r>
              <w:fldChar w:fldCharType="end"/>
            </w:r>
          </w:hyperlink>
        </w:p>
        <w:p w14:paraId="39ECA859" w14:textId="77777777" w:rsidR="00970176" w:rsidRDefault="008D6EE0">
          <w:pPr>
            <w:pStyle w:val="TOC3"/>
            <w:tabs>
              <w:tab w:val="right" w:leader="dot" w:pos="8296"/>
            </w:tabs>
          </w:pPr>
          <w:hyperlink w:anchor="_Toc14992054" w:history="1">
            <w:r>
              <w:rPr>
                <w:rStyle w:val="af3"/>
                <w:rFonts w:ascii="Times New Roman" w:eastAsia="黑体" w:hAnsi="Times New Roman" w:cs="Times New Roman"/>
              </w:rPr>
              <w:t xml:space="preserve">3.3.2 </w:t>
            </w:r>
            <w:r>
              <w:rPr>
                <w:rStyle w:val="af3"/>
                <w:rFonts w:ascii="Times New Roman" w:eastAsia="黑体" w:hAnsi="Times New Roman" w:cs="Times New Roman" w:hint="eastAsia"/>
              </w:rPr>
              <w:t>压缩与附聚</w:t>
            </w:r>
            <w:r>
              <w:tab/>
            </w:r>
            <w:r>
              <w:fldChar w:fldCharType="begin"/>
            </w:r>
            <w:r>
              <w:instrText xml:space="preserve"> PAGEREF _Toc14992054 \h </w:instrText>
            </w:r>
            <w:r>
              <w:fldChar w:fldCharType="separate"/>
            </w:r>
            <w:r>
              <w:t>78</w:t>
            </w:r>
            <w:r>
              <w:fldChar w:fldCharType="end"/>
            </w:r>
          </w:hyperlink>
        </w:p>
        <w:p w14:paraId="47033B51" w14:textId="77777777" w:rsidR="00970176" w:rsidRDefault="008D6EE0">
          <w:pPr>
            <w:pStyle w:val="TOC3"/>
            <w:tabs>
              <w:tab w:val="right" w:leader="dot" w:pos="8296"/>
            </w:tabs>
          </w:pPr>
          <w:hyperlink w:anchor="_Toc14992055" w:history="1">
            <w:r>
              <w:rPr>
                <w:rStyle w:val="af3"/>
                <w:rFonts w:ascii="Times New Roman" w:eastAsia="黑体" w:hAnsi="Times New Roman" w:cs="Times New Roman"/>
              </w:rPr>
              <w:t>3.3.3</w:t>
            </w:r>
            <w:r>
              <w:rPr>
                <w:rStyle w:val="af3"/>
                <w:rFonts w:ascii="Times New Roman" w:eastAsia="黑体" w:hAnsi="Times New Roman" w:cs="Times New Roman" w:hint="eastAsia"/>
              </w:rPr>
              <w:t>流化喷雾干燥</w:t>
            </w:r>
            <w:r>
              <w:tab/>
            </w:r>
            <w:r>
              <w:fldChar w:fldCharType="begin"/>
            </w:r>
            <w:r>
              <w:instrText xml:space="preserve"> PAGEREF _Toc14992055 \h </w:instrText>
            </w:r>
            <w:r>
              <w:fldChar w:fldCharType="separate"/>
            </w:r>
            <w:r>
              <w:t>78</w:t>
            </w:r>
            <w:r>
              <w:fldChar w:fldCharType="end"/>
            </w:r>
          </w:hyperlink>
        </w:p>
        <w:p w14:paraId="62077C39" w14:textId="77777777" w:rsidR="00970176" w:rsidRDefault="008D6EE0">
          <w:pPr>
            <w:pStyle w:val="TOC3"/>
            <w:tabs>
              <w:tab w:val="right" w:leader="dot" w:pos="8296"/>
            </w:tabs>
          </w:pPr>
          <w:hyperlink w:anchor="_Toc14992056" w:history="1">
            <w:r>
              <w:rPr>
                <w:rStyle w:val="af3"/>
                <w:rFonts w:ascii="Times New Roman" w:eastAsia="黑体" w:hAnsi="Times New Roman" w:cs="Times New Roman"/>
              </w:rPr>
              <w:t xml:space="preserve">3.3.4 </w:t>
            </w:r>
            <w:r>
              <w:rPr>
                <w:rStyle w:val="af3"/>
                <w:rFonts w:ascii="Times New Roman" w:eastAsia="黑体" w:hAnsi="Times New Roman" w:cs="Times New Roman" w:hint="eastAsia"/>
              </w:rPr>
              <w:t>流化床方法</w:t>
            </w:r>
            <w:r>
              <w:rPr>
                <w:rStyle w:val="af3"/>
                <w:rFonts w:ascii="Times New Roman" w:hAnsi="Times New Roman" w:cs="Times New Roman"/>
              </w:rPr>
              <w:t>(</w:t>
            </w:r>
            <w:r>
              <w:rPr>
                <w:rStyle w:val="af3"/>
                <w:rFonts w:ascii="Times New Roman" w:eastAsia="黑体" w:hAnsi="Times New Roman" w:cs="Times New Roman" w:hint="eastAsia"/>
              </w:rPr>
              <w:t>喷雾造粒和涂层</w:t>
            </w:r>
            <w:r>
              <w:rPr>
                <w:rStyle w:val="af3"/>
                <w:rFonts w:ascii="Times New Roman" w:hAnsi="Times New Roman" w:cs="Times New Roman"/>
              </w:rPr>
              <w:t>)</w:t>
            </w:r>
            <w:r>
              <w:tab/>
            </w:r>
            <w:r>
              <w:fldChar w:fldCharType="begin"/>
            </w:r>
            <w:r>
              <w:instrText xml:space="preserve"> PAGEREF _Toc14992056 \h </w:instrText>
            </w:r>
            <w:r>
              <w:fldChar w:fldCharType="separate"/>
            </w:r>
            <w:r>
              <w:t>79</w:t>
            </w:r>
            <w:r>
              <w:fldChar w:fldCharType="end"/>
            </w:r>
          </w:hyperlink>
        </w:p>
        <w:p w14:paraId="543582D4" w14:textId="77777777" w:rsidR="00970176" w:rsidRDefault="008D6EE0">
          <w:pPr>
            <w:pStyle w:val="TOC3"/>
            <w:tabs>
              <w:tab w:val="right" w:leader="dot" w:pos="8296"/>
            </w:tabs>
          </w:pPr>
          <w:hyperlink w:anchor="_Toc14992057" w:history="1">
            <w:r>
              <w:rPr>
                <w:rStyle w:val="af3"/>
                <w:rFonts w:ascii="Times New Roman" w:eastAsia="黑体" w:hAnsi="Times New Roman" w:cs="Times New Roman"/>
              </w:rPr>
              <w:t>3.3.5</w:t>
            </w:r>
            <w:r>
              <w:rPr>
                <w:rStyle w:val="af3"/>
                <w:rFonts w:ascii="Times New Roman" w:eastAsia="黑体" w:hAnsi="Times New Roman" w:cs="Times New Roman" w:hint="eastAsia"/>
              </w:rPr>
              <w:t>挤出工艺</w:t>
            </w:r>
            <w:r>
              <w:tab/>
            </w:r>
            <w:r>
              <w:fldChar w:fldCharType="begin"/>
            </w:r>
            <w:r>
              <w:instrText xml:space="preserve"> PAGEREF _Toc14992057 \h </w:instrText>
            </w:r>
            <w:r>
              <w:fldChar w:fldCharType="separate"/>
            </w:r>
            <w:r>
              <w:t>81</w:t>
            </w:r>
            <w:r>
              <w:fldChar w:fldCharType="end"/>
            </w:r>
          </w:hyperlink>
        </w:p>
        <w:p w14:paraId="23E8DCFA" w14:textId="77777777" w:rsidR="00970176" w:rsidRDefault="008D6EE0">
          <w:pPr>
            <w:pStyle w:val="TOC3"/>
            <w:tabs>
              <w:tab w:val="right" w:leader="dot" w:pos="8296"/>
            </w:tabs>
          </w:pPr>
          <w:hyperlink w:anchor="_Toc14992058" w:history="1">
            <w:r>
              <w:rPr>
                <w:rStyle w:val="af3"/>
                <w:rFonts w:ascii="Times New Roman" w:eastAsia="黑体" w:hAnsi="Times New Roman" w:cs="Times New Roman"/>
              </w:rPr>
              <w:t xml:space="preserve">3.3.6 </w:t>
            </w:r>
            <w:r>
              <w:rPr>
                <w:rStyle w:val="af3"/>
                <w:rFonts w:ascii="Times New Roman" w:eastAsia="黑体" w:hAnsi="Times New Roman" w:cs="Times New Roman" w:hint="eastAsia"/>
              </w:rPr>
              <w:t>凝聚和浸入式喷嘴工艺</w:t>
            </w:r>
            <w:r>
              <w:tab/>
            </w:r>
            <w:r>
              <w:fldChar w:fldCharType="begin"/>
            </w:r>
            <w:r>
              <w:instrText xml:space="preserve"> PAGERE</w:instrText>
            </w:r>
            <w:r>
              <w:instrText xml:space="preserve">F _Toc14992058 \h </w:instrText>
            </w:r>
            <w:r>
              <w:fldChar w:fldCharType="separate"/>
            </w:r>
            <w:r>
              <w:t>82</w:t>
            </w:r>
            <w:r>
              <w:fldChar w:fldCharType="end"/>
            </w:r>
          </w:hyperlink>
        </w:p>
        <w:p w14:paraId="3772341E" w14:textId="77777777" w:rsidR="00970176" w:rsidRDefault="008D6EE0">
          <w:pPr>
            <w:pStyle w:val="TOC3"/>
            <w:tabs>
              <w:tab w:val="right" w:leader="dot" w:pos="8296"/>
            </w:tabs>
          </w:pPr>
          <w:hyperlink w:anchor="_Toc14992059" w:history="1">
            <w:r>
              <w:rPr>
                <w:rStyle w:val="af3"/>
                <w:rFonts w:ascii="Times New Roman" w:eastAsia="黑体" w:hAnsi="Times New Roman" w:cs="Times New Roman"/>
              </w:rPr>
              <w:t>3.3.7</w:t>
            </w:r>
            <w:r>
              <w:rPr>
                <w:rStyle w:val="af3"/>
                <w:rFonts w:ascii="Times New Roman" w:eastAsia="黑体" w:hAnsi="Times New Roman" w:cs="Times New Roman" w:hint="eastAsia"/>
              </w:rPr>
              <w:t>喷雾冷凝工艺</w:t>
            </w:r>
            <w:r>
              <w:tab/>
            </w:r>
            <w:r>
              <w:fldChar w:fldCharType="begin"/>
            </w:r>
            <w:r>
              <w:instrText xml:space="preserve"> PAGEREF _Toc14992059 \h </w:instrText>
            </w:r>
            <w:r>
              <w:fldChar w:fldCharType="separate"/>
            </w:r>
            <w:r>
              <w:t>83</w:t>
            </w:r>
            <w:r>
              <w:fldChar w:fldCharType="end"/>
            </w:r>
          </w:hyperlink>
        </w:p>
        <w:p w14:paraId="33463FD0" w14:textId="77777777" w:rsidR="00970176" w:rsidRDefault="008D6EE0">
          <w:pPr>
            <w:pStyle w:val="TOC3"/>
            <w:tabs>
              <w:tab w:val="right" w:leader="dot" w:pos="8296"/>
            </w:tabs>
          </w:pPr>
          <w:hyperlink w:anchor="_Toc14992060" w:history="1">
            <w:r>
              <w:rPr>
                <w:rStyle w:val="af3"/>
                <w:rFonts w:ascii="Times New Roman" w:hAnsi="Times New Roman" w:cs="Times New Roman"/>
              </w:rPr>
              <w:t xml:space="preserve">3.3.8 </w:t>
            </w:r>
            <w:r>
              <w:rPr>
                <w:rStyle w:val="af3"/>
                <w:rFonts w:ascii="Times New Roman" w:hAnsi="Times New Roman" w:cs="Times New Roman" w:hint="eastAsia"/>
              </w:rPr>
              <w:t>分子包裹</w:t>
            </w:r>
            <w:r>
              <w:rPr>
                <w:rStyle w:val="af3"/>
                <w:rFonts w:ascii="Times New Roman" w:hAnsi="Times New Roman" w:cs="Times New Roman"/>
              </w:rPr>
              <w:t>(β -</w:t>
            </w:r>
            <w:r>
              <w:rPr>
                <w:rStyle w:val="af3"/>
                <w:rFonts w:ascii="Times New Roman" w:hAnsi="Times New Roman" w:cs="Times New Roman" w:hint="eastAsia"/>
              </w:rPr>
              <w:t>环糊精</w:t>
            </w:r>
            <w:r>
              <w:rPr>
                <w:rStyle w:val="af3"/>
                <w:rFonts w:ascii="Times New Roman" w:hAnsi="Times New Roman" w:cs="Times New Roman"/>
              </w:rPr>
              <w:t>)</w:t>
            </w:r>
            <w:r>
              <w:rPr>
                <w:rStyle w:val="af3"/>
                <w:rFonts w:ascii="Times New Roman" w:hAnsi="Times New Roman" w:cs="Times New Roman" w:hint="eastAsia"/>
              </w:rPr>
              <w:t>工艺</w:t>
            </w:r>
            <w:r>
              <w:tab/>
            </w:r>
            <w:r>
              <w:fldChar w:fldCharType="begin"/>
            </w:r>
            <w:r>
              <w:instrText xml:space="preserve"> PAGEREF _Toc14992060 \h </w:instrText>
            </w:r>
            <w:r>
              <w:fldChar w:fldCharType="separate"/>
            </w:r>
            <w:r>
              <w:t>84</w:t>
            </w:r>
            <w:r>
              <w:fldChar w:fldCharType="end"/>
            </w:r>
          </w:hyperlink>
        </w:p>
        <w:p w14:paraId="290ACB08" w14:textId="77777777" w:rsidR="00970176" w:rsidRDefault="008D6EE0">
          <w:pPr>
            <w:pStyle w:val="TOC1"/>
            <w:tabs>
              <w:tab w:val="right" w:leader="dot" w:pos="8296"/>
            </w:tabs>
          </w:pPr>
          <w:hyperlink w:anchor="_Toc14992061" w:history="1">
            <w:r>
              <w:rPr>
                <w:rStyle w:val="af3"/>
                <w:rFonts w:ascii="Times New Roman" w:hAnsi="Times New Roman" w:cs="Times New Roman" w:hint="eastAsia"/>
              </w:rPr>
              <w:t>第四章</w:t>
            </w:r>
            <w:r>
              <w:rPr>
                <w:rStyle w:val="af3"/>
                <w:rFonts w:ascii="Times New Roman" w:hAnsi="Times New Roman" w:cs="Times New Roman"/>
              </w:rPr>
              <w:t xml:space="preserve"> </w:t>
            </w:r>
            <w:r>
              <w:rPr>
                <w:rStyle w:val="af3"/>
                <w:rFonts w:ascii="Times New Roman" w:hAnsi="Times New Roman" w:cs="Times New Roman" w:hint="eastAsia"/>
              </w:rPr>
              <w:t>新型甜味剂的发展与应用</w:t>
            </w:r>
            <w:r>
              <w:tab/>
            </w:r>
            <w:r>
              <w:fldChar w:fldCharType="begin"/>
            </w:r>
            <w:r>
              <w:instrText xml:space="preserve"> PAGEREF _Toc14992061 \h </w:instrText>
            </w:r>
            <w:r>
              <w:fldChar w:fldCharType="separate"/>
            </w:r>
            <w:r>
              <w:t>86</w:t>
            </w:r>
            <w:r>
              <w:fldChar w:fldCharType="end"/>
            </w:r>
          </w:hyperlink>
        </w:p>
        <w:p w14:paraId="1E1BBBCA" w14:textId="77777777" w:rsidR="00970176" w:rsidRDefault="008D6EE0">
          <w:pPr>
            <w:pStyle w:val="TOC2"/>
            <w:tabs>
              <w:tab w:val="right" w:leader="dot" w:pos="8296"/>
            </w:tabs>
          </w:pPr>
          <w:hyperlink w:anchor="_Toc14992062" w:history="1">
            <w:r>
              <w:rPr>
                <w:rStyle w:val="af3"/>
                <w:rFonts w:ascii="Times New Roman" w:hAnsi="Times New Roman" w:cs="Times New Roman"/>
              </w:rPr>
              <w:t xml:space="preserve">4.1 </w:t>
            </w:r>
            <w:r>
              <w:rPr>
                <w:rStyle w:val="af3"/>
                <w:rFonts w:ascii="Times New Roman" w:hAnsi="Times New Roman" w:cs="Times New Roman" w:hint="eastAsia"/>
              </w:rPr>
              <w:t>新型甜味剂的概念</w:t>
            </w:r>
            <w:r>
              <w:tab/>
            </w:r>
            <w:r>
              <w:fldChar w:fldCharType="begin"/>
            </w:r>
            <w:r>
              <w:instrText xml:space="preserve"> PAGEREF _Toc14992062 \h </w:instrText>
            </w:r>
            <w:r>
              <w:fldChar w:fldCharType="separate"/>
            </w:r>
            <w:r>
              <w:t>86</w:t>
            </w:r>
            <w:r>
              <w:fldChar w:fldCharType="end"/>
            </w:r>
          </w:hyperlink>
        </w:p>
        <w:p w14:paraId="28FFEB9B" w14:textId="77777777" w:rsidR="00970176" w:rsidRDefault="008D6EE0">
          <w:pPr>
            <w:pStyle w:val="TOC2"/>
            <w:tabs>
              <w:tab w:val="right" w:leader="dot" w:pos="8296"/>
            </w:tabs>
          </w:pPr>
          <w:hyperlink w:anchor="_Toc14992063" w:history="1">
            <w:r>
              <w:rPr>
                <w:rStyle w:val="af3"/>
                <w:rFonts w:ascii="Times New Roman" w:hAnsi="Times New Roman" w:cs="Times New Roman"/>
              </w:rPr>
              <w:t xml:space="preserve">4.2 </w:t>
            </w:r>
            <w:r>
              <w:rPr>
                <w:rStyle w:val="af3"/>
                <w:rFonts w:ascii="Times New Roman" w:hAnsi="Times New Roman" w:cs="Times New Roman" w:hint="eastAsia"/>
              </w:rPr>
              <w:t>合成甜味剂（</w:t>
            </w:r>
            <w:r>
              <w:rPr>
                <w:rStyle w:val="af3"/>
                <w:rFonts w:ascii="Times New Roman" w:hAnsi="Times New Roman" w:cs="Times New Roman"/>
              </w:rPr>
              <w:t>Synthetic Sweeteners</w:t>
            </w:r>
            <w:r>
              <w:rPr>
                <w:rStyle w:val="af3"/>
                <w:rFonts w:ascii="Times New Roman" w:hAnsi="Times New Roman" w:cs="Times New Roman" w:hint="eastAsia"/>
              </w:rPr>
              <w:t>）的制备技术及其应用</w:t>
            </w:r>
            <w:r>
              <w:tab/>
            </w:r>
            <w:r>
              <w:fldChar w:fldCharType="begin"/>
            </w:r>
            <w:r>
              <w:instrText xml:space="preserve"> PAGEREF _Toc14992063 \h </w:instrText>
            </w:r>
            <w:r>
              <w:fldChar w:fldCharType="separate"/>
            </w:r>
            <w:r>
              <w:t>86</w:t>
            </w:r>
            <w:r>
              <w:fldChar w:fldCharType="end"/>
            </w:r>
          </w:hyperlink>
        </w:p>
        <w:p w14:paraId="7CFE6E20" w14:textId="77777777" w:rsidR="00970176" w:rsidRDefault="008D6EE0">
          <w:pPr>
            <w:pStyle w:val="TOC3"/>
            <w:tabs>
              <w:tab w:val="right" w:leader="dot" w:pos="8296"/>
            </w:tabs>
          </w:pPr>
          <w:hyperlink w:anchor="_Toc14992064" w:history="1">
            <w:r>
              <w:rPr>
                <w:rStyle w:val="af3"/>
                <w:rFonts w:ascii="Times New Roman" w:hAnsi="Times New Roman" w:cs="Times New Roman"/>
              </w:rPr>
              <w:t xml:space="preserve">4.2.1 </w:t>
            </w:r>
            <w:r>
              <w:rPr>
                <w:rStyle w:val="af3"/>
                <w:rFonts w:ascii="Times New Roman" w:hAnsi="Times New Roman" w:cs="Times New Roman" w:hint="eastAsia"/>
              </w:rPr>
              <w:t>糖精（</w:t>
            </w:r>
            <w:r>
              <w:rPr>
                <w:rStyle w:val="af3"/>
                <w:rFonts w:ascii="Times New Roman" w:hAnsi="Times New Roman" w:cs="Times New Roman"/>
              </w:rPr>
              <w:t>Saccharin, SAC</w:t>
            </w:r>
            <w:r>
              <w:rPr>
                <w:rStyle w:val="af3"/>
                <w:rFonts w:ascii="Times New Roman" w:hAnsi="Times New Roman" w:cs="Times New Roman" w:hint="eastAsia"/>
              </w:rPr>
              <w:t>）</w:t>
            </w:r>
            <w:r>
              <w:tab/>
            </w:r>
            <w:r>
              <w:fldChar w:fldCharType="begin"/>
            </w:r>
            <w:r>
              <w:instrText xml:space="preserve"> PAGEREF _Toc14992064 \h </w:instrText>
            </w:r>
            <w:r>
              <w:fldChar w:fldCharType="separate"/>
            </w:r>
            <w:r>
              <w:t>87</w:t>
            </w:r>
            <w:r>
              <w:fldChar w:fldCharType="end"/>
            </w:r>
          </w:hyperlink>
        </w:p>
        <w:p w14:paraId="47D3B324" w14:textId="77777777" w:rsidR="00970176" w:rsidRDefault="008D6EE0">
          <w:pPr>
            <w:pStyle w:val="TOC3"/>
            <w:tabs>
              <w:tab w:val="right" w:leader="dot" w:pos="8296"/>
            </w:tabs>
          </w:pPr>
          <w:hyperlink w:anchor="_Toc14992065" w:history="1">
            <w:r>
              <w:rPr>
                <w:rStyle w:val="af3"/>
                <w:rFonts w:ascii="Times New Roman" w:hAnsi="Times New Roman" w:cs="Times New Roman"/>
              </w:rPr>
              <w:t xml:space="preserve">4.2.2 </w:t>
            </w:r>
            <w:r>
              <w:rPr>
                <w:rStyle w:val="af3"/>
                <w:rFonts w:ascii="Times New Roman" w:hAnsi="Times New Roman" w:cs="Times New Roman" w:hint="eastAsia"/>
              </w:rPr>
              <w:t>甜蜜素（</w:t>
            </w:r>
            <w:r>
              <w:rPr>
                <w:rStyle w:val="af3"/>
                <w:rFonts w:ascii="Times New Roman" w:hAnsi="Times New Roman" w:cs="Times New Roman"/>
              </w:rPr>
              <w:t>Cyclamate, CYC</w:t>
            </w:r>
            <w:r>
              <w:rPr>
                <w:rStyle w:val="af3"/>
                <w:rFonts w:ascii="Times New Roman" w:hAnsi="Times New Roman" w:cs="Times New Roman" w:hint="eastAsia"/>
              </w:rPr>
              <w:t>）</w:t>
            </w:r>
            <w:r>
              <w:tab/>
            </w:r>
            <w:r>
              <w:fldChar w:fldCharType="begin"/>
            </w:r>
            <w:r>
              <w:instrText xml:space="preserve"> PAGEREF _Toc14992065 \h </w:instrText>
            </w:r>
            <w:r>
              <w:fldChar w:fldCharType="separate"/>
            </w:r>
            <w:r>
              <w:t>89</w:t>
            </w:r>
            <w:r>
              <w:fldChar w:fldCharType="end"/>
            </w:r>
          </w:hyperlink>
        </w:p>
        <w:p w14:paraId="1F8C4D1D" w14:textId="77777777" w:rsidR="00970176" w:rsidRDefault="008D6EE0">
          <w:pPr>
            <w:pStyle w:val="TOC3"/>
            <w:tabs>
              <w:tab w:val="right" w:leader="dot" w:pos="8296"/>
            </w:tabs>
          </w:pPr>
          <w:hyperlink w:anchor="_Toc14992066" w:history="1">
            <w:r>
              <w:rPr>
                <w:rStyle w:val="af3"/>
                <w:rFonts w:ascii="Times New Roman" w:hAnsi="Times New Roman" w:cs="Times New Roman"/>
              </w:rPr>
              <w:t xml:space="preserve">4.2.3 </w:t>
            </w:r>
            <w:r>
              <w:rPr>
                <w:rStyle w:val="af3"/>
                <w:rFonts w:ascii="Times New Roman" w:hAnsi="Times New Roman" w:cs="Times New Roman" w:hint="eastAsia"/>
              </w:rPr>
              <w:t>阿斯巴甜（</w:t>
            </w:r>
            <w:r>
              <w:rPr>
                <w:rStyle w:val="af3"/>
                <w:rFonts w:ascii="Times New Roman" w:hAnsi="Times New Roman" w:cs="Times New Roman"/>
              </w:rPr>
              <w:t>Aspartame, APM</w:t>
            </w:r>
            <w:r>
              <w:rPr>
                <w:rStyle w:val="af3"/>
                <w:rFonts w:ascii="Times New Roman" w:hAnsi="Times New Roman" w:cs="Times New Roman" w:hint="eastAsia"/>
              </w:rPr>
              <w:t>）</w:t>
            </w:r>
            <w:r>
              <w:tab/>
            </w:r>
            <w:r>
              <w:fldChar w:fldCharType="begin"/>
            </w:r>
            <w:r>
              <w:instrText xml:space="preserve"> PAGEREF _Toc14992066 \h </w:instrText>
            </w:r>
            <w:r>
              <w:fldChar w:fldCharType="separate"/>
            </w:r>
            <w:r>
              <w:t>90</w:t>
            </w:r>
            <w:r>
              <w:fldChar w:fldCharType="end"/>
            </w:r>
          </w:hyperlink>
        </w:p>
        <w:p w14:paraId="64770DA0" w14:textId="77777777" w:rsidR="00970176" w:rsidRDefault="008D6EE0">
          <w:pPr>
            <w:pStyle w:val="TOC3"/>
            <w:tabs>
              <w:tab w:val="right" w:leader="dot" w:pos="8296"/>
            </w:tabs>
          </w:pPr>
          <w:hyperlink w:anchor="_Toc14992067" w:history="1">
            <w:r>
              <w:rPr>
                <w:rStyle w:val="af3"/>
                <w:rFonts w:ascii="Times New Roman" w:hAnsi="Times New Roman" w:cs="Times New Roman"/>
              </w:rPr>
              <w:t xml:space="preserve">4.2.4 </w:t>
            </w:r>
            <w:r>
              <w:rPr>
                <w:rStyle w:val="af3"/>
                <w:rFonts w:ascii="Times New Roman" w:hAnsi="Times New Roman" w:cs="Times New Roman" w:hint="eastAsia"/>
              </w:rPr>
              <w:t>安赛蜜（</w:t>
            </w:r>
            <w:r>
              <w:rPr>
                <w:rStyle w:val="af3"/>
                <w:rFonts w:ascii="Times New Roman" w:hAnsi="Times New Roman" w:cs="Times New Roman"/>
              </w:rPr>
              <w:t>Acesulfame, ACE</w:t>
            </w:r>
            <w:r>
              <w:rPr>
                <w:rStyle w:val="af3"/>
                <w:rFonts w:ascii="Times New Roman" w:hAnsi="Times New Roman" w:cs="Times New Roman" w:hint="eastAsia"/>
              </w:rPr>
              <w:t>）</w:t>
            </w:r>
            <w:r>
              <w:tab/>
            </w:r>
            <w:r>
              <w:fldChar w:fldCharType="begin"/>
            </w:r>
            <w:r>
              <w:instrText xml:space="preserve"> PAGEREF _Toc149920</w:instrText>
            </w:r>
            <w:r>
              <w:instrText xml:space="preserve">67 \h </w:instrText>
            </w:r>
            <w:r>
              <w:fldChar w:fldCharType="separate"/>
            </w:r>
            <w:r>
              <w:t>92</w:t>
            </w:r>
            <w:r>
              <w:fldChar w:fldCharType="end"/>
            </w:r>
          </w:hyperlink>
        </w:p>
        <w:p w14:paraId="4652A6E4" w14:textId="77777777" w:rsidR="00970176" w:rsidRDefault="008D6EE0">
          <w:pPr>
            <w:pStyle w:val="TOC3"/>
            <w:tabs>
              <w:tab w:val="right" w:leader="dot" w:pos="8296"/>
            </w:tabs>
          </w:pPr>
          <w:hyperlink w:anchor="_Toc14992068" w:history="1">
            <w:r>
              <w:rPr>
                <w:rStyle w:val="af3"/>
                <w:rFonts w:ascii="Times New Roman" w:hAnsi="Times New Roman" w:cs="Times New Roman"/>
              </w:rPr>
              <w:t xml:space="preserve">4.2.5 </w:t>
            </w:r>
            <w:r>
              <w:rPr>
                <w:rStyle w:val="af3"/>
                <w:rFonts w:ascii="Times New Roman" w:hAnsi="Times New Roman" w:cs="Times New Roman" w:hint="eastAsia"/>
              </w:rPr>
              <w:t>三氯蔗糖（</w:t>
            </w:r>
            <w:r>
              <w:rPr>
                <w:rStyle w:val="af3"/>
                <w:rFonts w:ascii="Times New Roman" w:hAnsi="Times New Roman" w:cs="Times New Roman"/>
              </w:rPr>
              <w:t>Sucralose, SUL</w:t>
            </w:r>
            <w:r>
              <w:rPr>
                <w:rStyle w:val="af3"/>
                <w:rFonts w:ascii="Times New Roman" w:hAnsi="Times New Roman" w:cs="Times New Roman" w:hint="eastAsia"/>
              </w:rPr>
              <w:t>）</w:t>
            </w:r>
            <w:r>
              <w:tab/>
            </w:r>
            <w:r>
              <w:fldChar w:fldCharType="begin"/>
            </w:r>
            <w:r>
              <w:instrText xml:space="preserve"> PAGEREF _Toc14992068 \h </w:instrText>
            </w:r>
            <w:r>
              <w:fldChar w:fldCharType="separate"/>
            </w:r>
            <w:r>
              <w:t>92</w:t>
            </w:r>
            <w:r>
              <w:fldChar w:fldCharType="end"/>
            </w:r>
          </w:hyperlink>
        </w:p>
        <w:p w14:paraId="6BD944A7" w14:textId="77777777" w:rsidR="00970176" w:rsidRDefault="008D6EE0">
          <w:pPr>
            <w:pStyle w:val="TOC3"/>
            <w:tabs>
              <w:tab w:val="right" w:leader="dot" w:pos="8296"/>
            </w:tabs>
          </w:pPr>
          <w:hyperlink w:anchor="_Toc14992069" w:history="1">
            <w:r>
              <w:rPr>
                <w:rStyle w:val="af3"/>
                <w:rFonts w:ascii="Times New Roman" w:hAnsi="Times New Roman" w:cs="Times New Roman"/>
              </w:rPr>
              <w:t xml:space="preserve">4.2.6 </w:t>
            </w:r>
            <w:r>
              <w:rPr>
                <w:rStyle w:val="af3"/>
                <w:rFonts w:ascii="Times New Roman" w:hAnsi="Times New Roman" w:cs="Times New Roman" w:hint="eastAsia"/>
              </w:rPr>
              <w:t>纽甜（</w:t>
            </w:r>
            <w:r>
              <w:rPr>
                <w:rStyle w:val="af3"/>
                <w:rFonts w:ascii="Times New Roman" w:hAnsi="Times New Roman" w:cs="Times New Roman"/>
              </w:rPr>
              <w:t>Neotame, NTM</w:t>
            </w:r>
            <w:r>
              <w:rPr>
                <w:rStyle w:val="af3"/>
                <w:rFonts w:ascii="Times New Roman" w:hAnsi="Times New Roman" w:cs="Times New Roman" w:hint="eastAsia"/>
              </w:rPr>
              <w:t>）</w:t>
            </w:r>
            <w:r>
              <w:tab/>
            </w:r>
            <w:r>
              <w:fldChar w:fldCharType="begin"/>
            </w:r>
            <w:r>
              <w:instrText xml:space="preserve"> PAGEREF _Toc14992069 \h </w:instrText>
            </w:r>
            <w:r>
              <w:fldChar w:fldCharType="separate"/>
            </w:r>
            <w:r>
              <w:t>94</w:t>
            </w:r>
            <w:r>
              <w:fldChar w:fldCharType="end"/>
            </w:r>
          </w:hyperlink>
        </w:p>
        <w:p w14:paraId="092BB3FB" w14:textId="77777777" w:rsidR="00970176" w:rsidRDefault="008D6EE0">
          <w:pPr>
            <w:pStyle w:val="TOC3"/>
            <w:tabs>
              <w:tab w:val="right" w:leader="dot" w:pos="8296"/>
            </w:tabs>
          </w:pPr>
          <w:hyperlink w:anchor="_Toc14992070" w:history="1">
            <w:r>
              <w:rPr>
                <w:rStyle w:val="af3"/>
                <w:rFonts w:ascii="Times New Roman" w:hAnsi="Times New Roman" w:cs="Times New Roman"/>
              </w:rPr>
              <w:t xml:space="preserve">4.2.7 </w:t>
            </w:r>
            <w:r>
              <w:rPr>
                <w:rStyle w:val="af3"/>
                <w:rFonts w:ascii="Times New Roman" w:hAnsi="Times New Roman" w:cs="Times New Roman" w:hint="eastAsia"/>
              </w:rPr>
              <w:t>阿力甜（</w:t>
            </w:r>
            <w:r>
              <w:rPr>
                <w:rStyle w:val="af3"/>
                <w:rFonts w:ascii="Times New Roman" w:hAnsi="Times New Roman" w:cs="Times New Roman"/>
              </w:rPr>
              <w:t>Alitame</w:t>
            </w:r>
            <w:r>
              <w:rPr>
                <w:rStyle w:val="af3"/>
                <w:rFonts w:ascii="Times New Roman" w:hAnsi="Times New Roman" w:cs="Times New Roman" w:hint="eastAsia"/>
              </w:rPr>
              <w:t>）</w:t>
            </w:r>
            <w:r>
              <w:tab/>
            </w:r>
            <w:r>
              <w:fldChar w:fldCharType="begin"/>
            </w:r>
            <w:r>
              <w:instrText xml:space="preserve"> PAGEREF _Toc14992070 \h </w:instrText>
            </w:r>
            <w:r>
              <w:fldChar w:fldCharType="separate"/>
            </w:r>
            <w:r>
              <w:t>95</w:t>
            </w:r>
            <w:r>
              <w:fldChar w:fldCharType="end"/>
            </w:r>
          </w:hyperlink>
        </w:p>
        <w:p w14:paraId="6CA45AA7" w14:textId="77777777" w:rsidR="00970176" w:rsidRDefault="008D6EE0">
          <w:pPr>
            <w:pStyle w:val="TOC2"/>
            <w:tabs>
              <w:tab w:val="right" w:leader="dot" w:pos="8296"/>
            </w:tabs>
          </w:pPr>
          <w:hyperlink w:anchor="_Toc14992071" w:history="1">
            <w:r>
              <w:rPr>
                <w:rStyle w:val="af3"/>
                <w:rFonts w:ascii="Times New Roman" w:hAnsi="Times New Roman" w:cs="Times New Roman"/>
              </w:rPr>
              <w:t xml:space="preserve">4.3 </w:t>
            </w:r>
            <w:r>
              <w:rPr>
                <w:rStyle w:val="af3"/>
                <w:rFonts w:ascii="Times New Roman" w:hAnsi="Times New Roman" w:cs="Times New Roman" w:hint="eastAsia"/>
              </w:rPr>
              <w:t>新型天然甜味剂（</w:t>
            </w:r>
            <w:r>
              <w:rPr>
                <w:rStyle w:val="af3"/>
                <w:rFonts w:ascii="Times New Roman" w:hAnsi="Times New Roman" w:cs="Times New Roman"/>
              </w:rPr>
              <w:t>Natural Sweeteners</w:t>
            </w:r>
            <w:r>
              <w:rPr>
                <w:rStyle w:val="af3"/>
                <w:rFonts w:ascii="Times New Roman" w:hAnsi="Times New Roman" w:cs="Times New Roman" w:hint="eastAsia"/>
              </w:rPr>
              <w:t>）制备技术及其应用</w:t>
            </w:r>
            <w:r>
              <w:tab/>
            </w:r>
            <w:r>
              <w:fldChar w:fldCharType="begin"/>
            </w:r>
            <w:r>
              <w:instrText xml:space="preserve"> PAGEREF _Toc14992071 \h </w:instrText>
            </w:r>
            <w:r>
              <w:fldChar w:fldCharType="separate"/>
            </w:r>
            <w:r>
              <w:t>95</w:t>
            </w:r>
            <w:r>
              <w:fldChar w:fldCharType="end"/>
            </w:r>
          </w:hyperlink>
        </w:p>
        <w:p w14:paraId="7836BAE4" w14:textId="77777777" w:rsidR="00970176" w:rsidRDefault="008D6EE0">
          <w:pPr>
            <w:pStyle w:val="TOC3"/>
            <w:tabs>
              <w:tab w:val="right" w:leader="dot" w:pos="8296"/>
            </w:tabs>
          </w:pPr>
          <w:hyperlink w:anchor="_Toc14992072" w:history="1">
            <w:r>
              <w:rPr>
                <w:rStyle w:val="af3"/>
                <w:rFonts w:ascii="Times New Roman" w:hAnsi="Times New Roman" w:cs="Times New Roman"/>
              </w:rPr>
              <w:t xml:space="preserve">4.3.1 </w:t>
            </w:r>
            <w:r>
              <w:rPr>
                <w:rStyle w:val="af3"/>
                <w:rFonts w:ascii="Times New Roman" w:hAnsi="Times New Roman" w:cs="Times New Roman" w:hint="eastAsia"/>
              </w:rPr>
              <w:t>甜菊糖苷（</w:t>
            </w:r>
            <w:r>
              <w:rPr>
                <w:rStyle w:val="af3"/>
                <w:rFonts w:ascii="Times New Roman" w:hAnsi="Times New Roman" w:cs="Times New Roman"/>
              </w:rPr>
              <w:t>Steviol gly</w:t>
            </w:r>
            <w:r>
              <w:rPr>
                <w:rStyle w:val="af3"/>
                <w:rFonts w:ascii="Times New Roman" w:hAnsi="Times New Roman" w:cs="Times New Roman"/>
              </w:rPr>
              <w:t>cosides</w:t>
            </w:r>
            <w:r>
              <w:rPr>
                <w:rStyle w:val="af3"/>
                <w:rFonts w:ascii="Times New Roman" w:hAnsi="Times New Roman" w:cs="Times New Roman" w:hint="eastAsia"/>
              </w:rPr>
              <w:t>，</w:t>
            </w:r>
            <w:r>
              <w:rPr>
                <w:rStyle w:val="af3"/>
                <w:rFonts w:ascii="Times New Roman" w:hAnsi="Times New Roman" w:cs="Times New Roman"/>
              </w:rPr>
              <w:t>SG</w:t>
            </w:r>
            <w:r>
              <w:rPr>
                <w:rStyle w:val="af3"/>
                <w:rFonts w:ascii="Times New Roman" w:hAnsi="Times New Roman" w:cs="Times New Roman" w:hint="eastAsia"/>
              </w:rPr>
              <w:t>）</w:t>
            </w:r>
            <w:r>
              <w:tab/>
            </w:r>
            <w:r>
              <w:fldChar w:fldCharType="begin"/>
            </w:r>
            <w:r>
              <w:instrText xml:space="preserve"> PAGEREF _Toc14992072 \h </w:instrText>
            </w:r>
            <w:r>
              <w:fldChar w:fldCharType="separate"/>
            </w:r>
            <w:r>
              <w:t>96</w:t>
            </w:r>
            <w:r>
              <w:fldChar w:fldCharType="end"/>
            </w:r>
          </w:hyperlink>
        </w:p>
        <w:p w14:paraId="66ACB157" w14:textId="77777777" w:rsidR="00970176" w:rsidRDefault="008D6EE0">
          <w:pPr>
            <w:pStyle w:val="TOC3"/>
            <w:tabs>
              <w:tab w:val="right" w:leader="dot" w:pos="8296"/>
            </w:tabs>
          </w:pPr>
          <w:hyperlink w:anchor="_Toc14992073" w:history="1">
            <w:r>
              <w:rPr>
                <w:rStyle w:val="af3"/>
              </w:rPr>
              <w:t xml:space="preserve">4.3.2 </w:t>
            </w:r>
            <w:r>
              <w:rPr>
                <w:rStyle w:val="af3"/>
                <w:rFonts w:hint="eastAsia"/>
              </w:rPr>
              <w:t>罗汉果甜苷（</w:t>
            </w:r>
            <w:r>
              <w:rPr>
                <w:rStyle w:val="af3"/>
              </w:rPr>
              <w:t>Lo-han-kuo extract</w:t>
            </w:r>
            <w:r>
              <w:rPr>
                <w:rStyle w:val="af3"/>
                <w:rFonts w:hint="eastAsia"/>
              </w:rPr>
              <w:t>）</w:t>
            </w:r>
            <w:r>
              <w:tab/>
            </w:r>
            <w:r>
              <w:fldChar w:fldCharType="begin"/>
            </w:r>
            <w:r>
              <w:instrText xml:space="preserve"> PAGEREF _Toc14992073 \h </w:instrText>
            </w:r>
            <w:r>
              <w:fldChar w:fldCharType="separate"/>
            </w:r>
            <w:r>
              <w:t>100</w:t>
            </w:r>
            <w:r>
              <w:fldChar w:fldCharType="end"/>
            </w:r>
          </w:hyperlink>
        </w:p>
        <w:p w14:paraId="0A1C41D5" w14:textId="77777777" w:rsidR="00970176" w:rsidRDefault="008D6EE0">
          <w:pPr>
            <w:pStyle w:val="TOC3"/>
            <w:tabs>
              <w:tab w:val="right" w:leader="dot" w:pos="8296"/>
            </w:tabs>
          </w:pPr>
          <w:hyperlink w:anchor="_Toc14992074" w:history="1">
            <w:r>
              <w:rPr>
                <w:rStyle w:val="af3"/>
              </w:rPr>
              <w:t xml:space="preserve">4.3.3 </w:t>
            </w:r>
            <w:r>
              <w:rPr>
                <w:rStyle w:val="af3"/>
                <w:rFonts w:hint="eastAsia"/>
              </w:rPr>
              <w:t>甘草酸（</w:t>
            </w:r>
            <w:r>
              <w:rPr>
                <w:rStyle w:val="af3"/>
              </w:rPr>
              <w:t>Glycyrrhizic acid</w:t>
            </w:r>
            <w:r>
              <w:rPr>
                <w:rStyle w:val="af3"/>
                <w:rFonts w:hint="eastAsia"/>
              </w:rPr>
              <w:t>）</w:t>
            </w:r>
            <w:r>
              <w:tab/>
            </w:r>
            <w:r>
              <w:fldChar w:fldCharType="begin"/>
            </w:r>
            <w:r>
              <w:instrText xml:space="preserve"> PAGEREF _Toc14992074 \h </w:instrText>
            </w:r>
            <w:r>
              <w:fldChar w:fldCharType="separate"/>
            </w:r>
            <w:r>
              <w:t>102</w:t>
            </w:r>
            <w:r>
              <w:fldChar w:fldCharType="end"/>
            </w:r>
          </w:hyperlink>
        </w:p>
        <w:p w14:paraId="79163914" w14:textId="77777777" w:rsidR="00970176" w:rsidRDefault="008D6EE0">
          <w:pPr>
            <w:pStyle w:val="TOC3"/>
            <w:tabs>
              <w:tab w:val="right" w:leader="dot" w:pos="8296"/>
            </w:tabs>
          </w:pPr>
          <w:hyperlink w:anchor="_Toc14992075" w:history="1">
            <w:r>
              <w:rPr>
                <w:rStyle w:val="af3"/>
              </w:rPr>
              <w:t xml:space="preserve">4.3.4 </w:t>
            </w:r>
            <w:r>
              <w:rPr>
                <w:rStyle w:val="af3"/>
                <w:rFonts w:hint="eastAsia"/>
              </w:rPr>
              <w:t>赤藓糖醇（</w:t>
            </w:r>
            <w:r>
              <w:rPr>
                <w:rStyle w:val="af3"/>
              </w:rPr>
              <w:t>Erythritol</w:t>
            </w:r>
            <w:r>
              <w:rPr>
                <w:rStyle w:val="af3"/>
                <w:rFonts w:hint="eastAsia"/>
              </w:rPr>
              <w:t>）</w:t>
            </w:r>
            <w:r>
              <w:tab/>
            </w:r>
            <w:r>
              <w:fldChar w:fldCharType="begin"/>
            </w:r>
            <w:r>
              <w:instrText xml:space="preserve"> PAGEREF _Toc14992075 \h </w:instrText>
            </w:r>
            <w:r>
              <w:fldChar w:fldCharType="separate"/>
            </w:r>
            <w:r>
              <w:t>103</w:t>
            </w:r>
            <w:r>
              <w:fldChar w:fldCharType="end"/>
            </w:r>
          </w:hyperlink>
        </w:p>
        <w:p w14:paraId="6498B703" w14:textId="77777777" w:rsidR="00970176" w:rsidRDefault="008D6EE0">
          <w:pPr>
            <w:pStyle w:val="TOC3"/>
            <w:tabs>
              <w:tab w:val="right" w:leader="dot" w:pos="8296"/>
            </w:tabs>
          </w:pPr>
          <w:hyperlink w:anchor="_Toc14992076" w:history="1">
            <w:r>
              <w:rPr>
                <w:rStyle w:val="af3"/>
              </w:rPr>
              <w:t xml:space="preserve">4.3.5 </w:t>
            </w:r>
            <w:r>
              <w:rPr>
                <w:rStyle w:val="af3"/>
                <w:rFonts w:hint="eastAsia"/>
              </w:rPr>
              <w:t>索马甜（</w:t>
            </w:r>
            <w:r>
              <w:rPr>
                <w:rStyle w:val="af3"/>
              </w:rPr>
              <w:t>Thaumatin, THM</w:t>
            </w:r>
            <w:r>
              <w:rPr>
                <w:rStyle w:val="af3"/>
                <w:rFonts w:hint="eastAsia"/>
              </w:rPr>
              <w:t>）</w:t>
            </w:r>
            <w:r>
              <w:tab/>
            </w:r>
            <w:r>
              <w:fldChar w:fldCharType="begin"/>
            </w:r>
            <w:r>
              <w:instrText xml:space="preserve"> PAGEREF _Toc14992076 \h </w:instrText>
            </w:r>
            <w:r>
              <w:fldChar w:fldCharType="separate"/>
            </w:r>
            <w:r>
              <w:t>104</w:t>
            </w:r>
            <w:r>
              <w:fldChar w:fldCharType="end"/>
            </w:r>
          </w:hyperlink>
        </w:p>
        <w:p w14:paraId="51B1ECF1" w14:textId="77777777" w:rsidR="00970176" w:rsidRDefault="008D6EE0">
          <w:pPr>
            <w:pStyle w:val="TOC3"/>
            <w:tabs>
              <w:tab w:val="right" w:leader="dot" w:pos="8296"/>
            </w:tabs>
          </w:pPr>
          <w:hyperlink w:anchor="_Toc14992077" w:history="1">
            <w:r>
              <w:rPr>
                <w:rStyle w:val="af3"/>
              </w:rPr>
              <w:t xml:space="preserve">4.3.6 </w:t>
            </w:r>
            <w:r>
              <w:rPr>
                <w:rStyle w:val="af3"/>
                <w:rFonts w:hint="eastAsia"/>
              </w:rPr>
              <w:t>加拿大工厂计划生产木糖醇</w:t>
            </w:r>
            <w:r>
              <w:tab/>
            </w:r>
            <w:r>
              <w:fldChar w:fldCharType="begin"/>
            </w:r>
            <w:r>
              <w:instrText xml:space="preserve"> PAGEREF _Toc14992077 \h </w:instrText>
            </w:r>
            <w:r>
              <w:fldChar w:fldCharType="separate"/>
            </w:r>
            <w:r>
              <w:t>104</w:t>
            </w:r>
            <w:r>
              <w:fldChar w:fldCharType="end"/>
            </w:r>
          </w:hyperlink>
        </w:p>
        <w:p w14:paraId="31DBC73F" w14:textId="77777777" w:rsidR="00970176" w:rsidRDefault="008D6EE0">
          <w:pPr>
            <w:pStyle w:val="TOC3"/>
            <w:tabs>
              <w:tab w:val="right" w:leader="dot" w:pos="8296"/>
            </w:tabs>
          </w:pPr>
          <w:hyperlink w:anchor="_Toc14992078" w:history="1">
            <w:r>
              <w:rPr>
                <w:rStyle w:val="af3"/>
              </w:rPr>
              <w:t>4.3.7 Sucromal</w:t>
            </w:r>
            <w:r>
              <w:rPr>
                <w:rStyle w:val="af3"/>
              </w:rPr>
              <w:t>t (</w:t>
            </w:r>
            <w:r>
              <w:rPr>
                <w:rStyle w:val="af3"/>
                <w:rFonts w:hint="eastAsia"/>
              </w:rPr>
              <w:t>蔗麦糖</w:t>
            </w:r>
            <w:r>
              <w:rPr>
                <w:rStyle w:val="af3"/>
              </w:rPr>
              <w:t>)</w:t>
            </w:r>
            <w:r>
              <w:rPr>
                <w:rStyle w:val="af3"/>
                <w:rFonts w:hint="eastAsia"/>
              </w:rPr>
              <w:t>提供了均衡的能量</w:t>
            </w:r>
            <w:r>
              <w:tab/>
            </w:r>
            <w:r>
              <w:fldChar w:fldCharType="begin"/>
            </w:r>
            <w:r>
              <w:instrText xml:space="preserve"> PAGEREF _Toc14992078 \h </w:instrText>
            </w:r>
            <w:r>
              <w:fldChar w:fldCharType="separate"/>
            </w:r>
            <w:r>
              <w:t>105</w:t>
            </w:r>
            <w:r>
              <w:fldChar w:fldCharType="end"/>
            </w:r>
          </w:hyperlink>
        </w:p>
        <w:p w14:paraId="577792BA" w14:textId="77777777" w:rsidR="00970176" w:rsidRDefault="008D6EE0">
          <w:pPr>
            <w:pStyle w:val="TOC3"/>
            <w:tabs>
              <w:tab w:val="right" w:leader="dot" w:pos="8296"/>
            </w:tabs>
          </w:pPr>
          <w:hyperlink w:anchor="_Toc14992079" w:history="1">
            <w:r>
              <w:rPr>
                <w:rStyle w:val="af3"/>
              </w:rPr>
              <w:t xml:space="preserve">4.3.8 </w:t>
            </w:r>
            <w:r>
              <w:rPr>
                <w:rStyle w:val="af3"/>
                <w:rFonts w:hint="eastAsia"/>
              </w:rPr>
              <w:t>塔格糖的第二次机会？</w:t>
            </w:r>
            <w:r>
              <w:tab/>
            </w:r>
            <w:r>
              <w:fldChar w:fldCharType="begin"/>
            </w:r>
            <w:r>
              <w:instrText xml:space="preserve"> PAGEREF _Toc14992079 \h </w:instrText>
            </w:r>
            <w:r>
              <w:fldChar w:fldCharType="separate"/>
            </w:r>
            <w:r>
              <w:t>106</w:t>
            </w:r>
            <w:r>
              <w:fldChar w:fldCharType="end"/>
            </w:r>
          </w:hyperlink>
        </w:p>
        <w:p w14:paraId="2144D76B" w14:textId="77777777" w:rsidR="00970176" w:rsidRDefault="008D6EE0">
          <w:pPr>
            <w:pStyle w:val="TOC3"/>
            <w:tabs>
              <w:tab w:val="right" w:leader="dot" w:pos="8296"/>
            </w:tabs>
          </w:pPr>
          <w:hyperlink w:anchor="_Toc14992080" w:history="1">
            <w:r>
              <w:rPr>
                <w:rStyle w:val="af3"/>
              </w:rPr>
              <w:t xml:space="preserve">4.3.9 </w:t>
            </w:r>
            <w:r>
              <w:rPr>
                <w:rStyle w:val="af3"/>
                <w:rFonts w:hint="eastAsia"/>
              </w:rPr>
              <w:t>异麦芽酮糖和甜叶菊糖结合</w:t>
            </w:r>
            <w:r>
              <w:tab/>
            </w:r>
            <w:r>
              <w:fldChar w:fldCharType="begin"/>
            </w:r>
            <w:r>
              <w:instrText xml:space="preserve"> PAGEREF _Toc14992080 \h </w:instrText>
            </w:r>
            <w:r>
              <w:fldChar w:fldCharType="separate"/>
            </w:r>
            <w:r>
              <w:t>106</w:t>
            </w:r>
            <w:r>
              <w:fldChar w:fldCharType="end"/>
            </w:r>
          </w:hyperlink>
        </w:p>
        <w:p w14:paraId="6908E249" w14:textId="77777777" w:rsidR="00970176" w:rsidRDefault="008D6EE0">
          <w:pPr>
            <w:pStyle w:val="TOC2"/>
            <w:tabs>
              <w:tab w:val="right" w:leader="dot" w:pos="8296"/>
            </w:tabs>
          </w:pPr>
          <w:hyperlink w:anchor="_Toc14992081" w:history="1">
            <w:r>
              <w:rPr>
                <w:rStyle w:val="af3"/>
              </w:rPr>
              <w:t xml:space="preserve">4.4 </w:t>
            </w:r>
            <w:r>
              <w:rPr>
                <w:rStyle w:val="af3"/>
                <w:rFonts w:hint="eastAsia"/>
              </w:rPr>
              <w:t>新型甜味剂平台加速产品开发</w:t>
            </w:r>
            <w:r>
              <w:tab/>
            </w:r>
            <w:r>
              <w:fldChar w:fldCharType="begin"/>
            </w:r>
            <w:r>
              <w:instrText xml:space="preserve"> PAGEREF _Toc14992081 \h </w:instrText>
            </w:r>
            <w:r>
              <w:fldChar w:fldCharType="separate"/>
            </w:r>
            <w:r>
              <w:t>107</w:t>
            </w:r>
            <w:r>
              <w:fldChar w:fldCharType="end"/>
            </w:r>
          </w:hyperlink>
        </w:p>
        <w:p w14:paraId="14DDF020" w14:textId="77777777" w:rsidR="00970176" w:rsidRDefault="008D6EE0">
          <w:pPr>
            <w:pStyle w:val="TOC3"/>
            <w:tabs>
              <w:tab w:val="right" w:leader="dot" w:pos="8296"/>
            </w:tabs>
          </w:pPr>
          <w:hyperlink w:anchor="_Toc14992082" w:history="1">
            <w:r>
              <w:rPr>
                <w:rStyle w:val="af3"/>
              </w:rPr>
              <w:t xml:space="preserve">4.4.1 </w:t>
            </w:r>
            <w:r>
              <w:rPr>
                <w:rStyle w:val="af3"/>
                <w:rFonts w:hint="eastAsia"/>
              </w:rPr>
              <w:t>为和新型甜味剂一起使用而设计风味增强剂</w:t>
            </w:r>
            <w:r>
              <w:tab/>
            </w:r>
            <w:r>
              <w:fldChar w:fldCharType="begin"/>
            </w:r>
            <w:r>
              <w:instrText xml:space="preserve"> PAGEREF _Toc14992082 \h </w:instrText>
            </w:r>
            <w:r>
              <w:fldChar w:fldCharType="separate"/>
            </w:r>
            <w:r>
              <w:t>108</w:t>
            </w:r>
            <w:r>
              <w:fldChar w:fldCharType="end"/>
            </w:r>
          </w:hyperlink>
        </w:p>
        <w:p w14:paraId="2151BACB" w14:textId="77777777" w:rsidR="00970176" w:rsidRDefault="008D6EE0">
          <w:pPr>
            <w:pStyle w:val="TOC3"/>
            <w:tabs>
              <w:tab w:val="right" w:leader="dot" w:pos="8296"/>
            </w:tabs>
          </w:pPr>
          <w:hyperlink w:anchor="_Toc14992083" w:history="1">
            <w:r>
              <w:rPr>
                <w:rStyle w:val="af3"/>
              </w:rPr>
              <w:t xml:space="preserve">4.4.2 </w:t>
            </w:r>
            <w:r>
              <w:rPr>
                <w:rStyle w:val="af3"/>
                <w:rFonts w:hint="eastAsia"/>
              </w:rPr>
              <w:t>在饮料中甜菊糖为基础的糖浆混合物能够替代</w:t>
            </w:r>
            <w:r>
              <w:rPr>
                <w:rStyle w:val="af3"/>
              </w:rPr>
              <w:t>HFCS</w:t>
            </w:r>
            <w:r>
              <w:tab/>
            </w:r>
            <w:r>
              <w:fldChar w:fldCharType="begin"/>
            </w:r>
            <w:r>
              <w:instrText xml:space="preserve"> PA</w:instrText>
            </w:r>
            <w:r>
              <w:instrText xml:space="preserve">GEREF _Toc14992083 \h </w:instrText>
            </w:r>
            <w:r>
              <w:fldChar w:fldCharType="separate"/>
            </w:r>
            <w:r>
              <w:t>108</w:t>
            </w:r>
            <w:r>
              <w:fldChar w:fldCharType="end"/>
            </w:r>
          </w:hyperlink>
        </w:p>
        <w:p w14:paraId="5777B5F1" w14:textId="77777777" w:rsidR="00970176" w:rsidRDefault="008D6EE0">
          <w:pPr>
            <w:pStyle w:val="TOC3"/>
            <w:tabs>
              <w:tab w:val="right" w:leader="dot" w:pos="8296"/>
            </w:tabs>
          </w:pPr>
          <w:hyperlink w:anchor="_Toc14992084" w:history="1">
            <w:r>
              <w:rPr>
                <w:rStyle w:val="af3"/>
              </w:rPr>
              <w:t xml:space="preserve">4.4.3 </w:t>
            </w:r>
            <w:r>
              <w:rPr>
                <w:rStyle w:val="af3"/>
                <w:rFonts w:hint="eastAsia"/>
              </w:rPr>
              <w:t>新甜味剂混合物糖醇和甜菊糖</w:t>
            </w:r>
            <w:r>
              <w:tab/>
            </w:r>
            <w:r>
              <w:fldChar w:fldCharType="begin"/>
            </w:r>
            <w:r>
              <w:instrText xml:space="preserve"> PAGEREF _Toc14992084 \h </w:instrText>
            </w:r>
            <w:r>
              <w:fldChar w:fldCharType="separate"/>
            </w:r>
            <w:r>
              <w:t>109</w:t>
            </w:r>
            <w:r>
              <w:fldChar w:fldCharType="end"/>
            </w:r>
          </w:hyperlink>
        </w:p>
        <w:p w14:paraId="268BC13C" w14:textId="77777777" w:rsidR="00970176" w:rsidRDefault="008D6EE0">
          <w:pPr>
            <w:pStyle w:val="TOC3"/>
            <w:tabs>
              <w:tab w:val="right" w:leader="dot" w:pos="8296"/>
            </w:tabs>
          </w:pPr>
          <w:hyperlink w:anchor="_Toc14992085" w:history="1">
            <w:r>
              <w:rPr>
                <w:rStyle w:val="af3"/>
              </w:rPr>
              <w:t xml:space="preserve">4.4.4 </w:t>
            </w:r>
            <w:r>
              <w:rPr>
                <w:rStyle w:val="af3"/>
                <w:rFonts w:hint="eastAsia"/>
              </w:rPr>
              <w:t>棕榈糖有低的</w:t>
            </w:r>
            <w:r>
              <w:rPr>
                <w:rStyle w:val="af3"/>
                <w:rFonts w:hint="eastAsia"/>
              </w:rPr>
              <w:t>血糖指数</w:t>
            </w:r>
            <w:r>
              <w:tab/>
            </w:r>
            <w:r>
              <w:fldChar w:fldCharType="begin"/>
            </w:r>
            <w:r>
              <w:instrText xml:space="preserve"> PAGEREF _Toc14992085 \h </w:instrText>
            </w:r>
            <w:r>
              <w:fldChar w:fldCharType="separate"/>
            </w:r>
            <w:r>
              <w:t>109</w:t>
            </w:r>
            <w:r>
              <w:fldChar w:fldCharType="end"/>
            </w:r>
          </w:hyperlink>
        </w:p>
        <w:p w14:paraId="5A80D6BD" w14:textId="77777777" w:rsidR="00970176" w:rsidRDefault="008D6EE0">
          <w:pPr>
            <w:pStyle w:val="TOC3"/>
            <w:tabs>
              <w:tab w:val="right" w:leader="dot" w:pos="8296"/>
            </w:tabs>
          </w:pPr>
          <w:hyperlink w:anchor="_Toc14992086" w:history="1">
            <w:r>
              <w:rPr>
                <w:rStyle w:val="af3"/>
              </w:rPr>
              <w:t xml:space="preserve">4.4.5 </w:t>
            </w:r>
            <w:r>
              <w:rPr>
                <w:rStyle w:val="af3"/>
                <w:rFonts w:hint="eastAsia"/>
              </w:rPr>
              <w:t>甜菊糖和罗汉果提取物结合的甜味剂</w:t>
            </w:r>
            <w:r>
              <w:tab/>
            </w:r>
            <w:r>
              <w:fldChar w:fldCharType="begin"/>
            </w:r>
            <w:r>
              <w:instrText xml:space="preserve"> PAGEREF _Toc14992086 \h </w:instrText>
            </w:r>
            <w:r>
              <w:fldChar w:fldCharType="separate"/>
            </w:r>
            <w:r>
              <w:t>110</w:t>
            </w:r>
            <w:r>
              <w:fldChar w:fldCharType="end"/>
            </w:r>
          </w:hyperlink>
        </w:p>
        <w:p w14:paraId="1BBAF67E" w14:textId="77777777" w:rsidR="00970176" w:rsidRDefault="008D6EE0">
          <w:pPr>
            <w:pStyle w:val="TOC3"/>
            <w:tabs>
              <w:tab w:val="right" w:leader="dot" w:pos="8296"/>
            </w:tabs>
          </w:pPr>
          <w:hyperlink w:anchor="_Toc14992087" w:history="1">
            <w:r>
              <w:rPr>
                <w:rStyle w:val="af3"/>
              </w:rPr>
              <w:t>4.4.6</w:t>
            </w:r>
            <w:r>
              <w:rPr>
                <w:rStyle w:val="af3"/>
                <w:rFonts w:hint="eastAsia"/>
              </w:rPr>
              <w:t>天然混合物提高甜味感觉</w:t>
            </w:r>
            <w:r>
              <w:tab/>
            </w:r>
            <w:r>
              <w:fldChar w:fldCharType="begin"/>
            </w:r>
            <w:r>
              <w:instrText xml:space="preserve"> PAGEREF _Toc14992087 \h </w:instrText>
            </w:r>
            <w:r>
              <w:fldChar w:fldCharType="separate"/>
            </w:r>
            <w:r>
              <w:t>110</w:t>
            </w:r>
            <w:r>
              <w:fldChar w:fldCharType="end"/>
            </w:r>
          </w:hyperlink>
        </w:p>
        <w:p w14:paraId="6E8EED7A" w14:textId="77777777" w:rsidR="00970176" w:rsidRDefault="008D6EE0">
          <w:pPr>
            <w:pStyle w:val="TOC3"/>
            <w:tabs>
              <w:tab w:val="right" w:leader="dot" w:pos="8296"/>
            </w:tabs>
          </w:pPr>
          <w:hyperlink w:anchor="_Toc14992088" w:history="1">
            <w:r>
              <w:rPr>
                <w:rStyle w:val="af3"/>
              </w:rPr>
              <w:t xml:space="preserve">4.4.7 </w:t>
            </w:r>
            <w:r>
              <w:rPr>
                <w:rStyle w:val="af3"/>
                <w:rFonts w:hint="eastAsia"/>
              </w:rPr>
              <w:t>配方服务帮助了饮料生产商</w:t>
            </w:r>
            <w:r>
              <w:tab/>
            </w:r>
            <w:r>
              <w:fldChar w:fldCharType="begin"/>
            </w:r>
            <w:r>
              <w:instrText xml:space="preserve"> PAGEREF _Toc14992088 \h </w:instrText>
            </w:r>
            <w:r>
              <w:fldChar w:fldCharType="separate"/>
            </w:r>
            <w:r>
              <w:t>110</w:t>
            </w:r>
            <w:r>
              <w:fldChar w:fldCharType="end"/>
            </w:r>
          </w:hyperlink>
        </w:p>
        <w:p w14:paraId="7C3959E0" w14:textId="77777777" w:rsidR="00970176" w:rsidRDefault="008D6EE0">
          <w:pPr>
            <w:pStyle w:val="TOC3"/>
            <w:tabs>
              <w:tab w:val="right" w:leader="dot" w:pos="8296"/>
            </w:tabs>
          </w:pPr>
          <w:hyperlink w:anchor="_Toc14992089" w:history="1">
            <w:r>
              <w:rPr>
                <w:rStyle w:val="af3"/>
              </w:rPr>
              <w:t xml:space="preserve">4.4.8 </w:t>
            </w:r>
            <w:r>
              <w:rPr>
                <w:rStyle w:val="af3"/>
                <w:rFonts w:hint="eastAsia"/>
              </w:rPr>
              <w:t>甜菊糖</w:t>
            </w:r>
            <w:r>
              <w:rPr>
                <w:rStyle w:val="af3"/>
              </w:rPr>
              <w:t>/</w:t>
            </w:r>
            <w:r>
              <w:rPr>
                <w:rStyle w:val="af3"/>
                <w:rFonts w:hint="eastAsia"/>
              </w:rPr>
              <w:t>糖混合物加入甜味剂行列</w:t>
            </w:r>
            <w:r>
              <w:tab/>
            </w:r>
            <w:r>
              <w:fldChar w:fldCharType="begin"/>
            </w:r>
            <w:r>
              <w:instrText xml:space="preserve"> PAGEREF _Toc14992089 \h </w:instrText>
            </w:r>
            <w:r>
              <w:fldChar w:fldCharType="separate"/>
            </w:r>
            <w:r>
              <w:t>111</w:t>
            </w:r>
            <w:r>
              <w:fldChar w:fldCharType="end"/>
            </w:r>
          </w:hyperlink>
        </w:p>
        <w:p w14:paraId="3F39F09E" w14:textId="77777777" w:rsidR="00970176" w:rsidRDefault="008D6EE0">
          <w:pPr>
            <w:pStyle w:val="TOC3"/>
            <w:tabs>
              <w:tab w:val="right" w:leader="dot" w:pos="8296"/>
            </w:tabs>
          </w:pPr>
          <w:hyperlink w:anchor="_Toc14992090" w:history="1">
            <w:r>
              <w:rPr>
                <w:rStyle w:val="af3"/>
              </w:rPr>
              <w:t xml:space="preserve">4.4.9 </w:t>
            </w:r>
            <w:r>
              <w:rPr>
                <w:rStyle w:val="af3"/>
                <w:rFonts w:hint="eastAsia"/>
              </w:rPr>
              <w:t>甜菊糖甙和糖一起应用</w:t>
            </w:r>
            <w:r>
              <w:tab/>
            </w:r>
            <w:r>
              <w:fldChar w:fldCharType="begin"/>
            </w:r>
            <w:r>
              <w:instrText xml:space="preserve"> PAGEREF _Toc14992090 \h </w:instrText>
            </w:r>
            <w:r>
              <w:fldChar w:fldCharType="separate"/>
            </w:r>
            <w:r>
              <w:t>111</w:t>
            </w:r>
            <w:r>
              <w:fldChar w:fldCharType="end"/>
            </w:r>
          </w:hyperlink>
        </w:p>
        <w:p w14:paraId="2CD0BC2F" w14:textId="77777777" w:rsidR="00970176" w:rsidRDefault="008D6EE0">
          <w:pPr>
            <w:pStyle w:val="TOC3"/>
            <w:tabs>
              <w:tab w:val="right" w:leader="dot" w:pos="8296"/>
            </w:tabs>
          </w:pPr>
          <w:hyperlink w:anchor="_Toc14992091" w:history="1">
            <w:r>
              <w:rPr>
                <w:rStyle w:val="af3"/>
              </w:rPr>
              <w:t xml:space="preserve">4.4.10 </w:t>
            </w:r>
            <w:r>
              <w:rPr>
                <w:rStyle w:val="af3"/>
                <w:rFonts w:hint="eastAsia"/>
              </w:rPr>
              <w:t>甜叶菊甜味剂的营销活动</w:t>
            </w:r>
            <w:r>
              <w:tab/>
            </w:r>
            <w:r>
              <w:fldChar w:fldCharType="begin"/>
            </w:r>
            <w:r>
              <w:instrText xml:space="preserve"> PAGEREF _Toc14992091 \h </w:instrText>
            </w:r>
            <w:r>
              <w:fldChar w:fldCharType="separate"/>
            </w:r>
            <w:r>
              <w:t>112</w:t>
            </w:r>
            <w:r>
              <w:fldChar w:fldCharType="end"/>
            </w:r>
          </w:hyperlink>
        </w:p>
        <w:p w14:paraId="5ED0284C" w14:textId="77777777" w:rsidR="00970176" w:rsidRDefault="008D6EE0">
          <w:pPr>
            <w:pStyle w:val="TOC3"/>
            <w:tabs>
              <w:tab w:val="right" w:leader="dot" w:pos="8296"/>
            </w:tabs>
          </w:pPr>
          <w:hyperlink w:anchor="_Toc14992092" w:history="1">
            <w:r>
              <w:rPr>
                <w:rStyle w:val="af3"/>
              </w:rPr>
              <w:t xml:space="preserve">4.4.11 </w:t>
            </w:r>
            <w:r>
              <w:rPr>
                <w:rStyle w:val="af3"/>
                <w:rFonts w:hint="eastAsia"/>
              </w:rPr>
              <w:t>网站促进了饮料中蜂蜜的使用</w:t>
            </w:r>
            <w:r>
              <w:tab/>
            </w:r>
            <w:r>
              <w:fldChar w:fldCharType="begin"/>
            </w:r>
            <w:r>
              <w:instrText xml:space="preserve"> PAGEREF _Toc14992092 \h </w:instrText>
            </w:r>
            <w:r>
              <w:fldChar w:fldCharType="separate"/>
            </w:r>
            <w:r>
              <w:t>113</w:t>
            </w:r>
            <w:r>
              <w:fldChar w:fldCharType="end"/>
            </w:r>
          </w:hyperlink>
        </w:p>
        <w:p w14:paraId="72A6C18D" w14:textId="77777777" w:rsidR="00970176" w:rsidRDefault="008D6EE0">
          <w:pPr>
            <w:pStyle w:val="TOC3"/>
            <w:tabs>
              <w:tab w:val="right" w:leader="dot" w:pos="8296"/>
            </w:tabs>
          </w:pPr>
          <w:hyperlink w:anchor="_Toc14992093" w:history="1">
            <w:r>
              <w:rPr>
                <w:rStyle w:val="af3"/>
              </w:rPr>
              <w:t xml:space="preserve">4.4.12 </w:t>
            </w:r>
            <w:r>
              <w:rPr>
                <w:rStyle w:val="af3"/>
                <w:rFonts w:hint="eastAsia"/>
              </w:rPr>
              <w:t>罗汉果提取物</w:t>
            </w:r>
            <w:r>
              <w:tab/>
            </w:r>
            <w:r>
              <w:fldChar w:fldCharType="begin"/>
            </w:r>
            <w:r>
              <w:instrText xml:space="preserve"> PAGEREF _Toc14992093 \h </w:instrText>
            </w:r>
            <w:r>
              <w:fldChar w:fldCharType="separate"/>
            </w:r>
            <w:r>
              <w:t>113</w:t>
            </w:r>
            <w:r>
              <w:fldChar w:fldCharType="end"/>
            </w:r>
          </w:hyperlink>
        </w:p>
        <w:p w14:paraId="025C252E" w14:textId="77777777" w:rsidR="00970176" w:rsidRDefault="008D6EE0">
          <w:pPr>
            <w:pStyle w:val="TOC2"/>
            <w:tabs>
              <w:tab w:val="right" w:leader="dot" w:pos="8296"/>
            </w:tabs>
          </w:pPr>
          <w:hyperlink w:anchor="_Toc14992094" w:history="1">
            <w:r>
              <w:rPr>
                <w:rStyle w:val="af3"/>
              </w:rPr>
              <w:t xml:space="preserve">4.5 </w:t>
            </w:r>
            <w:r>
              <w:rPr>
                <w:rStyle w:val="af3"/>
                <w:rFonts w:hint="eastAsia"/>
              </w:rPr>
              <w:t>证实减少糖使用的模型</w:t>
            </w:r>
            <w:r>
              <w:tab/>
            </w:r>
            <w:r>
              <w:fldChar w:fldCharType="begin"/>
            </w:r>
            <w:r>
              <w:instrText xml:space="preserve"> PAGEREF _Toc14992094 \h </w:instrText>
            </w:r>
            <w:r>
              <w:fldChar w:fldCharType="separate"/>
            </w:r>
            <w:r>
              <w:t>113</w:t>
            </w:r>
            <w:r>
              <w:fldChar w:fldCharType="end"/>
            </w:r>
          </w:hyperlink>
        </w:p>
        <w:p w14:paraId="240AF901" w14:textId="77777777" w:rsidR="00970176" w:rsidRDefault="008D6EE0">
          <w:pPr>
            <w:pStyle w:val="TOC3"/>
            <w:tabs>
              <w:tab w:val="right" w:leader="dot" w:pos="8296"/>
            </w:tabs>
          </w:pPr>
          <w:hyperlink w:anchor="_Toc14992095" w:history="1">
            <w:r>
              <w:rPr>
                <w:rStyle w:val="af3"/>
              </w:rPr>
              <w:t>4.5.1“</w:t>
            </w:r>
            <w:r>
              <w:rPr>
                <w:rStyle w:val="af3"/>
                <w:rFonts w:hint="eastAsia"/>
              </w:rPr>
              <w:t>糖退出，纤维进入</w:t>
            </w:r>
            <w:r>
              <w:rPr>
                <w:rStyle w:val="af3"/>
              </w:rPr>
              <w:t>”</w:t>
            </w:r>
            <w:r>
              <w:tab/>
            </w:r>
            <w:r>
              <w:fldChar w:fldCharType="begin"/>
            </w:r>
            <w:r>
              <w:instrText xml:space="preserve"> PAGEREF _Toc14992095 \h </w:instrText>
            </w:r>
            <w:r>
              <w:fldChar w:fldCharType="separate"/>
            </w:r>
            <w:r>
              <w:t>114</w:t>
            </w:r>
            <w:r>
              <w:fldChar w:fldCharType="end"/>
            </w:r>
          </w:hyperlink>
        </w:p>
        <w:p w14:paraId="53FF640C" w14:textId="77777777" w:rsidR="00970176" w:rsidRDefault="008D6EE0">
          <w:pPr>
            <w:pStyle w:val="TOC3"/>
            <w:tabs>
              <w:tab w:val="right" w:leader="dot" w:pos="8296"/>
            </w:tabs>
          </w:pPr>
          <w:hyperlink w:anchor="_Toc14992096" w:history="1">
            <w:r>
              <w:rPr>
                <w:rStyle w:val="af3"/>
              </w:rPr>
              <w:t>4.5.2</w:t>
            </w:r>
            <w:r>
              <w:rPr>
                <w:rStyle w:val="af3"/>
                <w:rFonts w:hint="eastAsia"/>
              </w:rPr>
              <w:t>龙舌兰花蜜生产甜味剂</w:t>
            </w:r>
            <w:r>
              <w:tab/>
            </w:r>
            <w:r>
              <w:fldChar w:fldCharType="begin"/>
            </w:r>
            <w:r>
              <w:instrText xml:space="preserve"> PAGEREF _Toc14992096 \h </w:instrText>
            </w:r>
            <w:r>
              <w:fldChar w:fldCharType="separate"/>
            </w:r>
            <w:r>
              <w:t>114</w:t>
            </w:r>
            <w:r>
              <w:fldChar w:fldCharType="end"/>
            </w:r>
          </w:hyperlink>
        </w:p>
        <w:p w14:paraId="07ADF22F" w14:textId="77777777" w:rsidR="00970176" w:rsidRDefault="008D6EE0">
          <w:pPr>
            <w:pStyle w:val="TOC3"/>
            <w:tabs>
              <w:tab w:val="right" w:leader="dot" w:pos="8296"/>
            </w:tabs>
          </w:pPr>
          <w:hyperlink w:anchor="_Toc14992097" w:history="1">
            <w:r>
              <w:rPr>
                <w:rStyle w:val="af3"/>
              </w:rPr>
              <w:t xml:space="preserve">4.5.3 </w:t>
            </w:r>
            <w:r>
              <w:rPr>
                <w:rStyle w:val="af3"/>
                <w:rFonts w:hint="eastAsia"/>
              </w:rPr>
              <w:t>提取方法获得专利</w:t>
            </w:r>
            <w:r>
              <w:tab/>
            </w:r>
            <w:r>
              <w:fldChar w:fldCharType="begin"/>
            </w:r>
            <w:r>
              <w:instrText xml:space="preserve"> PA</w:instrText>
            </w:r>
            <w:r>
              <w:instrText xml:space="preserve">GEREF _Toc14992097 \h </w:instrText>
            </w:r>
            <w:r>
              <w:fldChar w:fldCharType="separate"/>
            </w:r>
            <w:r>
              <w:t>115</w:t>
            </w:r>
            <w:r>
              <w:fldChar w:fldCharType="end"/>
            </w:r>
          </w:hyperlink>
        </w:p>
        <w:p w14:paraId="3730B60A" w14:textId="77777777" w:rsidR="00970176" w:rsidRDefault="008D6EE0">
          <w:pPr>
            <w:pStyle w:val="TOC3"/>
            <w:tabs>
              <w:tab w:val="right" w:leader="dot" w:pos="8296"/>
            </w:tabs>
          </w:pPr>
          <w:hyperlink w:anchor="_Toc14992098" w:history="1">
            <w:r>
              <w:rPr>
                <w:rStyle w:val="af3"/>
              </w:rPr>
              <w:t xml:space="preserve">4.5.4 </w:t>
            </w:r>
            <w:r>
              <w:rPr>
                <w:rStyle w:val="af3"/>
                <w:rFonts w:hint="eastAsia"/>
              </w:rPr>
              <w:t>甜味乳清渗透物造福糖尿病人</w:t>
            </w:r>
            <w:r>
              <w:tab/>
            </w:r>
            <w:r>
              <w:fldChar w:fldCharType="begin"/>
            </w:r>
            <w:r>
              <w:instrText xml:space="preserve"> PAGEREF _Toc14992098 \h </w:instrText>
            </w:r>
            <w:r>
              <w:fldChar w:fldCharType="separate"/>
            </w:r>
            <w:r>
              <w:t>115</w:t>
            </w:r>
            <w:r>
              <w:fldChar w:fldCharType="end"/>
            </w:r>
          </w:hyperlink>
        </w:p>
        <w:p w14:paraId="62C4639D" w14:textId="77777777" w:rsidR="00970176" w:rsidRDefault="008D6EE0">
          <w:pPr>
            <w:pStyle w:val="TOC3"/>
            <w:tabs>
              <w:tab w:val="right" w:leader="dot" w:pos="8296"/>
            </w:tabs>
          </w:pPr>
          <w:hyperlink w:anchor="_Toc14992099" w:history="1">
            <w:r>
              <w:rPr>
                <w:rStyle w:val="af3"/>
              </w:rPr>
              <w:t xml:space="preserve">4.5.5 </w:t>
            </w:r>
            <w:r>
              <w:rPr>
                <w:rStyle w:val="af3"/>
                <w:rFonts w:hint="eastAsia"/>
              </w:rPr>
              <w:t>罗汉果和蔗糖结合的甜味剂</w:t>
            </w:r>
            <w:r>
              <w:tab/>
            </w:r>
            <w:r>
              <w:fldChar w:fldCharType="begin"/>
            </w:r>
            <w:r>
              <w:instrText xml:space="preserve"> PAGEREF _Toc14992099 \h </w:instrText>
            </w:r>
            <w:r>
              <w:fldChar w:fldCharType="separate"/>
            </w:r>
            <w:r>
              <w:t>116</w:t>
            </w:r>
            <w:r>
              <w:fldChar w:fldCharType="end"/>
            </w:r>
          </w:hyperlink>
        </w:p>
        <w:p w14:paraId="232E70E7" w14:textId="77777777" w:rsidR="00970176" w:rsidRDefault="008D6EE0">
          <w:pPr>
            <w:pStyle w:val="TOC3"/>
            <w:tabs>
              <w:tab w:val="right" w:leader="dot" w:pos="8296"/>
            </w:tabs>
          </w:pPr>
          <w:hyperlink w:anchor="_Toc14992100" w:history="1">
            <w:r>
              <w:rPr>
                <w:rStyle w:val="af3"/>
              </w:rPr>
              <w:t xml:space="preserve">4.5.6 </w:t>
            </w:r>
            <w:r>
              <w:rPr>
                <w:rStyle w:val="af3"/>
                <w:rFonts w:hint="eastAsia"/>
              </w:rPr>
              <w:t>蔗糖和甜叶菊糖结合的甜味剂</w:t>
            </w:r>
            <w:r>
              <w:tab/>
            </w:r>
            <w:r>
              <w:fldChar w:fldCharType="begin"/>
            </w:r>
            <w:r>
              <w:instrText xml:space="preserve"> PAGEREF _Toc14992100 \h </w:instrText>
            </w:r>
            <w:r>
              <w:fldChar w:fldCharType="separate"/>
            </w:r>
            <w:r>
              <w:t>116</w:t>
            </w:r>
            <w:r>
              <w:fldChar w:fldCharType="end"/>
            </w:r>
          </w:hyperlink>
        </w:p>
        <w:p w14:paraId="47AE12DA" w14:textId="77777777" w:rsidR="00970176" w:rsidRDefault="008D6EE0">
          <w:pPr>
            <w:pStyle w:val="TOC3"/>
            <w:tabs>
              <w:tab w:val="right" w:leader="dot" w:pos="8296"/>
            </w:tabs>
          </w:pPr>
          <w:hyperlink w:anchor="_Toc14992101" w:history="1">
            <w:r>
              <w:rPr>
                <w:rStyle w:val="af3"/>
              </w:rPr>
              <w:t xml:space="preserve">4.5.7 </w:t>
            </w:r>
            <w:r>
              <w:rPr>
                <w:rStyle w:val="af3"/>
                <w:rFonts w:hint="eastAsia"/>
              </w:rPr>
              <w:t>降低甜味剂的使用</w:t>
            </w:r>
            <w:r>
              <w:tab/>
            </w:r>
            <w:r>
              <w:fldChar w:fldCharType="begin"/>
            </w:r>
            <w:r>
              <w:instrText xml:space="preserve"> PAGEREF _Toc14992101 \h </w:instrText>
            </w:r>
            <w:r>
              <w:fldChar w:fldCharType="separate"/>
            </w:r>
            <w:r>
              <w:t>116</w:t>
            </w:r>
            <w:r>
              <w:fldChar w:fldCharType="end"/>
            </w:r>
          </w:hyperlink>
        </w:p>
        <w:p w14:paraId="7C16133A" w14:textId="77777777" w:rsidR="00970176" w:rsidRDefault="008D6EE0">
          <w:pPr>
            <w:pStyle w:val="TOC3"/>
            <w:tabs>
              <w:tab w:val="right" w:leader="dot" w:pos="8296"/>
            </w:tabs>
          </w:pPr>
          <w:hyperlink w:anchor="_Toc14992102" w:history="1">
            <w:r>
              <w:rPr>
                <w:rStyle w:val="af3"/>
              </w:rPr>
              <w:t xml:space="preserve">4.5.8 </w:t>
            </w:r>
            <w:r>
              <w:rPr>
                <w:rStyle w:val="af3"/>
                <w:rFonts w:hint="eastAsia"/>
              </w:rPr>
              <w:t>甜味三合一</w:t>
            </w:r>
            <w:r>
              <w:tab/>
            </w:r>
            <w:r>
              <w:fldChar w:fldCharType="begin"/>
            </w:r>
            <w:r>
              <w:instrText xml:space="preserve"> PAGER</w:instrText>
            </w:r>
            <w:r>
              <w:instrText xml:space="preserve">EF _Toc14992102 \h </w:instrText>
            </w:r>
            <w:r>
              <w:fldChar w:fldCharType="separate"/>
            </w:r>
            <w:r>
              <w:t>117</w:t>
            </w:r>
            <w:r>
              <w:fldChar w:fldCharType="end"/>
            </w:r>
          </w:hyperlink>
        </w:p>
        <w:p w14:paraId="75EC96B2" w14:textId="77777777" w:rsidR="00970176" w:rsidRDefault="008D6EE0">
          <w:pPr>
            <w:pStyle w:val="TOC2"/>
            <w:tabs>
              <w:tab w:val="right" w:leader="dot" w:pos="8296"/>
            </w:tabs>
          </w:pPr>
          <w:hyperlink w:anchor="_Toc14992103" w:history="1">
            <w:r>
              <w:rPr>
                <w:rStyle w:val="af3"/>
              </w:rPr>
              <w:t>4.6</w:t>
            </w:r>
            <w:r>
              <w:rPr>
                <w:rStyle w:val="af3"/>
                <w:rFonts w:hint="eastAsia"/>
              </w:rPr>
              <w:t>消费者关心糖的摄入量</w:t>
            </w:r>
            <w:r>
              <w:tab/>
            </w:r>
            <w:r>
              <w:fldChar w:fldCharType="begin"/>
            </w:r>
            <w:r>
              <w:instrText xml:space="preserve"> PAGEREF _Toc14992103 \h </w:instrText>
            </w:r>
            <w:r>
              <w:fldChar w:fldCharType="separate"/>
            </w:r>
            <w:r>
              <w:t>117</w:t>
            </w:r>
            <w:r>
              <w:fldChar w:fldCharType="end"/>
            </w:r>
          </w:hyperlink>
        </w:p>
        <w:p w14:paraId="105E29F8" w14:textId="77777777" w:rsidR="00970176" w:rsidRDefault="008D6EE0">
          <w:pPr>
            <w:pStyle w:val="TOC3"/>
            <w:tabs>
              <w:tab w:val="right" w:leader="dot" w:pos="8296"/>
            </w:tabs>
          </w:pPr>
          <w:hyperlink w:anchor="_Toc14992104" w:history="1">
            <w:r>
              <w:rPr>
                <w:rStyle w:val="af3"/>
              </w:rPr>
              <w:t xml:space="preserve">4.6.1 </w:t>
            </w:r>
            <w:r>
              <w:rPr>
                <w:rStyle w:val="af3"/>
                <w:rFonts w:hint="eastAsia"/>
              </w:rPr>
              <w:t>蜂蜜的新形式</w:t>
            </w:r>
            <w:r>
              <w:tab/>
            </w:r>
            <w:r>
              <w:fldChar w:fldCharType="begin"/>
            </w:r>
            <w:r>
              <w:instrText xml:space="preserve"> PAGEREF _Toc14992104 \h </w:instrText>
            </w:r>
            <w:r>
              <w:fldChar w:fldCharType="separate"/>
            </w:r>
            <w:r>
              <w:t>118</w:t>
            </w:r>
            <w:r>
              <w:fldChar w:fldCharType="end"/>
            </w:r>
          </w:hyperlink>
        </w:p>
        <w:p w14:paraId="077CD9F3" w14:textId="77777777" w:rsidR="00970176" w:rsidRDefault="008D6EE0">
          <w:pPr>
            <w:pStyle w:val="TOC3"/>
            <w:tabs>
              <w:tab w:val="right" w:leader="dot" w:pos="8296"/>
            </w:tabs>
          </w:pPr>
          <w:hyperlink w:anchor="_Toc14992105" w:history="1">
            <w:r>
              <w:rPr>
                <w:rStyle w:val="af3"/>
              </w:rPr>
              <w:t>4.6.2</w:t>
            </w:r>
            <w:r>
              <w:rPr>
                <w:rStyle w:val="af3"/>
                <w:rFonts w:hint="eastAsia"/>
              </w:rPr>
              <w:t>合作可以生产更多的木糖醇</w:t>
            </w:r>
            <w:r>
              <w:tab/>
            </w:r>
            <w:r>
              <w:fldChar w:fldCharType="begin"/>
            </w:r>
            <w:r>
              <w:instrText xml:space="preserve"> PAGEREF _Toc14992105 \h </w:instrText>
            </w:r>
            <w:r>
              <w:fldChar w:fldCharType="separate"/>
            </w:r>
            <w:r>
              <w:t>118</w:t>
            </w:r>
            <w:r>
              <w:fldChar w:fldCharType="end"/>
            </w:r>
          </w:hyperlink>
        </w:p>
        <w:p w14:paraId="5BC2045C" w14:textId="77777777" w:rsidR="00970176" w:rsidRDefault="008D6EE0">
          <w:pPr>
            <w:pStyle w:val="TOC3"/>
            <w:tabs>
              <w:tab w:val="right" w:leader="dot" w:pos="8296"/>
            </w:tabs>
          </w:pPr>
          <w:hyperlink w:anchor="_Toc14992106" w:history="1">
            <w:r>
              <w:rPr>
                <w:rStyle w:val="af3"/>
              </w:rPr>
              <w:t xml:space="preserve">4.6.3 </w:t>
            </w:r>
            <w:r>
              <w:rPr>
                <w:rStyle w:val="af3"/>
                <w:rFonts w:hint="eastAsia"/>
              </w:rPr>
              <w:t>下一代甜叶菊甜味剂已开发</w:t>
            </w:r>
            <w:r>
              <w:tab/>
            </w:r>
            <w:r>
              <w:fldChar w:fldCharType="begin"/>
            </w:r>
            <w:r>
              <w:instrText xml:space="preserve"> PAGEREF _Toc14992106 \h </w:instrText>
            </w:r>
            <w:r>
              <w:fldChar w:fldCharType="separate"/>
            </w:r>
            <w:r>
              <w:t>119</w:t>
            </w:r>
            <w:r>
              <w:fldChar w:fldCharType="end"/>
            </w:r>
          </w:hyperlink>
        </w:p>
        <w:p w14:paraId="3D2E2965" w14:textId="77777777" w:rsidR="00970176" w:rsidRDefault="008D6EE0">
          <w:pPr>
            <w:pStyle w:val="TOC3"/>
            <w:tabs>
              <w:tab w:val="right" w:leader="dot" w:pos="8296"/>
            </w:tabs>
          </w:pPr>
          <w:hyperlink w:anchor="_Toc14992107" w:history="1">
            <w:r>
              <w:rPr>
                <w:rStyle w:val="af3"/>
              </w:rPr>
              <w:t>4.6.4 EFSA</w:t>
            </w:r>
            <w:r>
              <w:rPr>
                <w:rStyle w:val="af3"/>
                <w:rFonts w:hint="eastAsia"/>
              </w:rPr>
              <w:t>的风险评估发现阿斯巴甜是安全的</w:t>
            </w:r>
            <w:r>
              <w:tab/>
            </w:r>
            <w:r>
              <w:fldChar w:fldCharType="begin"/>
            </w:r>
            <w:r>
              <w:instrText xml:space="preserve"> PAGEREF _Toc14992107 \h</w:instrText>
            </w:r>
            <w:r>
              <w:instrText xml:space="preserve"> </w:instrText>
            </w:r>
            <w:r>
              <w:fldChar w:fldCharType="separate"/>
            </w:r>
            <w:r>
              <w:t>119</w:t>
            </w:r>
            <w:r>
              <w:fldChar w:fldCharType="end"/>
            </w:r>
          </w:hyperlink>
        </w:p>
        <w:p w14:paraId="2EF6D7B7" w14:textId="77777777" w:rsidR="00970176" w:rsidRDefault="008D6EE0">
          <w:pPr>
            <w:pStyle w:val="TOC3"/>
            <w:tabs>
              <w:tab w:val="right" w:leader="dot" w:pos="8296"/>
            </w:tabs>
          </w:pPr>
          <w:hyperlink w:anchor="_Toc14992108" w:history="1">
            <w:r>
              <w:rPr>
                <w:rStyle w:val="af3"/>
              </w:rPr>
              <w:t xml:space="preserve">4.6.5 </w:t>
            </w:r>
            <w:r>
              <w:rPr>
                <w:rStyle w:val="af3"/>
                <w:rFonts w:hint="eastAsia"/>
              </w:rPr>
              <w:t>使用了水果衍生甜味剂的巧克力</w:t>
            </w:r>
            <w:r>
              <w:tab/>
            </w:r>
            <w:r>
              <w:fldChar w:fldCharType="begin"/>
            </w:r>
            <w:r>
              <w:instrText xml:space="preserve"> PAGEREF _Toc14992108 \h </w:instrText>
            </w:r>
            <w:r>
              <w:fldChar w:fldCharType="separate"/>
            </w:r>
            <w:r>
              <w:t>120</w:t>
            </w:r>
            <w:r>
              <w:fldChar w:fldCharType="end"/>
            </w:r>
          </w:hyperlink>
        </w:p>
        <w:p w14:paraId="4EBE6105" w14:textId="77777777" w:rsidR="00970176" w:rsidRDefault="008D6EE0">
          <w:pPr>
            <w:pStyle w:val="TOC2"/>
            <w:tabs>
              <w:tab w:val="right" w:leader="dot" w:pos="8296"/>
            </w:tabs>
          </w:pPr>
          <w:hyperlink w:anchor="_Toc14992109" w:history="1">
            <w:r>
              <w:rPr>
                <w:rStyle w:val="af3"/>
              </w:rPr>
              <w:t xml:space="preserve">4.7 </w:t>
            </w:r>
            <w:r>
              <w:rPr>
                <w:rStyle w:val="af3"/>
                <w:rFonts w:hint="eastAsia"/>
              </w:rPr>
              <w:t>未来甜味剂战略</w:t>
            </w:r>
            <w:r>
              <w:tab/>
            </w:r>
            <w:r>
              <w:fldChar w:fldCharType="begin"/>
            </w:r>
            <w:r>
              <w:instrText xml:space="preserve"> PAGEREF _Toc14992109 \h </w:instrText>
            </w:r>
            <w:r>
              <w:fldChar w:fldCharType="separate"/>
            </w:r>
            <w:r>
              <w:t>120</w:t>
            </w:r>
            <w:r>
              <w:fldChar w:fldCharType="end"/>
            </w:r>
          </w:hyperlink>
        </w:p>
        <w:p w14:paraId="789CD8FA" w14:textId="77777777" w:rsidR="00970176" w:rsidRDefault="008D6EE0">
          <w:pPr>
            <w:pStyle w:val="TOC1"/>
            <w:tabs>
              <w:tab w:val="right" w:leader="dot" w:pos="8296"/>
            </w:tabs>
          </w:pPr>
          <w:hyperlink w:anchor="_Toc14992110" w:history="1">
            <w:r>
              <w:rPr>
                <w:rStyle w:val="af3"/>
                <w:rFonts w:hint="eastAsia"/>
              </w:rPr>
              <w:t>第五章</w:t>
            </w:r>
            <w:r>
              <w:rPr>
                <w:rStyle w:val="af3"/>
              </w:rPr>
              <w:t xml:space="preserve"> </w:t>
            </w:r>
            <w:r>
              <w:rPr>
                <w:rStyle w:val="af3"/>
                <w:rFonts w:hint="eastAsia"/>
              </w:rPr>
              <w:t>新型鲜味剂的发展与应用</w:t>
            </w:r>
            <w:r>
              <w:tab/>
            </w:r>
            <w:r>
              <w:fldChar w:fldCharType="begin"/>
            </w:r>
            <w:r>
              <w:instrText xml:space="preserve"> PAG</w:instrText>
            </w:r>
            <w:r>
              <w:instrText xml:space="preserve">EREF _Toc14992110 \h </w:instrText>
            </w:r>
            <w:r>
              <w:fldChar w:fldCharType="separate"/>
            </w:r>
            <w:r>
              <w:t>122</w:t>
            </w:r>
            <w:r>
              <w:fldChar w:fldCharType="end"/>
            </w:r>
          </w:hyperlink>
        </w:p>
        <w:p w14:paraId="343CD8B2" w14:textId="77777777" w:rsidR="00970176" w:rsidRDefault="008D6EE0">
          <w:pPr>
            <w:pStyle w:val="TOC2"/>
            <w:tabs>
              <w:tab w:val="right" w:leader="dot" w:pos="8296"/>
            </w:tabs>
          </w:pPr>
          <w:hyperlink w:anchor="_Toc14992111" w:history="1">
            <w:r>
              <w:rPr>
                <w:rStyle w:val="af3"/>
              </w:rPr>
              <w:t xml:space="preserve">5.1 </w:t>
            </w:r>
            <w:r>
              <w:rPr>
                <w:rStyle w:val="af3"/>
                <w:rFonts w:hint="eastAsia"/>
              </w:rPr>
              <w:t>新型鲜味剂的概念</w:t>
            </w:r>
            <w:r>
              <w:tab/>
            </w:r>
            <w:r>
              <w:fldChar w:fldCharType="begin"/>
            </w:r>
            <w:r>
              <w:instrText xml:space="preserve"> PAGEREF _Toc14992111 \h </w:instrText>
            </w:r>
            <w:r>
              <w:fldChar w:fldCharType="separate"/>
            </w:r>
            <w:r>
              <w:t>122</w:t>
            </w:r>
            <w:r>
              <w:fldChar w:fldCharType="end"/>
            </w:r>
          </w:hyperlink>
        </w:p>
        <w:p w14:paraId="1D51F178" w14:textId="77777777" w:rsidR="00970176" w:rsidRDefault="008D6EE0">
          <w:pPr>
            <w:pStyle w:val="TOC3"/>
            <w:tabs>
              <w:tab w:val="right" w:leader="dot" w:pos="8296"/>
            </w:tabs>
          </w:pPr>
          <w:hyperlink w:anchor="_Toc14992112" w:history="1">
            <w:r>
              <w:rPr>
                <w:rStyle w:val="af3"/>
              </w:rPr>
              <w:t xml:space="preserve">5.1.1 </w:t>
            </w:r>
            <w:r>
              <w:rPr>
                <w:rStyle w:val="af3"/>
                <w:rFonts w:hint="eastAsia"/>
              </w:rPr>
              <w:t>鲜味剂种类</w:t>
            </w:r>
            <w:r>
              <w:tab/>
            </w:r>
            <w:r>
              <w:fldChar w:fldCharType="begin"/>
            </w:r>
            <w:r>
              <w:instrText xml:space="preserve"> PAGEREF _Toc14992112 \h </w:instrText>
            </w:r>
            <w:r>
              <w:fldChar w:fldCharType="separate"/>
            </w:r>
            <w:r>
              <w:t>122</w:t>
            </w:r>
            <w:r>
              <w:fldChar w:fldCharType="end"/>
            </w:r>
          </w:hyperlink>
        </w:p>
        <w:p w14:paraId="6BA94309" w14:textId="77777777" w:rsidR="00970176" w:rsidRDefault="008D6EE0">
          <w:pPr>
            <w:pStyle w:val="TOC3"/>
            <w:tabs>
              <w:tab w:val="right" w:leader="dot" w:pos="8296"/>
            </w:tabs>
          </w:pPr>
          <w:hyperlink w:anchor="_Toc14992113" w:history="1">
            <w:r>
              <w:rPr>
                <w:rStyle w:val="af3"/>
              </w:rPr>
              <w:t xml:space="preserve">5.1.2 </w:t>
            </w:r>
            <w:r>
              <w:rPr>
                <w:rStyle w:val="af3"/>
                <w:rFonts w:hint="eastAsia"/>
              </w:rPr>
              <w:t>影响鲜味剂鲜味效果的因素</w:t>
            </w:r>
            <w:r>
              <w:tab/>
            </w:r>
            <w:r>
              <w:fldChar w:fldCharType="begin"/>
            </w:r>
            <w:r>
              <w:instrText xml:space="preserve"> PAGEREF _Toc14992113 \h </w:instrText>
            </w:r>
            <w:r>
              <w:fldChar w:fldCharType="separate"/>
            </w:r>
            <w:r>
              <w:t>124</w:t>
            </w:r>
            <w:r>
              <w:fldChar w:fldCharType="end"/>
            </w:r>
          </w:hyperlink>
        </w:p>
        <w:p w14:paraId="577DA42F" w14:textId="77777777" w:rsidR="00970176" w:rsidRDefault="008D6EE0">
          <w:pPr>
            <w:pStyle w:val="TOC2"/>
            <w:tabs>
              <w:tab w:val="right" w:leader="dot" w:pos="8296"/>
            </w:tabs>
          </w:pPr>
          <w:hyperlink w:anchor="_Toc14992114" w:history="1">
            <w:r>
              <w:rPr>
                <w:rStyle w:val="af3"/>
              </w:rPr>
              <w:t xml:space="preserve">5.2 </w:t>
            </w:r>
            <w:r>
              <w:rPr>
                <w:rStyle w:val="af3"/>
                <w:rFonts w:hint="eastAsia"/>
              </w:rPr>
              <w:t>新型鲜味剂的制备技术</w:t>
            </w:r>
            <w:r>
              <w:tab/>
            </w:r>
            <w:r>
              <w:fldChar w:fldCharType="begin"/>
            </w:r>
            <w:r>
              <w:instrText xml:space="preserve"> PAGEREF _Toc14992114 \h </w:instrText>
            </w:r>
            <w:r>
              <w:fldChar w:fldCharType="separate"/>
            </w:r>
            <w:r>
              <w:t>125</w:t>
            </w:r>
            <w:r>
              <w:fldChar w:fldCharType="end"/>
            </w:r>
          </w:hyperlink>
        </w:p>
        <w:p w14:paraId="0A1078EB" w14:textId="77777777" w:rsidR="00970176" w:rsidRDefault="008D6EE0">
          <w:pPr>
            <w:pStyle w:val="TOC2"/>
            <w:tabs>
              <w:tab w:val="right" w:leader="dot" w:pos="8296"/>
            </w:tabs>
          </w:pPr>
          <w:hyperlink w:anchor="_Toc14992115" w:history="1">
            <w:r>
              <w:rPr>
                <w:rStyle w:val="af3"/>
              </w:rPr>
              <w:t xml:space="preserve">5.3 </w:t>
            </w:r>
            <w:r>
              <w:rPr>
                <w:rStyle w:val="af3"/>
                <w:rFonts w:hint="eastAsia"/>
              </w:rPr>
              <w:t>新型鲜味剂的特点</w:t>
            </w:r>
            <w:r>
              <w:tab/>
            </w:r>
            <w:r>
              <w:fldChar w:fldCharType="begin"/>
            </w:r>
            <w:r>
              <w:instrText xml:space="preserve"> PAGEREF _Toc14992115 \h </w:instrText>
            </w:r>
            <w:r>
              <w:fldChar w:fldCharType="separate"/>
            </w:r>
            <w:r>
              <w:t>127</w:t>
            </w:r>
            <w:r>
              <w:fldChar w:fldCharType="end"/>
            </w:r>
          </w:hyperlink>
        </w:p>
        <w:p w14:paraId="34FB7AAE" w14:textId="77777777" w:rsidR="00970176" w:rsidRDefault="008D6EE0">
          <w:pPr>
            <w:pStyle w:val="TOC2"/>
            <w:tabs>
              <w:tab w:val="right" w:leader="dot" w:pos="8296"/>
            </w:tabs>
          </w:pPr>
          <w:hyperlink w:anchor="_Toc14992116" w:history="1">
            <w:r>
              <w:rPr>
                <w:rStyle w:val="af3"/>
              </w:rPr>
              <w:t xml:space="preserve">5.4 </w:t>
            </w:r>
            <w:r>
              <w:rPr>
                <w:rStyle w:val="af3"/>
                <w:rFonts w:hint="eastAsia"/>
              </w:rPr>
              <w:t>新型鲜味剂的应用及前景</w:t>
            </w:r>
            <w:r>
              <w:tab/>
            </w:r>
            <w:r>
              <w:fldChar w:fldCharType="begin"/>
            </w:r>
            <w:r>
              <w:instrText xml:space="preserve"> PAGEREF _Toc14992116 \h </w:instrText>
            </w:r>
            <w:r>
              <w:fldChar w:fldCharType="separate"/>
            </w:r>
            <w:r>
              <w:t>127</w:t>
            </w:r>
            <w:r>
              <w:fldChar w:fldCharType="end"/>
            </w:r>
          </w:hyperlink>
        </w:p>
        <w:p w14:paraId="2E9E3E9A" w14:textId="77777777" w:rsidR="00970176" w:rsidRDefault="008D6EE0">
          <w:pPr>
            <w:pStyle w:val="TOC3"/>
            <w:tabs>
              <w:tab w:val="right" w:leader="dot" w:pos="8296"/>
            </w:tabs>
          </w:pPr>
          <w:hyperlink w:anchor="_Toc14992117" w:history="1">
            <w:r>
              <w:rPr>
                <w:rStyle w:val="af3"/>
              </w:rPr>
              <w:t xml:space="preserve">5.4.1 </w:t>
            </w:r>
            <w:r>
              <w:rPr>
                <w:rStyle w:val="af3"/>
                <w:rFonts w:hint="eastAsia"/>
              </w:rPr>
              <w:t>利用我国的资源优势</w:t>
            </w:r>
            <w:r>
              <w:tab/>
            </w:r>
            <w:r>
              <w:fldChar w:fldCharType="begin"/>
            </w:r>
            <w:r>
              <w:instrText xml:space="preserve"> PAGEREF _Toc14992117 \h </w:instrText>
            </w:r>
            <w:r>
              <w:fldChar w:fldCharType="separate"/>
            </w:r>
            <w:r>
              <w:t>128</w:t>
            </w:r>
            <w:r>
              <w:fldChar w:fldCharType="end"/>
            </w:r>
          </w:hyperlink>
        </w:p>
        <w:p w14:paraId="07D4682D" w14:textId="77777777" w:rsidR="00970176" w:rsidRDefault="008D6EE0">
          <w:pPr>
            <w:pStyle w:val="TOC3"/>
            <w:tabs>
              <w:tab w:val="right" w:leader="dot" w:pos="8296"/>
            </w:tabs>
          </w:pPr>
          <w:hyperlink w:anchor="_Toc14992118" w:history="1">
            <w:r>
              <w:rPr>
                <w:rStyle w:val="af3"/>
              </w:rPr>
              <w:t>5.4.2</w:t>
            </w:r>
            <w:r>
              <w:rPr>
                <w:rStyle w:val="af3"/>
                <w:rFonts w:hint="eastAsia"/>
              </w:rPr>
              <w:t>利用各种物质调配而成复合鲜味剂</w:t>
            </w:r>
            <w:r>
              <w:tab/>
            </w:r>
            <w:r>
              <w:fldChar w:fldCharType="begin"/>
            </w:r>
            <w:r>
              <w:instrText xml:space="preserve"> PAGEREF _Toc14992118 \h </w:instrText>
            </w:r>
            <w:r>
              <w:fldChar w:fldCharType="separate"/>
            </w:r>
            <w:r>
              <w:t>129</w:t>
            </w:r>
            <w:r>
              <w:fldChar w:fldCharType="end"/>
            </w:r>
          </w:hyperlink>
        </w:p>
        <w:p w14:paraId="7AAD2BBC" w14:textId="77777777" w:rsidR="00970176" w:rsidRDefault="008D6EE0">
          <w:pPr>
            <w:pStyle w:val="TOC3"/>
            <w:tabs>
              <w:tab w:val="right" w:leader="dot" w:pos="8296"/>
            </w:tabs>
          </w:pPr>
          <w:hyperlink w:anchor="_Toc14992119" w:history="1">
            <w:r>
              <w:rPr>
                <w:rStyle w:val="af3"/>
              </w:rPr>
              <w:t>5.4.3</w:t>
            </w:r>
            <w:r>
              <w:rPr>
                <w:rStyle w:val="af3"/>
                <w:rFonts w:hint="eastAsia"/>
              </w:rPr>
              <w:t>利用酱醋等发酵产品的下脚料</w:t>
            </w:r>
            <w:r>
              <w:tab/>
            </w:r>
            <w:r>
              <w:fldChar w:fldCharType="begin"/>
            </w:r>
            <w:r>
              <w:instrText xml:space="preserve"> PAGEREF _Toc14992119 \h </w:instrText>
            </w:r>
            <w:r>
              <w:fldChar w:fldCharType="separate"/>
            </w:r>
            <w:r>
              <w:t>129</w:t>
            </w:r>
            <w:r>
              <w:fldChar w:fldCharType="end"/>
            </w:r>
          </w:hyperlink>
        </w:p>
        <w:p w14:paraId="6073BDA3" w14:textId="77777777" w:rsidR="00970176" w:rsidRDefault="008D6EE0">
          <w:pPr>
            <w:pStyle w:val="TOC3"/>
            <w:tabs>
              <w:tab w:val="right" w:leader="dot" w:pos="8296"/>
            </w:tabs>
          </w:pPr>
          <w:hyperlink w:anchor="_Toc14992120" w:history="1">
            <w:r>
              <w:rPr>
                <w:rStyle w:val="af3"/>
              </w:rPr>
              <w:t>5.4.4</w:t>
            </w:r>
            <w:r>
              <w:rPr>
                <w:rStyle w:val="af3"/>
                <w:rFonts w:hint="eastAsia"/>
              </w:rPr>
              <w:t>利用生物技术</w:t>
            </w:r>
            <w:r>
              <w:tab/>
            </w:r>
            <w:r>
              <w:fldChar w:fldCharType="begin"/>
            </w:r>
            <w:r>
              <w:instrText xml:space="preserve"> PAGEREF _Toc14992120 \h </w:instrText>
            </w:r>
            <w:r>
              <w:fldChar w:fldCharType="separate"/>
            </w:r>
            <w:r>
              <w:t>129</w:t>
            </w:r>
            <w:r>
              <w:fldChar w:fldCharType="end"/>
            </w:r>
          </w:hyperlink>
        </w:p>
        <w:p w14:paraId="533EF73F" w14:textId="77777777" w:rsidR="00970176" w:rsidRDefault="008D6EE0">
          <w:pPr>
            <w:pStyle w:val="TOC2"/>
            <w:tabs>
              <w:tab w:val="right" w:leader="dot" w:pos="8296"/>
            </w:tabs>
          </w:pPr>
          <w:hyperlink w:anchor="_Toc14992121" w:history="1">
            <w:r>
              <w:rPr>
                <w:rStyle w:val="af3"/>
              </w:rPr>
              <w:t xml:space="preserve">5.5 </w:t>
            </w:r>
            <w:r>
              <w:rPr>
                <w:rStyle w:val="af3"/>
                <w:rFonts w:hint="eastAsia"/>
              </w:rPr>
              <w:t>复合调味的应用与实践</w:t>
            </w:r>
            <w:r>
              <w:tab/>
            </w:r>
            <w:r>
              <w:fldChar w:fldCharType="begin"/>
            </w:r>
            <w:r>
              <w:instrText xml:space="preserve"> PAGEREF _Toc14992121 \h </w:instrText>
            </w:r>
            <w:r>
              <w:fldChar w:fldCharType="separate"/>
            </w:r>
            <w:r>
              <w:t>129</w:t>
            </w:r>
            <w:r>
              <w:fldChar w:fldCharType="end"/>
            </w:r>
          </w:hyperlink>
        </w:p>
        <w:p w14:paraId="31A00E58" w14:textId="77777777" w:rsidR="00970176" w:rsidRDefault="008D6EE0">
          <w:pPr>
            <w:pStyle w:val="TOC3"/>
            <w:tabs>
              <w:tab w:val="right" w:leader="dot" w:pos="8296"/>
            </w:tabs>
          </w:pPr>
          <w:hyperlink w:anchor="_Toc14992122" w:history="1">
            <w:r>
              <w:rPr>
                <w:rStyle w:val="af3"/>
              </w:rPr>
              <w:t xml:space="preserve">5.5.1 </w:t>
            </w:r>
            <w:r>
              <w:rPr>
                <w:rStyle w:val="af3"/>
                <w:rFonts w:hint="eastAsia"/>
              </w:rPr>
              <w:t>甜咸味组合可以给你做什么？</w:t>
            </w:r>
            <w:r>
              <w:tab/>
            </w:r>
            <w:r>
              <w:fldChar w:fldCharType="begin"/>
            </w:r>
            <w:r>
              <w:instrText xml:space="preserve"> PAGEREF _Toc14992122 \h </w:instrText>
            </w:r>
            <w:r>
              <w:fldChar w:fldCharType="separate"/>
            </w:r>
            <w:r>
              <w:t>132</w:t>
            </w:r>
            <w:r>
              <w:fldChar w:fldCharType="end"/>
            </w:r>
          </w:hyperlink>
        </w:p>
        <w:p w14:paraId="6453135E" w14:textId="77777777" w:rsidR="00970176" w:rsidRDefault="008D6EE0">
          <w:pPr>
            <w:pStyle w:val="TOC3"/>
            <w:tabs>
              <w:tab w:val="right" w:leader="dot" w:pos="8296"/>
            </w:tabs>
          </w:pPr>
          <w:hyperlink w:anchor="_Toc14992123" w:history="1">
            <w:r>
              <w:rPr>
                <w:rStyle w:val="af3"/>
              </w:rPr>
              <w:t xml:space="preserve">5.5.2 </w:t>
            </w:r>
            <w:r>
              <w:rPr>
                <w:rStyle w:val="af3"/>
                <w:rFonts w:hint="eastAsia"/>
              </w:rPr>
              <w:t>咸味焦糖正在普及</w:t>
            </w:r>
            <w:r>
              <w:tab/>
            </w:r>
            <w:r>
              <w:fldChar w:fldCharType="begin"/>
            </w:r>
            <w:r>
              <w:instrText xml:space="preserve"> PAGEREF _Toc14992123 \h </w:instrText>
            </w:r>
            <w:r>
              <w:fldChar w:fldCharType="separate"/>
            </w:r>
            <w:r>
              <w:t>134</w:t>
            </w:r>
            <w:r>
              <w:fldChar w:fldCharType="end"/>
            </w:r>
          </w:hyperlink>
        </w:p>
        <w:p w14:paraId="621AEF56" w14:textId="77777777" w:rsidR="00970176" w:rsidRDefault="008D6EE0">
          <w:pPr>
            <w:pStyle w:val="TOC3"/>
            <w:tabs>
              <w:tab w:val="right" w:leader="dot" w:pos="8296"/>
            </w:tabs>
          </w:pPr>
          <w:hyperlink w:anchor="_Toc14992124" w:history="1">
            <w:r>
              <w:rPr>
                <w:rStyle w:val="af3"/>
              </w:rPr>
              <w:t xml:space="preserve">5.5.3 </w:t>
            </w:r>
            <w:r>
              <w:rPr>
                <w:rStyle w:val="af3"/>
                <w:rFonts w:hint="eastAsia"/>
              </w:rPr>
              <w:t>并不是所有的纸杯蛋糕</w:t>
            </w:r>
            <w:r>
              <w:rPr>
                <w:rStyle w:val="af3"/>
              </w:rPr>
              <w:t xml:space="preserve"> (Cupcakes)</w:t>
            </w:r>
            <w:r>
              <w:rPr>
                <w:rStyle w:val="af3"/>
                <w:rFonts w:hint="eastAsia"/>
              </w:rPr>
              <w:t>都是甜</w:t>
            </w:r>
            <w:r>
              <w:rPr>
                <w:rStyle w:val="af3"/>
                <w:rFonts w:hint="eastAsia"/>
              </w:rPr>
              <w:t>的</w:t>
            </w:r>
            <w:r>
              <w:tab/>
            </w:r>
            <w:r>
              <w:fldChar w:fldCharType="begin"/>
            </w:r>
            <w:r>
              <w:instrText xml:space="preserve"> PAGEREF _Toc14992124 \h </w:instrText>
            </w:r>
            <w:r>
              <w:fldChar w:fldCharType="separate"/>
            </w:r>
            <w:r>
              <w:t>135</w:t>
            </w:r>
            <w:r>
              <w:fldChar w:fldCharType="end"/>
            </w:r>
          </w:hyperlink>
        </w:p>
        <w:p w14:paraId="3E5CAF8D" w14:textId="77777777" w:rsidR="00970176" w:rsidRDefault="008D6EE0">
          <w:pPr>
            <w:pStyle w:val="TOC3"/>
            <w:tabs>
              <w:tab w:val="right" w:leader="dot" w:pos="8296"/>
            </w:tabs>
          </w:pPr>
          <w:hyperlink w:anchor="_Toc14992125" w:history="1">
            <w:r>
              <w:rPr>
                <w:rStyle w:val="af3"/>
              </w:rPr>
              <w:t xml:space="preserve">5.5.4 </w:t>
            </w:r>
            <w:r>
              <w:rPr>
                <w:rStyle w:val="af3"/>
                <w:rFonts w:hint="eastAsia"/>
              </w:rPr>
              <w:t>甜咸风味的塑造方向</w:t>
            </w:r>
            <w:r>
              <w:tab/>
            </w:r>
            <w:r>
              <w:fldChar w:fldCharType="begin"/>
            </w:r>
            <w:r>
              <w:instrText xml:space="preserve"> PAGEREF _Toc14992125 \h </w:instrText>
            </w:r>
            <w:r>
              <w:fldChar w:fldCharType="separate"/>
            </w:r>
            <w:r>
              <w:t>137</w:t>
            </w:r>
            <w:r>
              <w:fldChar w:fldCharType="end"/>
            </w:r>
          </w:hyperlink>
        </w:p>
        <w:p w14:paraId="04C790FD" w14:textId="77777777" w:rsidR="00970176" w:rsidRDefault="008D6EE0">
          <w:pPr>
            <w:pStyle w:val="TOC3"/>
            <w:tabs>
              <w:tab w:val="right" w:leader="dot" w:pos="8296"/>
            </w:tabs>
          </w:pPr>
          <w:hyperlink w:anchor="_Toc14992126" w:history="1">
            <w:r>
              <w:rPr>
                <w:rStyle w:val="af3"/>
              </w:rPr>
              <w:t xml:space="preserve">5.5.5 </w:t>
            </w:r>
            <w:r>
              <w:rPr>
                <w:rStyle w:val="af3"/>
                <w:rFonts w:hint="eastAsia"/>
              </w:rPr>
              <w:t>甜咸结合很酷吗？</w:t>
            </w:r>
            <w:r>
              <w:tab/>
            </w:r>
            <w:r>
              <w:fldChar w:fldCharType="begin"/>
            </w:r>
            <w:r>
              <w:instrText xml:space="preserve"> PAGEREF _Toc14992126 \h </w:instrText>
            </w:r>
            <w:r>
              <w:fldChar w:fldCharType="separate"/>
            </w:r>
            <w:r>
              <w:t>138</w:t>
            </w:r>
            <w:r>
              <w:fldChar w:fldCharType="end"/>
            </w:r>
          </w:hyperlink>
        </w:p>
        <w:p w14:paraId="7711E870" w14:textId="77777777" w:rsidR="00970176" w:rsidRDefault="008D6EE0">
          <w:pPr>
            <w:pStyle w:val="TOC3"/>
            <w:tabs>
              <w:tab w:val="right" w:leader="dot" w:pos="8296"/>
            </w:tabs>
          </w:pPr>
          <w:hyperlink w:anchor="_Toc14992127" w:history="1">
            <w:r>
              <w:rPr>
                <w:rStyle w:val="af3"/>
              </w:rPr>
              <w:t xml:space="preserve">5.5.6 </w:t>
            </w:r>
            <w:r>
              <w:rPr>
                <w:rStyle w:val="af3"/>
                <w:rFonts w:hint="eastAsia"/>
              </w:rPr>
              <w:t>使许多东西更吸引人</w:t>
            </w:r>
            <w:r>
              <w:tab/>
            </w:r>
            <w:r>
              <w:fldChar w:fldCharType="begin"/>
            </w:r>
            <w:r>
              <w:instrText xml:space="preserve"> P</w:instrText>
            </w:r>
            <w:r>
              <w:instrText xml:space="preserve">AGEREF _Toc14992127 \h </w:instrText>
            </w:r>
            <w:r>
              <w:fldChar w:fldCharType="separate"/>
            </w:r>
            <w:r>
              <w:t>139</w:t>
            </w:r>
            <w:r>
              <w:fldChar w:fldCharType="end"/>
            </w:r>
          </w:hyperlink>
        </w:p>
        <w:p w14:paraId="050F092D" w14:textId="77777777" w:rsidR="00970176" w:rsidRDefault="008D6EE0">
          <w:pPr>
            <w:pStyle w:val="TOC3"/>
            <w:tabs>
              <w:tab w:val="right" w:leader="dot" w:pos="8296"/>
            </w:tabs>
          </w:pPr>
          <w:hyperlink w:anchor="_Toc14992128" w:history="1">
            <w:r>
              <w:rPr>
                <w:rStyle w:val="af3"/>
              </w:rPr>
              <w:t xml:space="preserve">5.5.7 </w:t>
            </w:r>
            <w:r>
              <w:rPr>
                <w:rStyle w:val="af3"/>
                <w:rFonts w:hint="eastAsia"/>
              </w:rPr>
              <w:t>杏仁提供了一个甜咸组合和谐介质</w:t>
            </w:r>
            <w:r>
              <w:tab/>
            </w:r>
            <w:r>
              <w:fldChar w:fldCharType="begin"/>
            </w:r>
            <w:r>
              <w:instrText xml:space="preserve"> PAGEREF _Toc14992128 \h </w:instrText>
            </w:r>
            <w:r>
              <w:fldChar w:fldCharType="separate"/>
            </w:r>
            <w:r>
              <w:t>140</w:t>
            </w:r>
            <w:r>
              <w:fldChar w:fldCharType="end"/>
            </w:r>
          </w:hyperlink>
        </w:p>
        <w:p w14:paraId="2CDFB9D2" w14:textId="77777777" w:rsidR="00970176" w:rsidRDefault="008D6EE0">
          <w:pPr>
            <w:pStyle w:val="TOC3"/>
            <w:tabs>
              <w:tab w:val="right" w:leader="dot" w:pos="8296"/>
            </w:tabs>
          </w:pPr>
          <w:hyperlink w:anchor="_Toc14992129" w:history="1">
            <w:r>
              <w:rPr>
                <w:rStyle w:val="af3"/>
              </w:rPr>
              <w:t xml:space="preserve">5.5.8 </w:t>
            </w:r>
            <w:r>
              <w:rPr>
                <w:rStyle w:val="af3"/>
                <w:rFonts w:hint="eastAsia"/>
              </w:rPr>
              <w:t>甜咸味调味品</w:t>
            </w:r>
            <w:r>
              <w:tab/>
            </w:r>
            <w:r>
              <w:fldChar w:fldCharType="begin"/>
            </w:r>
            <w:r>
              <w:instrText xml:space="preserve"> PAGEREF _Toc14992129 \h </w:instrText>
            </w:r>
            <w:r>
              <w:fldChar w:fldCharType="separate"/>
            </w:r>
            <w:r>
              <w:t>140</w:t>
            </w:r>
            <w:r>
              <w:fldChar w:fldCharType="end"/>
            </w:r>
          </w:hyperlink>
        </w:p>
        <w:p w14:paraId="1DE88927" w14:textId="77777777" w:rsidR="00970176" w:rsidRDefault="008D6EE0">
          <w:pPr>
            <w:pStyle w:val="TOC3"/>
            <w:tabs>
              <w:tab w:val="right" w:leader="dot" w:pos="8296"/>
            </w:tabs>
          </w:pPr>
          <w:hyperlink w:anchor="_Toc14992130" w:history="1">
            <w:r>
              <w:rPr>
                <w:rStyle w:val="af3"/>
              </w:rPr>
              <w:t xml:space="preserve">5.5.9 </w:t>
            </w:r>
            <w:r>
              <w:rPr>
                <w:rStyle w:val="af3"/>
                <w:rFonts w:hint="eastAsia"/>
              </w:rPr>
              <w:t>让甜咸味变的更加出色</w:t>
            </w:r>
            <w:r>
              <w:tab/>
            </w:r>
            <w:r>
              <w:fldChar w:fldCharType="begin"/>
            </w:r>
            <w:r>
              <w:instrText xml:space="preserve"> PAGEREF _Toc14992130 \h </w:instrText>
            </w:r>
            <w:r>
              <w:fldChar w:fldCharType="separate"/>
            </w:r>
            <w:r>
              <w:t>141</w:t>
            </w:r>
            <w:r>
              <w:fldChar w:fldCharType="end"/>
            </w:r>
          </w:hyperlink>
        </w:p>
        <w:p w14:paraId="7CE26B2A" w14:textId="77777777" w:rsidR="00970176" w:rsidRDefault="008D6EE0">
          <w:pPr>
            <w:pStyle w:val="TOC3"/>
            <w:tabs>
              <w:tab w:val="right" w:leader="dot" w:pos="8296"/>
            </w:tabs>
          </w:pPr>
          <w:hyperlink w:anchor="_Toc14992131" w:history="1">
            <w:r>
              <w:rPr>
                <w:rStyle w:val="af3"/>
              </w:rPr>
              <w:t xml:space="preserve">5.5.10 </w:t>
            </w:r>
            <w:r>
              <w:rPr>
                <w:rStyle w:val="af3"/>
                <w:rFonts w:hint="eastAsia"/>
              </w:rPr>
              <w:t>甜咸味大放光彩</w:t>
            </w:r>
            <w:r>
              <w:tab/>
            </w:r>
            <w:r>
              <w:fldChar w:fldCharType="begin"/>
            </w:r>
            <w:r>
              <w:instrText xml:space="preserve"> PAGEREF _Toc14992131 \h </w:instrText>
            </w:r>
            <w:r>
              <w:fldChar w:fldCharType="separate"/>
            </w:r>
            <w:r>
              <w:t>141</w:t>
            </w:r>
            <w:r>
              <w:fldChar w:fldCharType="end"/>
            </w:r>
          </w:hyperlink>
        </w:p>
        <w:p w14:paraId="15362DD6" w14:textId="77777777" w:rsidR="00970176" w:rsidRDefault="008D6EE0">
          <w:pPr>
            <w:pStyle w:val="TOC1"/>
            <w:tabs>
              <w:tab w:val="right" w:leader="dot" w:pos="8296"/>
            </w:tabs>
          </w:pPr>
          <w:hyperlink w:anchor="_Toc14992132" w:history="1">
            <w:r>
              <w:rPr>
                <w:rStyle w:val="af3"/>
                <w:rFonts w:hint="eastAsia"/>
              </w:rPr>
              <w:t>第六章</w:t>
            </w:r>
            <w:r>
              <w:rPr>
                <w:rStyle w:val="af3"/>
              </w:rPr>
              <w:t xml:space="preserve"> </w:t>
            </w:r>
            <w:r>
              <w:rPr>
                <w:rStyle w:val="af3"/>
                <w:rFonts w:hint="eastAsia"/>
              </w:rPr>
              <w:t>浓厚味剂的发展与应用</w:t>
            </w:r>
            <w:r>
              <w:tab/>
            </w:r>
            <w:r>
              <w:fldChar w:fldCharType="begin"/>
            </w:r>
            <w:r>
              <w:instrText xml:space="preserve"> PAGEREF _Toc14992132 \h </w:instrText>
            </w:r>
            <w:r>
              <w:fldChar w:fldCharType="separate"/>
            </w:r>
            <w:r>
              <w:t>143</w:t>
            </w:r>
            <w:r>
              <w:fldChar w:fldCharType="end"/>
            </w:r>
          </w:hyperlink>
        </w:p>
        <w:p w14:paraId="5A891CB8" w14:textId="77777777" w:rsidR="00970176" w:rsidRDefault="008D6EE0">
          <w:pPr>
            <w:pStyle w:val="TOC2"/>
            <w:tabs>
              <w:tab w:val="right" w:leader="dot" w:pos="8296"/>
            </w:tabs>
          </w:pPr>
          <w:hyperlink w:anchor="_Toc14992133" w:history="1">
            <w:r>
              <w:rPr>
                <w:rStyle w:val="af3"/>
              </w:rPr>
              <w:t xml:space="preserve">6.1 </w:t>
            </w:r>
            <w:r>
              <w:rPr>
                <w:rStyle w:val="af3"/>
                <w:rFonts w:hint="eastAsia"/>
              </w:rPr>
              <w:t>浓厚味剂的概念</w:t>
            </w:r>
            <w:r>
              <w:tab/>
            </w:r>
            <w:r>
              <w:fldChar w:fldCharType="begin"/>
            </w:r>
            <w:r>
              <w:instrText xml:space="preserve"> PAGEREF _Toc14992133 \h </w:instrText>
            </w:r>
            <w:r>
              <w:fldChar w:fldCharType="separate"/>
            </w:r>
            <w:r>
              <w:t>144</w:t>
            </w:r>
            <w:r>
              <w:fldChar w:fldCharType="end"/>
            </w:r>
          </w:hyperlink>
        </w:p>
        <w:p w14:paraId="591F9E9A" w14:textId="77777777" w:rsidR="00970176" w:rsidRDefault="008D6EE0">
          <w:pPr>
            <w:pStyle w:val="TOC2"/>
            <w:tabs>
              <w:tab w:val="right" w:leader="dot" w:pos="8296"/>
            </w:tabs>
          </w:pPr>
          <w:hyperlink w:anchor="_Toc14992134" w:history="1">
            <w:r>
              <w:rPr>
                <w:rStyle w:val="af3"/>
              </w:rPr>
              <w:t xml:space="preserve">6.2 </w:t>
            </w:r>
            <w:r>
              <w:rPr>
                <w:rStyle w:val="af3"/>
                <w:rFonts w:hint="eastAsia"/>
              </w:rPr>
              <w:t>新型浓厚味剂的制备技术</w:t>
            </w:r>
            <w:r>
              <w:tab/>
            </w:r>
            <w:r>
              <w:fldChar w:fldCharType="begin"/>
            </w:r>
            <w:r>
              <w:instrText xml:space="preserve"> PAGEREF _Toc14992134 \h </w:instrText>
            </w:r>
            <w:r>
              <w:fldChar w:fldCharType="separate"/>
            </w:r>
            <w:r>
              <w:t>147</w:t>
            </w:r>
            <w:r>
              <w:fldChar w:fldCharType="end"/>
            </w:r>
          </w:hyperlink>
        </w:p>
        <w:p w14:paraId="2D145908" w14:textId="77777777" w:rsidR="00970176" w:rsidRDefault="008D6EE0">
          <w:pPr>
            <w:pStyle w:val="TOC3"/>
            <w:tabs>
              <w:tab w:val="right" w:leader="dot" w:pos="8296"/>
            </w:tabs>
          </w:pPr>
          <w:hyperlink w:anchor="_Toc14992135" w:history="1">
            <w:r>
              <w:rPr>
                <w:rStyle w:val="af3"/>
              </w:rPr>
              <w:t xml:space="preserve">6.2.1 </w:t>
            </w:r>
            <w:r>
              <w:rPr>
                <w:rStyle w:val="af3"/>
                <w:rFonts w:hint="eastAsia"/>
              </w:rPr>
              <w:t>浓厚味剂的制备</w:t>
            </w:r>
            <w:r>
              <w:tab/>
            </w:r>
            <w:r>
              <w:fldChar w:fldCharType="begin"/>
            </w:r>
            <w:r>
              <w:instrText xml:space="preserve"> PAGEREF _Toc14992135 \h </w:instrText>
            </w:r>
            <w:r>
              <w:fldChar w:fldCharType="separate"/>
            </w:r>
            <w:r>
              <w:t>147</w:t>
            </w:r>
            <w:r>
              <w:fldChar w:fldCharType="end"/>
            </w:r>
          </w:hyperlink>
        </w:p>
        <w:p w14:paraId="00A84EA5" w14:textId="77777777" w:rsidR="00970176" w:rsidRDefault="008D6EE0">
          <w:pPr>
            <w:pStyle w:val="TOC3"/>
            <w:tabs>
              <w:tab w:val="right" w:leader="dot" w:pos="8296"/>
            </w:tabs>
          </w:pPr>
          <w:hyperlink w:anchor="_Toc14992136" w:history="1">
            <w:r>
              <w:rPr>
                <w:rStyle w:val="af3"/>
              </w:rPr>
              <w:t xml:space="preserve">6.2.2 </w:t>
            </w:r>
            <w:r>
              <w:rPr>
                <w:rStyle w:val="af3"/>
                <w:rFonts w:hint="eastAsia"/>
              </w:rPr>
              <w:t>浓厚味组分的鉴定评价方法</w:t>
            </w:r>
            <w:r>
              <w:tab/>
            </w:r>
            <w:r>
              <w:fldChar w:fldCharType="begin"/>
            </w:r>
            <w:r>
              <w:instrText xml:space="preserve"> PAGEREF _Toc14992136 \h </w:instrText>
            </w:r>
            <w:r>
              <w:fldChar w:fldCharType="separate"/>
            </w:r>
            <w:r>
              <w:t>152</w:t>
            </w:r>
            <w:r>
              <w:fldChar w:fldCharType="end"/>
            </w:r>
          </w:hyperlink>
        </w:p>
        <w:p w14:paraId="53DDAF09" w14:textId="77777777" w:rsidR="00970176" w:rsidRDefault="008D6EE0">
          <w:pPr>
            <w:pStyle w:val="TOC2"/>
            <w:tabs>
              <w:tab w:val="right" w:leader="dot" w:pos="8296"/>
            </w:tabs>
          </w:pPr>
          <w:hyperlink w:anchor="_Toc14992137" w:history="1">
            <w:r>
              <w:rPr>
                <w:rStyle w:val="af3"/>
              </w:rPr>
              <w:t xml:space="preserve">6.3 </w:t>
            </w:r>
            <w:r>
              <w:rPr>
                <w:rStyle w:val="af3"/>
                <w:rFonts w:hint="eastAsia"/>
              </w:rPr>
              <w:t>浓厚感剂的应用</w:t>
            </w:r>
            <w:r>
              <w:tab/>
            </w:r>
            <w:r>
              <w:fldChar w:fldCharType="begin"/>
            </w:r>
            <w:r>
              <w:instrText xml:space="preserve"> PAGEREF _Toc14992137 \h </w:instrText>
            </w:r>
            <w:r>
              <w:fldChar w:fldCharType="separate"/>
            </w:r>
            <w:r>
              <w:t>154</w:t>
            </w:r>
            <w:r>
              <w:fldChar w:fldCharType="end"/>
            </w:r>
          </w:hyperlink>
        </w:p>
        <w:p w14:paraId="7A90D4B8" w14:textId="77777777" w:rsidR="00970176" w:rsidRDefault="008D6EE0">
          <w:pPr>
            <w:pStyle w:val="TOC1"/>
            <w:tabs>
              <w:tab w:val="right" w:leader="dot" w:pos="8296"/>
            </w:tabs>
          </w:pPr>
          <w:hyperlink w:anchor="_Toc14992138" w:history="1">
            <w:r>
              <w:rPr>
                <w:rStyle w:val="af3"/>
                <w:rFonts w:hint="eastAsia"/>
              </w:rPr>
              <w:t>第七章</w:t>
            </w:r>
            <w:r>
              <w:rPr>
                <w:rStyle w:val="af3"/>
              </w:rPr>
              <w:t xml:space="preserve">  </w:t>
            </w:r>
            <w:r>
              <w:rPr>
                <w:rStyle w:val="af3"/>
                <w:rFonts w:hint="eastAsia"/>
              </w:rPr>
              <w:t>低盐食品的调香与调味</w:t>
            </w:r>
            <w:r>
              <w:tab/>
            </w:r>
            <w:r>
              <w:fldChar w:fldCharType="begin"/>
            </w:r>
            <w:r>
              <w:instrText xml:space="preserve"> PAGEREF _To</w:instrText>
            </w:r>
            <w:r>
              <w:instrText xml:space="preserve">c14992138 \h </w:instrText>
            </w:r>
            <w:r>
              <w:fldChar w:fldCharType="separate"/>
            </w:r>
            <w:r>
              <w:t>155</w:t>
            </w:r>
            <w:r>
              <w:fldChar w:fldCharType="end"/>
            </w:r>
          </w:hyperlink>
        </w:p>
        <w:p w14:paraId="213D8417" w14:textId="77777777" w:rsidR="00970176" w:rsidRDefault="008D6EE0">
          <w:pPr>
            <w:pStyle w:val="TOC2"/>
            <w:tabs>
              <w:tab w:val="right" w:leader="dot" w:pos="8296"/>
            </w:tabs>
          </w:pPr>
          <w:hyperlink w:anchor="_Toc14992139" w:history="1">
            <w:r>
              <w:rPr>
                <w:rStyle w:val="af3"/>
              </w:rPr>
              <w:t xml:space="preserve">7.1 </w:t>
            </w:r>
            <w:r>
              <w:rPr>
                <w:rStyle w:val="af3"/>
                <w:rFonts w:hint="eastAsia"/>
              </w:rPr>
              <w:t>低盐食品的概念及相关标准</w:t>
            </w:r>
            <w:r>
              <w:tab/>
            </w:r>
            <w:r>
              <w:fldChar w:fldCharType="begin"/>
            </w:r>
            <w:r>
              <w:instrText xml:space="preserve"> PAGEREF _Toc14992139 \h </w:instrText>
            </w:r>
            <w:r>
              <w:fldChar w:fldCharType="separate"/>
            </w:r>
            <w:r>
              <w:t>155</w:t>
            </w:r>
            <w:r>
              <w:fldChar w:fldCharType="end"/>
            </w:r>
          </w:hyperlink>
        </w:p>
        <w:p w14:paraId="500139E6" w14:textId="77777777" w:rsidR="00970176" w:rsidRDefault="008D6EE0">
          <w:pPr>
            <w:pStyle w:val="TOC2"/>
            <w:tabs>
              <w:tab w:val="right" w:leader="dot" w:pos="8296"/>
            </w:tabs>
          </w:pPr>
          <w:hyperlink w:anchor="_Toc14992140" w:history="1">
            <w:r>
              <w:rPr>
                <w:rStyle w:val="af3"/>
              </w:rPr>
              <w:t xml:space="preserve">7.2 </w:t>
            </w:r>
            <w:r>
              <w:rPr>
                <w:rStyle w:val="af3"/>
                <w:rFonts w:hint="eastAsia"/>
              </w:rPr>
              <w:t>低盐食品的调香与调味技术</w:t>
            </w:r>
            <w:r>
              <w:tab/>
            </w:r>
            <w:r>
              <w:fldChar w:fldCharType="begin"/>
            </w:r>
            <w:r>
              <w:instrText xml:space="preserve"> PAGEREF _Toc14992140 \h </w:instrText>
            </w:r>
            <w:r>
              <w:fldChar w:fldCharType="separate"/>
            </w:r>
            <w:r>
              <w:t>156</w:t>
            </w:r>
            <w:r>
              <w:fldChar w:fldCharType="end"/>
            </w:r>
          </w:hyperlink>
        </w:p>
        <w:p w14:paraId="5A171AB3" w14:textId="77777777" w:rsidR="00970176" w:rsidRDefault="008D6EE0">
          <w:pPr>
            <w:pStyle w:val="TOC3"/>
            <w:tabs>
              <w:tab w:val="right" w:leader="dot" w:pos="8296"/>
            </w:tabs>
          </w:pPr>
          <w:hyperlink w:anchor="_Toc14992141" w:history="1">
            <w:r>
              <w:rPr>
                <w:rStyle w:val="af3"/>
              </w:rPr>
              <w:t xml:space="preserve">7.2.1 </w:t>
            </w:r>
            <w:r>
              <w:rPr>
                <w:rStyle w:val="af3"/>
                <w:rFonts w:hint="eastAsia"/>
              </w:rPr>
              <w:t>低盐食品的调香与调味技术</w:t>
            </w:r>
            <w:r>
              <w:tab/>
            </w:r>
            <w:r>
              <w:fldChar w:fldCharType="begin"/>
            </w:r>
            <w:r>
              <w:instrText xml:space="preserve"> PAGEREF _Toc14992141 \h </w:instrText>
            </w:r>
            <w:r>
              <w:fldChar w:fldCharType="separate"/>
            </w:r>
            <w:r>
              <w:t>156</w:t>
            </w:r>
            <w:r>
              <w:fldChar w:fldCharType="end"/>
            </w:r>
          </w:hyperlink>
        </w:p>
        <w:p w14:paraId="43681F51" w14:textId="77777777" w:rsidR="00970176" w:rsidRDefault="008D6EE0">
          <w:pPr>
            <w:pStyle w:val="TOC3"/>
            <w:tabs>
              <w:tab w:val="right" w:leader="dot" w:pos="8296"/>
            </w:tabs>
          </w:pPr>
          <w:hyperlink w:anchor="_Toc14992142" w:history="1">
            <w:r>
              <w:rPr>
                <w:rStyle w:val="af3"/>
              </w:rPr>
              <w:t xml:space="preserve">7.2.2 </w:t>
            </w:r>
            <w:r>
              <w:rPr>
                <w:rStyle w:val="af3"/>
                <w:rFonts w:hint="eastAsia"/>
              </w:rPr>
              <w:t>食品的降盐应用</w:t>
            </w:r>
            <w:r>
              <w:tab/>
            </w:r>
            <w:r>
              <w:fldChar w:fldCharType="begin"/>
            </w:r>
            <w:r>
              <w:instrText xml:space="preserve"> PAGEREF _Toc14992142 \h </w:instrText>
            </w:r>
            <w:r>
              <w:fldChar w:fldCharType="separate"/>
            </w:r>
            <w:r>
              <w:t>158</w:t>
            </w:r>
            <w:r>
              <w:fldChar w:fldCharType="end"/>
            </w:r>
          </w:hyperlink>
        </w:p>
        <w:p w14:paraId="0C863B8C" w14:textId="77777777" w:rsidR="00970176" w:rsidRDefault="008D6EE0">
          <w:pPr>
            <w:pStyle w:val="TOC3"/>
            <w:tabs>
              <w:tab w:val="right" w:leader="dot" w:pos="8296"/>
            </w:tabs>
          </w:pPr>
          <w:hyperlink w:anchor="_Toc14992143" w:history="1">
            <w:r>
              <w:rPr>
                <w:rStyle w:val="af3"/>
              </w:rPr>
              <w:t xml:space="preserve">7.2.3 </w:t>
            </w:r>
            <w:r>
              <w:rPr>
                <w:rStyle w:val="af3"/>
                <w:rFonts w:hint="eastAsia"/>
              </w:rPr>
              <w:t>风味增强肽的概念及其在减</w:t>
            </w:r>
            <w:r>
              <w:rPr>
                <w:rStyle w:val="af3"/>
                <w:rFonts w:hint="eastAsia"/>
              </w:rPr>
              <w:t>盐食品中的应用</w:t>
            </w:r>
            <w:r>
              <w:tab/>
            </w:r>
            <w:r>
              <w:fldChar w:fldCharType="begin"/>
            </w:r>
            <w:r>
              <w:instrText xml:space="preserve"> PAGEREF _Toc14992143 \h </w:instrText>
            </w:r>
            <w:r>
              <w:fldChar w:fldCharType="separate"/>
            </w:r>
            <w:r>
              <w:t>163</w:t>
            </w:r>
            <w:r>
              <w:fldChar w:fldCharType="end"/>
            </w:r>
          </w:hyperlink>
        </w:p>
        <w:p w14:paraId="14A72A87" w14:textId="77777777" w:rsidR="00970176" w:rsidRDefault="008D6EE0">
          <w:pPr>
            <w:pStyle w:val="TOC1"/>
            <w:tabs>
              <w:tab w:val="right" w:leader="dot" w:pos="8296"/>
            </w:tabs>
          </w:pPr>
          <w:hyperlink w:anchor="_Toc14992144" w:history="1">
            <w:r>
              <w:rPr>
                <w:rStyle w:val="af3"/>
                <w:rFonts w:hint="eastAsia"/>
              </w:rPr>
              <w:t>第八章</w:t>
            </w:r>
            <w:r>
              <w:rPr>
                <w:rStyle w:val="af3"/>
              </w:rPr>
              <w:t xml:space="preserve">  </w:t>
            </w:r>
            <w:r>
              <w:rPr>
                <w:rStyle w:val="af3"/>
                <w:rFonts w:hint="eastAsia"/>
              </w:rPr>
              <w:t>低糖食品的调香与调味</w:t>
            </w:r>
            <w:r>
              <w:tab/>
            </w:r>
            <w:r>
              <w:fldChar w:fldCharType="begin"/>
            </w:r>
            <w:r>
              <w:instrText xml:space="preserve"> PAGEREF _Toc14992144 \h </w:instrText>
            </w:r>
            <w:r>
              <w:fldChar w:fldCharType="separate"/>
            </w:r>
            <w:r>
              <w:t>188</w:t>
            </w:r>
            <w:r>
              <w:fldChar w:fldCharType="end"/>
            </w:r>
          </w:hyperlink>
        </w:p>
        <w:p w14:paraId="6C172726" w14:textId="77777777" w:rsidR="00970176" w:rsidRDefault="008D6EE0">
          <w:pPr>
            <w:pStyle w:val="TOC2"/>
            <w:tabs>
              <w:tab w:val="right" w:leader="dot" w:pos="8296"/>
            </w:tabs>
          </w:pPr>
          <w:hyperlink w:anchor="_Toc14992145" w:history="1">
            <w:r>
              <w:rPr>
                <w:rStyle w:val="af3"/>
              </w:rPr>
              <w:t xml:space="preserve">8.1 </w:t>
            </w:r>
            <w:r>
              <w:rPr>
                <w:rStyle w:val="af3"/>
                <w:rFonts w:hint="eastAsia"/>
              </w:rPr>
              <w:t>低糖食品的概念及相关标准</w:t>
            </w:r>
            <w:r>
              <w:tab/>
            </w:r>
            <w:r>
              <w:fldChar w:fldCharType="begin"/>
            </w:r>
            <w:r>
              <w:instrText xml:space="preserve"> PAGEREF _Toc14992145 \h </w:instrText>
            </w:r>
            <w:r>
              <w:fldChar w:fldCharType="separate"/>
            </w:r>
            <w:r>
              <w:t>188</w:t>
            </w:r>
            <w:r>
              <w:fldChar w:fldCharType="end"/>
            </w:r>
          </w:hyperlink>
        </w:p>
        <w:p w14:paraId="4F45E027" w14:textId="77777777" w:rsidR="00970176" w:rsidRDefault="008D6EE0">
          <w:pPr>
            <w:pStyle w:val="TOC2"/>
            <w:tabs>
              <w:tab w:val="right" w:leader="dot" w:pos="8296"/>
            </w:tabs>
          </w:pPr>
          <w:hyperlink w:anchor="_Toc14992146" w:history="1">
            <w:r>
              <w:rPr>
                <w:rStyle w:val="af3"/>
              </w:rPr>
              <w:t xml:space="preserve">8.2 </w:t>
            </w:r>
            <w:r>
              <w:rPr>
                <w:rStyle w:val="af3"/>
                <w:rFonts w:hint="eastAsia"/>
              </w:rPr>
              <w:t>低糖食品的调香与调味技术</w:t>
            </w:r>
            <w:r>
              <w:tab/>
            </w:r>
            <w:r>
              <w:fldChar w:fldCharType="begin"/>
            </w:r>
            <w:r>
              <w:instrText xml:space="preserve"> PAGEREF _Toc14992146 \h </w:instrText>
            </w:r>
            <w:r>
              <w:fldChar w:fldCharType="separate"/>
            </w:r>
            <w:r>
              <w:t>190</w:t>
            </w:r>
            <w:r>
              <w:fldChar w:fldCharType="end"/>
            </w:r>
          </w:hyperlink>
        </w:p>
        <w:p w14:paraId="46B5220B" w14:textId="77777777" w:rsidR="00970176" w:rsidRDefault="008D6EE0">
          <w:pPr>
            <w:pStyle w:val="TOC3"/>
            <w:tabs>
              <w:tab w:val="right" w:leader="dot" w:pos="8296"/>
            </w:tabs>
          </w:pPr>
          <w:hyperlink w:anchor="_Toc14992147" w:history="1">
            <w:r>
              <w:rPr>
                <w:rStyle w:val="af3"/>
              </w:rPr>
              <w:t>8.2.1</w:t>
            </w:r>
            <w:r>
              <w:rPr>
                <w:rStyle w:val="af3"/>
                <w:rFonts w:hint="eastAsia"/>
              </w:rPr>
              <w:t>低糖茶饮料的调香与调味技术</w:t>
            </w:r>
            <w:r>
              <w:tab/>
            </w:r>
            <w:r>
              <w:fldChar w:fldCharType="begin"/>
            </w:r>
            <w:r>
              <w:instrText xml:space="preserve"> PAGEREF _Toc14992147 \h </w:instrText>
            </w:r>
            <w:r>
              <w:fldChar w:fldCharType="separate"/>
            </w:r>
            <w:r>
              <w:t>190</w:t>
            </w:r>
            <w:r>
              <w:fldChar w:fldCharType="end"/>
            </w:r>
          </w:hyperlink>
        </w:p>
        <w:p w14:paraId="2DE7CCB9" w14:textId="77777777" w:rsidR="00970176" w:rsidRDefault="008D6EE0">
          <w:pPr>
            <w:pStyle w:val="TOC3"/>
            <w:tabs>
              <w:tab w:val="right" w:leader="dot" w:pos="8296"/>
            </w:tabs>
          </w:pPr>
          <w:hyperlink w:anchor="_Toc14992148" w:history="1">
            <w:r>
              <w:rPr>
                <w:rStyle w:val="af3"/>
              </w:rPr>
              <w:t xml:space="preserve">8.2.2 </w:t>
            </w:r>
            <w:r>
              <w:rPr>
                <w:rStyle w:val="af3"/>
                <w:rFonts w:hint="eastAsia"/>
              </w:rPr>
              <w:t>低糖咖啡饮料的调香与调味</w:t>
            </w:r>
            <w:r>
              <w:tab/>
            </w:r>
            <w:r>
              <w:fldChar w:fldCharType="begin"/>
            </w:r>
            <w:r>
              <w:instrText xml:space="preserve"> PAGEREF _Toc14992148 \h </w:instrText>
            </w:r>
            <w:r>
              <w:fldChar w:fldCharType="separate"/>
            </w:r>
            <w:r>
              <w:t>198</w:t>
            </w:r>
            <w:r>
              <w:fldChar w:fldCharType="end"/>
            </w:r>
          </w:hyperlink>
        </w:p>
        <w:p w14:paraId="30A5AF0C" w14:textId="77777777" w:rsidR="00970176" w:rsidRDefault="008D6EE0">
          <w:pPr>
            <w:pStyle w:val="TOC3"/>
            <w:tabs>
              <w:tab w:val="right" w:leader="dot" w:pos="8296"/>
            </w:tabs>
          </w:pPr>
          <w:hyperlink w:anchor="_Toc14992149" w:history="1">
            <w:r>
              <w:rPr>
                <w:rStyle w:val="af3"/>
              </w:rPr>
              <w:t xml:space="preserve">8.2.3 </w:t>
            </w:r>
            <w:r>
              <w:rPr>
                <w:rStyle w:val="af3"/>
                <w:rFonts w:hint="eastAsia"/>
              </w:rPr>
              <w:t>低糖运动饮料的调香与调味</w:t>
            </w:r>
            <w:r>
              <w:tab/>
            </w:r>
            <w:r>
              <w:fldChar w:fldCharType="begin"/>
            </w:r>
            <w:r>
              <w:instrText xml:space="preserve"> PAGEREF _Toc14992149 \h </w:instrText>
            </w:r>
            <w:r>
              <w:fldChar w:fldCharType="separate"/>
            </w:r>
            <w:r>
              <w:t>203</w:t>
            </w:r>
            <w:r>
              <w:fldChar w:fldCharType="end"/>
            </w:r>
          </w:hyperlink>
        </w:p>
        <w:p w14:paraId="5F393108" w14:textId="77777777" w:rsidR="00970176" w:rsidRDefault="008D6EE0">
          <w:pPr>
            <w:pStyle w:val="TOC3"/>
            <w:tabs>
              <w:tab w:val="right" w:leader="dot" w:pos="8296"/>
            </w:tabs>
          </w:pPr>
          <w:hyperlink w:anchor="_Toc14992150" w:history="1">
            <w:r>
              <w:rPr>
                <w:rStyle w:val="af3"/>
              </w:rPr>
              <w:t xml:space="preserve">8.2.4 </w:t>
            </w:r>
            <w:r>
              <w:rPr>
                <w:rStyle w:val="af3"/>
                <w:rFonts w:hint="eastAsia"/>
              </w:rPr>
              <w:t>低糖果蔬汁饮料的调香与调味技术</w:t>
            </w:r>
            <w:r>
              <w:tab/>
            </w:r>
            <w:r>
              <w:fldChar w:fldCharType="begin"/>
            </w:r>
            <w:r>
              <w:instrText xml:space="preserve"> PAGEREF _Toc14992150 \h </w:instrText>
            </w:r>
            <w:r>
              <w:fldChar w:fldCharType="separate"/>
            </w:r>
            <w:r>
              <w:t>208</w:t>
            </w:r>
            <w:r>
              <w:fldChar w:fldCharType="end"/>
            </w:r>
          </w:hyperlink>
        </w:p>
        <w:p w14:paraId="301AD94C" w14:textId="77777777" w:rsidR="00970176" w:rsidRDefault="008D6EE0">
          <w:pPr>
            <w:pStyle w:val="TOC3"/>
            <w:tabs>
              <w:tab w:val="right" w:leader="dot" w:pos="8296"/>
            </w:tabs>
          </w:pPr>
          <w:hyperlink w:anchor="_Toc14992151" w:history="1">
            <w:r>
              <w:rPr>
                <w:rStyle w:val="af3"/>
              </w:rPr>
              <w:t xml:space="preserve">8.2.5 </w:t>
            </w:r>
            <w:r>
              <w:rPr>
                <w:rStyle w:val="af3"/>
                <w:rFonts w:hint="eastAsia"/>
              </w:rPr>
              <w:t>低糖乳饮料的调香与调味技术</w:t>
            </w:r>
            <w:r>
              <w:tab/>
            </w:r>
            <w:r>
              <w:fldChar w:fldCharType="begin"/>
            </w:r>
            <w:r>
              <w:instrText xml:space="preserve"> PAGEREF _Toc14992151 \h </w:instrText>
            </w:r>
            <w:r>
              <w:fldChar w:fldCharType="separate"/>
            </w:r>
            <w:r>
              <w:t>212</w:t>
            </w:r>
            <w:r>
              <w:fldChar w:fldCharType="end"/>
            </w:r>
          </w:hyperlink>
        </w:p>
        <w:p w14:paraId="110F06D6" w14:textId="77777777" w:rsidR="00970176" w:rsidRDefault="008D6EE0">
          <w:pPr>
            <w:pStyle w:val="TOC3"/>
            <w:tabs>
              <w:tab w:val="right" w:leader="dot" w:pos="8296"/>
            </w:tabs>
          </w:pPr>
          <w:hyperlink w:anchor="_Toc14992152" w:history="1">
            <w:r>
              <w:rPr>
                <w:rStyle w:val="af3"/>
              </w:rPr>
              <w:t xml:space="preserve">8.2.6 </w:t>
            </w:r>
            <w:r>
              <w:rPr>
                <w:rStyle w:val="af3"/>
                <w:rFonts w:hint="eastAsia"/>
              </w:rPr>
              <w:t>低糖烘焙及糖果类食品的调香与调味技术</w:t>
            </w:r>
            <w:r>
              <w:tab/>
            </w:r>
            <w:r>
              <w:fldChar w:fldCharType="begin"/>
            </w:r>
            <w:r>
              <w:instrText xml:space="preserve"> PAGEREF _Toc14992152 \h </w:instrText>
            </w:r>
            <w:r>
              <w:fldChar w:fldCharType="separate"/>
            </w:r>
            <w:r>
              <w:t>215</w:t>
            </w:r>
            <w:r>
              <w:fldChar w:fldCharType="end"/>
            </w:r>
          </w:hyperlink>
        </w:p>
        <w:p w14:paraId="08860B80" w14:textId="77777777" w:rsidR="00970176" w:rsidRDefault="008D6EE0">
          <w:pPr>
            <w:pStyle w:val="TOC2"/>
            <w:tabs>
              <w:tab w:val="right" w:leader="dot" w:pos="8296"/>
            </w:tabs>
          </w:pPr>
          <w:hyperlink w:anchor="_Toc14992153" w:history="1">
            <w:r>
              <w:rPr>
                <w:rStyle w:val="af3"/>
              </w:rPr>
              <w:t xml:space="preserve">8.3 </w:t>
            </w:r>
            <w:r>
              <w:rPr>
                <w:rStyle w:val="af3"/>
                <w:rFonts w:hint="eastAsia"/>
              </w:rPr>
              <w:t>甜味及口感解决方案在低糖食品中的应用</w:t>
            </w:r>
            <w:r>
              <w:tab/>
            </w:r>
            <w:r>
              <w:fldChar w:fldCharType="begin"/>
            </w:r>
            <w:r>
              <w:instrText xml:space="preserve"> PAGEREF _T</w:instrText>
            </w:r>
            <w:r>
              <w:instrText xml:space="preserve">oc14992153 \h </w:instrText>
            </w:r>
            <w:r>
              <w:fldChar w:fldCharType="separate"/>
            </w:r>
            <w:r>
              <w:t>216</w:t>
            </w:r>
            <w:r>
              <w:fldChar w:fldCharType="end"/>
            </w:r>
          </w:hyperlink>
        </w:p>
        <w:p w14:paraId="1973D31E" w14:textId="77777777" w:rsidR="00970176" w:rsidRDefault="008D6EE0">
          <w:pPr>
            <w:pStyle w:val="TOC1"/>
            <w:tabs>
              <w:tab w:val="right" w:leader="dot" w:pos="8296"/>
            </w:tabs>
          </w:pPr>
          <w:hyperlink w:anchor="_Toc14992154" w:history="1">
            <w:r>
              <w:rPr>
                <w:rStyle w:val="af3"/>
                <w:rFonts w:hint="eastAsia"/>
              </w:rPr>
              <w:t>第九章</w:t>
            </w:r>
            <w:r>
              <w:rPr>
                <w:rStyle w:val="af3"/>
              </w:rPr>
              <w:t xml:space="preserve"> </w:t>
            </w:r>
            <w:r>
              <w:rPr>
                <w:rStyle w:val="af3"/>
                <w:rFonts w:hint="eastAsia"/>
              </w:rPr>
              <w:t>低脂食品的调香与调味</w:t>
            </w:r>
            <w:r>
              <w:tab/>
            </w:r>
            <w:r>
              <w:fldChar w:fldCharType="begin"/>
            </w:r>
            <w:r>
              <w:instrText xml:space="preserve"> PAGEREF _Toc14992154 \h </w:instrText>
            </w:r>
            <w:r>
              <w:fldChar w:fldCharType="separate"/>
            </w:r>
            <w:r>
              <w:t>220</w:t>
            </w:r>
            <w:r>
              <w:fldChar w:fldCharType="end"/>
            </w:r>
          </w:hyperlink>
        </w:p>
        <w:p w14:paraId="0B76E06C" w14:textId="77777777" w:rsidR="00970176" w:rsidRDefault="008D6EE0">
          <w:pPr>
            <w:pStyle w:val="TOC2"/>
            <w:tabs>
              <w:tab w:val="right" w:leader="dot" w:pos="8296"/>
            </w:tabs>
          </w:pPr>
          <w:hyperlink w:anchor="_Toc14992155" w:history="1">
            <w:r>
              <w:rPr>
                <w:rStyle w:val="af3"/>
              </w:rPr>
              <w:t xml:space="preserve">9.1 </w:t>
            </w:r>
            <w:r>
              <w:rPr>
                <w:rStyle w:val="af3"/>
                <w:rFonts w:hint="eastAsia"/>
              </w:rPr>
              <w:t>低脂食品的概念及相关标准</w:t>
            </w:r>
            <w:r>
              <w:tab/>
            </w:r>
            <w:r>
              <w:fldChar w:fldCharType="begin"/>
            </w:r>
            <w:r>
              <w:instrText xml:space="preserve"> PAGEREF _Toc14992155 \h </w:instrText>
            </w:r>
            <w:r>
              <w:fldChar w:fldCharType="separate"/>
            </w:r>
            <w:r>
              <w:t>220</w:t>
            </w:r>
            <w:r>
              <w:fldChar w:fldCharType="end"/>
            </w:r>
          </w:hyperlink>
        </w:p>
        <w:p w14:paraId="6A8C3D63" w14:textId="77777777" w:rsidR="00970176" w:rsidRDefault="008D6EE0">
          <w:pPr>
            <w:pStyle w:val="TOC3"/>
            <w:tabs>
              <w:tab w:val="right" w:leader="dot" w:pos="8296"/>
            </w:tabs>
          </w:pPr>
          <w:hyperlink w:anchor="_Toc14992156" w:history="1">
            <w:r>
              <w:rPr>
                <w:rStyle w:val="af3"/>
              </w:rPr>
              <w:t xml:space="preserve">9.1.1 </w:t>
            </w:r>
            <w:r>
              <w:rPr>
                <w:rStyle w:val="af3"/>
                <w:rFonts w:hint="eastAsia"/>
              </w:rPr>
              <w:t>低脂食品的概念</w:t>
            </w:r>
            <w:r>
              <w:tab/>
            </w:r>
            <w:r>
              <w:fldChar w:fldCharType="begin"/>
            </w:r>
            <w:r>
              <w:instrText xml:space="preserve"> PAGEREF _Toc14992156 \h </w:instrText>
            </w:r>
            <w:r>
              <w:fldChar w:fldCharType="separate"/>
            </w:r>
            <w:r>
              <w:t>220</w:t>
            </w:r>
            <w:r>
              <w:fldChar w:fldCharType="end"/>
            </w:r>
          </w:hyperlink>
        </w:p>
        <w:p w14:paraId="211BFAF9" w14:textId="77777777" w:rsidR="00970176" w:rsidRDefault="008D6EE0">
          <w:pPr>
            <w:pStyle w:val="TOC3"/>
            <w:tabs>
              <w:tab w:val="right" w:leader="dot" w:pos="8296"/>
            </w:tabs>
          </w:pPr>
          <w:hyperlink w:anchor="_Toc14992157" w:history="1">
            <w:r>
              <w:rPr>
                <w:rStyle w:val="af3"/>
              </w:rPr>
              <w:t xml:space="preserve">9.1.2 </w:t>
            </w:r>
            <w:r>
              <w:rPr>
                <w:rStyle w:val="af3"/>
                <w:rFonts w:hint="eastAsia"/>
              </w:rPr>
              <w:t>低脂食品相关标准</w:t>
            </w:r>
            <w:r>
              <w:tab/>
            </w:r>
            <w:r>
              <w:fldChar w:fldCharType="begin"/>
            </w:r>
            <w:r>
              <w:instrText xml:space="preserve"> PAGEREF _Toc14992157 \h </w:instrText>
            </w:r>
            <w:r>
              <w:fldChar w:fldCharType="separate"/>
            </w:r>
            <w:r>
              <w:t>220</w:t>
            </w:r>
            <w:r>
              <w:fldChar w:fldCharType="end"/>
            </w:r>
          </w:hyperlink>
        </w:p>
        <w:p w14:paraId="4977ED89" w14:textId="77777777" w:rsidR="00970176" w:rsidRDefault="008D6EE0">
          <w:pPr>
            <w:pStyle w:val="TOC2"/>
            <w:tabs>
              <w:tab w:val="right" w:leader="dot" w:pos="8296"/>
            </w:tabs>
          </w:pPr>
          <w:hyperlink w:anchor="_Toc14992158" w:history="1">
            <w:r>
              <w:rPr>
                <w:rStyle w:val="af3"/>
              </w:rPr>
              <w:t xml:space="preserve">9.2  </w:t>
            </w:r>
            <w:r>
              <w:rPr>
                <w:rStyle w:val="af3"/>
                <w:rFonts w:hint="eastAsia"/>
              </w:rPr>
              <w:t>低脂食品的调香与调味</w:t>
            </w:r>
            <w:r>
              <w:tab/>
            </w:r>
            <w:r>
              <w:fldChar w:fldCharType="begin"/>
            </w:r>
            <w:r>
              <w:instrText xml:space="preserve"> PAGEREF _Toc14992158 \h </w:instrText>
            </w:r>
            <w:r>
              <w:fldChar w:fldCharType="separate"/>
            </w:r>
            <w:r>
              <w:t>221</w:t>
            </w:r>
            <w:r>
              <w:fldChar w:fldCharType="end"/>
            </w:r>
          </w:hyperlink>
        </w:p>
        <w:p w14:paraId="18E07AC3" w14:textId="77777777" w:rsidR="00970176" w:rsidRDefault="008D6EE0">
          <w:pPr>
            <w:pStyle w:val="TOC3"/>
            <w:tabs>
              <w:tab w:val="right" w:leader="dot" w:pos="8296"/>
            </w:tabs>
          </w:pPr>
          <w:hyperlink w:anchor="_Toc14992159" w:history="1">
            <w:r>
              <w:rPr>
                <w:rStyle w:val="af3"/>
              </w:rPr>
              <w:t xml:space="preserve">9.2.1 </w:t>
            </w:r>
            <w:r>
              <w:rPr>
                <w:rStyle w:val="af3"/>
                <w:rFonts w:hint="eastAsia"/>
              </w:rPr>
              <w:t>低脂食品的分类</w:t>
            </w:r>
            <w:r>
              <w:tab/>
            </w:r>
            <w:r>
              <w:fldChar w:fldCharType="begin"/>
            </w:r>
            <w:r>
              <w:instrText xml:space="preserve"> PAGEREF _Toc14992159 \h </w:instrText>
            </w:r>
            <w:r>
              <w:fldChar w:fldCharType="separate"/>
            </w:r>
            <w:r>
              <w:t>221</w:t>
            </w:r>
            <w:r>
              <w:fldChar w:fldCharType="end"/>
            </w:r>
          </w:hyperlink>
        </w:p>
        <w:p w14:paraId="76D24415" w14:textId="77777777" w:rsidR="00970176" w:rsidRDefault="008D6EE0">
          <w:pPr>
            <w:pStyle w:val="TOC3"/>
            <w:tabs>
              <w:tab w:val="right" w:leader="dot" w:pos="8296"/>
            </w:tabs>
          </w:pPr>
          <w:hyperlink w:anchor="_Toc14992160" w:history="1">
            <w:r>
              <w:rPr>
                <w:rStyle w:val="af3"/>
              </w:rPr>
              <w:t xml:space="preserve">9.2.2 </w:t>
            </w:r>
            <w:r>
              <w:rPr>
                <w:rStyle w:val="af3"/>
                <w:rFonts w:hint="eastAsia"/>
              </w:rPr>
              <w:t>低脂食品的时代背景</w:t>
            </w:r>
            <w:r>
              <w:tab/>
            </w:r>
            <w:r>
              <w:fldChar w:fldCharType="begin"/>
            </w:r>
            <w:r>
              <w:instrText xml:space="preserve"> P</w:instrText>
            </w:r>
            <w:r>
              <w:instrText xml:space="preserve">AGEREF _Toc14992160 \h </w:instrText>
            </w:r>
            <w:r>
              <w:fldChar w:fldCharType="separate"/>
            </w:r>
            <w:r>
              <w:t>224</w:t>
            </w:r>
            <w:r>
              <w:fldChar w:fldCharType="end"/>
            </w:r>
          </w:hyperlink>
        </w:p>
        <w:p w14:paraId="7B8AD123" w14:textId="77777777" w:rsidR="00970176" w:rsidRDefault="008D6EE0">
          <w:pPr>
            <w:pStyle w:val="TOC3"/>
            <w:tabs>
              <w:tab w:val="right" w:leader="dot" w:pos="8296"/>
            </w:tabs>
          </w:pPr>
          <w:hyperlink w:anchor="_Toc14992161" w:history="1">
            <w:r>
              <w:rPr>
                <w:rStyle w:val="af3"/>
              </w:rPr>
              <w:t xml:space="preserve">9.2.3 </w:t>
            </w:r>
            <w:r>
              <w:rPr>
                <w:rStyle w:val="af3"/>
                <w:rFonts w:hint="eastAsia"/>
              </w:rPr>
              <w:t>降低脂肪含量的方法</w:t>
            </w:r>
            <w:r>
              <w:tab/>
            </w:r>
            <w:r>
              <w:fldChar w:fldCharType="begin"/>
            </w:r>
            <w:r>
              <w:instrText xml:space="preserve"> PAGEREF _Toc14992161 \h </w:instrText>
            </w:r>
            <w:r>
              <w:fldChar w:fldCharType="separate"/>
            </w:r>
            <w:r>
              <w:t>224</w:t>
            </w:r>
            <w:r>
              <w:fldChar w:fldCharType="end"/>
            </w:r>
          </w:hyperlink>
        </w:p>
        <w:p w14:paraId="17862121" w14:textId="77777777" w:rsidR="00970176" w:rsidRDefault="008D6EE0">
          <w:pPr>
            <w:pStyle w:val="TOC3"/>
            <w:tabs>
              <w:tab w:val="right" w:leader="dot" w:pos="8296"/>
            </w:tabs>
          </w:pPr>
          <w:hyperlink w:anchor="_Toc14992162" w:history="1">
            <w:r>
              <w:rPr>
                <w:rStyle w:val="af3"/>
              </w:rPr>
              <w:t xml:space="preserve">9.2.4 </w:t>
            </w:r>
            <w:r>
              <w:rPr>
                <w:rStyle w:val="af3"/>
                <w:rFonts w:hint="eastAsia"/>
              </w:rPr>
              <w:t>低脂食品生产中的问题</w:t>
            </w:r>
            <w:r>
              <w:tab/>
            </w:r>
            <w:r>
              <w:fldChar w:fldCharType="begin"/>
            </w:r>
            <w:r>
              <w:instrText xml:space="preserve"> PAGEREF _Toc14992162 \h </w:instrText>
            </w:r>
            <w:r>
              <w:fldChar w:fldCharType="separate"/>
            </w:r>
            <w:r>
              <w:t>224</w:t>
            </w:r>
            <w:r>
              <w:fldChar w:fldCharType="end"/>
            </w:r>
          </w:hyperlink>
        </w:p>
        <w:p w14:paraId="0FB1BABE" w14:textId="77777777" w:rsidR="00970176" w:rsidRDefault="008D6EE0">
          <w:pPr>
            <w:pStyle w:val="TOC3"/>
            <w:tabs>
              <w:tab w:val="right" w:leader="dot" w:pos="8296"/>
            </w:tabs>
          </w:pPr>
          <w:hyperlink w:anchor="_Toc14992163" w:history="1">
            <w:r>
              <w:rPr>
                <w:rStyle w:val="af3"/>
              </w:rPr>
              <w:t xml:space="preserve">9.2.5 </w:t>
            </w:r>
            <w:r>
              <w:rPr>
                <w:rStyle w:val="af3"/>
                <w:rFonts w:hint="eastAsia"/>
              </w:rPr>
              <w:t>脂肪替代品</w:t>
            </w:r>
            <w:r>
              <w:tab/>
            </w:r>
            <w:r>
              <w:fldChar w:fldCharType="begin"/>
            </w:r>
            <w:r>
              <w:instrText xml:space="preserve"> PAGEREF _Toc14992163 \h </w:instrText>
            </w:r>
            <w:r>
              <w:fldChar w:fldCharType="separate"/>
            </w:r>
            <w:r>
              <w:t>226</w:t>
            </w:r>
            <w:r>
              <w:fldChar w:fldCharType="end"/>
            </w:r>
          </w:hyperlink>
        </w:p>
        <w:p w14:paraId="3055D701" w14:textId="77777777" w:rsidR="00970176" w:rsidRDefault="008D6EE0">
          <w:pPr>
            <w:pStyle w:val="TOC3"/>
            <w:tabs>
              <w:tab w:val="right" w:leader="dot" w:pos="8296"/>
            </w:tabs>
          </w:pPr>
          <w:hyperlink w:anchor="_Toc14992164" w:history="1">
            <w:r>
              <w:rPr>
                <w:rStyle w:val="af3"/>
              </w:rPr>
              <w:t xml:space="preserve">9.2.5.1 </w:t>
            </w:r>
            <w:r>
              <w:rPr>
                <w:rStyle w:val="af3"/>
                <w:rFonts w:hint="eastAsia"/>
              </w:rPr>
              <w:t>脂肪替代品的分类</w:t>
            </w:r>
            <w:r>
              <w:tab/>
            </w:r>
            <w:r>
              <w:fldChar w:fldCharType="begin"/>
            </w:r>
            <w:r>
              <w:instrText xml:space="preserve"> PAGEREF _Toc14992164 \h </w:instrText>
            </w:r>
            <w:r>
              <w:fldChar w:fldCharType="separate"/>
            </w:r>
            <w:r>
              <w:t>226</w:t>
            </w:r>
            <w:r>
              <w:fldChar w:fldCharType="end"/>
            </w:r>
          </w:hyperlink>
        </w:p>
        <w:p w14:paraId="6825FBE1" w14:textId="77777777" w:rsidR="00970176" w:rsidRDefault="008D6EE0">
          <w:pPr>
            <w:pStyle w:val="TOC3"/>
            <w:tabs>
              <w:tab w:val="right" w:leader="dot" w:pos="8296"/>
            </w:tabs>
          </w:pPr>
          <w:hyperlink w:anchor="_Toc14992165" w:history="1">
            <w:r>
              <w:rPr>
                <w:rStyle w:val="af3"/>
              </w:rPr>
              <w:t xml:space="preserve">9.2.6 </w:t>
            </w:r>
            <w:r>
              <w:rPr>
                <w:rStyle w:val="af3"/>
                <w:rFonts w:hint="eastAsia"/>
              </w:rPr>
              <w:t>风味剂应用的发展</w:t>
            </w:r>
            <w:r>
              <w:tab/>
            </w:r>
            <w:r>
              <w:fldChar w:fldCharType="begin"/>
            </w:r>
            <w:r>
              <w:instrText xml:space="preserve"> PAGEREF _Toc14992165 \h </w:instrText>
            </w:r>
            <w:r>
              <w:fldChar w:fldCharType="separate"/>
            </w:r>
            <w:r>
              <w:t>229</w:t>
            </w:r>
            <w:r>
              <w:fldChar w:fldCharType="end"/>
            </w:r>
          </w:hyperlink>
        </w:p>
        <w:p w14:paraId="143CE1A0" w14:textId="77777777" w:rsidR="00970176" w:rsidRDefault="008D6EE0">
          <w:pPr>
            <w:pStyle w:val="TOC3"/>
            <w:tabs>
              <w:tab w:val="right" w:leader="dot" w:pos="8296"/>
            </w:tabs>
          </w:pPr>
          <w:hyperlink w:anchor="_Toc14992166" w:history="1">
            <w:r>
              <w:rPr>
                <w:rStyle w:val="af3"/>
              </w:rPr>
              <w:t xml:space="preserve">9.2.7 </w:t>
            </w:r>
            <w:r>
              <w:rPr>
                <w:rStyle w:val="af3"/>
                <w:rFonts w:hint="eastAsia"/>
              </w:rPr>
              <w:t>食品调香和调味</w:t>
            </w:r>
            <w:r>
              <w:tab/>
            </w:r>
            <w:r>
              <w:fldChar w:fldCharType="begin"/>
            </w:r>
            <w:r>
              <w:instrText xml:space="preserve"> PAGEREF _Toc14992166 \h </w:instrText>
            </w:r>
            <w:r>
              <w:fldChar w:fldCharType="separate"/>
            </w:r>
            <w:r>
              <w:t>230</w:t>
            </w:r>
            <w:r>
              <w:fldChar w:fldCharType="end"/>
            </w:r>
          </w:hyperlink>
        </w:p>
        <w:p w14:paraId="7EA86667" w14:textId="77777777" w:rsidR="00970176" w:rsidRDefault="008D6EE0">
          <w:pPr>
            <w:pStyle w:val="TOC3"/>
            <w:tabs>
              <w:tab w:val="right" w:leader="dot" w:pos="8296"/>
            </w:tabs>
          </w:pPr>
          <w:hyperlink w:anchor="_Toc14992167" w:history="1">
            <w:r>
              <w:rPr>
                <w:rStyle w:val="af3"/>
              </w:rPr>
              <w:t xml:space="preserve">9.2.8 </w:t>
            </w:r>
            <w:r>
              <w:rPr>
                <w:rStyle w:val="af3"/>
                <w:rFonts w:hint="eastAsia"/>
              </w:rPr>
              <w:t>低脂食品调香调味</w:t>
            </w:r>
            <w:r>
              <w:tab/>
            </w:r>
            <w:r>
              <w:fldChar w:fldCharType="begin"/>
            </w:r>
            <w:r>
              <w:instrText xml:space="preserve"> PAGEREF _Toc14992167 \h </w:instrText>
            </w:r>
            <w:r>
              <w:fldChar w:fldCharType="separate"/>
            </w:r>
            <w:r>
              <w:t>233</w:t>
            </w:r>
            <w:r>
              <w:fldChar w:fldCharType="end"/>
            </w:r>
          </w:hyperlink>
        </w:p>
        <w:p w14:paraId="1D6D6EDD" w14:textId="77777777" w:rsidR="00970176" w:rsidRDefault="008D6EE0">
          <w:pPr>
            <w:pStyle w:val="TOC3"/>
            <w:tabs>
              <w:tab w:val="right" w:leader="dot" w:pos="8296"/>
            </w:tabs>
          </w:pPr>
          <w:hyperlink w:anchor="_Toc14992168" w:history="1">
            <w:r>
              <w:rPr>
                <w:rStyle w:val="af3"/>
              </w:rPr>
              <w:t xml:space="preserve">9.2.9 </w:t>
            </w:r>
            <w:r>
              <w:rPr>
                <w:rStyle w:val="af3"/>
                <w:rFonts w:hint="eastAsia"/>
              </w:rPr>
              <w:t>低脂乳制品</w:t>
            </w:r>
            <w:r>
              <w:tab/>
            </w:r>
            <w:r>
              <w:fldChar w:fldCharType="begin"/>
            </w:r>
            <w:r>
              <w:instrText xml:space="preserve"> PAGER</w:instrText>
            </w:r>
            <w:r>
              <w:instrText xml:space="preserve">EF _Toc14992168 \h </w:instrText>
            </w:r>
            <w:r>
              <w:fldChar w:fldCharType="separate"/>
            </w:r>
            <w:r>
              <w:t>236</w:t>
            </w:r>
            <w:r>
              <w:fldChar w:fldCharType="end"/>
            </w:r>
          </w:hyperlink>
        </w:p>
        <w:p w14:paraId="0A42C810" w14:textId="77777777" w:rsidR="00970176" w:rsidRDefault="008D6EE0">
          <w:pPr>
            <w:pStyle w:val="TOC3"/>
            <w:tabs>
              <w:tab w:val="right" w:leader="dot" w:pos="8296"/>
            </w:tabs>
          </w:pPr>
          <w:hyperlink w:anchor="_Toc14992169" w:history="1">
            <w:r>
              <w:rPr>
                <w:rStyle w:val="af3"/>
              </w:rPr>
              <w:t xml:space="preserve">9.2.10 </w:t>
            </w:r>
            <w:r>
              <w:rPr>
                <w:rStyle w:val="af3"/>
                <w:rFonts w:hint="eastAsia"/>
              </w:rPr>
              <w:t>气味滋味分析技术</w:t>
            </w:r>
            <w:r>
              <w:tab/>
            </w:r>
            <w:r>
              <w:fldChar w:fldCharType="begin"/>
            </w:r>
            <w:r>
              <w:instrText xml:space="preserve"> PAGEREF _Toc14992169 \h </w:instrText>
            </w:r>
            <w:r>
              <w:fldChar w:fldCharType="separate"/>
            </w:r>
            <w:r>
              <w:t>236</w:t>
            </w:r>
            <w:r>
              <w:fldChar w:fldCharType="end"/>
            </w:r>
          </w:hyperlink>
        </w:p>
        <w:p w14:paraId="3F01D4FF" w14:textId="77777777" w:rsidR="00970176" w:rsidRDefault="008D6EE0">
          <w:pPr>
            <w:pStyle w:val="TOC1"/>
            <w:tabs>
              <w:tab w:val="right" w:leader="dot" w:pos="8296"/>
            </w:tabs>
          </w:pPr>
          <w:hyperlink w:anchor="_Toc14992170" w:history="1">
            <w:r>
              <w:rPr>
                <w:rStyle w:val="af3"/>
                <w:rFonts w:hint="eastAsia"/>
              </w:rPr>
              <w:t>第十章</w:t>
            </w:r>
            <w:r>
              <w:rPr>
                <w:rStyle w:val="af3"/>
              </w:rPr>
              <w:t xml:space="preserve"> </w:t>
            </w:r>
            <w:r>
              <w:rPr>
                <w:rStyle w:val="af3"/>
                <w:rFonts w:hint="eastAsia"/>
              </w:rPr>
              <w:t>清真食品的调香与调味</w:t>
            </w:r>
            <w:r>
              <w:tab/>
            </w:r>
            <w:r>
              <w:fldChar w:fldCharType="begin"/>
            </w:r>
            <w:r>
              <w:instrText xml:space="preserve"> PAGEREF _Toc14992170 \h </w:instrText>
            </w:r>
            <w:r>
              <w:fldChar w:fldCharType="separate"/>
            </w:r>
            <w:r>
              <w:t>238</w:t>
            </w:r>
            <w:r>
              <w:fldChar w:fldCharType="end"/>
            </w:r>
          </w:hyperlink>
        </w:p>
        <w:p w14:paraId="4455038B" w14:textId="77777777" w:rsidR="00970176" w:rsidRDefault="008D6EE0">
          <w:pPr>
            <w:pStyle w:val="TOC2"/>
            <w:tabs>
              <w:tab w:val="right" w:leader="dot" w:pos="8296"/>
            </w:tabs>
          </w:pPr>
          <w:hyperlink w:anchor="_Toc14992171" w:history="1">
            <w:r>
              <w:rPr>
                <w:rStyle w:val="af3"/>
              </w:rPr>
              <w:t xml:space="preserve">10.1 </w:t>
            </w:r>
            <w:r>
              <w:rPr>
                <w:rStyle w:val="af3"/>
                <w:rFonts w:hint="eastAsia"/>
              </w:rPr>
              <w:t>清真食品的概念及相关标准</w:t>
            </w:r>
            <w:r>
              <w:tab/>
            </w:r>
            <w:r>
              <w:fldChar w:fldCharType="begin"/>
            </w:r>
            <w:r>
              <w:instrText xml:space="preserve"> PAGEREF _Toc14992171 \h </w:instrText>
            </w:r>
            <w:r>
              <w:fldChar w:fldCharType="separate"/>
            </w:r>
            <w:r>
              <w:t>238</w:t>
            </w:r>
            <w:r>
              <w:fldChar w:fldCharType="end"/>
            </w:r>
          </w:hyperlink>
        </w:p>
        <w:p w14:paraId="0C75BB39" w14:textId="77777777" w:rsidR="00970176" w:rsidRDefault="008D6EE0">
          <w:pPr>
            <w:pStyle w:val="TOC3"/>
            <w:tabs>
              <w:tab w:val="right" w:leader="dot" w:pos="8296"/>
            </w:tabs>
          </w:pPr>
          <w:hyperlink w:anchor="_Toc14992172" w:history="1">
            <w:r>
              <w:rPr>
                <w:rStyle w:val="af3"/>
              </w:rPr>
              <w:t xml:space="preserve">10.1.1 </w:t>
            </w:r>
            <w:r>
              <w:rPr>
                <w:rStyle w:val="af3"/>
                <w:rFonts w:hint="eastAsia"/>
              </w:rPr>
              <w:t>清真食品的概念</w:t>
            </w:r>
            <w:r>
              <w:tab/>
            </w:r>
            <w:r>
              <w:fldChar w:fldCharType="begin"/>
            </w:r>
            <w:r>
              <w:instrText xml:space="preserve"> PAGEREF _Toc14992172 \h </w:instrText>
            </w:r>
            <w:r>
              <w:fldChar w:fldCharType="separate"/>
            </w:r>
            <w:r>
              <w:t>238</w:t>
            </w:r>
            <w:r>
              <w:fldChar w:fldCharType="end"/>
            </w:r>
          </w:hyperlink>
        </w:p>
        <w:p w14:paraId="1B9C3760" w14:textId="77777777" w:rsidR="00970176" w:rsidRDefault="008D6EE0">
          <w:pPr>
            <w:pStyle w:val="TOC3"/>
            <w:tabs>
              <w:tab w:val="right" w:leader="dot" w:pos="8296"/>
            </w:tabs>
          </w:pPr>
          <w:hyperlink w:anchor="_Toc14992173" w:history="1">
            <w:r>
              <w:rPr>
                <w:rStyle w:val="af3"/>
              </w:rPr>
              <w:t xml:space="preserve">10.1.2 </w:t>
            </w:r>
            <w:r>
              <w:rPr>
                <w:rStyle w:val="af3"/>
                <w:rFonts w:hint="eastAsia"/>
              </w:rPr>
              <w:t>清真食品的相关标准</w:t>
            </w:r>
            <w:r>
              <w:tab/>
            </w:r>
            <w:r>
              <w:fldChar w:fldCharType="begin"/>
            </w:r>
            <w:r>
              <w:instrText xml:space="preserve"> PAGEREF _Toc14992173 \h </w:instrText>
            </w:r>
            <w:r>
              <w:fldChar w:fldCharType="separate"/>
            </w:r>
            <w:r>
              <w:t>241</w:t>
            </w:r>
            <w:r>
              <w:fldChar w:fldCharType="end"/>
            </w:r>
          </w:hyperlink>
        </w:p>
        <w:p w14:paraId="53052428" w14:textId="77777777" w:rsidR="00970176" w:rsidRDefault="008D6EE0">
          <w:pPr>
            <w:pStyle w:val="TOC2"/>
            <w:tabs>
              <w:tab w:val="right" w:leader="dot" w:pos="8296"/>
            </w:tabs>
          </w:pPr>
          <w:hyperlink w:anchor="_Toc14992174" w:history="1">
            <w:r>
              <w:rPr>
                <w:rStyle w:val="af3"/>
              </w:rPr>
              <w:t xml:space="preserve">10.2 </w:t>
            </w:r>
            <w:r>
              <w:rPr>
                <w:rStyle w:val="af3"/>
                <w:rFonts w:hint="eastAsia"/>
              </w:rPr>
              <w:t>清真食品的调香与调味技术</w:t>
            </w:r>
            <w:r>
              <w:tab/>
            </w:r>
            <w:r>
              <w:fldChar w:fldCharType="begin"/>
            </w:r>
            <w:r>
              <w:instrText xml:space="preserve"> PAGEREF _Toc14992174 \h </w:instrText>
            </w:r>
            <w:r>
              <w:fldChar w:fldCharType="separate"/>
            </w:r>
            <w:r>
              <w:t>252</w:t>
            </w:r>
            <w:r>
              <w:fldChar w:fldCharType="end"/>
            </w:r>
          </w:hyperlink>
        </w:p>
        <w:p w14:paraId="0748FAE9" w14:textId="77777777" w:rsidR="00970176" w:rsidRDefault="008D6EE0">
          <w:pPr>
            <w:pStyle w:val="TOC3"/>
            <w:tabs>
              <w:tab w:val="right" w:leader="dot" w:pos="8296"/>
            </w:tabs>
          </w:pPr>
          <w:hyperlink w:anchor="_Toc14992175" w:history="1">
            <w:r>
              <w:rPr>
                <w:rStyle w:val="af3"/>
              </w:rPr>
              <w:t>10.2.1</w:t>
            </w:r>
            <w:r>
              <w:rPr>
                <w:rStyle w:val="af3"/>
                <w:rFonts w:hint="eastAsia"/>
              </w:rPr>
              <w:t>简单混合物</w:t>
            </w:r>
            <w:r>
              <w:tab/>
            </w:r>
            <w:r>
              <w:fldChar w:fldCharType="begin"/>
            </w:r>
            <w:r>
              <w:instrText xml:space="preserve"> PAGEREF _Toc14992175 \h </w:instrText>
            </w:r>
            <w:r>
              <w:fldChar w:fldCharType="separate"/>
            </w:r>
            <w:r>
              <w:t>255</w:t>
            </w:r>
            <w:r>
              <w:fldChar w:fldCharType="end"/>
            </w:r>
          </w:hyperlink>
        </w:p>
        <w:p w14:paraId="15CE7119" w14:textId="77777777" w:rsidR="00970176" w:rsidRDefault="008D6EE0">
          <w:pPr>
            <w:pStyle w:val="TOC3"/>
            <w:tabs>
              <w:tab w:val="right" w:leader="dot" w:pos="8296"/>
            </w:tabs>
          </w:pPr>
          <w:hyperlink w:anchor="_Toc14992176" w:history="1">
            <w:r>
              <w:rPr>
                <w:rStyle w:val="af3"/>
                <w:rFonts w:ascii="Times New Roman" w:hAnsi="Times New Roman" w:cs="Times New Roman"/>
              </w:rPr>
              <w:t>10.2.2</w:t>
            </w:r>
            <w:r>
              <w:rPr>
                <w:rStyle w:val="af3"/>
                <w:rFonts w:ascii="Times New Roman" w:hAnsi="Times New Roman" w:cs="Times New Roman" w:hint="eastAsia"/>
              </w:rPr>
              <w:t>香精制造</w:t>
            </w:r>
            <w:r>
              <w:rPr>
                <w:rStyle w:val="af3"/>
                <w:rFonts w:ascii="Times New Roman" w:hAnsi="Times New Roman" w:cs="Times New Roman"/>
              </w:rPr>
              <w:t>“</w:t>
            </w:r>
            <w:r>
              <w:rPr>
                <w:rStyle w:val="af3"/>
                <w:rFonts w:ascii="Times New Roman" w:hAnsi="Times New Roman" w:cs="Times New Roman" w:hint="eastAsia"/>
              </w:rPr>
              <w:t>系统</w:t>
            </w:r>
            <w:r>
              <w:rPr>
                <w:rStyle w:val="af3"/>
                <w:rFonts w:ascii="Times New Roman" w:hAnsi="Times New Roman" w:cs="Times New Roman"/>
              </w:rPr>
              <w:t>”</w:t>
            </w:r>
            <w:r>
              <w:tab/>
            </w:r>
            <w:r>
              <w:fldChar w:fldCharType="begin"/>
            </w:r>
            <w:r>
              <w:instrText xml:space="preserve"> PAGEREF _Toc14992176 \h </w:instrText>
            </w:r>
            <w:r>
              <w:fldChar w:fldCharType="separate"/>
            </w:r>
            <w:r>
              <w:t>258</w:t>
            </w:r>
            <w:r>
              <w:fldChar w:fldCharType="end"/>
            </w:r>
          </w:hyperlink>
        </w:p>
        <w:p w14:paraId="2BD58541" w14:textId="77777777" w:rsidR="00970176" w:rsidRDefault="008D6EE0">
          <w:pPr>
            <w:pStyle w:val="TOC3"/>
            <w:tabs>
              <w:tab w:val="right" w:leader="dot" w:pos="8296"/>
            </w:tabs>
          </w:pPr>
          <w:hyperlink w:anchor="_Toc14992177" w:history="1">
            <w:r>
              <w:rPr>
                <w:rStyle w:val="af3"/>
                <w:rFonts w:ascii="Times New Roman" w:hAnsi="Times New Roman" w:cs="Times New Roman"/>
              </w:rPr>
              <w:t>10.2.3</w:t>
            </w:r>
            <w:r>
              <w:rPr>
                <w:rStyle w:val="af3"/>
                <w:rFonts w:ascii="Times New Roman" w:hAnsi="Times New Roman" w:cs="Times New Roman" w:hint="eastAsia"/>
              </w:rPr>
              <w:t>清真特别关注的领域</w:t>
            </w:r>
            <w:r>
              <w:tab/>
            </w:r>
            <w:r>
              <w:fldChar w:fldCharType="begin"/>
            </w:r>
            <w:r>
              <w:instrText xml:space="preserve"> PAGEREF _Toc14992177 \h </w:instrText>
            </w:r>
            <w:r>
              <w:fldChar w:fldCharType="separate"/>
            </w:r>
            <w:r>
              <w:t>261</w:t>
            </w:r>
            <w:r>
              <w:fldChar w:fldCharType="end"/>
            </w:r>
          </w:hyperlink>
        </w:p>
        <w:p w14:paraId="3965D8CB" w14:textId="77777777" w:rsidR="00970176" w:rsidRDefault="008D6EE0">
          <w:pPr>
            <w:pStyle w:val="TOC1"/>
            <w:tabs>
              <w:tab w:val="right" w:leader="dot" w:pos="8296"/>
            </w:tabs>
          </w:pPr>
          <w:hyperlink w:anchor="_Toc14992178" w:history="1">
            <w:r>
              <w:rPr>
                <w:rStyle w:val="af3"/>
                <w:rFonts w:hint="eastAsia"/>
              </w:rPr>
              <w:t>第十一章</w:t>
            </w:r>
            <w:r>
              <w:rPr>
                <w:rStyle w:val="af3"/>
              </w:rPr>
              <w:t xml:space="preserve"> </w:t>
            </w:r>
            <w:r>
              <w:rPr>
                <w:rStyle w:val="af3"/>
                <w:rFonts w:hint="eastAsia"/>
              </w:rPr>
              <w:t>食用香精的安全与鉴伪</w:t>
            </w:r>
            <w:r>
              <w:tab/>
            </w:r>
            <w:r>
              <w:fldChar w:fldCharType="begin"/>
            </w:r>
            <w:r>
              <w:instrText xml:space="preserve"> PAGEREF _Toc14992178 \h </w:instrText>
            </w:r>
            <w:r>
              <w:fldChar w:fldCharType="separate"/>
            </w:r>
            <w:r>
              <w:t>267</w:t>
            </w:r>
            <w:r>
              <w:fldChar w:fldCharType="end"/>
            </w:r>
          </w:hyperlink>
        </w:p>
        <w:p w14:paraId="133AB6D8" w14:textId="77777777" w:rsidR="00970176" w:rsidRDefault="008D6EE0">
          <w:pPr>
            <w:pStyle w:val="TOC2"/>
            <w:tabs>
              <w:tab w:val="right" w:leader="dot" w:pos="8296"/>
            </w:tabs>
          </w:pPr>
          <w:hyperlink w:anchor="_Toc14992179" w:history="1">
            <w:r>
              <w:rPr>
                <w:rStyle w:val="af3"/>
              </w:rPr>
              <w:t xml:space="preserve">11.1 </w:t>
            </w:r>
            <w:r>
              <w:rPr>
                <w:rStyle w:val="af3"/>
                <w:rFonts w:hint="eastAsia"/>
              </w:rPr>
              <w:t>有关食用香精的安全性评价性状及发展趋势</w:t>
            </w:r>
            <w:r>
              <w:tab/>
            </w:r>
            <w:r>
              <w:fldChar w:fldCharType="begin"/>
            </w:r>
            <w:r>
              <w:instrText xml:space="preserve"> PAGEREF _Toc14992179 \h </w:instrText>
            </w:r>
            <w:r>
              <w:fldChar w:fldCharType="separate"/>
            </w:r>
            <w:r>
              <w:t>267</w:t>
            </w:r>
            <w:r>
              <w:fldChar w:fldCharType="end"/>
            </w:r>
          </w:hyperlink>
        </w:p>
        <w:p w14:paraId="4E8540CE" w14:textId="77777777" w:rsidR="00970176" w:rsidRDefault="008D6EE0">
          <w:pPr>
            <w:pStyle w:val="TOC3"/>
            <w:tabs>
              <w:tab w:val="right" w:leader="dot" w:pos="8296"/>
            </w:tabs>
          </w:pPr>
          <w:hyperlink w:anchor="_Toc14992180" w:history="1">
            <w:r>
              <w:rPr>
                <w:rStyle w:val="af3"/>
                <w:kern w:val="0"/>
              </w:rPr>
              <w:t xml:space="preserve">11.1.1 </w:t>
            </w:r>
            <w:r>
              <w:rPr>
                <w:rStyle w:val="af3"/>
                <w:rFonts w:hint="eastAsia"/>
                <w:kern w:val="0"/>
              </w:rPr>
              <w:t>食用香精香料的特点</w:t>
            </w:r>
            <w:r>
              <w:tab/>
            </w:r>
            <w:r>
              <w:fldChar w:fldCharType="begin"/>
            </w:r>
            <w:r>
              <w:instrText xml:space="preserve"> PAGEREF _Toc14992180 \h </w:instrText>
            </w:r>
            <w:r>
              <w:fldChar w:fldCharType="separate"/>
            </w:r>
            <w:r>
              <w:t>267</w:t>
            </w:r>
            <w:r>
              <w:fldChar w:fldCharType="end"/>
            </w:r>
          </w:hyperlink>
        </w:p>
        <w:p w14:paraId="6913EB7C" w14:textId="77777777" w:rsidR="00970176" w:rsidRDefault="008D6EE0">
          <w:pPr>
            <w:pStyle w:val="TOC3"/>
            <w:tabs>
              <w:tab w:val="right" w:leader="dot" w:pos="8296"/>
            </w:tabs>
          </w:pPr>
          <w:hyperlink w:anchor="_Toc14992181" w:history="1">
            <w:r>
              <w:rPr>
                <w:rStyle w:val="af3"/>
                <w:kern w:val="0"/>
              </w:rPr>
              <w:t xml:space="preserve">11.1.2 </w:t>
            </w:r>
            <w:r>
              <w:rPr>
                <w:rStyle w:val="af3"/>
                <w:rFonts w:hint="eastAsia"/>
                <w:kern w:val="0"/>
              </w:rPr>
              <w:t>食用香精香料存在的安全性问题</w:t>
            </w:r>
            <w:r>
              <w:tab/>
            </w:r>
            <w:r>
              <w:fldChar w:fldCharType="begin"/>
            </w:r>
            <w:r>
              <w:instrText xml:space="preserve"> PAGEREF _Toc14992181 \h </w:instrText>
            </w:r>
            <w:r>
              <w:fldChar w:fldCharType="separate"/>
            </w:r>
            <w:r>
              <w:t>268</w:t>
            </w:r>
            <w:r>
              <w:fldChar w:fldCharType="end"/>
            </w:r>
          </w:hyperlink>
        </w:p>
        <w:p w14:paraId="3C3DED48" w14:textId="77777777" w:rsidR="00970176" w:rsidRDefault="008D6EE0">
          <w:pPr>
            <w:pStyle w:val="TOC3"/>
            <w:tabs>
              <w:tab w:val="right" w:leader="dot" w:pos="8296"/>
            </w:tabs>
          </w:pPr>
          <w:hyperlink w:anchor="_Toc14992182" w:history="1">
            <w:r>
              <w:rPr>
                <w:rStyle w:val="af3"/>
                <w:kern w:val="0"/>
              </w:rPr>
              <w:t xml:space="preserve">11.1.3 </w:t>
            </w:r>
            <w:r>
              <w:rPr>
                <w:rStyle w:val="af3"/>
                <w:rFonts w:hint="eastAsia"/>
                <w:kern w:val="0"/>
              </w:rPr>
              <w:t>食用香精香料安全性的一般评价程序</w:t>
            </w:r>
            <w:r>
              <w:tab/>
            </w:r>
            <w:r>
              <w:fldChar w:fldCharType="begin"/>
            </w:r>
            <w:r>
              <w:instrText xml:space="preserve"> PAGEREF _Toc14992182 \h </w:instrText>
            </w:r>
            <w:r>
              <w:fldChar w:fldCharType="separate"/>
            </w:r>
            <w:r>
              <w:t>270</w:t>
            </w:r>
            <w:r>
              <w:fldChar w:fldCharType="end"/>
            </w:r>
          </w:hyperlink>
        </w:p>
        <w:p w14:paraId="2EC4B8F3" w14:textId="77777777" w:rsidR="00970176" w:rsidRDefault="008D6EE0">
          <w:pPr>
            <w:pStyle w:val="TOC3"/>
            <w:tabs>
              <w:tab w:val="right" w:leader="dot" w:pos="8296"/>
            </w:tabs>
          </w:pPr>
          <w:hyperlink w:anchor="_Toc14992183" w:history="1">
            <w:r>
              <w:rPr>
                <w:rStyle w:val="af3"/>
                <w:kern w:val="0"/>
              </w:rPr>
              <w:t xml:space="preserve">11.1.4 </w:t>
            </w:r>
            <w:r>
              <w:rPr>
                <w:rStyle w:val="af3"/>
                <w:rFonts w:hint="eastAsia"/>
                <w:kern w:val="0"/>
              </w:rPr>
              <w:t>国内外食用香精香料的安全性评价现状</w:t>
            </w:r>
            <w:r>
              <w:tab/>
            </w:r>
            <w:r>
              <w:fldChar w:fldCharType="begin"/>
            </w:r>
            <w:r>
              <w:instrText xml:space="preserve"> PAGEREF _Toc14992183 \h </w:instrText>
            </w:r>
            <w:r>
              <w:fldChar w:fldCharType="separate"/>
            </w:r>
            <w:r>
              <w:t>270</w:t>
            </w:r>
            <w:r>
              <w:fldChar w:fldCharType="end"/>
            </w:r>
          </w:hyperlink>
        </w:p>
        <w:p w14:paraId="4BF81B4B" w14:textId="77777777" w:rsidR="00970176" w:rsidRDefault="008D6EE0">
          <w:pPr>
            <w:pStyle w:val="TOC3"/>
            <w:tabs>
              <w:tab w:val="right" w:leader="dot" w:pos="8296"/>
            </w:tabs>
          </w:pPr>
          <w:hyperlink w:anchor="_Toc14992184" w:history="1">
            <w:r>
              <w:rPr>
                <w:rStyle w:val="af3"/>
                <w:kern w:val="0"/>
              </w:rPr>
              <w:t xml:space="preserve">11.1.5 </w:t>
            </w:r>
            <w:r>
              <w:rPr>
                <w:rStyle w:val="af3"/>
                <w:rFonts w:hint="eastAsia"/>
                <w:kern w:val="0"/>
              </w:rPr>
              <w:t>目前安全性评价所面临的主要问题与未来发展趋势</w:t>
            </w:r>
            <w:r>
              <w:tab/>
            </w:r>
            <w:r>
              <w:fldChar w:fldCharType="begin"/>
            </w:r>
            <w:r>
              <w:instrText xml:space="preserve"> PAGEREF _Toc14992184 \h </w:instrText>
            </w:r>
            <w:r>
              <w:fldChar w:fldCharType="separate"/>
            </w:r>
            <w:r>
              <w:t>271</w:t>
            </w:r>
            <w:r>
              <w:fldChar w:fldCharType="end"/>
            </w:r>
          </w:hyperlink>
        </w:p>
        <w:p w14:paraId="083BDDFF" w14:textId="77777777" w:rsidR="00970176" w:rsidRDefault="008D6EE0">
          <w:pPr>
            <w:pStyle w:val="TOC2"/>
            <w:tabs>
              <w:tab w:val="right" w:leader="dot" w:pos="8296"/>
            </w:tabs>
          </w:pPr>
          <w:hyperlink w:anchor="_Toc14992185" w:history="1">
            <w:r>
              <w:rPr>
                <w:rStyle w:val="af3"/>
                <w:kern w:val="0"/>
              </w:rPr>
              <w:t xml:space="preserve">11.2 </w:t>
            </w:r>
            <w:r>
              <w:rPr>
                <w:rStyle w:val="af3"/>
                <w:rFonts w:hint="eastAsia"/>
                <w:kern w:val="0"/>
              </w:rPr>
              <w:t>食用香精的鉴伪</w:t>
            </w:r>
            <w:r>
              <w:tab/>
            </w:r>
            <w:r>
              <w:fldChar w:fldCharType="begin"/>
            </w:r>
            <w:r>
              <w:instrText xml:space="preserve"> PAGEREF _Toc14992185 \h </w:instrText>
            </w:r>
            <w:r>
              <w:fldChar w:fldCharType="separate"/>
            </w:r>
            <w:r>
              <w:t>272</w:t>
            </w:r>
            <w:r>
              <w:fldChar w:fldCharType="end"/>
            </w:r>
          </w:hyperlink>
        </w:p>
        <w:p w14:paraId="7BC039A1" w14:textId="77777777" w:rsidR="00970176" w:rsidRDefault="008D6EE0">
          <w:pPr>
            <w:pStyle w:val="TOC3"/>
            <w:tabs>
              <w:tab w:val="right" w:leader="dot" w:pos="8296"/>
            </w:tabs>
          </w:pPr>
          <w:hyperlink w:anchor="_Toc14992186" w:history="1">
            <w:r>
              <w:rPr>
                <w:rStyle w:val="af3"/>
              </w:rPr>
              <w:t>11.2.1</w:t>
            </w:r>
            <w:r>
              <w:rPr>
                <w:rStyle w:val="af3"/>
                <w:rFonts w:hint="eastAsia"/>
              </w:rPr>
              <w:t>精油掺假</w:t>
            </w:r>
            <w:r>
              <w:tab/>
            </w:r>
            <w:r>
              <w:fldChar w:fldCharType="begin"/>
            </w:r>
            <w:r>
              <w:instrText xml:space="preserve"> PAGEREF _Toc14992186 \h </w:instrText>
            </w:r>
            <w:r>
              <w:fldChar w:fldCharType="separate"/>
            </w:r>
            <w:r>
              <w:t>273</w:t>
            </w:r>
            <w:r>
              <w:fldChar w:fldCharType="end"/>
            </w:r>
          </w:hyperlink>
        </w:p>
        <w:p w14:paraId="186FC5F5" w14:textId="77777777" w:rsidR="00970176" w:rsidRDefault="008D6EE0">
          <w:pPr>
            <w:pStyle w:val="TOC3"/>
            <w:tabs>
              <w:tab w:val="right" w:leader="dot" w:pos="8296"/>
            </w:tabs>
          </w:pPr>
          <w:hyperlink w:anchor="_Toc14992187" w:history="1">
            <w:r>
              <w:rPr>
                <w:rStyle w:val="af3"/>
                <w:rFonts w:ascii="Times New Roman" w:hAnsi="Times New Roman" w:cs="Times New Roman"/>
              </w:rPr>
              <w:t>11.2.2</w:t>
            </w:r>
            <w:r>
              <w:rPr>
                <w:rStyle w:val="af3"/>
                <w:rFonts w:ascii="Times New Roman" w:hAnsi="Times New Roman" w:cs="Times New Roman" w:hint="eastAsia"/>
              </w:rPr>
              <w:t>香精掺假</w:t>
            </w:r>
            <w:r>
              <w:tab/>
            </w:r>
            <w:r>
              <w:fldChar w:fldCharType="begin"/>
            </w:r>
            <w:r>
              <w:instrText xml:space="preserve"> PAGEREF _Toc14992187 \h </w:instrText>
            </w:r>
            <w:r>
              <w:fldChar w:fldCharType="separate"/>
            </w:r>
            <w:r>
              <w:t>279</w:t>
            </w:r>
            <w:r>
              <w:fldChar w:fldCharType="end"/>
            </w:r>
          </w:hyperlink>
        </w:p>
        <w:p w14:paraId="130A1436" w14:textId="77777777" w:rsidR="00970176" w:rsidRDefault="008D6EE0">
          <w:pPr>
            <w:rPr>
              <w:rFonts w:ascii="Times New Roman" w:hAnsi="Times New Roman" w:cs="Times New Roman"/>
            </w:rPr>
          </w:pPr>
          <w:r>
            <w:rPr>
              <w:rFonts w:ascii="Times New Roman" w:hAnsi="Times New Roman" w:cs="Times New Roman"/>
            </w:rPr>
            <w:fldChar w:fldCharType="end"/>
          </w:r>
        </w:p>
      </w:sdtContent>
    </w:sdt>
    <w:p w14:paraId="04B604AF" w14:textId="77777777" w:rsidR="00970176" w:rsidRDefault="00970176">
      <w:pPr>
        <w:pStyle w:val="1"/>
        <w:spacing w:line="360" w:lineRule="auto"/>
        <w:jc w:val="center"/>
        <w:rPr>
          <w:rFonts w:ascii="Times New Roman" w:hAnsi="Times New Roman" w:cs="Times New Roman"/>
        </w:rPr>
      </w:pPr>
    </w:p>
    <w:p w14:paraId="55DE4F5E" w14:textId="77777777" w:rsidR="00970176" w:rsidRDefault="008D6EE0">
      <w:pPr>
        <w:spacing w:line="360" w:lineRule="auto"/>
        <w:rPr>
          <w:rFonts w:ascii="Times New Roman" w:hAnsi="Times New Roman" w:cs="Times New Roman"/>
        </w:rPr>
        <w:sectPr w:rsidR="00970176">
          <w:pgSz w:w="11906" w:h="16838"/>
          <w:pgMar w:top="1440" w:right="1800" w:bottom="1440" w:left="1800" w:header="851" w:footer="992" w:gutter="0"/>
          <w:cols w:space="425"/>
          <w:docGrid w:type="lines" w:linePitch="312"/>
        </w:sectPr>
      </w:pPr>
      <w:r>
        <w:rPr>
          <w:rFonts w:ascii="Times New Roman" w:hAnsi="Times New Roman" w:cs="Times New Roman"/>
        </w:rPr>
        <w:t xml:space="preserve">                            </w:t>
      </w:r>
    </w:p>
    <w:p w14:paraId="4C979FEA" w14:textId="77777777" w:rsidR="00970176" w:rsidRDefault="008D6EE0">
      <w:pPr>
        <w:pStyle w:val="1"/>
        <w:rPr>
          <w:rFonts w:hAnsi="Times New Roman"/>
        </w:rPr>
      </w:pPr>
      <w:bookmarkStart w:id="27" w:name="_Toc14991994"/>
      <w:r>
        <w:lastRenderedPageBreak/>
        <w:t>第一章</w:t>
      </w:r>
      <w:r>
        <w:rPr>
          <w:rFonts w:hAnsi="Times New Roman"/>
        </w:rPr>
        <w:t xml:space="preserve"> </w:t>
      </w:r>
      <w:r>
        <w:t>现代营养食品的特点及其对香精的新要求</w:t>
      </w:r>
      <w:bookmarkEnd w:id="27"/>
    </w:p>
    <w:p w14:paraId="6FDEBAE2" w14:textId="77777777" w:rsidR="00970176" w:rsidRDefault="008D6EE0">
      <w:pPr>
        <w:pStyle w:val="2"/>
        <w:rPr>
          <w:rFonts w:ascii="Times New Roman" w:hAnsi="Times New Roman" w:cs="Times New Roman"/>
        </w:rPr>
      </w:pPr>
      <w:bookmarkStart w:id="28" w:name="_Toc14991995"/>
      <w:r>
        <w:rPr>
          <w:rFonts w:ascii="Times New Roman" w:hAnsi="Times New Roman" w:cs="Times New Roman"/>
        </w:rPr>
        <w:t>1.1</w:t>
      </w:r>
      <w:r>
        <w:rPr>
          <w:rFonts w:ascii="Times New Roman" w:cs="Times New Roman"/>
        </w:rPr>
        <w:t>现代饮食及其对人体健康的影响</w:t>
      </w:r>
      <w:bookmarkEnd w:id="28"/>
    </w:p>
    <w:p w14:paraId="4EB45900" w14:textId="77777777" w:rsidR="00970176" w:rsidRDefault="008D6EE0">
      <w:pPr>
        <w:ind w:firstLineChars="200" w:firstLine="420"/>
        <w:rPr>
          <w:rFonts w:ascii="Times New Roman" w:hAnsi="Times New Roman" w:cs="Times New Roman"/>
        </w:rPr>
      </w:pPr>
      <w:r>
        <w:rPr>
          <w:rFonts w:ascii="Times New Roman" w:cs="Times New Roman"/>
        </w:rPr>
        <w:t>近年来，公众对现代饮食和人类健康的看法发生了巨大的变化。许多</w:t>
      </w:r>
      <w:ins w:id="29" w:author="HZS" w:date="2019-12-22T15:48:00Z">
        <w:r>
          <w:rPr>
            <w:rFonts w:ascii="Times New Roman" w:cs="Times New Roman" w:hint="eastAsia"/>
          </w:rPr>
          <w:t>主要</w:t>
        </w:r>
      </w:ins>
      <w:ins w:id="30" w:author="HZS" w:date="2019-12-22T15:47:00Z">
        <w:r>
          <w:rPr>
            <w:rFonts w:ascii="Times New Roman" w:cs="Times New Roman"/>
          </w:rPr>
          <w:t>与饮食有关</w:t>
        </w:r>
      </w:ins>
      <w:ins w:id="31" w:author="HZS" w:date="2019-12-22T15:48:00Z">
        <w:r>
          <w:rPr>
            <w:rFonts w:ascii="Times New Roman" w:cs="Times New Roman" w:hint="eastAsia"/>
          </w:rPr>
          <w:t>的</w:t>
        </w:r>
      </w:ins>
      <w:r>
        <w:rPr>
          <w:rFonts w:ascii="Times New Roman" w:cs="Times New Roman"/>
        </w:rPr>
        <w:t>慢性健康问题，</w:t>
      </w:r>
      <w:del w:id="32" w:author="HZS" w:date="2019-12-22T15:48:00Z">
        <w:r>
          <w:rPr>
            <w:rFonts w:ascii="Times New Roman" w:cs="Times New Roman" w:hint="eastAsia"/>
          </w:rPr>
          <w:delText>首先在西方国家被注意到，但在世界范围内逐渐兴盛起来，</w:delText>
        </w:r>
      </w:del>
      <w:ins w:id="33" w:author="HZS" w:date="2019-12-22T15:48:00Z">
        <w:r>
          <w:rPr>
            <w:rFonts w:ascii="Times New Roman" w:cs="Times New Roman" w:hint="eastAsia"/>
          </w:rPr>
          <w:t>慢慢进入人们的视野</w:t>
        </w:r>
      </w:ins>
      <w:del w:id="34" w:author="HZS" w:date="2019-12-22T15:48:00Z">
        <w:r>
          <w:rPr>
            <w:rFonts w:ascii="Times New Roman" w:cs="Times New Roman"/>
          </w:rPr>
          <w:delText>主要</w:delText>
        </w:r>
      </w:del>
      <w:del w:id="35" w:author="HZS" w:date="2019-12-22T15:47:00Z">
        <w:r>
          <w:rPr>
            <w:rFonts w:ascii="Times New Roman" w:cs="Times New Roman"/>
          </w:rPr>
          <w:delText>与饮食有关</w:delText>
        </w:r>
      </w:del>
      <w:r>
        <w:rPr>
          <w:rFonts w:ascii="Times New Roman" w:cs="Times New Roman"/>
        </w:rPr>
        <w:t>。然而，对于与此类健康问题</w:t>
      </w:r>
      <w:del w:id="36" w:author="HZS" w:date="2019-12-22T15:49:00Z">
        <w:r>
          <w:rPr>
            <w:rFonts w:ascii="Times New Roman" w:cs="Times New Roman"/>
          </w:rPr>
          <w:delText>有关的饮食因素</w:delText>
        </w:r>
      </w:del>
      <w:r>
        <w:rPr>
          <w:rFonts w:ascii="Times New Roman" w:cs="Times New Roman"/>
        </w:rPr>
        <w:t>，人们的共识</w:t>
      </w:r>
      <w:del w:id="37" w:author="HZS" w:date="2019-12-22T15:57:00Z">
        <w:r>
          <w:rPr>
            <w:rFonts w:ascii="Times New Roman" w:cs="Times New Roman" w:hint="eastAsia"/>
          </w:rPr>
          <w:delText>要少得</w:delText>
        </w:r>
      </w:del>
      <w:del w:id="38" w:author="Administrator" w:date="2019-12-31T13:29:00Z">
        <w:r>
          <w:rPr>
            <w:rFonts w:ascii="Times New Roman" w:cs="Times New Roman"/>
          </w:rPr>
          <w:delText>多。</w:delText>
        </w:r>
      </w:del>
      <w:del w:id="39" w:author="HZS" w:date="2019-12-22T15:57:00Z">
        <w:r>
          <w:rPr>
            <w:rFonts w:ascii="Times New Roman" w:cs="Times New Roman" w:hint="eastAsia"/>
          </w:rPr>
          <w:delText>多</w:delText>
        </w:r>
      </w:del>
      <w:ins w:id="40" w:author="HZS" w:date="2019-12-22T15:57:00Z">
        <w:r>
          <w:rPr>
            <w:rFonts w:ascii="Times New Roman" w:cs="Times New Roman" w:hint="eastAsia"/>
          </w:rPr>
          <w:t>不多</w:t>
        </w:r>
      </w:ins>
      <w:ins w:id="41" w:author="Administrator" w:date="2019-12-31T13:29:00Z">
        <w:r>
          <w:rPr>
            <w:rFonts w:ascii="Times New Roman" w:cs="Times New Roman"/>
          </w:rPr>
          <w:t>。</w:t>
        </w:r>
      </w:ins>
      <w:r>
        <w:rPr>
          <w:rFonts w:ascii="Times New Roman" w:cs="Times New Roman"/>
        </w:rPr>
        <w:t>这种缺乏</w:t>
      </w:r>
      <w:ins w:id="42" w:author="HZS" w:date="2019-12-22T15:58:00Z">
        <w:r>
          <w:rPr>
            <w:rFonts w:ascii="Times New Roman" w:cs="Times New Roman"/>
          </w:rPr>
          <w:t>共识</w:t>
        </w:r>
      </w:ins>
      <w:del w:id="43" w:author="HZS" w:date="2019-12-22T15:58:00Z">
        <w:r>
          <w:rPr>
            <w:rFonts w:ascii="Times New Roman" w:cs="Times New Roman"/>
          </w:rPr>
          <w:delText>理解</w:delText>
        </w:r>
      </w:del>
      <w:r>
        <w:rPr>
          <w:rFonts w:ascii="Times New Roman" w:cs="Times New Roman"/>
        </w:rPr>
        <w:t>的情况</w:t>
      </w:r>
      <w:ins w:id="44" w:author="HZS" w:date="2019-12-22T15:59:00Z">
        <w:r>
          <w:rPr>
            <w:rFonts w:ascii="Times New Roman" w:cs="Times New Roman" w:hint="eastAsia"/>
          </w:rPr>
          <w:t>，</w:t>
        </w:r>
      </w:ins>
      <w:r>
        <w:rPr>
          <w:rFonts w:ascii="Times New Roman" w:cs="Times New Roman"/>
        </w:rPr>
        <w:t>为</w:t>
      </w:r>
      <w:ins w:id="45" w:author="HZS" w:date="2019-12-22T15:58:00Z">
        <w:r>
          <w:rPr>
            <w:rFonts w:ascii="Times New Roman" w:cs="Times New Roman" w:hint="eastAsia"/>
          </w:rPr>
          <w:t>人们提出</w:t>
        </w:r>
      </w:ins>
      <w:r>
        <w:rPr>
          <w:rFonts w:ascii="Times New Roman" w:cs="Times New Roman"/>
        </w:rPr>
        <w:t>不同</w:t>
      </w:r>
      <w:del w:id="46" w:author="HZS" w:date="2019-12-22T15:59:00Z">
        <w:r>
          <w:rPr>
            <w:rFonts w:ascii="Times New Roman" w:cs="Times New Roman"/>
          </w:rPr>
          <w:delText>的</w:delText>
        </w:r>
      </w:del>
      <w:ins w:id="47" w:author="HZS" w:date="2019-12-22T15:59:00Z">
        <w:r>
          <w:rPr>
            <w:rFonts w:ascii="Times New Roman" w:cs="Times New Roman"/>
          </w:rPr>
          <w:t>关于现代人最佳饮食的</w:t>
        </w:r>
      </w:ins>
      <w:r>
        <w:rPr>
          <w:rFonts w:ascii="Times New Roman" w:cs="Times New Roman"/>
        </w:rPr>
        <w:t>建议打开了大门</w:t>
      </w:r>
      <w:del w:id="48" w:author="HZS" w:date="2019-12-22T15:59:00Z">
        <w:r>
          <w:rPr>
            <w:rFonts w:ascii="Times New Roman" w:cs="Times New Roman"/>
          </w:rPr>
          <w:delText>，这些建议是</w:delText>
        </w:r>
      </w:del>
      <w:del w:id="49" w:author="HZS" w:date="2019-12-22T15:58:00Z">
        <w:r>
          <w:rPr>
            <w:rFonts w:ascii="Times New Roman" w:cs="Times New Roman"/>
          </w:rPr>
          <w:delText>关于现代人最佳饮食的</w:delText>
        </w:r>
      </w:del>
      <w:r>
        <w:rPr>
          <w:rFonts w:ascii="Times New Roman" w:cs="Times New Roman"/>
        </w:rPr>
        <w:t>。</w:t>
      </w:r>
      <w:del w:id="50" w:author="HZS" w:date="2019-12-22T16:08:00Z">
        <w:r>
          <w:rPr>
            <w:rFonts w:ascii="Times New Roman" w:cs="Times New Roman"/>
          </w:rPr>
          <w:delText>今天活着的所有人类都属于同一个物种，智人，因此，所有人都是完全</w:delText>
        </w:r>
        <w:r>
          <w:rPr>
            <w:rFonts w:ascii="Times New Roman" w:hAnsi="Times New Roman" w:cs="Times New Roman"/>
          </w:rPr>
          <w:delText>“</w:delText>
        </w:r>
        <w:r>
          <w:rPr>
            <w:rFonts w:ascii="Times New Roman" w:cs="Times New Roman"/>
          </w:rPr>
          <w:delText>现代</w:delText>
        </w:r>
        <w:r>
          <w:rPr>
            <w:rFonts w:ascii="Times New Roman" w:hAnsi="Times New Roman" w:cs="Times New Roman"/>
          </w:rPr>
          <w:delText>”</w:delText>
        </w:r>
        <w:r>
          <w:rPr>
            <w:rFonts w:ascii="Times New Roman" w:cs="Times New Roman"/>
          </w:rPr>
          <w:delText>人类。</w:delText>
        </w:r>
      </w:del>
      <w:r>
        <w:rPr>
          <w:rFonts w:ascii="Times New Roman" w:cs="Times New Roman"/>
        </w:rPr>
        <w:t>膳食脂肪就是一个关键的例子。自</w:t>
      </w:r>
      <w:r>
        <w:rPr>
          <w:rFonts w:ascii="Times New Roman" w:hAnsi="Times New Roman" w:cs="Times New Roman"/>
        </w:rPr>
        <w:t>20</w:t>
      </w:r>
      <w:r>
        <w:rPr>
          <w:rFonts w:ascii="Times New Roman" w:cs="Times New Roman"/>
        </w:rPr>
        <w:t>世纪</w:t>
      </w:r>
      <w:r>
        <w:rPr>
          <w:rFonts w:ascii="Times New Roman" w:hAnsi="Times New Roman" w:cs="Times New Roman"/>
        </w:rPr>
        <w:t>80</w:t>
      </w:r>
      <w:r>
        <w:rPr>
          <w:rFonts w:ascii="Times New Roman" w:cs="Times New Roman"/>
        </w:rPr>
        <w:t>年代和</w:t>
      </w:r>
      <w:r>
        <w:rPr>
          <w:rFonts w:ascii="Times New Roman" w:hAnsi="Times New Roman" w:cs="Times New Roman"/>
        </w:rPr>
        <w:t>90</w:t>
      </w:r>
      <w:r>
        <w:rPr>
          <w:rFonts w:ascii="Times New Roman" w:cs="Times New Roman"/>
        </w:rPr>
        <w:t>年代初的反脂肪健康教育运动以来，人们越来越认识到某些膳食脂肪实际上对健康有益。</w:t>
      </w:r>
      <w:del w:id="51" w:author="HZS" w:date="2019-12-22T16:21:00Z">
        <w:r>
          <w:rPr>
            <w:rFonts w:ascii="Times New Roman" w:cs="Times New Roman"/>
          </w:rPr>
          <w:delText>饮食意识像主流大众一样，现在得到的信息是明智的饮食脂肪选择提供必要的脂肪酸，血脂管理，保持内分泌和免疫功能，炎症控制，代谢效果，甚至潜在的身体成分和性能的好处。</w:delText>
        </w:r>
      </w:del>
      <w:r>
        <w:rPr>
          <w:rFonts w:ascii="Times New Roman" w:cs="Times New Roman"/>
        </w:rPr>
        <w:t>为此，许多公司现在都在销售专门的膳食脂肪补充剂，公认的健康权威机构也开始向特定人群推荐这些补充剂。越来越多的普通消费者开始把超市看作是相互冲突的、潜在危险的饮食决定的障碍</w:t>
      </w:r>
      <w:ins w:id="52" w:author="HZS" w:date="2019-12-22T16:22:00Z">
        <w:r>
          <w:rPr>
            <w:rFonts w:ascii="Times New Roman" w:cs="Times New Roman" w:hint="eastAsia"/>
          </w:rPr>
          <w:t>：</w:t>
        </w:r>
      </w:ins>
      <w:del w:id="53" w:author="HZS" w:date="2019-12-22T16:21:00Z">
        <w:r>
          <w:rPr>
            <w:rFonts w:ascii="Times New Roman" w:hAnsi="Times New Roman" w:cs="Times New Roman"/>
          </w:rPr>
          <w:delText>:</w:delText>
        </w:r>
      </w:del>
      <w:r>
        <w:rPr>
          <w:rFonts w:ascii="Times New Roman" w:cs="Times New Roman"/>
        </w:rPr>
        <w:t>低脂肪、高脂肪、不含脂肪</w:t>
      </w:r>
      <w:ins w:id="54" w:author="HZS" w:date="2019-12-22T16:22:00Z">
        <w:r>
          <w:rPr>
            <w:rFonts w:ascii="Times New Roman" w:cs="Times New Roman" w:hint="eastAsia"/>
          </w:rPr>
          <w:t>；</w:t>
        </w:r>
      </w:ins>
      <w:del w:id="55" w:author="HZS" w:date="2019-12-22T16:22:00Z">
        <w:r>
          <w:rPr>
            <w:rFonts w:ascii="Times New Roman" w:hAnsi="Times New Roman" w:cs="Times New Roman"/>
          </w:rPr>
          <w:delText>;</w:delText>
        </w:r>
      </w:del>
      <w:r>
        <w:rPr>
          <w:rFonts w:ascii="Times New Roman" w:cs="Times New Roman"/>
        </w:rPr>
        <w:t>不吃肉，少吃肥肉</w:t>
      </w:r>
      <w:del w:id="56" w:author="HZS" w:date="2019-12-22T16:22:00Z">
        <w:r>
          <w:rPr>
            <w:rFonts w:ascii="Times New Roman" w:hAnsi="Times New Roman" w:cs="Times New Roman" w:hint="eastAsia"/>
          </w:rPr>
          <w:delText>;</w:delText>
        </w:r>
      </w:del>
      <w:ins w:id="57" w:author="HZS" w:date="2019-12-22T16:22:00Z">
        <w:r>
          <w:rPr>
            <w:rFonts w:ascii="Times New Roman" w:cs="Times New Roman" w:hint="eastAsia"/>
          </w:rPr>
          <w:t>；</w:t>
        </w:r>
      </w:ins>
      <w:r>
        <w:rPr>
          <w:rFonts w:ascii="Times New Roman" w:cs="Times New Roman"/>
        </w:rPr>
        <w:t>没有鸡蛋，一周一个鸡蛋，无限个鸡蛋</w:t>
      </w:r>
      <w:ins w:id="58" w:author="HZS" w:date="2019-12-22T16:22:00Z">
        <w:r>
          <w:rPr>
            <w:rFonts w:ascii="Times New Roman" w:cs="Times New Roman" w:hint="eastAsia"/>
          </w:rPr>
          <w:t>；</w:t>
        </w:r>
      </w:ins>
      <w:del w:id="59" w:author="HZS" w:date="2019-12-22T16:22:00Z">
        <w:r>
          <w:rPr>
            <w:rFonts w:ascii="Times New Roman" w:hAnsi="Times New Roman" w:cs="Times New Roman"/>
          </w:rPr>
          <w:delText>;</w:delText>
        </w:r>
      </w:del>
      <w:r>
        <w:rPr>
          <w:rFonts w:ascii="Times New Roman" w:cs="Times New Roman"/>
        </w:rPr>
        <w:t>少吃碳水化合物，多吃全谷物，不吃谷类食品</w:t>
      </w:r>
      <w:del w:id="60" w:author="HZS" w:date="2019-12-22T16:22:00Z">
        <w:r>
          <w:rPr>
            <w:rFonts w:ascii="Times New Roman" w:hAnsi="Times New Roman" w:cs="Times New Roman" w:hint="eastAsia"/>
          </w:rPr>
          <w:delText>;</w:delText>
        </w:r>
      </w:del>
      <w:ins w:id="61" w:author="HZS" w:date="2019-12-22T16:22:00Z">
        <w:r>
          <w:rPr>
            <w:rFonts w:ascii="Times New Roman" w:cs="Times New Roman" w:hint="eastAsia"/>
          </w:rPr>
          <w:t>；</w:t>
        </w:r>
      </w:ins>
      <w:r>
        <w:rPr>
          <w:rFonts w:ascii="Times New Roman" w:cs="Times New Roman"/>
        </w:rPr>
        <w:t>多吃水果，少吃糖</w:t>
      </w:r>
      <w:del w:id="62" w:author="HZS" w:date="2019-12-22T16:22:00Z">
        <w:r>
          <w:rPr>
            <w:rFonts w:ascii="Times New Roman" w:hAnsi="Times New Roman" w:cs="Times New Roman"/>
          </w:rPr>
          <w:delText>;</w:delText>
        </w:r>
      </w:del>
      <w:r>
        <w:rPr>
          <w:rFonts w:ascii="Times New Roman" w:cs="Times New Roman"/>
        </w:rPr>
        <w:t>等等。有太多令人困惑的信息，大众媒体和公众太关注流行饮食</w:t>
      </w:r>
      <w:del w:id="63" w:author="HZS" w:date="2019-12-22T16:23:00Z">
        <w:r>
          <w:rPr>
            <w:rFonts w:ascii="Times New Roman" w:cs="Times New Roman"/>
          </w:rPr>
          <w:delText>和初步的饮食发现</w:delText>
        </w:r>
      </w:del>
      <w:r>
        <w:rPr>
          <w:rFonts w:ascii="Times New Roman" w:cs="Times New Roman"/>
        </w:rPr>
        <w:t>，而对严</w:t>
      </w:r>
      <w:del w:id="64" w:author="HZS" w:date="2019-12-22T16:23:00Z">
        <w:r>
          <w:rPr>
            <w:rFonts w:ascii="Times New Roman" w:cs="Times New Roman" w:hint="eastAsia"/>
          </w:rPr>
          <w:delText>肃</w:delText>
        </w:r>
      </w:del>
      <w:ins w:id="65" w:author="HZS" w:date="2019-12-22T16:24:00Z">
        <w:r>
          <w:rPr>
            <w:rFonts w:ascii="Times New Roman" w:cs="Times New Roman" w:hint="eastAsia"/>
          </w:rPr>
          <w:t>格</w:t>
        </w:r>
      </w:ins>
      <w:r>
        <w:rPr>
          <w:rFonts w:ascii="Times New Roman" w:cs="Times New Roman"/>
        </w:rPr>
        <w:t>的饮食建议关注太少。</w:t>
      </w:r>
      <w:ins w:id="66" w:author="HZS" w:date="2019-12-22T16:24:00Z">
        <w:r>
          <w:rPr>
            <w:rFonts w:ascii="Times New Roman" w:cs="Times New Roman" w:hint="eastAsia"/>
          </w:rPr>
          <w:t>所以，</w:t>
        </w:r>
      </w:ins>
      <w:r>
        <w:rPr>
          <w:rFonts w:ascii="Times New Roman" w:cs="Times New Roman"/>
        </w:rPr>
        <w:t>加强</w:t>
      </w:r>
      <w:del w:id="67" w:author="HZS" w:date="2019-12-22T16:24:00Z">
        <w:r>
          <w:rPr>
            <w:rFonts w:ascii="Times New Roman" w:cs="Times New Roman"/>
          </w:rPr>
          <w:delText>我们</w:delText>
        </w:r>
      </w:del>
      <w:r>
        <w:rPr>
          <w:rFonts w:ascii="Times New Roman" w:cs="Times New Roman"/>
        </w:rPr>
        <w:t>对饮食需求、食物来源、潜在益处、现代食物及其对人类健康的影响等方面的知识是十分必要的。</w:t>
      </w:r>
    </w:p>
    <w:p w14:paraId="77C73A3A" w14:textId="77777777" w:rsidR="00970176" w:rsidRDefault="008D6EE0">
      <w:pPr>
        <w:pStyle w:val="3"/>
        <w:rPr>
          <w:rFonts w:ascii="Times New Roman" w:hAnsi="Times New Roman" w:cs="Times New Roman"/>
        </w:rPr>
      </w:pPr>
      <w:bookmarkStart w:id="68" w:name="_Toc14991996"/>
      <w:r>
        <w:rPr>
          <w:rFonts w:ascii="Times New Roman" w:hAnsi="Times New Roman" w:cs="Times New Roman"/>
        </w:rPr>
        <w:t xml:space="preserve">1.1.1 </w:t>
      </w:r>
      <w:r>
        <w:rPr>
          <w:rFonts w:ascii="Times New Roman" w:cs="Times New Roman"/>
        </w:rPr>
        <w:t>现代饮食所面临的问题</w:t>
      </w:r>
      <w:bookmarkEnd w:id="68"/>
    </w:p>
    <w:p w14:paraId="3111AC1F" w14:textId="77777777" w:rsidR="00970176" w:rsidRDefault="008D6EE0">
      <w:pPr>
        <w:ind w:firstLineChars="200" w:firstLine="420"/>
        <w:rPr>
          <w:rFonts w:ascii="Times New Roman" w:hAnsi="Times New Roman" w:cs="Times New Roman"/>
        </w:rPr>
      </w:pPr>
      <w:del w:id="69" w:author="HZS" w:date="2019-12-22T17:51:00Z">
        <w:r>
          <w:rPr>
            <w:rFonts w:ascii="Times New Roman" w:cs="Times New Roman" w:hint="eastAsia"/>
          </w:rPr>
          <w:delText>不幸的是</w:delText>
        </w:r>
      </w:del>
      <w:ins w:id="70" w:author="HZS" w:date="2019-12-22T17:51:00Z">
        <w:r>
          <w:rPr>
            <w:rFonts w:ascii="Times New Roman" w:cs="Times New Roman" w:hint="eastAsia"/>
          </w:rPr>
          <w:t>然而</w:t>
        </w:r>
      </w:ins>
      <w:r>
        <w:rPr>
          <w:rFonts w:ascii="Times New Roman" w:cs="Times New Roman"/>
        </w:rPr>
        <w:t>，</w:t>
      </w:r>
      <w:del w:id="71" w:author="HZS" w:date="2019-12-22T17:51:00Z">
        <w:r>
          <w:rPr>
            <w:rFonts w:ascii="Times New Roman" w:cs="Times New Roman"/>
          </w:rPr>
          <w:delText>今天的世界已经适应了一种对人类健康有几项不利影响的食品消费制度。</w:delText>
        </w:r>
      </w:del>
      <w:r>
        <w:rPr>
          <w:rFonts w:ascii="Times New Roman" w:cs="Times New Roman"/>
        </w:rPr>
        <w:t>生活方式的改变迫使我们</w:t>
      </w:r>
      <w:del w:id="72" w:author="HZS" w:date="2019-12-22T17:51:00Z">
        <w:r>
          <w:rPr>
            <w:rFonts w:ascii="Times New Roman" w:cs="Times New Roman" w:hint="eastAsia"/>
          </w:rPr>
          <w:delText>如此</w:delText>
        </w:r>
      </w:del>
      <w:del w:id="73" w:author="Administrator" w:date="2019-12-31T13:29:00Z">
        <w:r>
          <w:rPr>
            <w:rFonts w:ascii="Times New Roman" w:cs="Times New Roman"/>
          </w:rPr>
          <w:delText>多</w:delText>
        </w:r>
      </w:del>
      <w:ins w:id="74" w:author="HZS" w:date="2019-12-22T17:51:00Z">
        <w:r>
          <w:rPr>
            <w:rFonts w:ascii="Times New Roman" w:cs="Times New Roman" w:hint="eastAsia"/>
          </w:rPr>
          <w:t>改变很</w:t>
        </w:r>
      </w:ins>
      <w:ins w:id="75" w:author="Administrator" w:date="2019-12-31T13:29:00Z">
        <w:r>
          <w:rPr>
            <w:rFonts w:ascii="Times New Roman" w:cs="Times New Roman"/>
          </w:rPr>
          <w:t>多</w:t>
        </w:r>
      </w:ins>
      <w:r>
        <w:rPr>
          <w:rFonts w:ascii="Times New Roman" w:cs="Times New Roman"/>
        </w:rPr>
        <w:t>，以至于一个人很少有时间去</w:t>
      </w:r>
      <w:del w:id="76" w:author="HZS" w:date="2019-12-24T13:54:00Z">
        <w:r>
          <w:rPr>
            <w:rFonts w:ascii="Times New Roman" w:cs="Times New Roman"/>
          </w:rPr>
          <w:delText>真正</w:delText>
        </w:r>
      </w:del>
      <w:r>
        <w:rPr>
          <w:rFonts w:ascii="Times New Roman" w:cs="Times New Roman"/>
        </w:rPr>
        <w:t>思考我们所吃的</w:t>
      </w:r>
      <w:del w:id="77" w:author="Administrator" w:date="2019-12-31T13:29:00Z">
        <w:r>
          <w:rPr>
            <w:rFonts w:ascii="Times New Roman" w:cs="Times New Roman"/>
          </w:rPr>
          <w:delText>是</w:delText>
        </w:r>
      </w:del>
      <w:ins w:id="78" w:author="Administrator" w:date="2019-12-31T13:29:00Z">
        <w:r>
          <w:rPr>
            <w:rFonts w:ascii="Times New Roman" w:cs="Times New Roman"/>
          </w:rPr>
          <w:t>是</w:t>
        </w:r>
      </w:ins>
      <w:ins w:id="79" w:author="HZS" w:date="2019-12-22T17:52:00Z">
        <w:r>
          <w:rPr>
            <w:rFonts w:ascii="Times New Roman" w:cs="Times New Roman" w:hint="eastAsia"/>
          </w:rPr>
          <w:t>否</w:t>
        </w:r>
      </w:ins>
      <w:r>
        <w:rPr>
          <w:rFonts w:ascii="Times New Roman" w:cs="Times New Roman"/>
        </w:rPr>
        <w:t>健康</w:t>
      </w:r>
      <w:del w:id="80" w:author="HZS" w:date="2019-12-22T17:53:00Z">
        <w:r>
          <w:rPr>
            <w:rFonts w:ascii="Times New Roman" w:cs="Times New Roman"/>
          </w:rPr>
          <w:delText>的饮食</w:delText>
        </w:r>
      </w:del>
      <w:ins w:id="81" w:author="HZS" w:date="2019-12-22T17:49:00Z">
        <w:r>
          <w:rPr>
            <w:rFonts w:ascii="Times New Roman" w:cs="Times New Roman" w:hint="eastAsia"/>
          </w:rPr>
          <w:t>！</w:t>
        </w:r>
      </w:ins>
      <w:del w:id="82" w:author="HZS" w:date="2019-12-22T17:49:00Z">
        <w:r>
          <w:rPr>
            <w:rFonts w:ascii="Times New Roman" w:hAnsi="Times New Roman" w:cs="Times New Roman"/>
          </w:rPr>
          <w:delText>!</w:delText>
        </w:r>
      </w:del>
      <w:r>
        <w:rPr>
          <w:rFonts w:ascii="Times New Roman" w:cs="Times New Roman"/>
        </w:rPr>
        <w:t>全球化已经严重影响了一个人的饮食习惯，迫使许多人吃</w:t>
      </w:r>
      <w:del w:id="83" w:author="HZS" w:date="2019-12-22T17:54:00Z">
        <w:r>
          <w:rPr>
            <w:rFonts w:ascii="Times New Roman" w:cs="Times New Roman"/>
          </w:rPr>
          <w:delText>花哨和</w:delText>
        </w:r>
      </w:del>
      <w:r>
        <w:rPr>
          <w:rFonts w:ascii="Times New Roman" w:cs="Times New Roman"/>
        </w:rPr>
        <w:t>高热量的快餐，俗称垃圾食品。对食用高热量食品可能带来的健康危害进行</w:t>
      </w:r>
      <w:del w:id="84" w:author="HZS" w:date="2019-12-24T13:52:00Z">
        <w:r>
          <w:rPr>
            <w:rFonts w:ascii="Times New Roman" w:cs="Times New Roman"/>
          </w:rPr>
          <w:delText>的</w:delText>
        </w:r>
      </w:del>
      <w:r>
        <w:rPr>
          <w:rFonts w:ascii="Times New Roman" w:cs="Times New Roman"/>
        </w:rPr>
        <w:t>研究</w:t>
      </w:r>
      <w:ins w:id="85" w:author="HZS" w:date="2019-12-24T13:52:00Z">
        <w:r>
          <w:rPr>
            <w:rFonts w:ascii="Times New Roman" w:cs="Times New Roman" w:hint="eastAsia"/>
          </w:rPr>
          <w:t>，</w:t>
        </w:r>
      </w:ins>
      <w:del w:id="86" w:author="HZS" w:date="2019-12-24T13:52:00Z">
        <w:r>
          <w:rPr>
            <w:rFonts w:ascii="Times New Roman" w:cs="Times New Roman" w:hint="eastAsia"/>
          </w:rPr>
          <w:delText>为</w:delText>
        </w:r>
      </w:del>
      <w:ins w:id="87" w:author="HZS" w:date="2019-12-24T13:52:00Z">
        <w:r>
          <w:rPr>
            <w:rFonts w:ascii="Times New Roman" w:cs="Times New Roman" w:hint="eastAsia"/>
          </w:rPr>
          <w:t>可以为</w:t>
        </w:r>
      </w:ins>
      <w:r>
        <w:rPr>
          <w:rFonts w:ascii="Times New Roman" w:cs="Times New Roman"/>
        </w:rPr>
        <w:t>避免食用高热量食品提供</w:t>
      </w:r>
      <w:del w:id="88" w:author="HZS" w:date="2019-12-24T13:52:00Z">
        <w:r>
          <w:rPr>
            <w:rFonts w:ascii="Times New Roman" w:cs="Times New Roman"/>
          </w:rPr>
          <w:delText>了</w:delText>
        </w:r>
      </w:del>
      <w:r>
        <w:rPr>
          <w:rFonts w:ascii="Times New Roman" w:cs="Times New Roman"/>
        </w:rPr>
        <w:t>一种思路，但不幸的是，所采取的措施并没有达到应有的效果。在发展中国家，肥胖、食物中毒、脱水、心脏病、糖尿病和关节炎等疾病的发病率大幅上升，而不健康的垃圾食品、加工食品和高脂肪卡路里的消耗是造成这种现象的重要因素。大规模消费不健康饮食这一全球性问题及其对人类健康的影响需要得到重视，并进行健康教育，这将大大有助于其有限</w:t>
      </w:r>
      <w:r>
        <w:rPr>
          <w:rFonts w:ascii="Times New Roman" w:cs="Times New Roman"/>
        </w:rPr>
        <w:t>的消费和转向健康的饮食习惯，以便更好地生活。</w:t>
      </w:r>
      <w:ins w:id="89" w:author="HZS" w:date="2019-12-24T14:21:00Z">
        <w:r>
          <w:rPr>
            <w:rFonts w:ascii="Times New Roman" w:cs="Times New Roman" w:hint="eastAsia"/>
          </w:rPr>
          <w:t>我们</w:t>
        </w:r>
      </w:ins>
      <w:r>
        <w:rPr>
          <w:rFonts w:ascii="Times New Roman" w:cs="Times New Roman"/>
        </w:rPr>
        <w:t>应</w:t>
      </w:r>
      <w:del w:id="90" w:author="HZS" w:date="2019-12-24T14:22:00Z">
        <w:r>
          <w:rPr>
            <w:rFonts w:ascii="Times New Roman" w:cs="Times New Roman" w:hint="eastAsia"/>
          </w:rPr>
          <w:delText>强调</w:delText>
        </w:r>
      </w:del>
      <w:ins w:id="91" w:author="HZS" w:date="2019-12-24T14:22:00Z">
        <w:r>
          <w:rPr>
            <w:rFonts w:ascii="Times New Roman" w:cs="Times New Roman" w:hint="eastAsia"/>
          </w:rPr>
          <w:t>加强</w:t>
        </w:r>
      </w:ins>
      <w:ins w:id="92" w:author="HZS" w:date="2019-12-24T14:27:00Z">
        <w:r>
          <w:rPr>
            <w:rFonts w:ascii="Times New Roman" w:cs="Times New Roman" w:hint="eastAsia"/>
          </w:rPr>
          <w:t>了解</w:t>
        </w:r>
      </w:ins>
      <w:r>
        <w:rPr>
          <w:rFonts w:ascii="Times New Roman" w:cs="Times New Roman"/>
        </w:rPr>
        <w:t>有关不健康食品的饮食习惯</w:t>
      </w:r>
      <w:del w:id="93" w:author="HZS" w:date="2019-12-24T14:22:00Z">
        <w:r>
          <w:rPr>
            <w:rFonts w:ascii="Times New Roman" w:cs="Times New Roman"/>
          </w:rPr>
          <w:delText>、营养饮食和质量、</w:delText>
        </w:r>
      </w:del>
      <w:r>
        <w:rPr>
          <w:rFonts w:ascii="Times New Roman" w:cs="Times New Roman"/>
        </w:rPr>
        <w:t>对健康的影响和预防措施的知识，以提高认识和促进健康教育转变为健康饮食习惯。在过去的几十年里，膳食脂肪在公众和科学共识中经历了巨大的波动。</w:t>
      </w:r>
      <w:r>
        <w:rPr>
          <w:rFonts w:ascii="Times New Roman" w:hAnsi="Times New Roman" w:cs="Times New Roman"/>
        </w:rPr>
        <w:t>20</w:t>
      </w:r>
      <w:r>
        <w:rPr>
          <w:rFonts w:ascii="Times New Roman" w:cs="Times New Roman"/>
        </w:rPr>
        <w:t>世纪</w:t>
      </w:r>
      <w:r>
        <w:rPr>
          <w:rFonts w:ascii="Times New Roman" w:hAnsi="Times New Roman" w:cs="Times New Roman"/>
        </w:rPr>
        <w:t>80</w:t>
      </w:r>
      <w:r>
        <w:rPr>
          <w:rFonts w:ascii="Times New Roman" w:cs="Times New Roman"/>
        </w:rPr>
        <w:t>年代和</w:t>
      </w:r>
      <w:r>
        <w:rPr>
          <w:rFonts w:ascii="Times New Roman" w:hAnsi="Times New Roman" w:cs="Times New Roman"/>
        </w:rPr>
        <w:t>90</w:t>
      </w:r>
      <w:r>
        <w:rPr>
          <w:rFonts w:ascii="Times New Roman" w:cs="Times New Roman"/>
        </w:rPr>
        <w:t>年代的降脂公共教育计划虽然被认为具有</w:t>
      </w:r>
      <w:del w:id="94" w:author="Administrator" w:date="2019-12-31T13:29:00Z">
        <w:r>
          <w:rPr>
            <w:rFonts w:ascii="Times New Roman" w:cs="Times New Roman"/>
          </w:rPr>
          <w:delText>较低</w:delText>
        </w:r>
      </w:del>
      <w:del w:id="95" w:author="HZS" w:date="2019-12-24T14:55:00Z">
        <w:r>
          <w:rPr>
            <w:rFonts w:ascii="Times New Roman" w:cs="Times New Roman" w:hint="eastAsia"/>
          </w:rPr>
          <w:delText>较</w:delText>
        </w:r>
      </w:del>
      <w:ins w:id="96" w:author="HZS" w:date="2019-12-24T14:55:00Z">
        <w:r>
          <w:rPr>
            <w:rFonts w:ascii="Times New Roman" w:cs="Times New Roman" w:hint="eastAsia"/>
          </w:rPr>
          <w:t>降</w:t>
        </w:r>
      </w:ins>
      <w:ins w:id="97" w:author="Administrator" w:date="2019-12-31T13:29:00Z">
        <w:r>
          <w:rPr>
            <w:rFonts w:ascii="Times New Roman" w:cs="Times New Roman"/>
          </w:rPr>
          <w:t>低</w:t>
        </w:r>
      </w:ins>
      <w:del w:id="98" w:author="HZS" w:date="2019-12-24T14:55:00Z">
        <w:r>
          <w:rPr>
            <w:rFonts w:ascii="Times New Roman" w:cs="Times New Roman"/>
          </w:rPr>
          <w:delText>的</w:delText>
        </w:r>
      </w:del>
      <w:r>
        <w:rPr>
          <w:rFonts w:ascii="Times New Roman" w:cs="Times New Roman"/>
        </w:rPr>
        <w:t>心血管死亡率</w:t>
      </w:r>
      <w:ins w:id="99" w:author="HZS" w:date="2019-12-24T14:55:00Z">
        <w:r>
          <w:rPr>
            <w:rFonts w:ascii="Times New Roman" w:cs="Times New Roman" w:hint="eastAsia"/>
          </w:rPr>
          <w:t>的效果</w:t>
        </w:r>
      </w:ins>
      <w:r>
        <w:rPr>
          <w:rFonts w:ascii="Times New Roman" w:cs="Times New Roman"/>
        </w:rPr>
        <w:t>，但也与饮食中碳水化合物的过度消费和西方文化中面临的肥胖流行病有关。</w:t>
      </w:r>
    </w:p>
    <w:p w14:paraId="0E04EE37" w14:textId="77777777" w:rsidR="00970176" w:rsidRDefault="008D6EE0">
      <w:pPr>
        <w:ind w:firstLineChars="200" w:firstLine="420"/>
        <w:rPr>
          <w:rFonts w:ascii="Times New Roman" w:hAnsi="Times New Roman" w:cs="Times New Roman"/>
        </w:rPr>
      </w:pPr>
      <w:r>
        <w:rPr>
          <w:rFonts w:ascii="Times New Roman" w:cs="Times New Roman"/>
        </w:rPr>
        <w:t>人们对膳食脂肪种类的日益认识，拓宽了对饱和脂肪酸和不饱和脂肪酸的科学理解。此</w:t>
      </w:r>
      <w:r>
        <w:rPr>
          <w:rFonts w:ascii="Times New Roman" w:cs="Times New Roman"/>
        </w:rPr>
        <w:lastRenderedPageBreak/>
        <w:t>外，研究人员将各种膳食脂肪的效力称为天然的健康因子。例如，地中海饮食中常见的单不饱和脂肪酸，除了对血脂有降低作用外，还能降低心血管风险，比如生成血压正常化的葡萄糖耐量。在冷水鱼中发现的高度不饱和</w:t>
      </w:r>
      <w:ins w:id="100" w:author="HZS" w:date="2019-12-25T11:03:00Z">
        <w:r>
          <w:rPr>
            <w:rFonts w:ascii="Times New Roman" w:hAnsi="Times New Roman" w:cs="Times New Roman" w:hint="eastAsia"/>
            <w:rPrChange w:id="101" w:author="HZS" w:date="2019-12-25T11:03:00Z">
              <w:rPr>
                <w:rFonts w:ascii="Times New Roman" w:eastAsiaTheme="majorEastAsia" w:hAnsiTheme="majorHAnsi" w:cs="Times New Roman" w:hint="eastAsia"/>
                <w:b/>
                <w:bCs/>
                <w:color w:val="2E74B5" w:themeColor="accent1" w:themeShade="BF"/>
                <w:kern w:val="0"/>
                <w:sz w:val="28"/>
                <w:szCs w:val="28"/>
              </w:rPr>
            </w:rPrChange>
          </w:rPr>
          <w:t>ω</w:t>
        </w:r>
      </w:ins>
      <w:r>
        <w:rPr>
          <w:rFonts w:ascii="Times New Roman" w:hAnsi="Times New Roman" w:cs="Times New Roman"/>
        </w:rPr>
        <w:t>-3</w:t>
      </w:r>
      <w:r>
        <w:rPr>
          <w:rFonts w:ascii="Times New Roman" w:cs="Times New Roman"/>
        </w:rPr>
        <w:t>脂肪酸可以减少炎症，调节精神功能，改变神经内分泌活动，降低心脏死亡率。在乳制品和牛肉中发现的一种不太常见的脂肪酸，共轭亚油酸</w:t>
      </w:r>
      <w:del w:id="102" w:author="Administrator" w:date="2019-12-31T13:29:00Z">
        <w:r>
          <w:rPr>
            <w:rFonts w:ascii="Times New Roman" w:hAnsi="Times New Roman" w:cs="Times New Roman"/>
          </w:rPr>
          <w:delText>(</w:delText>
        </w:r>
      </w:del>
      <w:ins w:id="103" w:author="HZS" w:date="2019-12-25T11:04:00Z">
        <w:r>
          <w:rPr>
            <w:rFonts w:ascii="Times New Roman" w:cs="Times New Roman" w:hint="eastAsia"/>
          </w:rPr>
          <w:t>（</w:t>
        </w:r>
        <w:r>
          <w:rPr>
            <w:rFonts w:ascii="Times New Roman" w:cs="Times New Roman"/>
          </w:rPr>
          <w:t xml:space="preserve">Conjugated linoleic acid, </w:t>
        </w:r>
        <w:r>
          <w:rPr>
            <w:rFonts w:ascii="Times New Roman" w:hAnsi="Times New Roman" w:cs="Times New Roman"/>
          </w:rPr>
          <w:t>CLA</w:t>
        </w:r>
      </w:ins>
      <w:del w:id="104" w:author="Administrator" w:date="2019-12-31T13:29:00Z">
        <w:r>
          <w:rPr>
            <w:rFonts w:ascii="Times New Roman" w:hAnsi="Times New Roman" w:cs="Times New Roman"/>
          </w:rPr>
          <w:delText>)</w:delText>
        </w:r>
      </w:del>
      <w:del w:id="105" w:author="Administrator" w:date="2019-12-31T13:44:00Z">
        <w:r>
          <w:rPr>
            <w:rFonts w:ascii="Times New Roman" w:cs="Times New Roman"/>
          </w:rPr>
          <w:delText>，</w:delText>
        </w:r>
      </w:del>
      <w:del w:id="106" w:author="Administrator" w:date="2019-12-31T13:29:00Z">
        <w:r>
          <w:rPr>
            <w:rFonts w:ascii="Times New Roman" w:cs="Times New Roman"/>
          </w:rPr>
          <w:delText>，</w:delText>
        </w:r>
      </w:del>
      <w:ins w:id="107" w:author="HZS" w:date="2019-12-25T11:04:00Z">
        <w:r>
          <w:rPr>
            <w:rFonts w:ascii="Times New Roman" w:cs="Times New Roman" w:hint="eastAsia"/>
          </w:rPr>
          <w:t>）</w:t>
        </w:r>
      </w:ins>
      <w:del w:id="108" w:author="HZS" w:date="2019-12-25T11:04:00Z">
        <w:r>
          <w:rPr>
            <w:rFonts w:ascii="Times New Roman" w:hAnsi="Times New Roman" w:cs="Times New Roman"/>
          </w:rPr>
          <w:delText>(CLA)</w:delText>
        </w:r>
      </w:del>
      <w:ins w:id="109" w:author="HZS" w:date="2019-12-25T11:04:00Z">
        <w:r>
          <w:rPr>
            <w:rFonts w:ascii="Times New Roman" w:cs="Times New Roman" w:hint="eastAsia"/>
          </w:rPr>
          <w:t>，</w:t>
        </w:r>
      </w:ins>
      <w:del w:id="110" w:author="HZS" w:date="2019-12-25T11:04:00Z">
        <w:r>
          <w:rPr>
            <w:rFonts w:ascii="Times New Roman" w:cs="Times New Roman"/>
          </w:rPr>
          <w:delText>，</w:delText>
        </w:r>
      </w:del>
      <w:r>
        <w:rPr>
          <w:rFonts w:ascii="Times New Roman" w:cs="Times New Roman"/>
        </w:rPr>
        <w:t>在动物模型中有显著改变身体成分的能力。这种类型的研究导致饮食建议和各种膳食脂肪补充剂的变化。传统营养是一门为人体提供基本营养的科学。然而，当营养，特别是能量物质的吸收超过身体的需求，甚至积累过多的能量消耗在体内需要更多的能量来处理多余的存储。人体拥有完善的营养传感和计数系统，在热量的吸收、储存和利用之间保持平衡。这形成了营养传感系统作为主要成分，</w:t>
      </w:r>
      <w:ins w:id="111" w:author="HZS" w:date="2019-12-25T11:05:00Z">
        <w:r>
          <w:rPr>
            <w:rFonts w:ascii="Times New Roman" w:cs="Times New Roman"/>
          </w:rPr>
          <w:t>通过钙通道，钠钾泵，自主神经系统</w:t>
        </w:r>
      </w:ins>
      <w:r>
        <w:rPr>
          <w:rFonts w:ascii="Times New Roman" w:cs="Times New Roman"/>
        </w:rPr>
        <w:t>吸收和控制营养</w:t>
      </w:r>
      <w:del w:id="112" w:author="HZS" w:date="2019-12-25T11:05:00Z">
        <w:r>
          <w:rPr>
            <w:rFonts w:ascii="Times New Roman" w:cs="Times New Roman"/>
          </w:rPr>
          <w:delText>通过钙通道，钠钾泵，自主神经系统</w:delText>
        </w:r>
      </w:del>
      <w:r>
        <w:rPr>
          <w:rFonts w:ascii="Times New Roman" w:cs="Times New Roman"/>
        </w:rPr>
        <w:t>。以哺乳动物雷帕霉素靶蛋白</w:t>
      </w:r>
      <w:ins w:id="113" w:author="HZS" w:date="2019-12-25T11:08:00Z">
        <w:r>
          <w:rPr>
            <w:rFonts w:ascii="Times New Roman" w:cs="Times New Roman" w:hint="eastAsia"/>
          </w:rPr>
          <w:t>（</w:t>
        </w:r>
        <w:r>
          <w:rPr>
            <w:rFonts w:ascii="Times New Roman" w:cs="Times New Roman"/>
          </w:rPr>
          <w:t>mammalian target of rapamycin</w:t>
        </w:r>
        <w:r>
          <w:rPr>
            <w:rFonts w:ascii="Times New Roman" w:cs="Times New Roman"/>
          </w:rPr>
          <w:t xml:space="preserve">, </w:t>
        </w:r>
        <w:r>
          <w:rPr>
            <w:rFonts w:ascii="Times New Roman" w:hAnsi="Times New Roman" w:cs="Times New Roman"/>
          </w:rPr>
          <w:t>mTOR</w:t>
        </w:r>
        <w:r>
          <w:rPr>
            <w:rFonts w:ascii="Times New Roman" w:cs="Times New Roman" w:hint="eastAsia"/>
          </w:rPr>
          <w:t>）</w:t>
        </w:r>
      </w:ins>
      <w:del w:id="114" w:author="HZS" w:date="2019-12-25T11:08:00Z">
        <w:r>
          <w:rPr>
            <w:rFonts w:ascii="Times New Roman" w:hAnsi="Times New Roman" w:cs="Times New Roman"/>
          </w:rPr>
          <w:delText>(mTOR)</w:delText>
        </w:r>
      </w:del>
      <w:r>
        <w:rPr>
          <w:rFonts w:ascii="Times New Roman" w:cs="Times New Roman"/>
        </w:rPr>
        <w:t>为主要成分的营养传感系统可以控制营养在体内的储存、分配和利用。紊乱的控制会导致代谢性疾病，甚至癌症。营养过剩与食欲紊乱密切相关。食欲控制依赖于饮食结构和生活方式、自主神经和胃肠粘膜传感系统以及食物中各种成分和相应受体之间的相互作用。因此，从各种资源对现代食品及其对健康的影响之间的相互关系进行研究，并</w:t>
      </w:r>
      <w:del w:id="115" w:author="HZS" w:date="2019-12-25T11:10:00Z">
        <w:r>
          <w:rPr>
            <w:rFonts w:ascii="Times New Roman" w:cs="Times New Roman"/>
          </w:rPr>
          <w:delText>有</w:delText>
        </w:r>
      </w:del>
      <w:r>
        <w:rPr>
          <w:rFonts w:ascii="Times New Roman" w:cs="Times New Roman"/>
        </w:rPr>
        <w:t>系统地提出这些认识，以便强调现代食品的不良影响和为健康生活所应采取的措施。</w:t>
      </w:r>
    </w:p>
    <w:p w14:paraId="6E337C5C" w14:textId="77777777" w:rsidR="00970176" w:rsidRDefault="008D6EE0">
      <w:pPr>
        <w:pStyle w:val="3"/>
        <w:rPr>
          <w:rFonts w:ascii="Times New Roman" w:hAnsi="Times New Roman" w:cs="Times New Roman"/>
        </w:rPr>
      </w:pPr>
      <w:bookmarkStart w:id="116" w:name="_Toc14991997"/>
      <w:r>
        <w:rPr>
          <w:rFonts w:ascii="Times New Roman" w:hAnsi="Times New Roman" w:cs="Times New Roman"/>
        </w:rPr>
        <w:t xml:space="preserve">1.1.2 </w:t>
      </w:r>
      <w:r>
        <w:rPr>
          <w:rFonts w:ascii="Times New Roman" w:cs="Times New Roman"/>
        </w:rPr>
        <w:t>现代饮食习惯</w:t>
      </w:r>
      <w:bookmarkEnd w:id="116"/>
    </w:p>
    <w:p w14:paraId="4836C118" w14:textId="77777777" w:rsidR="00970176" w:rsidRDefault="008D6EE0">
      <w:pPr>
        <w:ind w:firstLineChars="200" w:firstLine="420"/>
        <w:rPr>
          <w:rFonts w:ascii="Times New Roman" w:hAnsi="Times New Roman" w:cs="Times New Roman"/>
        </w:rPr>
      </w:pPr>
      <w:r>
        <w:rPr>
          <w:rFonts w:ascii="Times New Roman" w:cs="Times New Roman"/>
        </w:rPr>
        <w:t>基本营养，如碳水化合物、脂肪和蛋白质，是所有生命活动的基础。它们构成各种功能分子的</w:t>
      </w:r>
      <w:r>
        <w:rPr>
          <w:rFonts w:ascii="Times New Roman" w:cs="Times New Roman"/>
        </w:rPr>
        <w:t>碳骨架，并通过氧化分解提供能量。传统上，营养的主要目的是预防和治疗营养不足。然而，当营养充足或过量时，身体就面临着定量控制营养物质吸收和储存的问题。营养过剩，尤其是能量的吸收和储存，不仅会影响健康，还会引起许多疾病，如糖尿病、心血管疾病、肥胖、高血压和高血脂症。此外，营养过剩会降低生殖能力，并促进各种癌症的发生，这些癌症将严重影响人类的生活质量、生存和生殖。由于营养过剩，基于营养需求的营养学无法对日常生活中的营养摄入提出建议，因为营养吸收、能量储存和氧化能量供应控制因人而异。即使在进化过程中，营养体验似乎也</w:t>
      </w:r>
      <w:r>
        <w:rPr>
          <w:rFonts w:ascii="Times New Roman" w:cs="Times New Roman"/>
        </w:rPr>
        <w:t>记录在核小体和</w:t>
      </w:r>
      <w:r>
        <w:rPr>
          <w:rFonts w:ascii="Times New Roman" w:hAnsi="Times New Roman" w:cs="Times New Roman"/>
        </w:rPr>
        <w:t>DNA</w:t>
      </w:r>
      <w:r>
        <w:rPr>
          <w:rFonts w:ascii="Times New Roman" w:cs="Times New Roman"/>
        </w:rPr>
        <w:t>中，这涉及到营养感知、细胞通讯、代谢调节、基因表达和表观遗传修饰的方方面面。然而，摄取食物是人体的一项基本活动，也是能量的来源。</w:t>
      </w:r>
    </w:p>
    <w:p w14:paraId="779A904E" w14:textId="77777777" w:rsidR="00970176" w:rsidRDefault="008D6EE0">
      <w:pPr>
        <w:ind w:firstLineChars="200" w:firstLine="420"/>
        <w:rPr>
          <w:rFonts w:ascii="Times New Roman" w:hAnsi="Times New Roman" w:cs="Times New Roman"/>
        </w:rPr>
      </w:pPr>
      <w:r>
        <w:rPr>
          <w:rFonts w:ascii="Times New Roman" w:cs="Times New Roman"/>
        </w:rPr>
        <w:t>现代饮食与</w:t>
      </w:r>
      <w:ins w:id="117" w:author="HZS" w:date="2019-12-25T11:13:00Z">
        <w:r>
          <w:rPr>
            <w:rFonts w:ascii="Times New Roman" w:hint="eastAsia"/>
            <w:rPrChange w:id="118" w:author="Administrator" w:date="2019-12-31T13:44:00Z">
              <w:rPr>
                <w:rFonts w:ascii="Times New Roman" w:hAnsi="Times New Roman" w:hint="eastAsia"/>
              </w:rPr>
            </w:rPrChange>
          </w:rPr>
          <w:t>“</w:t>
        </w:r>
        <w:r>
          <w:rPr>
            <w:rFonts w:ascii="Times New Roman" w:cs="Times New Roman"/>
          </w:rPr>
          <w:t>垃圾食品</w:t>
        </w:r>
        <w:r>
          <w:rPr>
            <w:rFonts w:ascii="Times New Roman" w:cs="Times New Roman" w:hint="eastAsia"/>
          </w:rPr>
          <w:t>”</w:t>
        </w:r>
      </w:ins>
      <w:del w:id="119" w:author="HZS" w:date="2019-12-25T11:13:00Z">
        <w:r>
          <w:rPr>
            <w:rFonts w:ascii="Times New Roman" w:hAnsi="Times New Roman" w:cs="Times New Roman"/>
          </w:rPr>
          <w:delText>“</w:delText>
        </w:r>
        <w:r>
          <w:rPr>
            <w:rFonts w:ascii="Times New Roman" w:cs="Times New Roman"/>
          </w:rPr>
          <w:delText>垃圾食品</w:delText>
        </w:r>
        <w:r>
          <w:rPr>
            <w:rFonts w:ascii="Times New Roman" w:hAnsi="Times New Roman" w:cs="Times New Roman"/>
          </w:rPr>
          <w:delText>”</w:delText>
        </w:r>
      </w:del>
      <w:r>
        <w:rPr>
          <w:rFonts w:ascii="Times New Roman" w:cs="Times New Roman"/>
        </w:rPr>
        <w:t>有关，</w:t>
      </w:r>
      <w:ins w:id="120" w:author="HZS" w:date="2019-12-25T11:13:00Z">
        <w:r>
          <w:rPr>
            <w:rFonts w:ascii="Times New Roman" w:hint="eastAsia"/>
            <w:rPrChange w:id="121" w:author="Administrator" w:date="2019-12-31T13:44:00Z">
              <w:rPr>
                <w:rFonts w:ascii="Times New Roman" w:hAnsi="Times New Roman" w:hint="eastAsia"/>
              </w:rPr>
            </w:rPrChange>
          </w:rPr>
          <w:t>“</w:t>
        </w:r>
        <w:r>
          <w:rPr>
            <w:rFonts w:ascii="Times New Roman" w:cs="Times New Roman"/>
          </w:rPr>
          <w:t>垃圾食品</w:t>
        </w:r>
        <w:r>
          <w:rPr>
            <w:rFonts w:ascii="Times New Roman" w:cs="Times New Roman" w:hint="eastAsia"/>
          </w:rPr>
          <w:t>”</w:t>
        </w:r>
      </w:ins>
      <w:del w:id="122" w:author="HZS" w:date="2019-12-25T11:13:00Z">
        <w:r>
          <w:rPr>
            <w:rFonts w:ascii="Times New Roman" w:hAnsi="Times New Roman" w:cs="Times New Roman"/>
          </w:rPr>
          <w:delText>“</w:delText>
        </w:r>
        <w:r>
          <w:rPr>
            <w:rFonts w:ascii="Times New Roman" w:cs="Times New Roman"/>
          </w:rPr>
          <w:delText>垃圾食品</w:delText>
        </w:r>
        <w:r>
          <w:rPr>
            <w:rFonts w:ascii="Times New Roman" w:hAnsi="Times New Roman" w:cs="Times New Roman"/>
          </w:rPr>
          <w:delText>”</w:delText>
        </w:r>
      </w:del>
      <w:r>
        <w:rPr>
          <w:rFonts w:ascii="Times New Roman" w:cs="Times New Roman"/>
        </w:rPr>
        <w:t>就是指一种具有高热量的食物。这些高热量的食物，往往缺乏微量营养素，如碳水化合物、蛋白质、维生素、矿物质、氨基酸和纤维，但具有高能量</w:t>
      </w:r>
      <w:del w:id="123" w:author="Administrator" w:date="2019-12-31T13:29:00Z">
        <w:r>
          <w:rPr>
            <w:rFonts w:ascii="Times New Roman" w:hAnsi="Times New Roman" w:cs="Times New Roman"/>
          </w:rPr>
          <w:delText>(</w:delText>
        </w:r>
      </w:del>
      <w:ins w:id="124" w:author="HZS" w:date="2019-12-25T11:20:00Z">
        <w:r>
          <w:rPr>
            <w:rFonts w:ascii="Times New Roman" w:cs="Times New Roman" w:hint="eastAsia"/>
          </w:rPr>
          <w:t>（</w:t>
        </w:r>
        <w:r>
          <w:rPr>
            <w:rFonts w:ascii="Times New Roman" w:cs="Times New Roman"/>
          </w:rPr>
          <w:t>卡路里</w:t>
        </w:r>
      </w:ins>
      <w:del w:id="125" w:author="Administrator" w:date="2019-12-31T13:29:00Z">
        <w:r>
          <w:rPr>
            <w:rFonts w:ascii="Times New Roman" w:hAnsi="Times New Roman" w:cs="Times New Roman"/>
          </w:rPr>
          <w:delText>)</w:delText>
        </w:r>
        <w:r>
          <w:rPr>
            <w:rFonts w:ascii="Times New Roman" w:cs="Times New Roman"/>
          </w:rPr>
          <w:delText>。</w:delText>
        </w:r>
      </w:del>
      <w:ins w:id="126" w:author="HZS" w:date="2019-12-25T11:20:00Z">
        <w:r>
          <w:rPr>
            <w:rFonts w:ascii="Times New Roman" w:cs="Times New Roman" w:hint="eastAsia"/>
          </w:rPr>
          <w:t>）</w:t>
        </w:r>
      </w:ins>
      <w:del w:id="127" w:author="HZS" w:date="2019-12-25T11:20:00Z">
        <w:r>
          <w:rPr>
            <w:rFonts w:ascii="Times New Roman" w:hAnsi="Times New Roman" w:cs="Times New Roman"/>
          </w:rPr>
          <w:delText>(</w:delText>
        </w:r>
        <w:r>
          <w:rPr>
            <w:rFonts w:ascii="Times New Roman" w:cs="Times New Roman"/>
          </w:rPr>
          <w:delText>卡路里</w:delText>
        </w:r>
        <w:r>
          <w:rPr>
            <w:rFonts w:ascii="Times New Roman" w:hAnsi="Times New Roman" w:cs="Times New Roman"/>
          </w:rPr>
          <w:delText>)</w:delText>
        </w:r>
      </w:del>
      <w:ins w:id="128" w:author="HZS" w:date="2019-12-25T11:20:00Z">
        <w:r>
          <w:rPr>
            <w:rFonts w:ascii="Times New Roman" w:hAnsi="Times New Roman" w:cs="Times New Roman" w:hint="eastAsia"/>
          </w:rPr>
          <w:t>。</w:t>
        </w:r>
      </w:ins>
      <w:del w:id="129" w:author="HZS" w:date="2019-12-25T11:20:00Z">
        <w:r>
          <w:rPr>
            <w:rFonts w:ascii="Times New Roman" w:cs="Times New Roman"/>
          </w:rPr>
          <w:delText>。</w:delText>
        </w:r>
      </w:del>
      <w:r>
        <w:rPr>
          <w:rFonts w:ascii="Times New Roman" w:cs="Times New Roman"/>
        </w:rPr>
        <w:t>这些食物不含有保持人</w:t>
      </w:r>
      <w:del w:id="130" w:author="HZS" w:date="2019-12-25T11:20:00Z">
        <w:r>
          <w:rPr>
            <w:rFonts w:ascii="Times New Roman" w:cs="Times New Roman"/>
          </w:rPr>
          <w:delText>的</w:delText>
        </w:r>
      </w:del>
      <w:r>
        <w:rPr>
          <w:rFonts w:ascii="Times New Roman" w:cs="Times New Roman"/>
        </w:rPr>
        <w:t>身体健康所需要的营养。因此，这种营养价值较低的食物</w:t>
      </w:r>
      <w:del w:id="131" w:author="HZS" w:date="2019-12-25T11:20:00Z">
        <w:r>
          <w:rPr>
            <w:rFonts w:ascii="Times New Roman" w:cs="Times New Roman"/>
          </w:rPr>
          <w:delText>被认为</w:delText>
        </w:r>
      </w:del>
      <w:r>
        <w:rPr>
          <w:rFonts w:ascii="Times New Roman" w:cs="Times New Roman"/>
        </w:rPr>
        <w:t>是不健康的，可以称为垃圾食品。垃圾食品是一个非正式的术语，指的是一些被认为</w:t>
      </w:r>
      <w:ins w:id="132" w:author="HZS" w:date="2019-12-25T11:21:00Z">
        <w:r>
          <w:rPr>
            <w:rFonts w:ascii="Times New Roman" w:cs="Times New Roman" w:hint="eastAsia"/>
          </w:rPr>
          <w:t>含有</w:t>
        </w:r>
      </w:ins>
      <w:r>
        <w:rPr>
          <w:rFonts w:ascii="Times New Roman" w:cs="Times New Roman"/>
        </w:rPr>
        <w:t>很少或没有营养价值，但在经常食用时也有被认为</w:t>
      </w:r>
      <w:ins w:id="133" w:author="HZS" w:date="2019-12-25T11:22:00Z">
        <w:r>
          <w:rPr>
            <w:rFonts w:ascii="Times New Roman" w:cs="Times New Roman" w:hint="eastAsia"/>
          </w:rPr>
          <w:t>含有</w:t>
        </w:r>
      </w:ins>
      <w:r>
        <w:rPr>
          <w:rFonts w:ascii="Times New Roman" w:cs="Times New Roman"/>
        </w:rPr>
        <w:t>不健康的成分，或者被认为根本不健康的食品。</w:t>
      </w:r>
      <w:r>
        <w:rPr>
          <w:rFonts w:ascii="Times New Roman" w:hAnsi="Times New Roman" w:cs="Times New Roman"/>
        </w:rPr>
        <w:t>1972</w:t>
      </w:r>
      <w:r>
        <w:rPr>
          <w:rFonts w:ascii="Times New Roman" w:cs="Times New Roman"/>
        </w:rPr>
        <w:t>年，华盛顿特区科学中心主任迈克尔</w:t>
      </w:r>
      <w:r>
        <w:rPr>
          <w:rFonts w:ascii="Times New Roman" w:hAnsi="Times New Roman" w:cs="Times New Roman"/>
        </w:rPr>
        <w:t>•</w:t>
      </w:r>
      <w:r>
        <w:rPr>
          <w:rFonts w:ascii="Times New Roman" w:cs="Times New Roman"/>
        </w:rPr>
        <w:t>雅各布森出于公共利益的考虑，创造了</w:t>
      </w:r>
      <w:ins w:id="134" w:author="HZS" w:date="2019-12-25T11:25:00Z">
        <w:r>
          <w:rPr>
            <w:rFonts w:ascii="Times New Roman" w:hint="eastAsia"/>
            <w:rPrChange w:id="135" w:author="Administrator" w:date="2019-12-31T13:44:00Z">
              <w:rPr>
                <w:rFonts w:ascii="Times New Roman" w:hAnsi="Times New Roman" w:hint="eastAsia"/>
              </w:rPr>
            </w:rPrChange>
          </w:rPr>
          <w:t>“</w:t>
        </w:r>
        <w:r>
          <w:rPr>
            <w:rFonts w:ascii="Times New Roman" w:cs="Times New Roman"/>
          </w:rPr>
          <w:t>垃圾食品</w:t>
        </w:r>
        <w:r>
          <w:rPr>
            <w:rFonts w:ascii="Times New Roman" w:cs="Times New Roman" w:hint="eastAsia"/>
          </w:rPr>
          <w:t>”</w:t>
        </w:r>
      </w:ins>
      <w:del w:id="136" w:author="HZS" w:date="2019-12-25T11:25:00Z">
        <w:r>
          <w:rPr>
            <w:rFonts w:ascii="Times New Roman" w:hAnsi="Times New Roman" w:cs="Times New Roman"/>
          </w:rPr>
          <w:delText>“</w:delText>
        </w:r>
        <w:r>
          <w:rPr>
            <w:rFonts w:ascii="Times New Roman" w:cs="Times New Roman"/>
          </w:rPr>
          <w:delText>垃圾食品</w:delText>
        </w:r>
        <w:r>
          <w:rPr>
            <w:rFonts w:ascii="Times New Roman" w:hAnsi="Times New Roman" w:cs="Times New Roman"/>
          </w:rPr>
          <w:delText>”</w:delText>
        </w:r>
      </w:del>
      <w:r>
        <w:rPr>
          <w:rFonts w:ascii="Times New Roman" w:cs="Times New Roman"/>
        </w:rPr>
        <w:t>一词。是什么让这些食物被称为垃圾</w:t>
      </w:r>
      <w:ins w:id="137" w:author="HZS" w:date="2019-12-25T11:25:00Z">
        <w:r>
          <w:rPr>
            <w:rFonts w:ascii="Times New Roman" w:cs="Times New Roman" w:hint="eastAsia"/>
          </w:rPr>
          <w:t>食品</w:t>
        </w:r>
      </w:ins>
      <w:r>
        <w:rPr>
          <w:rFonts w:ascii="Times New Roman" w:cs="Times New Roman"/>
        </w:rPr>
        <w:t>？是它含有高含量的精制糖</w:t>
      </w:r>
      <w:del w:id="138" w:author="HZS" w:date="2019-12-25T11:25:00Z">
        <w:r>
          <w:rPr>
            <w:rFonts w:ascii="Times New Roman" w:hAnsi="Times New Roman" w:cs="Times New Roman" w:hint="eastAsia"/>
          </w:rPr>
          <w:delText>,</w:delText>
        </w:r>
      </w:del>
      <w:ins w:id="139" w:author="HZS" w:date="2019-12-25T11:25:00Z">
        <w:r>
          <w:rPr>
            <w:rFonts w:ascii="Times New Roman" w:cs="Times New Roman" w:hint="eastAsia"/>
          </w:rPr>
          <w:t>、</w:t>
        </w:r>
      </w:ins>
      <w:r>
        <w:rPr>
          <w:rFonts w:ascii="Times New Roman" w:cs="Times New Roman"/>
        </w:rPr>
        <w:t>白面粉</w:t>
      </w:r>
      <w:del w:id="140" w:author="HZS" w:date="2019-12-25T11:25:00Z">
        <w:r>
          <w:rPr>
            <w:rFonts w:ascii="Times New Roman" w:hAnsi="Times New Roman" w:cs="Times New Roman" w:hint="eastAsia"/>
          </w:rPr>
          <w:delText>,</w:delText>
        </w:r>
      </w:del>
      <w:ins w:id="141" w:author="HZS" w:date="2019-12-25T11:25:00Z">
        <w:r>
          <w:rPr>
            <w:rFonts w:ascii="Times New Roman" w:cs="Times New Roman" w:hint="eastAsia"/>
          </w:rPr>
          <w:t>、</w:t>
        </w:r>
      </w:ins>
      <w:r>
        <w:rPr>
          <w:rFonts w:ascii="Times New Roman" w:cs="Times New Roman"/>
        </w:rPr>
        <w:t>反式脂肪</w:t>
      </w:r>
      <w:del w:id="142" w:author="HZS" w:date="2019-12-25T11:25:00Z">
        <w:r>
          <w:rPr>
            <w:rFonts w:ascii="Times New Roman" w:cs="Times New Roman" w:hint="eastAsia"/>
          </w:rPr>
          <w:delText>和</w:delText>
        </w:r>
      </w:del>
      <w:ins w:id="143" w:author="HZS" w:date="2019-12-25T11:25:00Z">
        <w:r>
          <w:rPr>
            <w:rFonts w:ascii="Times New Roman" w:cs="Times New Roman" w:hint="eastAsia"/>
          </w:rPr>
          <w:t>、</w:t>
        </w:r>
      </w:ins>
      <w:r>
        <w:rPr>
          <w:rFonts w:ascii="Times New Roman" w:cs="Times New Roman"/>
        </w:rPr>
        <w:t>多不饱和脂肪</w:t>
      </w:r>
      <w:del w:id="144" w:author="HZS" w:date="2019-12-25T11:25:00Z">
        <w:r>
          <w:rPr>
            <w:rFonts w:ascii="Times New Roman" w:hAnsi="Times New Roman" w:cs="Times New Roman" w:hint="eastAsia"/>
          </w:rPr>
          <w:delText>,</w:delText>
        </w:r>
      </w:del>
      <w:ins w:id="145" w:author="HZS" w:date="2019-12-25T11:25:00Z">
        <w:r>
          <w:rPr>
            <w:rFonts w:ascii="Times New Roman" w:cs="Times New Roman" w:hint="eastAsia"/>
          </w:rPr>
          <w:t>、</w:t>
        </w:r>
      </w:ins>
      <w:r>
        <w:rPr>
          <w:rFonts w:ascii="Times New Roman" w:cs="Times New Roman"/>
        </w:rPr>
        <w:t>盐、味精等众多食品添加剂</w:t>
      </w:r>
      <w:ins w:id="146" w:author="HZS" w:date="2019-12-25T11:26:00Z">
        <w:r>
          <w:rPr>
            <w:rFonts w:ascii="Times New Roman" w:cs="Times New Roman" w:hint="eastAsia"/>
          </w:rPr>
          <w:t>，</w:t>
        </w:r>
      </w:ins>
      <w:del w:id="147" w:author="HZS" w:date="2019-12-25T11:26:00Z">
        <w:r>
          <w:rPr>
            <w:rFonts w:ascii="Times New Roman" w:cs="Times New Roman"/>
          </w:rPr>
          <w:delText>和柠檬黄</w:delText>
        </w:r>
      </w:del>
      <w:r>
        <w:rPr>
          <w:rFonts w:ascii="Times New Roman" w:cs="Times New Roman"/>
        </w:rPr>
        <w:t>同时缺乏蛋白质</w:t>
      </w:r>
      <w:del w:id="148" w:author="HZS" w:date="2019-12-25T11:26:00Z">
        <w:r>
          <w:rPr>
            <w:rFonts w:ascii="Times New Roman" w:hAnsi="Times New Roman" w:cs="Times New Roman" w:hint="eastAsia"/>
          </w:rPr>
          <w:delText>,</w:delText>
        </w:r>
      </w:del>
      <w:ins w:id="149" w:author="HZS" w:date="2019-12-25T11:26:00Z">
        <w:r>
          <w:rPr>
            <w:rFonts w:ascii="Times New Roman" w:cs="Times New Roman" w:hint="eastAsia"/>
          </w:rPr>
          <w:t>、</w:t>
        </w:r>
      </w:ins>
      <w:r>
        <w:rPr>
          <w:rFonts w:ascii="Times New Roman" w:cs="Times New Roman"/>
        </w:rPr>
        <w:t>维生素</w:t>
      </w:r>
      <w:del w:id="150" w:author="HZS" w:date="2019-12-25T11:26:00Z">
        <w:r>
          <w:rPr>
            <w:rFonts w:ascii="Times New Roman" w:hAnsi="Times New Roman" w:cs="Times New Roman" w:hint="eastAsia"/>
          </w:rPr>
          <w:delText>,</w:delText>
        </w:r>
      </w:del>
      <w:ins w:id="151" w:author="HZS" w:date="2019-12-25T11:26:00Z">
        <w:r>
          <w:rPr>
            <w:rFonts w:ascii="Times New Roman" w:cs="Times New Roman" w:hint="eastAsia"/>
          </w:rPr>
          <w:t>、</w:t>
        </w:r>
      </w:ins>
      <w:del w:id="152" w:author="HZS" w:date="2019-12-25T11:26:00Z">
        <w:r>
          <w:rPr>
            <w:rFonts w:ascii="Times New Roman" w:cs="Times New Roman" w:hint="eastAsia"/>
          </w:rPr>
          <w:delText>健康至关重要的</w:delText>
        </w:r>
      </w:del>
      <w:ins w:id="153" w:author="HZS" w:date="2019-12-25T11:26:00Z">
        <w:r>
          <w:rPr>
            <w:rFonts w:ascii="Times New Roman" w:cs="Times New Roman" w:hint="eastAsia"/>
          </w:rPr>
          <w:t>、</w:t>
        </w:r>
      </w:ins>
      <w:r>
        <w:rPr>
          <w:rFonts w:ascii="Times New Roman" w:cs="Times New Roman"/>
        </w:rPr>
        <w:t>矿物质</w:t>
      </w:r>
      <w:del w:id="154" w:author="HZS" w:date="2019-12-25T11:26:00Z">
        <w:r>
          <w:rPr>
            <w:rFonts w:ascii="Times New Roman" w:hAnsi="Times New Roman" w:cs="Times New Roman" w:hint="eastAsia"/>
          </w:rPr>
          <w:delText>,</w:delText>
        </w:r>
      </w:del>
      <w:ins w:id="155" w:author="HZS" w:date="2019-12-25T11:26:00Z">
        <w:r>
          <w:rPr>
            <w:rFonts w:ascii="Times New Roman" w:hAnsi="Times New Roman" w:cs="Times New Roman" w:hint="eastAsia"/>
          </w:rPr>
          <w:t>和</w:t>
        </w:r>
      </w:ins>
      <w:r>
        <w:rPr>
          <w:rFonts w:ascii="Times New Roman" w:cs="Times New Roman"/>
        </w:rPr>
        <w:t>纤维等</w:t>
      </w:r>
      <w:del w:id="156" w:author="HZS" w:date="2019-12-25T11:26:00Z">
        <w:r>
          <w:rPr>
            <w:rFonts w:ascii="Times New Roman" w:cs="Times New Roman" w:hint="eastAsia"/>
          </w:rPr>
          <w:delText>属性</w:delText>
        </w:r>
      </w:del>
      <w:ins w:id="157" w:author="HZS" w:date="2019-12-25T11:26:00Z">
        <w:r>
          <w:rPr>
            <w:rFonts w:ascii="Times New Roman" w:cs="Times New Roman" w:hint="eastAsia"/>
          </w:rPr>
          <w:t>成分</w:t>
        </w:r>
      </w:ins>
      <w:r>
        <w:rPr>
          <w:rFonts w:ascii="Times New Roman" w:cs="Times New Roman"/>
        </w:rPr>
        <w:t>。这些食物几乎没有产生维生素的酶、矿物质，但含有高热量的成分。一种高脂肪、高钠、高糖、高热量</w:t>
      </w:r>
      <w:ins w:id="158" w:author="HZS" w:date="2019-12-25T11:28:00Z">
        <w:r>
          <w:rPr>
            <w:rFonts w:ascii="Times New Roman" w:cs="Times New Roman" w:hint="eastAsia"/>
          </w:rPr>
          <w:t>，</w:t>
        </w:r>
      </w:ins>
      <w:r>
        <w:rPr>
          <w:rFonts w:ascii="Times New Roman" w:cs="Times New Roman"/>
        </w:rPr>
        <w:t>但毫无营养价值的食物通常被称为垃圾食品，现在这一代人已经将其作为现代饮食加以适应。相反，垃圾食品很容易携带</w:t>
      </w:r>
      <w:del w:id="159" w:author="HZS" w:date="2019-12-25T11:29:00Z">
        <w:r>
          <w:rPr>
            <w:rFonts w:ascii="Times New Roman" w:cs="Times New Roman" w:hint="eastAsia"/>
          </w:rPr>
          <w:delText>，</w:delText>
        </w:r>
      </w:del>
      <w:ins w:id="160" w:author="HZS" w:date="2019-12-25T11:29:00Z">
        <w:r>
          <w:rPr>
            <w:rFonts w:ascii="Times New Roman" w:cs="Times New Roman" w:hint="eastAsia"/>
          </w:rPr>
          <w:t>、</w:t>
        </w:r>
      </w:ins>
      <w:r>
        <w:rPr>
          <w:rFonts w:ascii="Times New Roman" w:cs="Times New Roman"/>
        </w:rPr>
        <w:t>购买和消费。一般来说，现代饮食通过添加食品添加剂和颜色</w:t>
      </w:r>
      <w:ins w:id="161" w:author="HZS" w:date="2019-12-25T11:29:00Z">
        <w:r>
          <w:rPr>
            <w:rFonts w:ascii="Times New Roman" w:cs="Times New Roman" w:hint="eastAsia"/>
          </w:rPr>
          <w:t>，</w:t>
        </w:r>
      </w:ins>
      <w:r>
        <w:rPr>
          <w:rFonts w:ascii="Times New Roman" w:cs="Times New Roman"/>
        </w:rPr>
        <w:t>来增加风味、质地和延长货架期，从而获得非常吸引人的外观。</w:t>
      </w:r>
    </w:p>
    <w:p w14:paraId="7F9EF153" w14:textId="77777777" w:rsidR="00970176" w:rsidRDefault="008D6EE0">
      <w:pPr>
        <w:ind w:firstLineChars="200" w:firstLine="420"/>
        <w:rPr>
          <w:rFonts w:ascii="Times New Roman" w:hAnsi="Times New Roman" w:cs="Times New Roman"/>
        </w:rPr>
      </w:pPr>
      <w:del w:id="162" w:author="HZS" w:date="2019-12-25T11:22:00Z">
        <w:r>
          <w:rPr>
            <w:rFonts w:ascii="Times New Roman" w:cs="Times New Roman" w:hint="eastAsia"/>
          </w:rPr>
          <w:delText>最近的</w:delText>
        </w:r>
      </w:del>
      <w:ins w:id="163" w:author="HZS" w:date="2019-12-25T11:22:00Z">
        <w:r>
          <w:rPr>
            <w:rFonts w:ascii="Times New Roman" w:cs="Times New Roman" w:hint="eastAsia"/>
          </w:rPr>
          <w:t>这些</w:t>
        </w:r>
      </w:ins>
      <w:r>
        <w:rPr>
          <w:rFonts w:ascii="Times New Roman" w:cs="Times New Roman"/>
        </w:rPr>
        <w:t>变化和趋势在食物</w:t>
      </w:r>
      <w:del w:id="164" w:author="HZS" w:date="2019-12-25T11:48:00Z">
        <w:r>
          <w:rPr>
            <w:rFonts w:ascii="Times New Roman" w:cs="Times New Roman" w:hint="eastAsia"/>
          </w:rPr>
          <w:delText>，</w:delText>
        </w:r>
      </w:del>
      <w:ins w:id="165" w:author="HZS" w:date="2019-12-25T11:48:00Z">
        <w:r>
          <w:rPr>
            <w:rFonts w:ascii="Times New Roman" w:cs="Times New Roman" w:hint="eastAsia"/>
          </w:rPr>
          <w:t>、</w:t>
        </w:r>
      </w:ins>
      <w:r>
        <w:rPr>
          <w:rFonts w:ascii="Times New Roman" w:cs="Times New Roman"/>
        </w:rPr>
        <w:t>营养</w:t>
      </w:r>
      <w:del w:id="166" w:author="HZS" w:date="2019-12-25T11:48:00Z">
        <w:r>
          <w:rPr>
            <w:rFonts w:ascii="Times New Roman" w:cs="Times New Roman" w:hint="eastAsia"/>
          </w:rPr>
          <w:delText>，</w:delText>
        </w:r>
      </w:del>
      <w:ins w:id="167" w:author="HZS" w:date="2019-12-25T11:48:00Z">
        <w:r>
          <w:rPr>
            <w:rFonts w:ascii="Times New Roman" w:cs="Times New Roman" w:hint="eastAsia"/>
          </w:rPr>
          <w:t>、</w:t>
        </w:r>
      </w:ins>
      <w:r>
        <w:rPr>
          <w:rFonts w:ascii="Times New Roman" w:cs="Times New Roman"/>
        </w:rPr>
        <w:t>体力活动</w:t>
      </w:r>
      <w:del w:id="168" w:author="HZS" w:date="2019-12-25T11:48:00Z">
        <w:r>
          <w:rPr>
            <w:rFonts w:ascii="Times New Roman" w:cs="Times New Roman" w:hint="eastAsia"/>
          </w:rPr>
          <w:delText>，</w:delText>
        </w:r>
      </w:del>
      <w:ins w:id="169" w:author="HZS" w:date="2019-12-25T11:48:00Z">
        <w:r>
          <w:rPr>
            <w:rFonts w:ascii="Times New Roman" w:cs="Times New Roman" w:hint="eastAsia"/>
          </w:rPr>
          <w:t>、</w:t>
        </w:r>
      </w:ins>
      <w:r>
        <w:rPr>
          <w:rFonts w:ascii="Times New Roman" w:cs="Times New Roman"/>
        </w:rPr>
        <w:t>超重和肥胖方面都有所体现。人</w:t>
      </w:r>
      <w:r>
        <w:rPr>
          <w:rFonts w:ascii="Times New Roman" w:cs="Times New Roman"/>
        </w:rPr>
        <w:lastRenderedPageBreak/>
        <w:t>们的饮食反映了他们生活的时代和环境。直到最近的历史上，城市工业的生活方式才有了发展，许多</w:t>
      </w:r>
      <w:ins w:id="170" w:author="HZS" w:date="2019-12-25T11:51:00Z">
        <w:r>
          <w:rPr>
            <w:rFonts w:ascii="Times New Roman" w:cs="Times New Roman" w:hint="eastAsia"/>
          </w:rPr>
          <w:t>或者说</w:t>
        </w:r>
      </w:ins>
      <w:del w:id="171" w:author="HZS" w:date="2019-12-25T11:51:00Z">
        <w:r>
          <w:rPr>
            <w:rFonts w:ascii="Times New Roman" w:cs="Times New Roman"/>
          </w:rPr>
          <w:delText>或</w:delText>
        </w:r>
      </w:del>
      <w:r>
        <w:rPr>
          <w:rFonts w:ascii="Times New Roman" w:cs="Times New Roman"/>
        </w:rPr>
        <w:t>大多数人生活在城镇而不是农村。在许多亚洲和非洲国家，大多数人仍然生活在农村社区，大多数国家的农民</w:t>
      </w:r>
      <w:del w:id="172" w:author="HZS" w:date="2019-12-25T11:21:00Z">
        <w:r>
          <w:rPr>
            <w:rFonts w:ascii="Times New Roman" w:hAnsi="Times New Roman" w:cs="Times New Roman"/>
          </w:rPr>
          <w:delText xml:space="preserve">- </w:delText>
        </w:r>
      </w:del>
      <w:del w:id="173" w:author="Administrator" w:date="2019-12-31T13:44:00Z">
        <w:r>
          <w:rPr>
            <w:rFonts w:ascii="Times New Roman" w:hAnsi="Times New Roman" w:cs="Times New Roman"/>
          </w:rPr>
          <w:delText>-</w:delText>
        </w:r>
      </w:del>
      <w:del w:id="174" w:author="Administrator" w:date="2019-12-31T13:29:00Z">
        <w:r>
          <w:rPr>
            <w:rFonts w:ascii="Times New Roman" w:hAnsi="Times New Roman" w:cs="Times New Roman"/>
          </w:rPr>
          <w:delText>-</w:delText>
        </w:r>
      </w:del>
      <w:del w:id="175" w:author="HZS" w:date="2019-12-25T11:21:00Z">
        <w:r>
          <w:rPr>
            <w:rFonts w:ascii="Times New Roman" w:hAnsi="Times New Roman" w:cs="Times New Roman"/>
          </w:rPr>
          <w:delText>-</w:delText>
        </w:r>
      </w:del>
      <w:ins w:id="176" w:author="HZS" w:date="2019-12-25T11:22:00Z">
        <w:r>
          <w:rPr>
            <w:rFonts w:ascii="Times New Roman" w:hAnsi="Times New Roman" w:cs="Times New Roman"/>
          </w:rPr>
          <w:t>-</w:t>
        </w:r>
      </w:ins>
      <w:r>
        <w:rPr>
          <w:rFonts w:ascii="Times New Roman" w:cs="Times New Roman"/>
        </w:rPr>
        <w:t>农业和城市</w:t>
      </w:r>
      <w:del w:id="177" w:author="Administrator" w:date="2019-12-31T13:44:00Z">
        <w:r>
          <w:rPr>
            <w:rFonts w:ascii="Times New Roman" w:hAnsi="Times New Roman" w:cs="Times New Roman"/>
          </w:rPr>
          <w:delText>-</w:delText>
        </w:r>
      </w:del>
      <w:del w:id="178" w:author="Administrator" w:date="2019-12-31T13:29:00Z">
        <w:r>
          <w:rPr>
            <w:rFonts w:ascii="Times New Roman" w:hAnsi="Times New Roman" w:cs="Times New Roman"/>
          </w:rPr>
          <w:delText>-</w:delText>
        </w:r>
      </w:del>
      <w:ins w:id="179" w:author="HZS" w:date="2019-12-25T11:22:00Z">
        <w:r>
          <w:rPr>
            <w:rFonts w:ascii="Times New Roman" w:cs="Times New Roman" w:hint="eastAsia"/>
          </w:rPr>
          <w:t>-</w:t>
        </w:r>
      </w:ins>
      <w:del w:id="180" w:author="HZS" w:date="2019-12-25T11:21:00Z">
        <w:r>
          <w:rPr>
            <w:rFonts w:ascii="Times New Roman" w:hAnsi="Times New Roman" w:cs="Times New Roman"/>
          </w:rPr>
          <w:delText>- -</w:delText>
        </w:r>
      </w:del>
      <w:r>
        <w:rPr>
          <w:rFonts w:ascii="Times New Roman" w:cs="Times New Roman"/>
        </w:rPr>
        <w:t>工业生活方式仍然共存。随着各国日益城市化和工业化，这种格局变化</w:t>
      </w:r>
      <w:ins w:id="181" w:author="HZS" w:date="2019-12-25T11:51:00Z">
        <w:r>
          <w:rPr>
            <w:rFonts w:ascii="Times New Roman" w:cs="Times New Roman" w:hint="eastAsia"/>
          </w:rPr>
          <w:t>会</w:t>
        </w:r>
      </w:ins>
      <w:r>
        <w:rPr>
          <w:rFonts w:ascii="Times New Roman" w:cs="Times New Roman"/>
        </w:rPr>
        <w:t>非常迅速。不同的食物系统和饮食是这些不同生活方式的一部分，影响着人们的身体活动水平，他们的身体组成和体格，他们的预期寿命，以及疾病的模式，包括癌症。随着城市化和工业化生活方式的转变，人口变得更</w:t>
      </w:r>
      <w:del w:id="182" w:author="HZS" w:date="2019-12-25T11:52:00Z">
        <w:r>
          <w:rPr>
            <w:rFonts w:ascii="Times New Roman" w:cs="Times New Roman"/>
          </w:rPr>
          <w:delText>高、更重</w:delText>
        </w:r>
      </w:del>
      <w:ins w:id="183" w:author="HZS" w:date="2019-12-25T11:52:00Z">
        <w:r>
          <w:rPr>
            <w:rFonts w:ascii="Times New Roman" w:cs="Times New Roman" w:hint="eastAsia"/>
          </w:rPr>
          <w:t>多</w:t>
        </w:r>
      </w:ins>
      <w:r>
        <w:rPr>
          <w:rFonts w:ascii="Times New Roman" w:cs="Times New Roman"/>
        </w:rPr>
        <w:t>，他们的预期寿命增加了，他们通常得到充分的营养</w:t>
      </w:r>
      <w:del w:id="184" w:author="HZS" w:date="2019-12-25T11:50:00Z">
        <w:r>
          <w:rPr>
            <w:rFonts w:ascii="Times New Roman" w:hAnsi="Times New Roman" w:cs="Times New Roman"/>
          </w:rPr>
          <w:delText>(</w:delText>
        </w:r>
        <w:r>
          <w:rPr>
            <w:rFonts w:ascii="Times New Roman" w:cs="Times New Roman"/>
          </w:rPr>
          <w:delText>尽管贫穷，甚至贫困，在大多数大城市仍然是一个主要问题</w:delText>
        </w:r>
        <w:r>
          <w:rPr>
            <w:rFonts w:ascii="Times New Roman" w:hAnsi="Times New Roman" w:cs="Times New Roman"/>
          </w:rPr>
          <w:delText>)</w:delText>
        </w:r>
      </w:del>
      <w:r>
        <w:rPr>
          <w:rFonts w:ascii="Times New Roman" w:cs="Times New Roman"/>
        </w:rPr>
        <w:t>。另一方面，城</w:t>
      </w:r>
      <w:r>
        <w:rPr>
          <w:rFonts w:ascii="Times New Roman" w:cs="Times New Roman"/>
        </w:rPr>
        <w:t>市人口患肥胖症、</w:t>
      </w:r>
      <w:r>
        <w:rPr>
          <w:rFonts w:ascii="Times New Roman" w:hAnsi="Times New Roman" w:cs="Times New Roman"/>
        </w:rPr>
        <w:t>2</w:t>
      </w:r>
      <w:r>
        <w:rPr>
          <w:rFonts w:ascii="Times New Roman" w:cs="Times New Roman"/>
        </w:rPr>
        <w:t>型糖尿病、冠心病等慢性病以及癌症的风险也在增加。</w:t>
      </w:r>
    </w:p>
    <w:p w14:paraId="0F9CFA10" w14:textId="77777777" w:rsidR="00970176" w:rsidRDefault="008D6EE0">
      <w:pPr>
        <w:pStyle w:val="3"/>
        <w:rPr>
          <w:rFonts w:ascii="Times New Roman" w:hAnsi="Times New Roman" w:cs="Times New Roman"/>
        </w:rPr>
      </w:pPr>
      <w:bookmarkStart w:id="185" w:name="_Toc14991998"/>
      <w:r>
        <w:rPr>
          <w:rFonts w:ascii="Times New Roman" w:hAnsi="Times New Roman" w:cs="Times New Roman"/>
        </w:rPr>
        <w:t xml:space="preserve">1.1.3 </w:t>
      </w:r>
      <w:r>
        <w:rPr>
          <w:rFonts w:ascii="Times New Roman" w:cs="Times New Roman"/>
        </w:rPr>
        <w:t>人类健康</w:t>
      </w:r>
      <w:bookmarkEnd w:id="185"/>
    </w:p>
    <w:p w14:paraId="1431E380" w14:textId="77777777" w:rsidR="00970176" w:rsidRDefault="008D6EE0">
      <w:pPr>
        <w:ind w:firstLineChars="200" w:firstLine="420"/>
        <w:rPr>
          <w:rFonts w:ascii="Times New Roman" w:hAnsi="Times New Roman" w:cs="Times New Roman"/>
        </w:rPr>
      </w:pPr>
      <w:r>
        <w:rPr>
          <w:rFonts w:ascii="Times New Roman" w:cs="Times New Roman"/>
        </w:rPr>
        <w:t>健康不仅仅意味着</w:t>
      </w:r>
      <w:ins w:id="186" w:author="HZS" w:date="2019-12-25T11:50:00Z">
        <w:r>
          <w:rPr>
            <w:rFonts w:ascii="Times New Roman" w:hint="eastAsia"/>
            <w:rPrChange w:id="187" w:author="Administrator" w:date="2019-12-31T13:44:00Z">
              <w:rPr>
                <w:rFonts w:ascii="Times New Roman" w:hAnsi="Times New Roman" w:hint="eastAsia"/>
              </w:rPr>
            </w:rPrChange>
          </w:rPr>
          <w:t>“</w:t>
        </w:r>
        <w:r>
          <w:rPr>
            <w:rFonts w:ascii="Times New Roman" w:cs="Times New Roman"/>
          </w:rPr>
          <w:t>没有疾病</w:t>
        </w:r>
      </w:ins>
      <w:del w:id="188" w:author="Administrator" w:date="2019-12-31T13:29:00Z">
        <w:r>
          <w:rPr>
            <w:rFonts w:ascii="Times New Roman" w:hAnsi="Times New Roman" w:cs="Times New Roman"/>
          </w:rPr>
          <w:delText>”</w:delText>
        </w:r>
      </w:del>
      <w:ins w:id="189" w:author="HZS" w:date="2019-12-25T11:50:00Z">
        <w:r>
          <w:rPr>
            <w:rFonts w:ascii="Times New Roman" w:cs="Times New Roman" w:hint="eastAsia"/>
          </w:rPr>
          <w:t>”</w:t>
        </w:r>
      </w:ins>
      <w:del w:id="190" w:author="HZS" w:date="2019-12-25T11:50:00Z">
        <w:r>
          <w:rPr>
            <w:rFonts w:ascii="Times New Roman" w:hAnsi="Times New Roman" w:cs="Times New Roman"/>
          </w:rPr>
          <w:delText>“</w:delText>
        </w:r>
        <w:r>
          <w:rPr>
            <w:rFonts w:ascii="Times New Roman" w:cs="Times New Roman"/>
          </w:rPr>
          <w:delText>没有疾病</w:delText>
        </w:r>
        <w:r>
          <w:rPr>
            <w:rFonts w:ascii="Times New Roman" w:hAnsi="Times New Roman" w:cs="Times New Roman"/>
          </w:rPr>
          <w:delText>”</w:delText>
        </w:r>
      </w:del>
      <w:r>
        <w:rPr>
          <w:rFonts w:ascii="Times New Roman" w:cs="Times New Roman"/>
        </w:rPr>
        <w:t>或</w:t>
      </w:r>
      <w:del w:id="191" w:author="HZS" w:date="2019-12-25T11:50:00Z">
        <w:r>
          <w:rPr>
            <w:rFonts w:ascii="Times New Roman" w:hAnsi="Times New Roman" w:cs="Times New Roman" w:hint="eastAsia"/>
          </w:rPr>
          <w:delText>“</w:delText>
        </w:r>
      </w:del>
      <w:ins w:id="192" w:author="HZS" w:date="2019-12-25T11:50:00Z">
        <w:r>
          <w:rPr>
            <w:rFonts w:ascii="Times New Roman" w:hint="eastAsia"/>
            <w:rPrChange w:id="193" w:author="Administrator" w:date="2019-12-31T13:44:00Z">
              <w:rPr>
                <w:rFonts w:ascii="Times New Roman" w:hAnsi="Times New Roman" w:hint="eastAsia"/>
              </w:rPr>
            </w:rPrChange>
          </w:rPr>
          <w:t>“</w:t>
        </w:r>
        <w:r>
          <w:rPr>
            <w:rFonts w:ascii="Times New Roman" w:cs="Times New Roman"/>
          </w:rPr>
          <w:t>身体健康</w:t>
        </w:r>
        <w:r>
          <w:rPr>
            <w:rFonts w:ascii="Times New Roman" w:hint="eastAsia"/>
            <w:rPrChange w:id="194" w:author="Administrator" w:date="2019-12-31T13:44:00Z">
              <w:rPr>
                <w:rFonts w:ascii="Times New Roman" w:hAnsi="Times New Roman" w:hint="eastAsia"/>
              </w:rPr>
            </w:rPrChange>
          </w:rPr>
          <w:t>”</w:t>
        </w:r>
      </w:ins>
      <w:ins w:id="195" w:author="Administrator" w:date="2019-12-31T13:29:00Z">
        <w:r>
          <w:rPr>
            <w:rFonts w:ascii="Times New Roman" w:cs="Times New Roman"/>
          </w:rPr>
          <w:t>。</w:t>
        </w:r>
      </w:ins>
      <w:del w:id="196" w:author="HZS" w:date="2019-12-25T11:50:00Z">
        <w:r>
          <w:rPr>
            <w:rFonts w:ascii="Times New Roman" w:cs="Times New Roman"/>
          </w:rPr>
          <w:delText>身体健康</w:delText>
        </w:r>
        <w:r>
          <w:rPr>
            <w:rFonts w:ascii="Times New Roman" w:hAnsi="Times New Roman" w:cs="Times New Roman"/>
          </w:rPr>
          <w:delText>”</w:delText>
        </w:r>
      </w:del>
      <w:del w:id="197" w:author="Administrator" w:date="2019-12-31T13:29:00Z">
        <w:r>
          <w:rPr>
            <w:rFonts w:ascii="Times New Roman" w:cs="Times New Roman"/>
          </w:rPr>
          <w:delText>。</w:delText>
        </w:r>
      </w:del>
      <w:r>
        <w:rPr>
          <w:rFonts w:ascii="Times New Roman" w:cs="Times New Roman"/>
        </w:rPr>
        <w:t>它可以被定义为一种完全的身体、精神和社会健康的状态。当人们身体健康时，他们的工作效率会更高。这提高了生产力，带来了经济繁荣。健康还能延长人们的寿命，降低婴儿和产妇死亡率。均衡的饮食、个人卫生和有规律的运动对保持健康非常重要。对疾病及其对不同身体功能的影响的认识、对传染病的免疫接种、适当处理废物、控制病媒和维持卫生的食品和水资源是实现良好健康的必要条件。疾病可大致分为传染性和非传染性。容易从一个人传染给另一个人的疾病叫做传染病。传染病是很常见的，我们每个人都有这样或那样的时候。有些传染病如艾滋病是致命的。在非</w:t>
      </w:r>
      <w:r>
        <w:rPr>
          <w:rFonts w:ascii="Times New Roman" w:cs="Times New Roman"/>
        </w:rPr>
        <w:t>传染性疾病中，癌症是死亡的主要原因。滥用药物和酒精也对我们的健康产生不利影响。由于全球化的影响，现代饮食已经瓜分了第三世界。它是发达国家和发展中国家生活中不可或缺的一部分，随之而来的是肥胖和相关问题的大量增加。食用这些垃圾食品的关键是要适度，偶尔食用，最好是少量食用。与垃圾食品相对应的健康食品</w:t>
      </w:r>
      <w:del w:id="198" w:author="HZS" w:date="2019-12-25T11:48:00Z">
        <w:r>
          <w:rPr>
            <w:rFonts w:ascii="Times New Roman" w:hAnsi="Times New Roman" w:cs="Times New Roman"/>
          </w:rPr>
          <w:delText>[15]</w:delText>
        </w:r>
      </w:del>
      <w:r>
        <w:rPr>
          <w:rFonts w:ascii="Times New Roman" w:cs="Times New Roman"/>
        </w:rPr>
        <w:t>并非不可能。然而，人们必须注意垃圾食品的诱惑是如此强大，以致于人会上瘾。</w:t>
      </w:r>
    </w:p>
    <w:p w14:paraId="58F15501" w14:textId="77777777" w:rsidR="00970176" w:rsidRDefault="008D6EE0">
      <w:pPr>
        <w:ind w:firstLineChars="200" w:firstLine="420"/>
        <w:rPr>
          <w:rFonts w:ascii="Times New Roman" w:hAnsi="Times New Roman" w:cs="Times New Roman"/>
        </w:rPr>
      </w:pPr>
      <w:r>
        <w:rPr>
          <w:rFonts w:ascii="Times New Roman" w:cs="Times New Roman"/>
        </w:rPr>
        <w:t>关于现代饮食与健康的关系，必须解决以下四个关键问题</w:t>
      </w:r>
      <w:del w:id="199" w:author="Administrator" w:date="2019-12-31T13:44:00Z">
        <w:r>
          <w:rPr>
            <w:rFonts w:ascii="Times New Roman" w:hAnsi="Times New Roman" w:cs="Times New Roman"/>
          </w:rPr>
          <w:delText>:(</w:delText>
        </w:r>
      </w:del>
      <w:del w:id="200" w:author="Administrator" w:date="2019-12-31T13:29:00Z">
        <w:r>
          <w:rPr>
            <w:rFonts w:ascii="Times New Roman" w:hAnsi="Times New Roman" w:cs="Times New Roman"/>
          </w:rPr>
          <w:delText>:(</w:delText>
        </w:r>
      </w:del>
      <w:del w:id="201" w:author="HZS" w:date="2019-12-25T11:49:00Z">
        <w:r>
          <w:rPr>
            <w:rFonts w:ascii="Times New Roman" w:hAnsi="Times New Roman" w:cs="Times New Roman" w:hint="eastAsia"/>
          </w:rPr>
          <w:delText>:</w:delText>
        </w:r>
      </w:del>
      <w:ins w:id="202" w:author="HZS" w:date="2019-12-25T11:49:00Z">
        <w:r>
          <w:rPr>
            <w:rFonts w:ascii="Times New Roman" w:cs="Times New Roman" w:hint="eastAsia"/>
          </w:rPr>
          <w:t>：</w:t>
        </w:r>
      </w:ins>
      <w:del w:id="203" w:author="HZS" w:date="2019-12-25T11:49:00Z">
        <w:r>
          <w:rPr>
            <w:rFonts w:ascii="Times New Roman" w:hAnsi="Times New Roman" w:cs="Times New Roman" w:hint="eastAsia"/>
          </w:rPr>
          <w:delText>(1)</w:delText>
        </w:r>
      </w:del>
      <w:ins w:id="204" w:author="HZS" w:date="2019-12-25T11:49:00Z">
        <w:r>
          <w:rPr>
            <w:rFonts w:ascii="Times New Roman" w:cs="Times New Roman" w:hint="eastAsia"/>
          </w:rPr>
          <w:t>（</w:t>
        </w:r>
        <w:r>
          <w:rPr>
            <w:rFonts w:ascii="Times New Roman" w:cs="Times New Roman" w:hint="eastAsia"/>
          </w:rPr>
          <w:t>1</w:t>
        </w:r>
        <w:r>
          <w:rPr>
            <w:rFonts w:ascii="Times New Roman" w:cs="Times New Roman" w:hint="eastAsia"/>
          </w:rPr>
          <w:t>）</w:t>
        </w:r>
      </w:ins>
      <w:r>
        <w:rPr>
          <w:rFonts w:ascii="Times New Roman" w:cs="Times New Roman"/>
        </w:rPr>
        <w:t>微量营养素或矿物质不足导致营养不足，营养过剩导致肥胖、高血压、</w:t>
      </w:r>
      <w:r>
        <w:rPr>
          <w:rFonts w:ascii="Times New Roman" w:cs="Times New Roman"/>
        </w:rPr>
        <w:t>高血脂症、糖尿病和癌症。它还强调，不同的遗传和家庭背景的个体对身体的营养需求可能导致不同的饮食习惯，生活在不同的国家也会导致饮食习惯的差异。甚至不同的肠道微生物也会影响对营养的需求。虽然提出了个性化营养和营养基因组学的研究方法，但表观遗传学研究的结果表明，一个人的饮食习惯和经历可以通过</w:t>
      </w:r>
      <w:r>
        <w:rPr>
          <w:rFonts w:ascii="Times New Roman" w:hAnsi="Times New Roman" w:cs="Times New Roman"/>
        </w:rPr>
        <w:t>DNA</w:t>
      </w:r>
      <w:r>
        <w:rPr>
          <w:rFonts w:ascii="Times New Roman" w:cs="Times New Roman"/>
        </w:rPr>
        <w:t>印迹和组蛋白修饰改变表观遗传学特征。这表明饮食需求不是由基因组决定的。饮食决定了基因组的表达、调控、修饰、印记和遗传，而不改变</w:t>
      </w:r>
      <w:r>
        <w:rPr>
          <w:rFonts w:ascii="Times New Roman" w:hAnsi="Times New Roman" w:cs="Times New Roman"/>
        </w:rPr>
        <w:t>DNA</w:t>
      </w:r>
      <w:r>
        <w:rPr>
          <w:rFonts w:ascii="Times New Roman" w:cs="Times New Roman"/>
        </w:rPr>
        <w:t>序列。显然，这对营养基因组学来说是一个挑战。因此，问题似乎仍然停留在原点，即，如何为不同的人提供科学的饮食和配方</w:t>
      </w:r>
      <w:del w:id="205" w:author="Administrator" w:date="2019-12-31T13:29:00Z">
        <w:r>
          <w:rPr>
            <w:rFonts w:ascii="Times New Roman" w:hAnsi="Times New Roman" w:cs="Times New Roman"/>
          </w:rPr>
          <w:delText>?(</w:delText>
        </w:r>
      </w:del>
      <w:ins w:id="206" w:author="HZS" w:date="2019-12-25T11:49:00Z">
        <w:r>
          <w:rPr>
            <w:rFonts w:ascii="Times New Roman" w:cs="Times New Roman" w:hint="eastAsia"/>
          </w:rPr>
          <w:t>？</w:t>
        </w:r>
      </w:ins>
      <w:del w:id="207" w:author="HZS" w:date="2019-12-25T11:49:00Z">
        <w:r>
          <w:rPr>
            <w:rFonts w:ascii="Times New Roman" w:hAnsi="Times New Roman" w:cs="Times New Roman"/>
          </w:rPr>
          <w:delText>?</w:delText>
        </w:r>
      </w:del>
      <w:ins w:id="208" w:author="HZS" w:date="2019-12-25T11:49:00Z">
        <w:r>
          <w:rPr>
            <w:rFonts w:ascii="Times New Roman" w:cs="Times New Roman" w:hint="eastAsia"/>
          </w:rPr>
          <w:t>（</w:t>
        </w:r>
        <w:r>
          <w:rPr>
            <w:rFonts w:ascii="Times New Roman" w:cs="Times New Roman"/>
          </w:rPr>
          <w:t>2</w:t>
        </w:r>
        <w:r>
          <w:rPr>
            <w:rFonts w:ascii="Times New Roman" w:cs="Times New Roman" w:hint="eastAsia"/>
          </w:rPr>
          <w:t>）</w:t>
        </w:r>
      </w:ins>
      <w:del w:id="209" w:author="HZS" w:date="2019-12-25T11:49:00Z">
        <w:r>
          <w:rPr>
            <w:rFonts w:ascii="Times New Roman" w:hAnsi="Times New Roman" w:cs="Times New Roman"/>
          </w:rPr>
          <w:delText>(2)</w:delText>
        </w:r>
      </w:del>
      <w:r>
        <w:rPr>
          <w:rFonts w:ascii="Times New Roman" w:cs="Times New Roman"/>
        </w:rPr>
        <w:t>食品和营养对免疫系统的贡献是显而易见的，也是功能食品研究的一个热点。然而，越来越多的研究表明，免疫防御是首要的营养。免疫低下仅见于婴儿、儿童和老年人以及患有疾病和严重营养缺陷的个人。因此，当营养充足，甚至通常是多余的时候，过度的免疫会导致炎症、自身免疫性疾病和代谢综合征。就像一把双刃剑，免疫力过低或过高都会导致疾病。因此，问题是什么是适当的免疫以及如何量化免疫。不幸的是，目前还</w:t>
      </w:r>
      <w:r>
        <w:rPr>
          <w:rFonts w:ascii="Times New Roman" w:cs="Times New Roman"/>
        </w:rPr>
        <w:t>没有任何方法可以量化免疫系统。</w:t>
      </w:r>
      <w:ins w:id="210" w:author="HZS" w:date="2019-12-25T11:49:00Z">
        <w:r>
          <w:rPr>
            <w:rFonts w:ascii="Times New Roman" w:cs="Times New Roman" w:hint="eastAsia"/>
          </w:rPr>
          <w:t>（</w:t>
        </w:r>
        <w:r>
          <w:rPr>
            <w:rFonts w:ascii="Times New Roman" w:cs="Times New Roman"/>
          </w:rPr>
          <w:t>3</w:t>
        </w:r>
        <w:r>
          <w:rPr>
            <w:rFonts w:ascii="Times New Roman" w:cs="Times New Roman" w:hint="eastAsia"/>
          </w:rPr>
          <w:t>）</w:t>
        </w:r>
      </w:ins>
      <w:del w:id="211" w:author="HZS" w:date="2019-12-25T11:49:00Z">
        <w:r>
          <w:rPr>
            <w:rFonts w:ascii="Times New Roman" w:hAnsi="Times New Roman" w:cs="Times New Roman"/>
          </w:rPr>
          <w:delText>(3)</w:delText>
        </w:r>
      </w:del>
      <w:r>
        <w:rPr>
          <w:rFonts w:ascii="Times New Roman" w:cs="Times New Roman"/>
        </w:rPr>
        <w:t>另一个问题是，食物对人体器官或组织的确切影响尚不清楚。一些研究表明，食物主要与胃肠道粘膜系统相互作用。器官和组织之间的沟通是通过胃肠道和内部系统的循环和信号系统建立的。食物不能直接进入目标器官或组织，这就导致了我们面临的主要问题，即尽管代谢和细胞通讯转导提供了可</w:t>
      </w:r>
      <w:del w:id="212" w:author="胡 中山" w:date="2019-12-25T15:05:00Z">
        <w:r>
          <w:rPr>
            <w:rFonts w:ascii="Times New Roman" w:cs="Times New Roman"/>
          </w:rPr>
          <w:delText>以</w:delText>
        </w:r>
      </w:del>
      <w:r>
        <w:rPr>
          <w:rFonts w:ascii="Times New Roman" w:cs="Times New Roman"/>
        </w:rPr>
        <w:t>通过获得几毫米立方的外周血进行评估的可行性，但人们仍然缺乏对该</w:t>
      </w:r>
      <w:ins w:id="213" w:author="HZS" w:date="2019-12-25T11:49:00Z">
        <w:r>
          <w:rPr>
            <w:rFonts w:ascii="Times New Roman" w:cs="Times New Roman" w:hint="eastAsia"/>
          </w:rPr>
          <w:t>项</w:t>
        </w:r>
      </w:ins>
      <w:r>
        <w:rPr>
          <w:rFonts w:ascii="Times New Roman" w:cs="Times New Roman"/>
        </w:rPr>
        <w:t>复杂非线性系统的定量描述。</w:t>
      </w:r>
      <w:ins w:id="214" w:author="HZS" w:date="2019-12-25T11:49:00Z">
        <w:r>
          <w:rPr>
            <w:rFonts w:ascii="Times New Roman" w:cs="Times New Roman" w:hint="eastAsia"/>
          </w:rPr>
          <w:t>（</w:t>
        </w:r>
        <w:r>
          <w:rPr>
            <w:rFonts w:ascii="Times New Roman" w:cs="Times New Roman"/>
          </w:rPr>
          <w:t>4</w:t>
        </w:r>
        <w:r>
          <w:rPr>
            <w:rFonts w:ascii="Times New Roman" w:cs="Times New Roman" w:hint="eastAsia"/>
          </w:rPr>
          <w:t>）</w:t>
        </w:r>
      </w:ins>
      <w:del w:id="215" w:author="HZS" w:date="2019-12-25T11:49:00Z">
        <w:r>
          <w:rPr>
            <w:rFonts w:ascii="Times New Roman" w:hAnsi="Times New Roman" w:cs="Times New Roman"/>
          </w:rPr>
          <w:delText>(4)</w:delText>
        </w:r>
      </w:del>
      <w:r>
        <w:rPr>
          <w:rFonts w:ascii="Times New Roman" w:cs="Times New Roman"/>
        </w:rPr>
        <w:t>最后一项是关于公共卫生的，它是一个社会和政治概念，目的是通过促进健康、预防疾病和其他形式的健康干预，改善</w:t>
      </w:r>
      <w:r>
        <w:rPr>
          <w:rFonts w:ascii="Times New Roman" w:cs="Times New Roman"/>
        </w:rPr>
        <w:t>全体人民的健康、延长生命和提高生活质量。</w:t>
      </w:r>
      <w:r>
        <w:rPr>
          <w:rFonts w:ascii="Times New Roman" w:cs="Times New Roman"/>
        </w:rPr>
        <w:lastRenderedPageBreak/>
        <w:t>为了强调在描述和分析健康决定因素</w:t>
      </w:r>
      <w:ins w:id="216" w:author="胡 中山" w:date="2019-12-25T15:05:00Z">
        <w:r>
          <w:rPr>
            <w:rFonts w:ascii="Times New Roman" w:cs="Times New Roman" w:hint="eastAsia"/>
          </w:rPr>
          <w:t>，</w:t>
        </w:r>
      </w:ins>
      <w:r>
        <w:rPr>
          <w:rFonts w:ascii="Times New Roman" w:cs="Times New Roman"/>
        </w:rPr>
        <w:t>以及解决公共卫生问题</w:t>
      </w:r>
      <w:del w:id="217" w:author="胡 中山" w:date="2019-12-25T15:05:00Z">
        <w:r>
          <w:rPr>
            <w:rFonts w:ascii="Times New Roman" w:cs="Times New Roman"/>
          </w:rPr>
          <w:delText>的</w:delText>
        </w:r>
      </w:del>
      <w:r>
        <w:rPr>
          <w:rFonts w:ascii="Times New Roman" w:cs="Times New Roman"/>
        </w:rPr>
        <w:t>方法方面存在着显著不同的方法，在有关促进健康的文献中</w:t>
      </w:r>
      <w:ins w:id="218" w:author="胡 中山" w:date="2019-12-25T15:06:00Z">
        <w:r>
          <w:rPr>
            <w:rFonts w:ascii="Times New Roman" w:cs="Times New Roman" w:hint="eastAsia"/>
          </w:rPr>
          <w:t>，</w:t>
        </w:r>
      </w:ins>
      <w:r>
        <w:rPr>
          <w:rFonts w:ascii="Times New Roman" w:cs="Times New Roman"/>
        </w:rPr>
        <w:t>对公共卫生和新的公共卫生进行了区分。这个新的公共卫生的特点是在全面了解基础上</w:t>
      </w:r>
      <w:ins w:id="219" w:author="胡 中山" w:date="2019-12-25T15:10:00Z">
        <w:r>
          <w:rPr>
            <w:rFonts w:ascii="Times New Roman" w:cs="Times New Roman" w:hint="eastAsia"/>
          </w:rPr>
          <w:t>，</w:t>
        </w:r>
      </w:ins>
      <w:r>
        <w:rPr>
          <w:rFonts w:ascii="Times New Roman" w:cs="Times New Roman"/>
        </w:rPr>
        <w:t>确定健康状况的生活方式和生活条件，以及认可的需要调动资源和良好的投资政策、规划和服务，通过支持人们健康的生活方式用以创建、维护和保护人类的健康。</w:t>
      </w:r>
    </w:p>
    <w:p w14:paraId="3D56E759" w14:textId="77777777" w:rsidR="00970176" w:rsidRDefault="008D6EE0">
      <w:pPr>
        <w:pStyle w:val="3"/>
        <w:rPr>
          <w:rFonts w:ascii="Times New Roman" w:hAnsi="Times New Roman" w:cs="Times New Roman"/>
        </w:rPr>
      </w:pPr>
      <w:bookmarkStart w:id="220" w:name="_Toc14991999"/>
      <w:r>
        <w:rPr>
          <w:rFonts w:ascii="Times New Roman" w:hAnsi="Times New Roman" w:cs="Times New Roman"/>
        </w:rPr>
        <w:t xml:space="preserve">1.1.4 </w:t>
      </w:r>
      <w:r>
        <w:rPr>
          <w:rFonts w:ascii="Times New Roman" w:cs="Times New Roman"/>
        </w:rPr>
        <w:t>现代饮食的未来之路</w:t>
      </w:r>
      <w:bookmarkEnd w:id="220"/>
    </w:p>
    <w:p w14:paraId="49F60EF5" w14:textId="77777777" w:rsidR="00970176" w:rsidRDefault="008D6EE0">
      <w:pPr>
        <w:ind w:firstLineChars="200" w:firstLine="420"/>
        <w:rPr>
          <w:rFonts w:ascii="Times New Roman" w:hAnsi="Times New Roman" w:cs="Times New Roman"/>
        </w:rPr>
      </w:pPr>
      <w:r>
        <w:rPr>
          <w:rFonts w:ascii="Times New Roman" w:cs="Times New Roman"/>
        </w:rPr>
        <w:t>尽管近年来研究人员和普通大众的观点存在很大分歧，但膳食脂肪仍然是一种有效的生理功能调节剂。这就要求每天补充</w:t>
      </w:r>
      <w:r>
        <w:rPr>
          <w:rFonts w:ascii="Times New Roman" w:cs="Times New Roman"/>
        </w:rPr>
        <w:t>超过几克的不常见脂肪时要谨慎。在大多数情况下，食物</w:t>
      </w:r>
      <w:del w:id="221" w:author="胡 中山" w:date="2019-12-25T15:27:00Z">
        <w:r>
          <w:rPr>
            <w:rFonts w:ascii="Times New Roman" w:cs="Times New Roman"/>
          </w:rPr>
          <w:delText>来源</w:delText>
        </w:r>
      </w:del>
      <w:r>
        <w:rPr>
          <w:rFonts w:ascii="Times New Roman" w:cs="Times New Roman"/>
        </w:rPr>
        <w:t>仍然是首选的摄入</w:t>
      </w:r>
      <w:del w:id="222" w:author="胡 中山" w:date="2019-12-25T15:27:00Z">
        <w:r>
          <w:rPr>
            <w:rFonts w:ascii="Times New Roman" w:cs="Times New Roman" w:hint="eastAsia"/>
          </w:rPr>
          <w:delText>方法</w:delText>
        </w:r>
      </w:del>
      <w:ins w:id="223" w:author="胡 中山" w:date="2019-12-25T15:27:00Z">
        <w:r>
          <w:rPr>
            <w:rFonts w:ascii="Times New Roman" w:cs="Times New Roman" w:hint="eastAsia"/>
          </w:rPr>
          <w:t>来源</w:t>
        </w:r>
      </w:ins>
      <w:r>
        <w:rPr>
          <w:rFonts w:ascii="Times New Roman" w:cs="Times New Roman"/>
        </w:rPr>
        <w:t>。虽然增加了脂肪在饮食中的比例，但各种脂肪酸可能是饮食中控制脂肪最重要的方面。</w:t>
      </w:r>
    </w:p>
    <w:p w14:paraId="7FA8ADBC" w14:textId="77777777" w:rsidR="00970176" w:rsidRDefault="008D6EE0">
      <w:pPr>
        <w:ind w:firstLineChars="200" w:firstLine="420"/>
        <w:rPr>
          <w:rFonts w:ascii="Times New Roman" w:hAnsi="Times New Roman" w:cs="Times New Roman"/>
        </w:rPr>
      </w:pPr>
      <w:r>
        <w:rPr>
          <w:rFonts w:ascii="Times New Roman" w:cs="Times New Roman"/>
        </w:rPr>
        <w:t>对运动和休息代谢也有影响。营养，尤其是能量物质的摄入和吸收，不仅对生命活动的强度和能量物质的储存起着重要的作用，而且控制着衰老和寿命。更多的活动和快速增长导致预期寿命缩短，而较少的活动和较慢的增长导致预期寿命延长。社会上的每个人都缺乏对垃圾食品的认识。健康的饮食是一项艰苦的工作。避免垃圾食品的唯一方法是鼓励吃健康的饮食和更多的以下食物，这些通常被认为是健康饮食的一部分。</w:t>
      </w:r>
      <w:ins w:id="224" w:author="胡 中山" w:date="2019-12-25T15:32:00Z">
        <w:r>
          <w:rPr>
            <w:rFonts w:ascii="Times New Roman" w:cs="Times New Roman" w:hint="eastAsia"/>
          </w:rPr>
          <w:t>有</w:t>
        </w:r>
      </w:ins>
      <w:r>
        <w:rPr>
          <w:rFonts w:ascii="Times New Roman" w:cs="Times New Roman"/>
        </w:rPr>
        <w:t>低脂肪、饱和脂肪和胆固醇的高纤维食品，包括全麦食品、蔬菜和水果。</w:t>
      </w:r>
      <w:ins w:id="225" w:author="胡 中山" w:date="2019-12-25T15:32:00Z">
        <w:r>
          <w:rPr>
            <w:rFonts w:ascii="Times New Roman" w:cs="Times New Roman" w:hint="eastAsia"/>
          </w:rPr>
          <w:t>有</w:t>
        </w:r>
      </w:ins>
      <w:r>
        <w:rPr>
          <w:rFonts w:ascii="Times New Roman" w:cs="Times New Roman"/>
        </w:rPr>
        <w:t>食物中只有适量的糖和盐，钙含量丰富的食物，以满足日常的钙需求。</w:t>
      </w:r>
      <w:ins w:id="226" w:author="胡 中山" w:date="2019-12-25T15:33:00Z">
        <w:r>
          <w:rPr>
            <w:rFonts w:ascii="Times New Roman" w:cs="Times New Roman" w:hint="eastAsia"/>
          </w:rPr>
          <w:t>有</w:t>
        </w:r>
      </w:ins>
      <w:r>
        <w:rPr>
          <w:rFonts w:ascii="Times New Roman" w:cs="Times New Roman"/>
        </w:rPr>
        <w:t>富含铁的</w:t>
      </w:r>
      <w:r>
        <w:rPr>
          <w:rFonts w:ascii="Times New Roman" w:cs="Times New Roman"/>
        </w:rPr>
        <w:t>食物，能满足日常对铁的需求。</w:t>
      </w:r>
      <w:ins w:id="227" w:author="胡 中山" w:date="2019-12-25T15:33:00Z">
        <w:r>
          <w:rPr>
            <w:rFonts w:ascii="Times New Roman" w:cs="Times New Roman" w:hint="eastAsia"/>
          </w:rPr>
          <w:t>总之，随着</w:t>
        </w:r>
      </w:ins>
      <w:r>
        <w:rPr>
          <w:rFonts w:ascii="Times New Roman" w:cs="Times New Roman"/>
        </w:rPr>
        <w:t>营养科学不断</w:t>
      </w:r>
      <w:ins w:id="228" w:author="胡 中山" w:date="2019-12-25T15:33:00Z">
        <w:r>
          <w:rPr>
            <w:rFonts w:ascii="Times New Roman" w:cs="Times New Roman" w:hint="eastAsia"/>
          </w:rPr>
          <w:t>的</w:t>
        </w:r>
      </w:ins>
      <w:r>
        <w:rPr>
          <w:rFonts w:ascii="Times New Roman" w:cs="Times New Roman"/>
        </w:rPr>
        <w:t>发展，未来的研究将更好地阐明身体活动和营养等可调节因素</w:t>
      </w:r>
      <w:ins w:id="229" w:author="胡 中山" w:date="2019-12-25T15:34:00Z">
        <w:r>
          <w:rPr>
            <w:rFonts w:ascii="Times New Roman" w:cs="Times New Roman" w:hint="eastAsia"/>
          </w:rPr>
          <w:t>，</w:t>
        </w:r>
      </w:ins>
      <w:r>
        <w:rPr>
          <w:rFonts w:ascii="Times New Roman" w:cs="Times New Roman"/>
        </w:rPr>
        <w:t>对人类健康的独立和综合作用。卫生专业人员可以在优化现代饮食和整个生命周期的人类健康方面</w:t>
      </w:r>
      <w:ins w:id="230" w:author="胡 中山" w:date="2019-12-25T15:34:00Z">
        <w:r>
          <w:rPr>
            <w:rFonts w:ascii="Times New Roman" w:cs="Times New Roman" w:hint="eastAsia"/>
          </w:rPr>
          <w:t>，</w:t>
        </w:r>
      </w:ins>
      <w:r>
        <w:rPr>
          <w:rFonts w:ascii="Times New Roman" w:cs="Times New Roman"/>
        </w:rPr>
        <w:t>发挥关键作用，特别是在生长和老年时期。</w:t>
      </w:r>
    </w:p>
    <w:p w14:paraId="051DF23F" w14:textId="77777777" w:rsidR="00970176" w:rsidRDefault="008D6EE0">
      <w:pPr>
        <w:pStyle w:val="2"/>
        <w:rPr>
          <w:rFonts w:ascii="Times New Roman" w:hAnsi="Times New Roman" w:cs="Times New Roman"/>
        </w:rPr>
      </w:pPr>
      <w:bookmarkStart w:id="231" w:name="_Toc14992000"/>
      <w:r>
        <w:rPr>
          <w:rFonts w:ascii="Times New Roman" w:hAnsi="Times New Roman" w:cs="Times New Roman"/>
        </w:rPr>
        <w:t xml:space="preserve">1.2 </w:t>
      </w:r>
      <w:r>
        <w:rPr>
          <w:rFonts w:ascii="Times New Roman" w:cs="Times New Roman"/>
        </w:rPr>
        <w:t>现代新营养食品的概念及其分类</w:t>
      </w:r>
      <w:bookmarkEnd w:id="231"/>
    </w:p>
    <w:p w14:paraId="68E3128E" w14:textId="77777777" w:rsidR="00970176" w:rsidRDefault="008D6EE0">
      <w:pPr>
        <w:pStyle w:val="4"/>
        <w:rPr>
          <w:rFonts w:ascii="Times New Roman" w:hAnsi="Times New Roman" w:cs="Times New Roman"/>
        </w:rPr>
      </w:pPr>
      <w:r>
        <w:rPr>
          <w:rFonts w:ascii="Times New Roman" w:hAnsi="Times New Roman" w:cs="Times New Roman"/>
        </w:rPr>
        <w:t xml:space="preserve">1.2.1 </w:t>
      </w:r>
      <w:r>
        <w:rPr>
          <w:rFonts w:ascii="Times New Roman" w:cs="Times New Roman"/>
        </w:rPr>
        <w:t>现代新营养食品的概念及其分类</w:t>
      </w:r>
      <w:r>
        <w:rPr>
          <w:rFonts w:ascii="Times New Roman" w:hAnsi="Times New Roman" w:cs="Times New Roman"/>
        </w:rPr>
        <w:t xml:space="preserve"> </w:t>
      </w:r>
    </w:p>
    <w:p w14:paraId="6A4BD036" w14:textId="77777777" w:rsidR="00970176" w:rsidRDefault="008D6EE0">
      <w:pPr>
        <w:ind w:firstLineChars="200" w:firstLine="420"/>
        <w:rPr>
          <w:rFonts w:ascii="Times New Roman" w:hAnsi="Times New Roman" w:cs="Times New Roman"/>
        </w:rPr>
      </w:pPr>
      <w:r>
        <w:rPr>
          <w:rFonts w:ascii="Times New Roman" w:cs="Times New Roman"/>
        </w:rPr>
        <w:t>在过去的几十年里，人们对食品作用的重视</w:t>
      </w:r>
      <w:ins w:id="232" w:author="胡 中山" w:date="2019-12-25T15:44:00Z">
        <w:r>
          <w:rPr>
            <w:rFonts w:ascii="Times New Roman" w:cs="Times New Roman" w:hint="eastAsia"/>
          </w:rPr>
          <w:t>，</w:t>
        </w:r>
      </w:ins>
      <w:r>
        <w:rPr>
          <w:rFonts w:ascii="Times New Roman" w:cs="Times New Roman"/>
        </w:rPr>
        <w:t>已经从仅仅为了消除饥饿或为正常细胞功能提供所需营养</w:t>
      </w:r>
      <w:del w:id="233" w:author="胡 中山" w:date="2019-12-25T15:44:00Z">
        <w:r>
          <w:rPr>
            <w:rFonts w:ascii="Times New Roman" w:cs="Times New Roman"/>
          </w:rPr>
          <w:delText>的</w:delText>
        </w:r>
      </w:del>
      <w:r>
        <w:rPr>
          <w:rFonts w:ascii="Times New Roman" w:cs="Times New Roman"/>
        </w:rPr>
        <w:t>物质转变为可能促进健康和</w:t>
      </w:r>
      <w:ins w:id="234" w:author="胡 中山" w:date="2019-12-25T15:45:00Z">
        <w:r>
          <w:rPr>
            <w:rFonts w:ascii="Times New Roman" w:cs="Times New Roman" w:hint="eastAsia"/>
          </w:rPr>
          <w:t>延长</w:t>
        </w:r>
      </w:ins>
      <w:r>
        <w:rPr>
          <w:rFonts w:ascii="Times New Roman" w:cs="Times New Roman"/>
        </w:rPr>
        <w:t>寿命，特别是降低疾病风险的物质。这些食品经常被称为营养品</w:t>
      </w:r>
      <w:del w:id="235" w:author="胡 中山" w:date="2019-12-25T15:45:00Z">
        <w:r>
          <w:rPr>
            <w:rFonts w:ascii="Times New Roman" w:cs="Times New Roman"/>
          </w:rPr>
          <w:delText>和</w:delText>
        </w:r>
        <w:r>
          <w:rPr>
            <w:rFonts w:ascii="Times New Roman" w:hAnsi="Times New Roman" w:cs="Times New Roman"/>
          </w:rPr>
          <w:delText>/</w:delText>
        </w:r>
      </w:del>
      <w:r>
        <w:rPr>
          <w:rFonts w:ascii="Times New Roman" w:cs="Times New Roman"/>
        </w:rPr>
        <w:t>或具有各种</w:t>
      </w:r>
      <w:del w:id="236" w:author="胡 中山" w:date="2019-12-25T15:46:00Z">
        <w:r>
          <w:rPr>
            <w:rFonts w:ascii="Times New Roman" w:cs="Times New Roman"/>
          </w:rPr>
          <w:delText>报道的</w:delText>
        </w:r>
      </w:del>
      <w:r>
        <w:rPr>
          <w:rFonts w:ascii="Times New Roman" w:cs="Times New Roman"/>
        </w:rPr>
        <w:t>生物活性功能的功能性食品</w:t>
      </w:r>
      <w:ins w:id="237" w:author="胡 中山" w:date="2019-12-25T15:47:00Z">
        <w:r>
          <w:rPr>
            <w:rFonts w:ascii="Times New Roman" w:cs="Times New Roman" w:hint="eastAsia"/>
          </w:rPr>
          <w:t>，</w:t>
        </w:r>
      </w:ins>
      <w:del w:id="238" w:author="胡 中山" w:date="2019-12-25T15:47:00Z">
        <w:r>
          <w:rPr>
            <w:rFonts w:ascii="Times New Roman" w:hAnsi="Times New Roman" w:cs="Times New Roman"/>
          </w:rPr>
          <w:delText>(</w:delText>
        </w:r>
      </w:del>
      <w:r>
        <w:rPr>
          <w:rFonts w:ascii="Times New Roman" w:cs="Times New Roman"/>
        </w:rPr>
        <w:t>例如，免疫调节剂，抗高血压成分，骨保护剂，低胆固醇，抗氧化剂和抗菌剂</w:t>
      </w:r>
      <w:ins w:id="239" w:author="胡 中山" w:date="2019-12-25T15:52:00Z">
        <w:r>
          <w:rPr>
            <w:rFonts w:ascii="Times New Roman" w:cs="Times New Roman" w:hint="eastAsia"/>
          </w:rPr>
          <w:t>等等</w:t>
        </w:r>
      </w:ins>
      <w:del w:id="240" w:author="胡 中山" w:date="2019-12-25T15:51:00Z">
        <w:r>
          <w:rPr>
            <w:rFonts w:ascii="Times New Roman" w:hAnsi="Times New Roman" w:cs="Times New Roman"/>
          </w:rPr>
          <w:delText>)</w:delText>
        </w:r>
      </w:del>
      <w:r>
        <w:rPr>
          <w:rFonts w:ascii="Times New Roman" w:cs="Times New Roman"/>
        </w:rPr>
        <w:t>。营养品</w:t>
      </w:r>
      <w:del w:id="241" w:author="胡 中山" w:date="2019-12-25T15:47:00Z">
        <w:r>
          <w:rPr>
            <w:rFonts w:ascii="Times New Roman" w:cs="Times New Roman"/>
          </w:rPr>
          <w:delText>和</w:delText>
        </w:r>
        <w:r>
          <w:rPr>
            <w:rFonts w:ascii="Times New Roman" w:hAnsi="Times New Roman" w:cs="Times New Roman"/>
          </w:rPr>
          <w:delText>/</w:delText>
        </w:r>
      </w:del>
      <w:r>
        <w:rPr>
          <w:rFonts w:ascii="Times New Roman" w:cs="Times New Roman"/>
        </w:rPr>
        <w:t>或功能性食品是一个快速增长的、价值数十亿美元的全球产业，每年都在扩张。这些食品</w:t>
      </w:r>
      <w:del w:id="242" w:author="胡 中山" w:date="2019-12-25T15:55:00Z">
        <w:r>
          <w:rPr>
            <w:rFonts w:ascii="Times New Roman" w:cs="Times New Roman"/>
          </w:rPr>
          <w:delText>的</w:delText>
        </w:r>
      </w:del>
      <w:del w:id="243" w:author="胡 中山" w:date="2019-12-25T15:54:00Z">
        <w:r>
          <w:rPr>
            <w:rFonts w:ascii="Times New Roman" w:cs="Times New Roman"/>
          </w:rPr>
          <w:delText>强劲</w:delText>
        </w:r>
      </w:del>
      <w:r>
        <w:rPr>
          <w:rFonts w:ascii="Times New Roman" w:cs="Times New Roman"/>
        </w:rPr>
        <w:t>市场</w:t>
      </w:r>
      <w:ins w:id="244" w:author="胡 中山" w:date="2019-12-25T15:55:00Z">
        <w:r>
          <w:rPr>
            <w:rFonts w:ascii="Times New Roman" w:cs="Times New Roman" w:hint="eastAsia"/>
          </w:rPr>
          <w:t>的快速</w:t>
        </w:r>
      </w:ins>
      <w:r>
        <w:rPr>
          <w:rFonts w:ascii="Times New Roman" w:cs="Times New Roman"/>
        </w:rPr>
        <w:t>增长证实了它们公认的营养益处，并且在某些情况下，为它们的健康声明提供了替代证据。它还提供了证据，表明</w:t>
      </w:r>
      <w:ins w:id="245" w:author="胡 中山" w:date="2019-12-25T15:56:00Z">
        <w:r>
          <w:rPr>
            <w:rFonts w:ascii="Times New Roman" w:cs="Times New Roman" w:hint="eastAsia"/>
          </w:rPr>
          <w:t>以后会有</w:t>
        </w:r>
      </w:ins>
      <w:r>
        <w:rPr>
          <w:rFonts w:ascii="Times New Roman" w:cs="Times New Roman"/>
        </w:rPr>
        <w:t>越来越多的产品创新，消费者</w:t>
      </w:r>
      <w:del w:id="246" w:author="胡 中山" w:date="2019-12-25T15:58:00Z">
        <w:r>
          <w:rPr>
            <w:rFonts w:ascii="Times New Roman" w:cs="Times New Roman" w:hint="eastAsia"/>
          </w:rPr>
          <w:delText>接受</w:delText>
        </w:r>
      </w:del>
      <w:ins w:id="247" w:author="胡 中山" w:date="2019-12-25T15:58:00Z">
        <w:r>
          <w:rPr>
            <w:rFonts w:ascii="Times New Roman" w:cs="Times New Roman" w:hint="eastAsia"/>
          </w:rPr>
          <w:t>崇尚</w:t>
        </w:r>
      </w:ins>
      <w:del w:id="248" w:author="胡 中山" w:date="2019-12-25T15:57:00Z">
        <w:r>
          <w:rPr>
            <w:rFonts w:ascii="Times New Roman" w:cs="Times New Roman"/>
          </w:rPr>
          <w:delText>通过</w:delText>
        </w:r>
      </w:del>
      <w:r>
        <w:rPr>
          <w:rFonts w:ascii="Times New Roman" w:cs="Times New Roman"/>
        </w:rPr>
        <w:t>营养健康</w:t>
      </w:r>
      <w:ins w:id="249" w:author="胡 中山" w:date="2019-12-25T15:57:00Z">
        <w:r>
          <w:rPr>
            <w:rFonts w:ascii="Times New Roman" w:cs="Times New Roman"/>
          </w:rPr>
          <w:t>的</w:t>
        </w:r>
      </w:ins>
      <w:r>
        <w:rPr>
          <w:rFonts w:ascii="Times New Roman" w:cs="Times New Roman"/>
        </w:rPr>
        <w:t>生活</w:t>
      </w:r>
      <w:del w:id="250" w:author="胡 中山" w:date="2019-12-25T15:57:00Z">
        <w:r>
          <w:rPr>
            <w:rFonts w:ascii="Times New Roman" w:cs="Times New Roman"/>
          </w:rPr>
          <w:delText>的</w:delText>
        </w:r>
      </w:del>
      <w:r>
        <w:rPr>
          <w:rFonts w:ascii="Times New Roman" w:cs="Times New Roman"/>
        </w:rPr>
        <w:t>方式，以及越来越多的从药物转变为衍生的营养补充剂。消费者感兴趣的是防止</w:t>
      </w:r>
      <w:del w:id="251" w:author="胡 中山" w:date="2019-12-25T15:58:00Z">
        <w:r>
          <w:rPr>
            <w:rFonts w:ascii="Times New Roman" w:cs="Times New Roman"/>
          </w:rPr>
          <w:delText>和</w:delText>
        </w:r>
        <w:r>
          <w:rPr>
            <w:rFonts w:ascii="Times New Roman" w:hAnsi="Times New Roman" w:cs="Times New Roman"/>
          </w:rPr>
          <w:delText>/</w:delText>
        </w:r>
      </w:del>
      <w:r>
        <w:rPr>
          <w:rFonts w:ascii="Times New Roman" w:cs="Times New Roman"/>
        </w:rPr>
        <w:t>或减缓疾病和亚健康的发展，以免它们变得不可逆转并对生活质量产生</w:t>
      </w:r>
      <w:del w:id="252" w:author="胡 中山" w:date="2019-12-25T15:59:00Z">
        <w:r>
          <w:rPr>
            <w:rFonts w:ascii="Times New Roman" w:cs="Times New Roman" w:hint="eastAsia"/>
          </w:rPr>
          <w:delText>昂贵的</w:delText>
        </w:r>
      </w:del>
      <w:ins w:id="253" w:author="胡 中山" w:date="2019-12-25T15:59:00Z">
        <w:r>
          <w:rPr>
            <w:rFonts w:ascii="Times New Roman" w:cs="Times New Roman" w:hint="eastAsia"/>
          </w:rPr>
          <w:t>重大</w:t>
        </w:r>
      </w:ins>
      <w:r>
        <w:rPr>
          <w:rFonts w:ascii="Times New Roman" w:cs="Times New Roman"/>
        </w:rPr>
        <w:t>影响。为响应这一需求，食品公司正在</w:t>
      </w:r>
      <w:ins w:id="254" w:author="胡 中山" w:date="2019-12-25T16:29:00Z">
        <w:r>
          <w:rPr>
            <w:rFonts w:ascii="Times New Roman" w:cs="Times New Roman" w:hint="eastAsia"/>
          </w:rPr>
          <w:t>致力于</w:t>
        </w:r>
      </w:ins>
      <w:del w:id="255" w:author="胡 中山" w:date="2019-12-25T16:29:00Z">
        <w:r>
          <w:rPr>
            <w:rFonts w:ascii="Times New Roman" w:cs="Times New Roman"/>
          </w:rPr>
          <w:delText>开发</w:delText>
        </w:r>
      </w:del>
      <w:del w:id="256" w:author="胡 中山" w:date="2019-12-25T16:00:00Z">
        <w:r>
          <w:rPr>
            <w:rFonts w:ascii="Times New Roman" w:cs="Times New Roman"/>
          </w:rPr>
          <w:delText>加工保健和</w:delText>
        </w:r>
      </w:del>
      <w:r>
        <w:rPr>
          <w:rFonts w:ascii="Times New Roman" w:cs="Times New Roman"/>
        </w:rPr>
        <w:t>保健产品的</w:t>
      </w:r>
      <w:ins w:id="257" w:author="胡 中山" w:date="2019-12-25T16:29:00Z">
        <w:r>
          <w:rPr>
            <w:rFonts w:ascii="Times New Roman" w:cs="Times New Roman"/>
          </w:rPr>
          <w:t>开发</w:t>
        </w:r>
      </w:ins>
      <w:r>
        <w:rPr>
          <w:rFonts w:ascii="Times New Roman" w:cs="Times New Roman"/>
        </w:rPr>
        <w:t>技术，这些技术将提高</w:t>
      </w:r>
      <w:del w:id="258" w:author="胡 中山" w:date="2019-12-25T16:33:00Z">
        <w:r>
          <w:rPr>
            <w:rFonts w:ascii="Times New Roman" w:cs="Times New Roman"/>
          </w:rPr>
          <w:delText>这些</w:delText>
        </w:r>
      </w:del>
      <w:r>
        <w:rPr>
          <w:rFonts w:ascii="Times New Roman" w:cs="Times New Roman"/>
        </w:rPr>
        <w:t>产品的功效，最大限度地为消费者带来潜在利益，并为该行业在竞争激烈的市场中生存提供成本效益。</w:t>
      </w:r>
    </w:p>
    <w:p w14:paraId="797FA6C4" w14:textId="77777777" w:rsidR="00970176" w:rsidRDefault="008D6EE0">
      <w:pPr>
        <w:ind w:firstLineChars="200" w:firstLine="420"/>
        <w:rPr>
          <w:rFonts w:ascii="Times New Roman" w:hAnsi="Times New Roman" w:cs="Times New Roman"/>
        </w:rPr>
      </w:pPr>
      <w:r>
        <w:rPr>
          <w:rFonts w:ascii="Times New Roman" w:cs="Times New Roman"/>
        </w:rPr>
        <w:t>营养食品</w:t>
      </w:r>
      <w:del w:id="259" w:author="胡 中山" w:date="2019-12-25T16:15:00Z">
        <w:r>
          <w:rPr>
            <w:rFonts w:ascii="Times New Roman" w:cs="Times New Roman"/>
          </w:rPr>
          <w:delText>和</w:delText>
        </w:r>
        <w:r>
          <w:rPr>
            <w:rFonts w:ascii="Times New Roman" w:hAnsi="Times New Roman" w:cs="Times New Roman"/>
          </w:rPr>
          <w:delText>/</w:delText>
        </w:r>
      </w:del>
      <w:r>
        <w:rPr>
          <w:rFonts w:ascii="Times New Roman" w:cs="Times New Roman"/>
        </w:rPr>
        <w:t>或功能性食品没有统一的定义，因为它在不同的国家和市场上有所不同。所有的食物通常都是功能性的，因为它们提供营养和能量来维持生长和</w:t>
      </w:r>
      <w:del w:id="260" w:author="胡 中山" w:date="2019-12-25T16:34:00Z">
        <w:r>
          <w:rPr>
            <w:rFonts w:ascii="Times New Roman" w:cs="Times New Roman"/>
          </w:rPr>
          <w:delText>支持</w:delText>
        </w:r>
      </w:del>
      <w:r>
        <w:rPr>
          <w:rFonts w:ascii="Times New Roman" w:cs="Times New Roman"/>
        </w:rPr>
        <w:t>重要的细胞过程。然而，功能性食品通常被认为不仅仅是提供基本营养素，而是潜在地提供额外的好处，例如</w:t>
      </w:r>
      <w:r>
        <w:rPr>
          <w:rFonts w:ascii="Times New Roman" w:cs="Times New Roman"/>
        </w:rPr>
        <w:lastRenderedPageBreak/>
        <w:t>降低疾病风险和</w:t>
      </w:r>
      <w:del w:id="261" w:author="胡 中山" w:date="2019-12-25T16:36:00Z">
        <w:r>
          <w:rPr>
            <w:rFonts w:ascii="Times New Roman" w:hAnsi="Times New Roman" w:cs="Times New Roman"/>
          </w:rPr>
          <w:delText>/</w:delText>
        </w:r>
        <w:r>
          <w:rPr>
            <w:rFonts w:ascii="Times New Roman" w:cs="Times New Roman"/>
          </w:rPr>
          <w:delText>或</w:delText>
        </w:r>
      </w:del>
      <w:r>
        <w:rPr>
          <w:rFonts w:ascii="Times New Roman" w:cs="Times New Roman"/>
        </w:rPr>
        <w:t>促进消费者的最佳健康</w:t>
      </w:r>
      <w:ins w:id="262" w:author="胡 中山" w:date="2019-12-25T16:36:00Z">
        <w:r>
          <w:rPr>
            <w:rFonts w:ascii="Times New Roman" w:cs="Times New Roman" w:hint="eastAsia"/>
          </w:rPr>
          <w:t>状态</w:t>
        </w:r>
      </w:ins>
      <w:r>
        <w:rPr>
          <w:rFonts w:ascii="Times New Roman" w:cs="Times New Roman"/>
        </w:rPr>
        <w:t>。</w:t>
      </w:r>
      <w:r>
        <w:rPr>
          <w:rFonts w:ascii="Times New Roman" w:hAnsi="Times New Roman" w:cs="Times New Roman"/>
        </w:rPr>
        <w:t>2013</w:t>
      </w:r>
      <w:r>
        <w:rPr>
          <w:rFonts w:ascii="Times New Roman" w:cs="Times New Roman"/>
        </w:rPr>
        <w:t>年</w:t>
      </w:r>
      <w:r>
        <w:rPr>
          <w:rFonts w:ascii="Times New Roman" w:hAnsi="Times New Roman" w:cs="Times New Roman"/>
        </w:rPr>
        <w:t>11</w:t>
      </w:r>
      <w:r>
        <w:rPr>
          <w:rFonts w:ascii="Times New Roman" w:cs="Times New Roman"/>
        </w:rPr>
        <w:t>月</w:t>
      </w:r>
      <w:r>
        <w:rPr>
          <w:rFonts w:ascii="Times New Roman" w:hAnsi="Times New Roman" w:cs="Times New Roman"/>
        </w:rPr>
        <w:t>7</w:t>
      </w:r>
      <w:r>
        <w:rPr>
          <w:rFonts w:ascii="Times New Roman" w:cs="Times New Roman"/>
        </w:rPr>
        <w:t>日</w:t>
      </w:r>
      <w:ins w:id="263" w:author="胡 中山" w:date="2019-12-25T16:36:00Z">
        <w:r>
          <w:rPr>
            <w:rFonts w:ascii="Times New Roman" w:cs="Times New Roman" w:hint="eastAsia"/>
          </w:rPr>
          <w:t>，</w:t>
        </w:r>
      </w:ins>
      <w:r>
        <w:rPr>
          <w:rFonts w:ascii="Times New Roman" w:cs="Times New Roman"/>
        </w:rPr>
        <w:t>在美国马里兰州贝塞斯达举行的美国癌症研究所年会上发表的一项研究显示，不良饮食</w:t>
      </w:r>
      <w:ins w:id="264" w:author="胡 中山" w:date="2019-12-25T16:36:00Z">
        <w:r>
          <w:rPr>
            <w:rFonts w:ascii="Times New Roman" w:cs="Times New Roman" w:hint="eastAsia"/>
          </w:rPr>
          <w:t>（</w:t>
        </w:r>
      </w:ins>
      <w:ins w:id="265" w:author="胡 中山" w:date="2019-12-25T16:37:00Z">
        <w:r>
          <w:rPr>
            <w:rFonts w:ascii="Times New Roman" w:cs="Times New Roman"/>
          </w:rPr>
          <w:t>高糖和饱和脂肪</w:t>
        </w:r>
      </w:ins>
      <w:ins w:id="266" w:author="胡 中山" w:date="2019-12-25T16:36:00Z">
        <w:r>
          <w:rPr>
            <w:rFonts w:ascii="Times New Roman" w:cs="Times New Roman" w:hint="eastAsia"/>
          </w:rPr>
          <w:t>）</w:t>
        </w:r>
      </w:ins>
      <w:del w:id="267" w:author="胡 中山" w:date="2019-12-25T16:36:00Z">
        <w:r>
          <w:rPr>
            <w:rFonts w:ascii="Times New Roman" w:hAnsi="Times New Roman" w:cs="Times New Roman"/>
          </w:rPr>
          <w:delText>(</w:delText>
        </w:r>
      </w:del>
      <w:del w:id="268" w:author="胡 中山" w:date="2019-12-25T16:37:00Z">
        <w:r>
          <w:rPr>
            <w:rFonts w:ascii="Times New Roman" w:cs="Times New Roman"/>
          </w:rPr>
          <w:delText>高糖和饱和脂肪</w:delText>
        </w:r>
        <w:r>
          <w:rPr>
            <w:rFonts w:ascii="Times New Roman" w:hAnsi="Times New Roman" w:cs="Times New Roman"/>
          </w:rPr>
          <w:delText>)</w:delText>
        </w:r>
      </w:del>
      <w:r>
        <w:rPr>
          <w:rFonts w:ascii="Times New Roman" w:cs="Times New Roman"/>
        </w:rPr>
        <w:t>与炎症相关的健康状况</w:t>
      </w:r>
      <w:ins w:id="269" w:author="胡 中山" w:date="2019-12-25T16:37:00Z">
        <w:r>
          <w:rPr>
            <w:rFonts w:ascii="Times New Roman" w:cs="Times New Roman" w:hint="eastAsia"/>
          </w:rPr>
          <w:t>（</w:t>
        </w:r>
        <w:r>
          <w:rPr>
            <w:rFonts w:ascii="Times New Roman" w:cs="Times New Roman"/>
          </w:rPr>
          <w:t>胃肠道癌</w:t>
        </w:r>
        <w:r>
          <w:rPr>
            <w:rFonts w:ascii="Times New Roman" w:hAnsi="Times New Roman" w:cs="Times New Roman" w:hint="eastAsia"/>
          </w:rPr>
          <w:t>，</w:t>
        </w:r>
        <w:r>
          <w:rPr>
            <w:rFonts w:ascii="Times New Roman" w:cs="Times New Roman"/>
          </w:rPr>
          <w:t>即食道癌，胃癌</w:t>
        </w:r>
        <w:r>
          <w:rPr>
            <w:rFonts w:ascii="Times New Roman" w:cs="Times New Roman" w:hint="eastAsia"/>
          </w:rPr>
          <w:t>）</w:t>
        </w:r>
      </w:ins>
      <w:del w:id="270" w:author="胡 中山" w:date="2019-12-25T16:37:00Z">
        <w:r>
          <w:rPr>
            <w:rFonts w:ascii="Times New Roman" w:hAnsi="Times New Roman" w:cs="Times New Roman"/>
          </w:rPr>
          <w:delText>(</w:delText>
        </w:r>
        <w:r>
          <w:rPr>
            <w:rFonts w:ascii="Times New Roman" w:cs="Times New Roman"/>
          </w:rPr>
          <w:delText>胃肠道</w:delText>
        </w:r>
        <w:r>
          <w:rPr>
            <w:rFonts w:ascii="Times New Roman" w:hAnsi="Times New Roman" w:cs="Times New Roman"/>
          </w:rPr>
          <w:delText>[GI]</w:delText>
        </w:r>
        <w:r>
          <w:rPr>
            <w:rFonts w:ascii="Times New Roman" w:cs="Times New Roman"/>
          </w:rPr>
          <w:delText>道癌</w:delText>
        </w:r>
        <w:r>
          <w:rPr>
            <w:rFonts w:ascii="Times New Roman" w:hAnsi="Times New Roman" w:cs="Times New Roman"/>
          </w:rPr>
          <w:delText>-</w:delText>
        </w:r>
        <w:r>
          <w:rPr>
            <w:rFonts w:ascii="Times New Roman" w:cs="Times New Roman"/>
          </w:rPr>
          <w:delText>即食道癌，胃癌</w:delText>
        </w:r>
        <w:r>
          <w:rPr>
            <w:rFonts w:ascii="Times New Roman" w:hAnsi="Times New Roman" w:cs="Times New Roman"/>
          </w:rPr>
          <w:delText>)</w:delText>
        </w:r>
      </w:del>
      <w:r>
        <w:rPr>
          <w:rFonts w:ascii="Times New Roman" w:cs="Times New Roman"/>
        </w:rPr>
        <w:t>引起的早期死亡风险之间存在相关性</w:t>
      </w:r>
      <w:del w:id="271" w:author="胡 中山" w:date="2019-12-25T16:38:00Z">
        <w:r>
          <w:rPr>
            <w:rFonts w:ascii="Times New Roman" w:cs="Times New Roman"/>
          </w:rPr>
          <w:delText>，结肠和直肠</w:delText>
        </w:r>
        <w:r>
          <w:rPr>
            <w:rFonts w:ascii="Times New Roman" w:hAnsi="Times New Roman" w:cs="Times New Roman"/>
          </w:rPr>
          <w:delText>)</w:delText>
        </w:r>
      </w:del>
      <w:r>
        <w:rPr>
          <w:rFonts w:ascii="Times New Roman" w:cs="Times New Roman"/>
        </w:rPr>
        <w:t>。研究样本包括从</w:t>
      </w:r>
      <w:r>
        <w:rPr>
          <w:rFonts w:ascii="Times New Roman" w:hAnsi="Times New Roman" w:cs="Times New Roman"/>
        </w:rPr>
        <w:t>1987</w:t>
      </w:r>
      <w:r>
        <w:rPr>
          <w:rFonts w:ascii="Times New Roman" w:cs="Times New Roman"/>
        </w:rPr>
        <w:t>年到</w:t>
      </w:r>
      <w:r>
        <w:rPr>
          <w:rFonts w:ascii="Times New Roman" w:hAnsi="Times New Roman" w:cs="Times New Roman"/>
        </w:rPr>
        <w:t>2003</w:t>
      </w:r>
      <w:r>
        <w:rPr>
          <w:rFonts w:ascii="Times New Roman" w:cs="Times New Roman"/>
        </w:rPr>
        <w:t>年被跟踪的</w:t>
      </w:r>
      <w:r>
        <w:rPr>
          <w:rFonts w:ascii="Times New Roman" w:hAnsi="Times New Roman" w:cs="Times New Roman"/>
        </w:rPr>
        <w:t>10500</w:t>
      </w:r>
      <w:r>
        <w:rPr>
          <w:rFonts w:ascii="Times New Roman" w:cs="Times New Roman"/>
        </w:rPr>
        <w:t>人。在研究结束时</w:t>
      </w:r>
      <w:ins w:id="272" w:author="胡 中山" w:date="2019-12-25T16:38:00Z">
        <w:r>
          <w:rPr>
            <w:rFonts w:ascii="Times New Roman" w:cs="Times New Roman" w:hint="eastAsia"/>
          </w:rPr>
          <w:t>的</w:t>
        </w:r>
        <w:r>
          <w:rPr>
            <w:rFonts w:ascii="Times New Roman" w:hAnsi="Times New Roman" w:cs="Times New Roman"/>
          </w:rPr>
          <w:t>259</w:t>
        </w:r>
        <w:r>
          <w:rPr>
            <w:rFonts w:ascii="Times New Roman" w:cs="Times New Roman"/>
          </w:rPr>
          <w:t>名</w:t>
        </w:r>
      </w:ins>
      <w:ins w:id="273" w:author="胡 中山" w:date="2019-12-25T16:39:00Z">
        <w:r>
          <w:rPr>
            <w:rFonts w:ascii="Times New Roman" w:cs="Times New Roman" w:hint="eastAsia"/>
          </w:rPr>
          <w:t>已</w:t>
        </w:r>
      </w:ins>
      <w:r>
        <w:rPr>
          <w:rFonts w:ascii="Times New Roman" w:cs="Times New Roman"/>
        </w:rPr>
        <w:t>死亡的</w:t>
      </w:r>
      <w:del w:id="274" w:author="胡 中山" w:date="2019-12-25T16:38:00Z">
        <w:r>
          <w:rPr>
            <w:rFonts w:ascii="Times New Roman" w:hAnsi="Times New Roman" w:cs="Times New Roman"/>
          </w:rPr>
          <w:delText>259</w:delText>
        </w:r>
        <w:r>
          <w:rPr>
            <w:rFonts w:ascii="Times New Roman" w:cs="Times New Roman"/>
          </w:rPr>
          <w:delText>名</w:delText>
        </w:r>
      </w:del>
      <w:r>
        <w:rPr>
          <w:rFonts w:ascii="Times New Roman" w:cs="Times New Roman"/>
        </w:rPr>
        <w:t>参与者中，有</w:t>
      </w:r>
      <w:r>
        <w:rPr>
          <w:rFonts w:ascii="Times New Roman" w:hAnsi="Times New Roman" w:cs="Times New Roman"/>
        </w:rPr>
        <w:t>30</w:t>
      </w:r>
      <w:r>
        <w:rPr>
          <w:rFonts w:ascii="Times New Roman" w:cs="Times New Roman"/>
        </w:rPr>
        <w:t>人死于胃肠道癌症。研究表明，与那些食用声称对胃肠道有抗炎作用的植物性饮食的参与者相比，那些生活在不良饮食中的参与者</w:t>
      </w:r>
      <w:ins w:id="275" w:author="胡 中山" w:date="2019-12-25T16:39:00Z">
        <w:r>
          <w:rPr>
            <w:rFonts w:ascii="Times New Roman" w:cs="Times New Roman" w:hint="eastAsia"/>
          </w:rPr>
          <w:t>，</w:t>
        </w:r>
      </w:ins>
      <w:r>
        <w:rPr>
          <w:rFonts w:ascii="Times New Roman" w:cs="Times New Roman"/>
        </w:rPr>
        <w:t>因不良饮食导致炎症而死于胃肠道癌症的可能性是那些参与者的四倍。</w:t>
      </w:r>
    </w:p>
    <w:p w14:paraId="312DB6C6" w14:textId="77777777" w:rsidR="00970176" w:rsidRDefault="008D6EE0">
      <w:pPr>
        <w:ind w:firstLineChars="200" w:firstLine="420"/>
        <w:rPr>
          <w:rFonts w:ascii="Times New Roman" w:hAnsi="Times New Roman" w:cs="Times New Roman"/>
        </w:rPr>
      </w:pPr>
      <w:r>
        <w:rPr>
          <w:rFonts w:ascii="Times New Roman" w:cs="Times New Roman"/>
        </w:rPr>
        <w:t>根据加拿大监督批准食品健康声明的政府当局</w:t>
      </w:r>
      <w:del w:id="276" w:author="胡 中山" w:date="2019-12-25T16:41:00Z">
        <w:r>
          <w:rPr>
            <w:rFonts w:ascii="Times New Roman" w:cs="Times New Roman"/>
          </w:rPr>
          <w:delText>健康加拿大</w:delText>
        </w:r>
      </w:del>
      <w:r>
        <w:rPr>
          <w:rFonts w:ascii="Times New Roman" w:cs="Times New Roman"/>
        </w:rPr>
        <w:t>表示，功能性食品</w:t>
      </w:r>
      <w:ins w:id="277" w:author="胡 中山" w:date="2019-12-25T16:41:00Z">
        <w:r>
          <w:rPr>
            <w:rFonts w:ascii="Times New Roman" w:hint="eastAsia"/>
            <w:rPrChange w:id="278" w:author="Administrator" w:date="2019-12-31T13:44:00Z">
              <w:rPr>
                <w:rFonts w:ascii="Times New Roman" w:hAnsi="Times New Roman" w:hint="eastAsia"/>
              </w:rPr>
            </w:rPrChange>
          </w:rPr>
          <w:t>“</w:t>
        </w:r>
      </w:ins>
      <w:ins w:id="279" w:author="胡 中山" w:date="2019-12-25T16:42:00Z">
        <w:r>
          <w:rPr>
            <w:rFonts w:ascii="Times New Roman" w:cs="Times New Roman"/>
          </w:rPr>
          <w:t>在外观上类似于或可能是常规食品，作为日常饮食的一部分消费，并被证明具有生理益处或减少除基本营养功能以外的慢性疾病风险，即它们含有生物活性化合物。</w:t>
        </w:r>
      </w:ins>
      <w:ins w:id="280" w:author="胡 中山" w:date="2019-12-25T16:41:00Z">
        <w:r>
          <w:rPr>
            <w:rFonts w:ascii="Times New Roman" w:cs="Times New Roman" w:hint="eastAsia"/>
          </w:rPr>
          <w:t>”</w:t>
        </w:r>
      </w:ins>
      <w:del w:id="281" w:author="胡 中山" w:date="2019-12-25T16:41:00Z">
        <w:r>
          <w:rPr>
            <w:rFonts w:ascii="Times New Roman" w:hAnsi="Times New Roman" w:cs="Times New Roman"/>
          </w:rPr>
          <w:delText>“</w:delText>
        </w:r>
      </w:del>
      <w:del w:id="282" w:author="胡 中山" w:date="2019-12-25T16:42:00Z">
        <w:r>
          <w:rPr>
            <w:rFonts w:ascii="Times New Roman" w:cs="Times New Roman"/>
          </w:rPr>
          <w:delText>在外观上类似于或可能是常规食品，作为日常饮食的一部分消费，并被证明具有生理益处和</w:delText>
        </w:r>
        <w:r>
          <w:rPr>
            <w:rFonts w:ascii="Times New Roman" w:hAnsi="Times New Roman" w:cs="Times New Roman"/>
          </w:rPr>
          <w:delText>/</w:delText>
        </w:r>
        <w:r>
          <w:rPr>
            <w:rFonts w:ascii="Times New Roman" w:cs="Times New Roman"/>
          </w:rPr>
          <w:delText>或减少除基本营养功能以外的慢性疾病风险，即它们含有生物活性化合物。</w:delText>
        </w:r>
        <w:r>
          <w:rPr>
            <w:rFonts w:ascii="Times New Roman" w:hAnsi="Times New Roman" w:cs="Times New Roman"/>
          </w:rPr>
          <w:delText>“</w:delText>
        </w:r>
        <w:r>
          <w:rPr>
            <w:rFonts w:ascii="Times New Roman" w:cs="Times New Roman"/>
          </w:rPr>
          <w:delText>。</w:delText>
        </w:r>
      </w:del>
      <w:r>
        <w:rPr>
          <w:rFonts w:ascii="Times New Roman" w:cs="Times New Roman"/>
        </w:rPr>
        <w:t>医学研究所的食品和营养委员会将功能性食品定义为</w:t>
      </w:r>
      <w:ins w:id="283" w:author="胡 中山" w:date="2019-12-25T16:40:00Z">
        <w:r>
          <w:rPr>
            <w:rFonts w:ascii="Times New Roman" w:hint="eastAsia"/>
            <w:rPrChange w:id="284" w:author="Administrator" w:date="2019-12-31T13:44:00Z">
              <w:rPr>
                <w:rFonts w:ascii="Times New Roman" w:hAnsi="Times New Roman" w:hint="eastAsia"/>
              </w:rPr>
            </w:rPrChange>
          </w:rPr>
          <w:t>“</w:t>
        </w:r>
        <w:r>
          <w:rPr>
            <w:rFonts w:ascii="Times New Roman" w:cs="Times New Roman"/>
          </w:rPr>
          <w:t>任何可能提供超出其所含传统营养素的健康益处的食品或食品配料</w:t>
        </w:r>
      </w:ins>
      <w:del w:id="285" w:author="Administrator" w:date="2019-12-31T13:29:00Z">
        <w:r>
          <w:rPr>
            <w:rFonts w:ascii="Times New Roman" w:hAnsi="Times New Roman" w:cs="Times New Roman"/>
          </w:rPr>
          <w:delText>”</w:delText>
        </w:r>
        <w:r>
          <w:rPr>
            <w:rFonts w:ascii="Times New Roman" w:cs="Times New Roman"/>
          </w:rPr>
          <w:delText>。</w:delText>
        </w:r>
      </w:del>
      <w:ins w:id="286" w:author="胡 中山" w:date="2019-12-25T16:40:00Z">
        <w:r>
          <w:rPr>
            <w:rFonts w:ascii="Times New Roman" w:cs="Times New Roman" w:hint="eastAsia"/>
          </w:rPr>
          <w:t>”</w:t>
        </w:r>
      </w:ins>
      <w:del w:id="287" w:author="胡 中山" w:date="2019-12-25T16:40:00Z">
        <w:r>
          <w:rPr>
            <w:rFonts w:ascii="Times New Roman" w:hAnsi="Times New Roman" w:cs="Times New Roman"/>
          </w:rPr>
          <w:delText>“</w:delText>
        </w:r>
        <w:r>
          <w:rPr>
            <w:rFonts w:ascii="Times New Roman" w:cs="Times New Roman"/>
          </w:rPr>
          <w:delText>任何可能提供超出其所含传统营养素的健康益处的食品或食品配料</w:delText>
        </w:r>
        <w:r>
          <w:rPr>
            <w:rFonts w:ascii="Times New Roman" w:hAnsi="Times New Roman" w:cs="Times New Roman"/>
          </w:rPr>
          <w:delText>”</w:delText>
        </w:r>
      </w:del>
      <w:ins w:id="288" w:author="Administrator" w:date="2019-12-31T13:29:00Z">
        <w:r>
          <w:rPr>
            <w:rFonts w:ascii="Times New Roman" w:cs="Times New Roman"/>
          </w:rPr>
          <w:t>。</w:t>
        </w:r>
      </w:ins>
      <w:r>
        <w:rPr>
          <w:rFonts w:ascii="Times New Roman" w:hAnsi="Times New Roman" w:cs="Times New Roman"/>
        </w:rPr>
        <w:t>Health Canada</w:t>
      </w:r>
      <w:del w:id="289" w:author="胡 中山" w:date="2019-12-25T16:40:00Z">
        <w:r>
          <w:rPr>
            <w:rFonts w:ascii="Times New Roman" w:hAnsi="Times New Roman" w:cs="Times New Roman"/>
          </w:rPr>
          <w:delText>(</w:delText>
        </w:r>
      </w:del>
      <w:ins w:id="290" w:author="胡 中山" w:date="2019-12-25T16:40:00Z">
        <w:r>
          <w:rPr>
            <w:rFonts w:ascii="Times New Roman" w:hAnsi="Times New Roman" w:cs="Times New Roman" w:hint="eastAsia"/>
          </w:rPr>
          <w:t>（</w:t>
        </w:r>
        <w:r>
          <w:rPr>
            <w:rFonts w:ascii="Times New Roman" w:hAnsi="Times New Roman" w:cs="Times New Roman"/>
          </w:rPr>
          <w:t>1998</w:t>
        </w:r>
        <w:r>
          <w:rPr>
            <w:rFonts w:ascii="Times New Roman" w:hAnsi="Times New Roman" w:cs="Times New Roman" w:hint="eastAsia"/>
          </w:rPr>
          <w:t>）</w:t>
        </w:r>
      </w:ins>
      <w:del w:id="291" w:author="胡 中山" w:date="2019-12-25T16:40:00Z">
        <w:r>
          <w:rPr>
            <w:rFonts w:ascii="Times New Roman" w:hAnsi="Times New Roman" w:cs="Times New Roman"/>
          </w:rPr>
          <w:delText>1998)</w:delText>
        </w:r>
      </w:del>
      <w:r>
        <w:rPr>
          <w:rFonts w:ascii="Times New Roman" w:cs="Times New Roman"/>
        </w:rPr>
        <w:t>进一步将</w:t>
      </w:r>
      <w:ins w:id="292" w:author="胡 中山" w:date="2019-12-25T16:44:00Z">
        <w:r>
          <w:rPr>
            <w:rFonts w:ascii="Times New Roman" w:cs="Times New Roman"/>
          </w:rPr>
          <w:t>功能性食品</w:t>
        </w:r>
      </w:ins>
      <w:del w:id="293" w:author="胡 中山" w:date="2019-12-25T16:44:00Z">
        <w:r>
          <w:rPr>
            <w:rFonts w:ascii="Times New Roman" w:cs="Times New Roman"/>
          </w:rPr>
          <w:delText>保健品</w:delText>
        </w:r>
      </w:del>
      <w:r>
        <w:rPr>
          <w:rFonts w:ascii="Times New Roman" w:cs="Times New Roman"/>
        </w:rPr>
        <w:t>定义为</w:t>
      </w:r>
      <w:ins w:id="294" w:author="胡 中山" w:date="2019-12-25T16:44:00Z">
        <w:r>
          <w:rPr>
            <w:rFonts w:ascii="Times New Roman" w:hint="eastAsia"/>
            <w:rPrChange w:id="295" w:author="Administrator" w:date="2019-12-31T13:44:00Z">
              <w:rPr>
                <w:rFonts w:ascii="Times New Roman" w:hAnsi="Times New Roman" w:hint="eastAsia"/>
              </w:rPr>
            </w:rPrChange>
          </w:rPr>
          <w:t>“</w:t>
        </w:r>
        <w:r>
          <w:rPr>
            <w:rFonts w:ascii="Times New Roman" w:cs="Times New Roman"/>
          </w:rPr>
          <w:t>从通常以医药形式出售的食品中分离或纯化的产品，通常与食品无关。营养品被证明具有生理上的好处或提供预防慢性疾病的保护</w:t>
        </w:r>
      </w:ins>
      <w:del w:id="296" w:author="Administrator" w:date="2019-12-31T13:29:00Z">
        <w:r>
          <w:rPr>
            <w:rFonts w:ascii="Times New Roman" w:cs="Times New Roman"/>
          </w:rPr>
          <w:delText>。</w:delText>
        </w:r>
        <w:r>
          <w:rPr>
            <w:rFonts w:ascii="Times New Roman" w:hAnsi="Times New Roman" w:cs="Times New Roman"/>
          </w:rPr>
          <w:delText>“</w:delText>
        </w:r>
        <w:r>
          <w:rPr>
            <w:rFonts w:ascii="Times New Roman" w:cs="Times New Roman"/>
          </w:rPr>
          <w:delText>。</w:delText>
        </w:r>
      </w:del>
      <w:ins w:id="297" w:author="胡 中山" w:date="2019-12-25T16:44:00Z">
        <w:r>
          <w:rPr>
            <w:rFonts w:ascii="Times New Roman" w:cs="Times New Roman"/>
          </w:rPr>
          <w:t>。</w:t>
        </w:r>
        <w:r>
          <w:rPr>
            <w:rFonts w:ascii="Times New Roman" w:cs="Times New Roman" w:hint="eastAsia"/>
          </w:rPr>
          <w:t>”</w:t>
        </w:r>
      </w:ins>
      <w:del w:id="298" w:author="胡 中山" w:date="2019-12-25T16:44:00Z">
        <w:r>
          <w:rPr>
            <w:rFonts w:ascii="Times New Roman" w:hAnsi="Times New Roman" w:cs="Times New Roman"/>
          </w:rPr>
          <w:delText>“</w:delText>
        </w:r>
      </w:del>
      <w:ins w:id="299" w:author="胡 中山" w:date="2019-12-25T16:44:00Z">
        <w:r>
          <w:rPr>
            <w:rFonts w:ascii="Times New Roman" w:cs="Times New Roman"/>
          </w:rPr>
          <w:t xml:space="preserve"> </w:t>
        </w:r>
      </w:ins>
      <w:del w:id="300" w:author="胡 中山" w:date="2019-12-25T16:44:00Z">
        <w:r>
          <w:rPr>
            <w:rFonts w:ascii="Times New Roman" w:cs="Times New Roman"/>
          </w:rPr>
          <w:delText>从通常以医药形式出售的食品中分离或纯化的产品，通常与食品无关。营养品被证明具有生理上的好处或提供预防慢性疾病的保护。</w:delText>
        </w:r>
        <w:r>
          <w:rPr>
            <w:rFonts w:ascii="Times New Roman" w:hAnsi="Times New Roman" w:cs="Times New Roman"/>
          </w:rPr>
          <w:delText>“</w:delText>
        </w:r>
        <w:r>
          <w:rPr>
            <w:rFonts w:ascii="Times New Roman" w:cs="Times New Roman"/>
          </w:rPr>
          <w:delText>。</w:delText>
        </w:r>
      </w:del>
      <w:r>
        <w:rPr>
          <w:rFonts w:ascii="Times New Roman" w:hAnsi="Times New Roman" w:cs="Times New Roman"/>
        </w:rPr>
        <w:t>Zeisel</w:t>
      </w:r>
      <w:ins w:id="301" w:author="胡 中山" w:date="2019-12-25T16:45:00Z">
        <w:r>
          <w:rPr>
            <w:rFonts w:ascii="Times New Roman" w:hAnsi="Times New Roman" w:cs="Times New Roman" w:hint="eastAsia"/>
          </w:rPr>
          <w:t>（</w:t>
        </w:r>
        <w:r>
          <w:rPr>
            <w:rFonts w:ascii="Times New Roman" w:hAnsi="Times New Roman" w:cs="Times New Roman"/>
          </w:rPr>
          <w:t>1999</w:t>
        </w:r>
        <w:r>
          <w:rPr>
            <w:rFonts w:ascii="Times New Roman" w:hAnsi="Times New Roman" w:cs="Times New Roman" w:hint="eastAsia"/>
          </w:rPr>
          <w:t>）</w:t>
        </w:r>
      </w:ins>
      <w:del w:id="302" w:author="胡 中山" w:date="2019-12-25T16:45:00Z">
        <w:r>
          <w:rPr>
            <w:rFonts w:ascii="Times New Roman" w:hAnsi="Times New Roman" w:cs="Times New Roman"/>
          </w:rPr>
          <w:delText>(1999)</w:delText>
        </w:r>
      </w:del>
      <w:r>
        <w:rPr>
          <w:rFonts w:ascii="Times New Roman" w:cs="Times New Roman"/>
        </w:rPr>
        <w:t>从膳食补充剂的描述中推导出了营养素的定义</w:t>
      </w:r>
      <w:ins w:id="303" w:author="胡 中山" w:date="2019-12-25T16:45:00Z">
        <w:r>
          <w:rPr>
            <w:rFonts w:ascii="Times New Roman" w:cs="Times New Roman" w:hint="eastAsia"/>
          </w:rPr>
          <w:t>，即“</w:t>
        </w:r>
      </w:ins>
      <w:ins w:id="304" w:author="胡 中山" w:date="2019-12-25T16:46:00Z">
        <w:r>
          <w:rPr>
            <w:rFonts w:ascii="Times New Roman" w:cs="Times New Roman"/>
          </w:rPr>
          <w:t>从食品、草药和植物中提取的成分，这些成分在食品之外没有进一步的修饰，</w:t>
        </w:r>
        <w:r>
          <w:rPr>
            <w:rFonts w:ascii="Times New Roman" w:cs="Times New Roman" w:hint="eastAsia"/>
          </w:rPr>
          <w:t>而</w:t>
        </w:r>
        <w:r>
          <w:rPr>
            <w:rFonts w:ascii="Times New Roman" w:cs="Times New Roman"/>
          </w:rPr>
          <w:t>是为了补充饮食而被认为具有增强健康的益处，这些成分含有或含有以下一种或多种膳食成分：维生素</w:t>
        </w:r>
        <w:r>
          <w:rPr>
            <w:rFonts w:ascii="Times New Roman" w:cs="Times New Roman" w:hint="eastAsia"/>
          </w:rPr>
          <w:t>、</w:t>
        </w:r>
        <w:r>
          <w:rPr>
            <w:rFonts w:ascii="Times New Roman" w:cs="Times New Roman"/>
          </w:rPr>
          <w:t>矿物质</w:t>
        </w:r>
        <w:r>
          <w:rPr>
            <w:rFonts w:ascii="Times New Roman" w:cs="Times New Roman" w:hint="eastAsia"/>
          </w:rPr>
          <w:t>、</w:t>
        </w:r>
        <w:r>
          <w:rPr>
            <w:rFonts w:ascii="Times New Roman" w:cs="Times New Roman"/>
          </w:rPr>
          <w:t>氨基酸</w:t>
        </w:r>
        <w:r>
          <w:rPr>
            <w:rFonts w:ascii="Times New Roman" w:cs="Times New Roman" w:hint="eastAsia"/>
          </w:rPr>
          <w:t>、</w:t>
        </w:r>
        <w:r>
          <w:rPr>
            <w:rFonts w:ascii="Times New Roman" w:cs="Times New Roman"/>
          </w:rPr>
          <w:t>草药</w:t>
        </w:r>
      </w:ins>
      <w:ins w:id="305" w:author="胡 中山" w:date="2019-12-25T16:47:00Z">
        <w:r>
          <w:rPr>
            <w:rFonts w:ascii="Times New Roman" w:cs="Times New Roman" w:hint="eastAsia"/>
          </w:rPr>
          <w:t>，</w:t>
        </w:r>
      </w:ins>
      <w:ins w:id="306" w:author="胡 中山" w:date="2019-12-25T16:46:00Z">
        <w:r>
          <w:rPr>
            <w:rFonts w:ascii="Times New Roman" w:cs="Times New Roman"/>
          </w:rPr>
          <w:t>或以胶囊、粉末、软凝胶或凝胶的形式存在的其他植物性物质，并且不表示为常规食品或作为膳食或饮食的唯一</w:t>
        </w:r>
      </w:ins>
      <w:ins w:id="307" w:author="胡 中山" w:date="2019-12-25T16:48:00Z">
        <w:r>
          <w:rPr>
            <w:rFonts w:ascii="Times New Roman" w:cs="Times New Roman" w:hint="eastAsia"/>
          </w:rPr>
          <w:t>来源</w:t>
        </w:r>
      </w:ins>
      <w:ins w:id="308" w:author="胡 中山" w:date="2019-12-25T16:45:00Z">
        <w:r>
          <w:rPr>
            <w:rFonts w:ascii="Times New Roman" w:cs="Times New Roman" w:hint="eastAsia"/>
          </w:rPr>
          <w:t>”</w:t>
        </w:r>
      </w:ins>
      <w:del w:id="309" w:author="胡 中山" w:date="2019-12-25T16:45:00Z">
        <w:r>
          <w:rPr>
            <w:rFonts w:ascii="Times New Roman" w:hAnsi="Times New Roman" w:cs="Times New Roman"/>
          </w:rPr>
          <w:delText>(“</w:delText>
        </w:r>
      </w:del>
      <w:del w:id="310" w:author="胡 中山" w:date="2019-12-25T16:46:00Z">
        <w:r>
          <w:rPr>
            <w:rFonts w:ascii="Times New Roman" w:cs="Times New Roman"/>
          </w:rPr>
          <w:delText>从食品、草药和植物中提取的成分，这些成分在食品之外没有进一步的修饰，被认为是为了补充饮食而被认为具有增强健康的益处，这些成分含有或含有以下一种或多种膳食成分：维生素，矿物质，氨基酸，草药，或以胶囊、粉末、软凝胶或凝胶的形</w:delText>
        </w:r>
        <w:r>
          <w:rPr>
            <w:rFonts w:ascii="Times New Roman" w:cs="Times New Roman"/>
          </w:rPr>
          <w:delText>式存在的其他植物性物质，并且不表示为常规食品或作为膳食或饮食的唯一项目</w:delText>
        </w:r>
      </w:del>
      <w:ins w:id="311" w:author="胡 中山" w:date="2019-12-25T16:48:00Z">
        <w:r>
          <w:rPr>
            <w:rFonts w:ascii="Times New Roman" w:cs="Times New Roman" w:hint="eastAsia"/>
          </w:rPr>
          <w:t>，</w:t>
        </w:r>
      </w:ins>
      <w:del w:id="312" w:author="胡 中山" w:date="2019-12-25T16:48:00Z">
        <w:r>
          <w:rPr>
            <w:rFonts w:ascii="Times New Roman" w:hAnsi="Times New Roman" w:cs="Times New Roman"/>
          </w:rPr>
          <w:delText>”)“</w:delText>
        </w:r>
      </w:del>
      <w:r>
        <w:rPr>
          <w:rFonts w:ascii="Times New Roman" w:cs="Times New Roman"/>
        </w:rPr>
        <w:t>作为</w:t>
      </w:r>
      <w:del w:id="313" w:author="胡 中山" w:date="2019-12-25T16:48:00Z">
        <w:r>
          <w:rPr>
            <w:rFonts w:ascii="Times New Roman" w:hAnsi="Times New Roman" w:cs="Times New Roman"/>
          </w:rPr>
          <w:delText>”</w:delText>
        </w:r>
      </w:del>
      <w:r>
        <w:rPr>
          <w:rFonts w:ascii="Times New Roman" w:cs="Times New Roman"/>
        </w:rPr>
        <w:t>饮食补充剂，其提供非食物基质中食物的生物活性成分的浓缩形式以增强健康。功能性食品的定义取决于人口统计学和所涉及的指定监管机构。在功能性食品配方中使用的大量不同成分有助于解释市场上无穷无尽的选择和组合。在任何一家超市</w:t>
      </w:r>
      <w:del w:id="314" w:author="胡 中山" w:date="2019-12-25T16:49:00Z">
        <w:r>
          <w:rPr>
            <w:rFonts w:ascii="Times New Roman" w:cs="Times New Roman"/>
          </w:rPr>
          <w:delText>的</w:delText>
        </w:r>
      </w:del>
      <w:r>
        <w:rPr>
          <w:rFonts w:ascii="Times New Roman" w:cs="Times New Roman"/>
        </w:rPr>
        <w:t>随意观察</w:t>
      </w:r>
      <w:ins w:id="315" w:author="胡 中山" w:date="2019-12-25T16:49:00Z">
        <w:r>
          <w:rPr>
            <w:rFonts w:ascii="Times New Roman" w:cs="Times New Roman" w:hint="eastAsia"/>
          </w:rPr>
          <w:t>，</w:t>
        </w:r>
      </w:ins>
      <w:r>
        <w:rPr>
          <w:rFonts w:ascii="Times New Roman" w:cs="Times New Roman"/>
        </w:rPr>
        <w:t>都会证实在这个细分领域中可获得的多种不同类别的产品，包括固体食品、饮料和补充剂，这些产品每天都在不断扩大。自</w:t>
      </w:r>
      <w:r>
        <w:rPr>
          <w:rFonts w:ascii="Times New Roman" w:hAnsi="Times New Roman" w:cs="Times New Roman"/>
        </w:rPr>
        <w:t>1990</w:t>
      </w:r>
      <w:r>
        <w:rPr>
          <w:rFonts w:ascii="Times New Roman" w:cs="Times New Roman"/>
        </w:rPr>
        <w:t>年以来，这些产品的</w:t>
      </w:r>
      <w:r>
        <w:rPr>
          <w:rFonts w:ascii="Times New Roman" w:hAnsi="Times New Roman" w:cs="Times New Roman"/>
        </w:rPr>
        <w:t>5500</w:t>
      </w:r>
      <w:r>
        <w:rPr>
          <w:rFonts w:ascii="Times New Roman" w:cs="Times New Roman"/>
        </w:rPr>
        <w:t>多种新类型被引入日本市场</w:t>
      </w:r>
      <w:del w:id="316" w:author="胡 中山" w:date="2019-12-25T16:49:00Z">
        <w:r>
          <w:rPr>
            <w:rFonts w:ascii="Times New Roman" w:cs="Times New Roman" w:hint="eastAsia"/>
          </w:rPr>
          <w:delText>，</w:delText>
        </w:r>
      </w:del>
      <w:ins w:id="317" w:author="胡 中山" w:date="2019-12-25T16:49:00Z">
        <w:r>
          <w:rPr>
            <w:rFonts w:ascii="Times New Roman" w:cs="Times New Roman" w:hint="eastAsia"/>
          </w:rPr>
          <w:t>。</w:t>
        </w:r>
      </w:ins>
      <w:r>
        <w:rPr>
          <w:rFonts w:ascii="Times New Roman" w:cs="Times New Roman"/>
        </w:rPr>
        <w:t>日本是功能食品的发源地，自</w:t>
      </w:r>
      <w:r>
        <w:rPr>
          <w:rFonts w:ascii="Times New Roman" w:hAnsi="Times New Roman" w:cs="Times New Roman"/>
        </w:rPr>
        <w:t>2005</w:t>
      </w:r>
      <w:r>
        <w:rPr>
          <w:rFonts w:ascii="Times New Roman" w:cs="Times New Roman"/>
        </w:rPr>
        <w:t>年以来，价值</w:t>
      </w:r>
      <w:r>
        <w:rPr>
          <w:rFonts w:ascii="Times New Roman" w:hAnsi="Times New Roman" w:cs="Times New Roman"/>
        </w:rPr>
        <w:t>63</w:t>
      </w:r>
      <w:r>
        <w:rPr>
          <w:rFonts w:ascii="Times New Roman" w:cs="Times New Roman"/>
        </w:rPr>
        <w:t>亿美元的</w:t>
      </w:r>
      <w:r>
        <w:rPr>
          <w:rFonts w:ascii="Times New Roman" w:hAnsi="Times New Roman" w:cs="Times New Roman"/>
        </w:rPr>
        <w:t>537</w:t>
      </w:r>
      <w:r>
        <w:rPr>
          <w:rFonts w:ascii="Times New Roman" w:cs="Times New Roman"/>
        </w:rPr>
        <w:t>种产品被授予</w:t>
      </w:r>
      <w:ins w:id="318" w:author="胡 中山" w:date="2019-12-25T16:53:00Z">
        <w:r>
          <w:rPr>
            <w:rFonts w:ascii="Times New Roman" w:cs="Times New Roman" w:hint="eastAsia"/>
          </w:rPr>
          <w:t>特定保健用食品（</w:t>
        </w:r>
        <w:r>
          <w:rPr>
            <w:rFonts w:ascii="Times New Roman" w:cs="Times New Roman" w:hint="eastAsia"/>
          </w:rPr>
          <w:t>Foods for specified health users,</w:t>
        </w:r>
        <w:r>
          <w:rPr>
            <w:rFonts w:ascii="Times New Roman" w:cs="Times New Roman"/>
          </w:rPr>
          <w:t xml:space="preserve"> </w:t>
        </w:r>
        <w:r>
          <w:rPr>
            <w:rFonts w:ascii="Times New Roman" w:cs="Times New Roman" w:hint="eastAsia"/>
          </w:rPr>
          <w:t>FOSHU</w:t>
        </w:r>
        <w:r>
          <w:rPr>
            <w:rFonts w:ascii="Times New Roman" w:cs="Times New Roman" w:hint="eastAsia"/>
          </w:rPr>
          <w:t>）</w:t>
        </w:r>
      </w:ins>
      <w:del w:id="319" w:author="胡 中山" w:date="2019-12-25T16:53:00Z">
        <w:r>
          <w:rPr>
            <w:rFonts w:ascii="Times New Roman" w:hAnsi="Times New Roman" w:cs="Times New Roman"/>
          </w:rPr>
          <w:delText>FOSHU(</w:delText>
        </w:r>
        <w:r>
          <w:rPr>
            <w:rFonts w:ascii="Times New Roman" w:cs="Times New Roman"/>
          </w:rPr>
          <w:delText>特定健康用途食品</w:delText>
        </w:r>
        <w:r>
          <w:rPr>
            <w:rFonts w:ascii="Times New Roman" w:hAnsi="Times New Roman" w:cs="Times New Roman"/>
          </w:rPr>
          <w:delText>)</w:delText>
        </w:r>
      </w:del>
      <w:r>
        <w:rPr>
          <w:rFonts w:ascii="Times New Roman" w:cs="Times New Roman"/>
        </w:rPr>
        <w:t>地位。</w:t>
      </w:r>
    </w:p>
    <w:p w14:paraId="41C9904A" w14:textId="77777777" w:rsidR="00970176" w:rsidRDefault="008D6EE0">
      <w:pPr>
        <w:ind w:firstLineChars="200" w:firstLine="420"/>
        <w:rPr>
          <w:rFonts w:ascii="Times New Roman" w:hAnsi="Times New Roman" w:cs="Times New Roman"/>
        </w:rPr>
      </w:pPr>
      <w:r>
        <w:rPr>
          <w:rFonts w:ascii="Times New Roman" w:cs="Times New Roman"/>
        </w:rPr>
        <w:t>美国饮食协会通过将功能性食品分为四类来扩展这一定义。</w:t>
      </w:r>
      <w:del w:id="320" w:author="胡 中山" w:date="2019-12-25T16:56:00Z">
        <w:r>
          <w:rPr>
            <w:rFonts w:ascii="Times New Roman" w:cs="Times New Roman"/>
          </w:rPr>
          <w:delText>这些</w:delText>
        </w:r>
      </w:del>
      <w:ins w:id="321" w:author="胡 中山" w:date="2019-12-25T16:56:00Z">
        <w:r>
          <w:rPr>
            <w:rFonts w:ascii="Times New Roman" w:cs="Times New Roman" w:hint="eastAsia"/>
          </w:rPr>
          <w:t>它们分别是</w:t>
        </w:r>
      </w:ins>
      <w:r>
        <w:rPr>
          <w:rFonts w:ascii="Times New Roman" w:cs="Times New Roman"/>
        </w:rPr>
        <w:t>是</w:t>
      </w:r>
      <w:del w:id="322" w:author="胡 中山" w:date="2019-12-25T16:56:00Z">
        <w:r>
          <w:rPr>
            <w:rFonts w:ascii="Times New Roman" w:cs="Times New Roman" w:hint="eastAsia"/>
          </w:rPr>
          <w:delText>常规</w:delText>
        </w:r>
      </w:del>
      <w:ins w:id="323" w:author="胡 中山" w:date="2019-12-25T16:56:00Z">
        <w:r>
          <w:rPr>
            <w:rFonts w:ascii="Times New Roman" w:cs="Times New Roman" w:hint="eastAsia"/>
          </w:rPr>
          <w:t>传统</w:t>
        </w:r>
      </w:ins>
      <w:r>
        <w:rPr>
          <w:rFonts w:ascii="Times New Roman" w:cs="Times New Roman"/>
        </w:rPr>
        <w:t>的，改良的，医疗的，和特殊饮食用途的食物。传统食物包括全食，如大蒜、坚果、全谷类、油性鱼类和西红柿，它们含有生物活性化学物质和多不饱和脂肪酸</w:t>
      </w:r>
      <w:del w:id="324" w:author="胡 中山" w:date="2019-12-25T17:02:00Z">
        <w:r>
          <w:rPr>
            <w:rFonts w:ascii="Times New Roman" w:hAnsi="Times New Roman" w:cs="Times New Roman"/>
          </w:rPr>
          <w:delText>(PUFA)</w:delText>
        </w:r>
      </w:del>
      <w:r>
        <w:rPr>
          <w:rFonts w:ascii="Times New Roman" w:cs="Times New Roman"/>
        </w:rPr>
        <w:t>。例如，燕麦被认为是一种功能性食品，因为它</w:t>
      </w:r>
      <w:del w:id="325" w:author="胡 中山" w:date="2019-12-25T17:03:00Z">
        <w:r>
          <w:rPr>
            <w:rFonts w:ascii="Times New Roman" w:cs="Times New Roman"/>
          </w:rPr>
          <w:delText>天然地</w:delText>
        </w:r>
      </w:del>
      <w:r>
        <w:rPr>
          <w:rFonts w:ascii="Times New Roman" w:cs="Times New Roman"/>
        </w:rPr>
        <w:t>含有</w:t>
      </w:r>
      <w:ins w:id="326" w:author="胡 中山" w:date="2019-12-25T17:03:00Z">
        <w:r>
          <w:rPr>
            <w:rFonts w:ascii="Times New Roman" w:cs="Times New Roman"/>
          </w:rPr>
          <w:t>天然</w:t>
        </w:r>
        <w:r>
          <w:rPr>
            <w:rFonts w:ascii="Times New Roman" w:cs="Times New Roman" w:hint="eastAsia"/>
          </w:rPr>
          <w:t>的</w:t>
        </w:r>
      </w:ins>
      <w:r>
        <w:rPr>
          <w:rFonts w:ascii="Times New Roman" w:cs="Times New Roman"/>
        </w:rPr>
        <w:t>可</w:t>
      </w:r>
      <w:del w:id="327" w:author="胡 中山" w:date="2019-12-25T17:03:00Z">
        <w:r>
          <w:rPr>
            <w:rFonts w:ascii="Times New Roman" w:cs="Times New Roman"/>
          </w:rPr>
          <w:delText>帮助</w:delText>
        </w:r>
      </w:del>
      <w:r>
        <w:rPr>
          <w:rFonts w:ascii="Times New Roman" w:cs="Times New Roman"/>
        </w:rPr>
        <w:t>降低胆固醇水平的可溶性纤维。改性食品是那些通过添加生物活性物质</w:t>
      </w:r>
      <w:ins w:id="328" w:author="胡 中山" w:date="2019-12-25T17:03:00Z">
        <w:r>
          <w:rPr>
            <w:rFonts w:ascii="Times New Roman" w:cs="Times New Roman" w:hint="eastAsia"/>
          </w:rPr>
          <w:t>（</w:t>
        </w:r>
        <w:r>
          <w:rPr>
            <w:rFonts w:ascii="Times New Roman" w:cs="Times New Roman"/>
          </w:rPr>
          <w:t>如植物化学物质或其他抗氧化剂</w:t>
        </w:r>
        <w:r>
          <w:rPr>
            <w:rFonts w:ascii="Times New Roman" w:cs="Times New Roman" w:hint="eastAsia"/>
          </w:rPr>
          <w:t>）</w:t>
        </w:r>
      </w:ins>
      <w:del w:id="329" w:author="胡 中山" w:date="2019-12-25T17:03:00Z">
        <w:r>
          <w:rPr>
            <w:rFonts w:ascii="Times New Roman" w:hAnsi="Times New Roman" w:cs="Times New Roman"/>
          </w:rPr>
          <w:delText>(</w:delText>
        </w:r>
        <w:r>
          <w:rPr>
            <w:rFonts w:ascii="Times New Roman" w:cs="Times New Roman"/>
          </w:rPr>
          <w:delText>如植物化学物质或其他抗氧化剂</w:delText>
        </w:r>
      </w:del>
      <w:del w:id="330" w:author="胡 中山" w:date="2019-12-25T17:04:00Z">
        <w:r>
          <w:rPr>
            <w:rFonts w:ascii="Times New Roman" w:hAnsi="Times New Roman" w:cs="Times New Roman"/>
          </w:rPr>
          <w:delText>)</w:delText>
        </w:r>
      </w:del>
      <w:r>
        <w:rPr>
          <w:rFonts w:ascii="Times New Roman" w:cs="Times New Roman"/>
        </w:rPr>
        <w:t>而被强化</w:t>
      </w:r>
      <w:del w:id="331" w:author="胡 中山" w:date="2019-12-25T17:04:00Z">
        <w:r>
          <w:rPr>
            <w:rFonts w:ascii="Times New Roman" w:cs="Times New Roman"/>
          </w:rPr>
          <w:delText>、增强或强化</w:delText>
        </w:r>
      </w:del>
      <w:r>
        <w:rPr>
          <w:rFonts w:ascii="Times New Roman" w:cs="Times New Roman"/>
        </w:rPr>
        <w:t>以具有或增加健康益处的食品。这些食物包括</w:t>
      </w:r>
      <w:del w:id="332" w:author="胡 中山" w:date="2019-12-25T17:04:00Z">
        <w:r>
          <w:rPr>
            <w:rFonts w:ascii="Times New Roman" w:hAnsi="Times New Roman" w:cs="Times New Roman"/>
          </w:rPr>
          <w:delText>omega-3(</w:delText>
        </w:r>
        <w:r>
          <w:rPr>
            <w:rFonts w:ascii="Times New Roman" w:cs="Times New Roman"/>
          </w:rPr>
          <w:delText>或</w:delText>
        </w:r>
      </w:del>
      <w:r>
        <w:rPr>
          <w:rFonts w:ascii="Times New Roman" w:hAnsi="Times New Roman" w:cs="Times New Roman"/>
        </w:rPr>
        <w:t>ω-3</w:t>
      </w:r>
      <w:del w:id="333" w:author="胡 中山" w:date="2019-12-25T17:04:00Z">
        <w:r>
          <w:rPr>
            <w:rFonts w:ascii="Times New Roman" w:hAnsi="Times New Roman" w:cs="Times New Roman"/>
          </w:rPr>
          <w:delText>)</w:delText>
        </w:r>
      </w:del>
      <w:r>
        <w:rPr>
          <w:rFonts w:ascii="Times New Roman" w:cs="Times New Roman"/>
        </w:rPr>
        <w:t>强化的鸡蛋，含有</w:t>
      </w:r>
      <w:del w:id="334" w:author="胡 中山" w:date="2019-12-25T17:05:00Z">
        <w:r>
          <w:rPr>
            <w:rFonts w:ascii="Times New Roman" w:cs="Times New Roman" w:hint="eastAsia"/>
          </w:rPr>
          <w:delText>有益细菌的活菌培养物</w:delText>
        </w:r>
      </w:del>
      <w:ins w:id="335" w:author="胡 中山" w:date="2019-12-25T17:05:00Z">
        <w:r>
          <w:rPr>
            <w:rFonts w:ascii="Times New Roman" w:cs="Times New Roman" w:hint="eastAsia"/>
          </w:rPr>
          <w:t>益生菌</w:t>
        </w:r>
      </w:ins>
      <w:r>
        <w:rPr>
          <w:rFonts w:ascii="Times New Roman" w:cs="Times New Roman"/>
        </w:rPr>
        <w:t>的酸奶，</w:t>
      </w:r>
      <w:del w:id="336" w:author="胡 中山" w:date="2019-12-25T17:05:00Z">
        <w:r>
          <w:rPr>
            <w:rFonts w:ascii="Times New Roman" w:cs="Times New Roman"/>
          </w:rPr>
          <w:delText>强化钙的橙汁，</w:delText>
        </w:r>
      </w:del>
      <w:r>
        <w:rPr>
          <w:rFonts w:ascii="Times New Roman" w:cs="Times New Roman"/>
        </w:rPr>
        <w:t>富含叶酸的面包和能量棒</w:t>
      </w:r>
      <w:ins w:id="337" w:author="胡 中山" w:date="2019-12-25T17:05:00Z">
        <w:r>
          <w:rPr>
            <w:rFonts w:ascii="Times New Roman" w:cs="Times New Roman" w:hint="eastAsia"/>
          </w:rPr>
          <w:t>等产品</w:t>
        </w:r>
      </w:ins>
      <w:r>
        <w:rPr>
          <w:rFonts w:ascii="Times New Roman" w:cs="Times New Roman"/>
        </w:rPr>
        <w:t>。医疗食品是那些用于特定医疗目的和饮食用途的食品，包括无乳糖牛奶和无麸质面包等产品。这些区</w:t>
      </w:r>
      <w:del w:id="338" w:author="胡 中山" w:date="2019-12-25T17:06:00Z">
        <w:r>
          <w:rPr>
            <w:rFonts w:ascii="Times New Roman" w:cs="Times New Roman" w:hint="eastAsia"/>
          </w:rPr>
          <w:delText>别中的一些</w:delText>
        </w:r>
      </w:del>
      <w:del w:id="339" w:author="Administrator" w:date="2019-12-31T13:29:00Z">
        <w:r>
          <w:rPr>
            <w:rFonts w:ascii="Times New Roman" w:cs="Times New Roman"/>
          </w:rPr>
          <w:delText>为</w:delText>
        </w:r>
      </w:del>
      <w:ins w:id="340" w:author="胡 中山" w:date="2019-12-25T17:06:00Z">
        <w:r>
          <w:rPr>
            <w:rFonts w:ascii="Times New Roman" w:cs="Times New Roman" w:hint="eastAsia"/>
          </w:rPr>
          <w:t>分</w:t>
        </w:r>
      </w:ins>
      <w:ins w:id="341" w:author="Administrator" w:date="2019-12-31T13:29:00Z">
        <w:r>
          <w:rPr>
            <w:rFonts w:ascii="Times New Roman" w:cs="Times New Roman"/>
          </w:rPr>
          <w:t>为</w:t>
        </w:r>
      </w:ins>
      <w:r>
        <w:rPr>
          <w:rFonts w:ascii="Times New Roman" w:cs="Times New Roman"/>
        </w:rPr>
        <w:t>功能性食品的分类提供了另一个依据。</w:t>
      </w:r>
    </w:p>
    <w:p w14:paraId="6CB12FDC" w14:textId="77777777" w:rsidR="00970176" w:rsidRDefault="008D6EE0">
      <w:pPr>
        <w:ind w:firstLineChars="200" w:firstLine="420"/>
        <w:rPr>
          <w:rFonts w:ascii="Times New Roman" w:hAnsi="Times New Roman" w:cs="Times New Roman"/>
        </w:rPr>
      </w:pPr>
      <w:r>
        <w:rPr>
          <w:rFonts w:ascii="Times New Roman" w:cs="Times New Roman"/>
        </w:rPr>
        <w:lastRenderedPageBreak/>
        <w:t>随着心血管疾病</w:t>
      </w:r>
      <w:ins w:id="342" w:author="胡 中山" w:date="2019-12-25T17:18:00Z">
        <w:r>
          <w:rPr>
            <w:rFonts w:ascii="Times New Roman" w:cs="Times New Roman" w:hint="eastAsia"/>
          </w:rPr>
          <w:t>（例如，</w:t>
        </w:r>
        <w:r>
          <w:rPr>
            <w:rFonts w:ascii="Times New Roman" w:cs="Times New Roman"/>
          </w:rPr>
          <w:t>可导致心脏病发作的冠心病和可导致中风和高血压</w:t>
        </w:r>
        <w:r>
          <w:rPr>
            <w:rFonts w:ascii="Times New Roman" w:hAnsi="Times New Roman" w:cs="Times New Roman"/>
          </w:rPr>
          <w:t>的脑血管病</w:t>
        </w:r>
        <w:r>
          <w:rPr>
            <w:rFonts w:ascii="Times New Roman" w:cs="Times New Roman" w:hint="eastAsia"/>
          </w:rPr>
          <w:t>）</w:t>
        </w:r>
      </w:ins>
      <w:del w:id="343" w:author="胡 中山" w:date="2019-12-25T17:09:00Z">
        <w:r>
          <w:rPr>
            <w:rFonts w:ascii="Times New Roman" w:hAnsi="Times New Roman" w:cs="Times New Roman"/>
          </w:rPr>
          <w:delText>(CVD)</w:delText>
        </w:r>
      </w:del>
      <w:r>
        <w:rPr>
          <w:rFonts w:ascii="Times New Roman" w:cs="Times New Roman"/>
        </w:rPr>
        <w:t>发病率的增加</w:t>
      </w:r>
      <w:del w:id="344" w:author="胡 中山" w:date="2019-12-25T17:17:00Z">
        <w:r>
          <w:rPr>
            <w:rFonts w:ascii="Times New Roman" w:hAnsi="Times New Roman" w:cs="Times New Roman"/>
          </w:rPr>
          <w:delText>-</w:delText>
        </w:r>
        <w:r>
          <w:rPr>
            <w:rFonts w:ascii="Times New Roman" w:cs="Times New Roman"/>
          </w:rPr>
          <w:delText>例如</w:delText>
        </w:r>
      </w:del>
      <w:r>
        <w:rPr>
          <w:rFonts w:ascii="Times New Roman" w:cs="Times New Roman"/>
        </w:rPr>
        <w:t>，</w:t>
      </w:r>
      <w:del w:id="345" w:author="胡 中山" w:date="2019-12-25T17:18:00Z">
        <w:r>
          <w:rPr>
            <w:rFonts w:ascii="Times New Roman" w:cs="Times New Roman"/>
          </w:rPr>
          <w:delText>可导致心脏病发作的冠心病</w:delText>
        </w:r>
      </w:del>
      <w:del w:id="346" w:author="胡 中山" w:date="2019-12-25T17:08:00Z">
        <w:r>
          <w:rPr>
            <w:rFonts w:ascii="Times New Roman" w:hAnsi="Times New Roman" w:cs="Times New Roman"/>
          </w:rPr>
          <w:delText>(CHD)</w:delText>
        </w:r>
      </w:del>
      <w:del w:id="347" w:author="胡 中山" w:date="2019-12-25T17:18:00Z">
        <w:r>
          <w:rPr>
            <w:rFonts w:ascii="Times New Roman" w:cs="Times New Roman"/>
          </w:rPr>
          <w:delText>和可导致中风和高血压</w:delText>
        </w:r>
      </w:del>
      <w:del w:id="348" w:author="胡 中山" w:date="2019-12-25T17:17:00Z">
        <w:r>
          <w:rPr>
            <w:rFonts w:ascii="Times New Roman" w:hAnsi="Times New Roman" w:cs="Times New Roman"/>
          </w:rPr>
          <w:delText>(</w:delText>
        </w:r>
        <w:r>
          <w:rPr>
            <w:rFonts w:ascii="Times New Roman" w:hAnsi="Times New Roman" w:cs="Times New Roman"/>
          </w:rPr>
          <w:delText>高血压</w:delText>
        </w:r>
        <w:r>
          <w:rPr>
            <w:rFonts w:ascii="Times New Roman" w:hAnsi="Times New Roman" w:cs="Times New Roman"/>
          </w:rPr>
          <w:delText>)</w:delText>
        </w:r>
      </w:del>
      <w:del w:id="349" w:author="胡 中山" w:date="2019-12-25T17:18:00Z">
        <w:r>
          <w:rPr>
            <w:rFonts w:ascii="Times New Roman" w:hAnsi="Times New Roman" w:cs="Times New Roman"/>
          </w:rPr>
          <w:delText>的脑血管病</w:delText>
        </w:r>
        <w:r>
          <w:rPr>
            <w:rFonts w:ascii="Times New Roman" w:hAnsi="Times New Roman" w:cs="Times New Roman"/>
          </w:rPr>
          <w:delText>-</w:delText>
        </w:r>
      </w:del>
      <w:r>
        <w:rPr>
          <w:rFonts w:ascii="Times New Roman" w:hAnsi="Times New Roman" w:cs="Times New Roman"/>
        </w:rPr>
        <w:t>据估计，到</w:t>
      </w:r>
      <w:r>
        <w:rPr>
          <w:rFonts w:ascii="Times New Roman" w:hAnsi="Times New Roman" w:cs="Times New Roman"/>
        </w:rPr>
        <w:t>2030</w:t>
      </w:r>
      <w:r>
        <w:rPr>
          <w:rFonts w:ascii="Times New Roman" w:hAnsi="Times New Roman" w:cs="Times New Roman"/>
        </w:rPr>
        <w:t>年，全世界有</w:t>
      </w:r>
      <w:r>
        <w:rPr>
          <w:rFonts w:ascii="Times New Roman" w:hAnsi="Times New Roman" w:cs="Times New Roman"/>
        </w:rPr>
        <w:t>2360</w:t>
      </w:r>
      <w:r>
        <w:rPr>
          <w:rFonts w:ascii="Times New Roman" w:hAnsi="Times New Roman" w:cs="Times New Roman"/>
        </w:rPr>
        <w:t>万人可能死于心脏病和中风。越来越多的关于饮食对健康的作用的文献表明，不健康的饮食生活方式、肥胖、高血压、糖尿病和血脂升高</w:t>
      </w:r>
      <w:del w:id="350" w:author="胡 中山" w:date="2019-12-25T17:20:00Z">
        <w:r>
          <w:rPr>
            <w:rFonts w:ascii="Times New Roman" w:hAnsi="Times New Roman" w:cs="Times New Roman"/>
          </w:rPr>
          <w:delText>积累</w:delText>
        </w:r>
      </w:del>
      <w:r>
        <w:rPr>
          <w:rFonts w:ascii="Times New Roman" w:hAnsi="Times New Roman" w:cs="Times New Roman"/>
        </w:rPr>
        <w:t>的风险因素可</w:t>
      </w:r>
      <w:del w:id="351" w:author="胡 中山" w:date="2019-12-25T17:20:00Z">
        <w:r>
          <w:rPr>
            <w:rFonts w:ascii="Times New Roman" w:hAnsi="Times New Roman" w:cs="Times New Roman"/>
          </w:rPr>
          <w:delText>以</w:delText>
        </w:r>
      </w:del>
      <w:r>
        <w:rPr>
          <w:rFonts w:ascii="Times New Roman" w:hAnsi="Times New Roman" w:cs="Times New Roman"/>
        </w:rPr>
        <w:t>导致心血管疾病的高发病率。同样，氧化应激和炎症也与</w:t>
      </w:r>
      <w:del w:id="352" w:author="胡 中山" w:date="2019-12-25T17:21:00Z">
        <w:r>
          <w:rPr>
            <w:rFonts w:ascii="Times New Roman" w:hAnsi="Times New Roman" w:cs="Times New Roman"/>
          </w:rPr>
          <w:delText>包括</w:delText>
        </w:r>
      </w:del>
      <w:r>
        <w:rPr>
          <w:rFonts w:ascii="Times New Roman" w:hAnsi="Times New Roman" w:cs="Times New Roman"/>
        </w:rPr>
        <w:t>高血压和心血管疾病在内的许多疾病的发生和传播有关。尽管药物干预对疾病和健康不良的</w:t>
      </w:r>
      <w:del w:id="353" w:author="Administrator" w:date="2019-12-31T13:29:00Z">
        <w:r>
          <w:rPr>
            <w:rFonts w:ascii="Times New Roman" w:hAnsi="Times New Roman" w:cs="Times New Roman"/>
          </w:rPr>
          <w:delText>流行</w:delText>
        </w:r>
      </w:del>
      <w:del w:id="354" w:author="胡 中山" w:date="2019-12-25T17:21:00Z">
        <w:r>
          <w:rPr>
            <w:rFonts w:ascii="Times New Roman" w:hAnsi="Times New Roman" w:cs="Times New Roman" w:hint="eastAsia"/>
          </w:rPr>
          <w:delText>流</w:delText>
        </w:r>
      </w:del>
      <w:ins w:id="355" w:author="胡 中山" w:date="2019-12-25T17:21:00Z">
        <w:r>
          <w:rPr>
            <w:rFonts w:ascii="Times New Roman" w:hAnsi="Times New Roman" w:cs="Times New Roman" w:hint="eastAsia"/>
          </w:rPr>
          <w:t>畅</w:t>
        </w:r>
      </w:ins>
      <w:ins w:id="356" w:author="Administrator" w:date="2019-12-31T13:29:00Z">
        <w:r>
          <w:rPr>
            <w:rFonts w:ascii="Times New Roman" w:hAnsi="Times New Roman" w:cs="Times New Roman"/>
          </w:rPr>
          <w:t>行</w:t>
        </w:r>
      </w:ins>
      <w:r>
        <w:rPr>
          <w:rFonts w:ascii="Times New Roman" w:hAnsi="Times New Roman" w:cs="Times New Roman"/>
        </w:rPr>
        <w:t>，一些药物可能有严重的副作用，一些治疗可能是不成功的。因此，许多消费者</w:t>
      </w:r>
      <w:ins w:id="357" w:author="胡 中山" w:date="2019-12-25T17:22:00Z">
        <w:r>
          <w:rPr>
            <w:rFonts w:ascii="Times New Roman" w:hAnsi="Times New Roman" w:cs="Times New Roman" w:hint="eastAsia"/>
          </w:rPr>
          <w:t>把目光</w:t>
        </w:r>
      </w:ins>
      <w:r>
        <w:rPr>
          <w:rFonts w:ascii="Times New Roman" w:hAnsi="Times New Roman" w:cs="Times New Roman"/>
        </w:rPr>
        <w:t>转向具有生物活性成分的功能性食品，如番茄红素，共轭亚油酸</w:t>
      </w:r>
      <w:del w:id="358" w:author="胡 中山" w:date="2019-12-25T17:22:00Z">
        <w:r>
          <w:rPr>
            <w:rFonts w:ascii="Times New Roman" w:hAnsi="Times New Roman" w:cs="Times New Roman"/>
          </w:rPr>
          <w:delText>(CLA)</w:delText>
        </w:r>
      </w:del>
      <w:r>
        <w:rPr>
          <w:rFonts w:ascii="Times New Roman" w:hAnsi="Times New Roman" w:cs="Times New Roman"/>
        </w:rPr>
        <w:t>，</w:t>
      </w:r>
      <w:r>
        <w:rPr>
          <w:rFonts w:ascii="Times New Roman" w:hAnsi="Times New Roman" w:cs="Times New Roman"/>
        </w:rPr>
        <w:t>ω-3</w:t>
      </w:r>
      <w:r>
        <w:rPr>
          <w:rFonts w:ascii="Times New Roman" w:hAnsi="Times New Roman" w:cs="Times New Roman"/>
        </w:rPr>
        <w:t>脂肪酸</w:t>
      </w:r>
      <w:del w:id="359" w:author="胡 中山" w:date="2019-12-25T17:22:00Z">
        <w:r>
          <w:rPr>
            <w:rFonts w:ascii="Times New Roman" w:hAnsi="Times New Roman" w:cs="Times New Roman"/>
          </w:rPr>
          <w:delText>(FAs)</w:delText>
        </w:r>
      </w:del>
      <w:r>
        <w:rPr>
          <w:rFonts w:ascii="Times New Roman" w:hAnsi="Times New Roman" w:cs="Times New Roman"/>
        </w:rPr>
        <w:t>和纤维，据报道，它们在治疗和预防慢性和代谢性疾病，如肥胖症，糖尿病，癌症，关节炎和</w:t>
      </w:r>
      <w:ins w:id="360" w:author="胡 中山" w:date="2019-12-25T17:24:00Z">
        <w:r>
          <w:rPr>
            <w:rFonts w:ascii="Times New Roman" w:hAnsi="Times New Roman" w:cs="Times New Roman" w:hint="eastAsia"/>
          </w:rPr>
          <w:t>脑血管疾病</w:t>
        </w:r>
      </w:ins>
      <w:del w:id="361" w:author="胡 中山" w:date="2019-12-25T17:24:00Z">
        <w:r>
          <w:rPr>
            <w:rFonts w:ascii="Times New Roman" w:hAnsi="Times New Roman" w:cs="Times New Roman"/>
          </w:rPr>
          <w:delText>CVD</w:delText>
        </w:r>
      </w:del>
      <w:r>
        <w:rPr>
          <w:rFonts w:ascii="Times New Roman" w:hAnsi="Times New Roman" w:cs="Times New Roman"/>
        </w:rPr>
        <w:t>中发挥作用。事实上，在某些情况下，功能性食品的使用可能提供安全和有效的替代方案</w:t>
      </w:r>
      <w:ins w:id="362" w:author="胡 中山" w:date="2019-12-25T17:25:00Z">
        <w:r>
          <w:rPr>
            <w:rFonts w:ascii="Times New Roman" w:hAnsi="Times New Roman" w:cs="Times New Roman" w:hint="eastAsia"/>
          </w:rPr>
          <w:t>，</w:t>
        </w:r>
      </w:ins>
      <w:r>
        <w:rPr>
          <w:rFonts w:ascii="Times New Roman" w:hAnsi="Times New Roman" w:cs="Times New Roman"/>
        </w:rPr>
        <w:t>来预防、减轻</w:t>
      </w:r>
      <w:del w:id="363" w:author="胡 中山" w:date="2019-12-25T17:25:00Z">
        <w:r>
          <w:rPr>
            <w:rFonts w:ascii="Times New Roman" w:hAnsi="Times New Roman" w:cs="Times New Roman"/>
          </w:rPr>
          <w:delText>和</w:delText>
        </w:r>
        <w:r>
          <w:rPr>
            <w:rFonts w:ascii="Times New Roman" w:hAnsi="Times New Roman" w:cs="Times New Roman"/>
          </w:rPr>
          <w:delText>/</w:delText>
        </w:r>
      </w:del>
      <w:r>
        <w:rPr>
          <w:rFonts w:ascii="Times New Roman" w:hAnsi="Times New Roman" w:cs="Times New Roman"/>
        </w:rPr>
        <w:t>或治疗其中的一些疾病。</w:t>
      </w:r>
    </w:p>
    <w:p w14:paraId="648607FA" w14:textId="77777777" w:rsidR="00970176" w:rsidRDefault="008D6EE0">
      <w:pPr>
        <w:ind w:firstLineChars="200" w:firstLine="420"/>
        <w:rPr>
          <w:rFonts w:ascii="Times New Roman" w:hAnsi="Times New Roman" w:cs="Times New Roman"/>
        </w:rPr>
      </w:pPr>
      <w:r>
        <w:rPr>
          <w:rFonts w:ascii="Times New Roman" w:hAnsi="Times New Roman" w:cs="Times New Roman"/>
        </w:rPr>
        <w:t>虽然大多数国家没有关于功能性食品的具体规定，但其他司法管辖区已经制定了标准</w:t>
      </w:r>
      <w:ins w:id="364" w:author="胡 中山" w:date="2019-12-25T17:26:00Z">
        <w:r>
          <w:rPr>
            <w:rFonts w:ascii="Times New Roman" w:hAnsi="Times New Roman" w:cs="Times New Roman" w:hint="eastAsia"/>
          </w:rPr>
          <w:t>。</w:t>
        </w:r>
      </w:ins>
      <w:del w:id="365" w:author="胡 中山" w:date="2019-12-25T17:26:00Z">
        <w:r>
          <w:rPr>
            <w:rFonts w:ascii="Times New Roman" w:hAnsi="Times New Roman" w:cs="Times New Roman"/>
          </w:rPr>
          <w:delText>(</w:delText>
        </w:r>
      </w:del>
      <w:r>
        <w:rPr>
          <w:rFonts w:ascii="Times New Roman" w:hAnsi="Times New Roman" w:cs="Times New Roman"/>
        </w:rPr>
        <w:t>例如，</w:t>
      </w:r>
      <w:ins w:id="366" w:author="胡 中山" w:date="2019-12-25T17:27:00Z">
        <w:r>
          <w:rPr>
            <w:rFonts w:ascii="Times New Roman" w:hAnsi="Times New Roman" w:cs="Times New Roman" w:hint="eastAsia"/>
          </w:rPr>
          <w:t>食品药品监督管理局</w:t>
        </w:r>
      </w:ins>
      <w:del w:id="367" w:author="胡 中山" w:date="2019-12-25T17:27:00Z">
        <w:r>
          <w:rPr>
            <w:rFonts w:ascii="Times New Roman" w:hAnsi="Times New Roman" w:cs="Times New Roman"/>
          </w:rPr>
          <w:delText>美国</w:delText>
        </w:r>
        <w:r>
          <w:rPr>
            <w:rFonts w:ascii="Times New Roman" w:hAnsi="Times New Roman" w:cs="Times New Roman"/>
          </w:rPr>
          <w:delText>-</w:delText>
        </w:r>
        <w:r>
          <w:rPr>
            <w:rFonts w:ascii="Times New Roman" w:hAnsi="Times New Roman" w:cs="Times New Roman"/>
          </w:rPr>
          <w:delText>食品和药物管理局</w:delText>
        </w:r>
      </w:del>
      <w:ins w:id="368" w:author="胡 中山" w:date="2019-12-25T17:27:00Z">
        <w:r>
          <w:rPr>
            <w:rFonts w:ascii="Times New Roman" w:hAnsi="Times New Roman" w:cs="Times New Roman" w:hint="eastAsia"/>
          </w:rPr>
          <w:t>（</w:t>
        </w:r>
        <w:r>
          <w:rPr>
            <w:rFonts w:ascii="Times New Roman" w:hAnsi="Times New Roman" w:cs="Times New Roman"/>
          </w:rPr>
          <w:t>F</w:t>
        </w:r>
        <w:r>
          <w:rPr>
            <w:rFonts w:ascii="Times New Roman" w:hAnsi="Times New Roman" w:cs="Times New Roman"/>
          </w:rPr>
          <w:t>ood and Drug Administration</w:t>
        </w:r>
        <w:r>
          <w:rPr>
            <w:rFonts w:ascii="Times New Roman" w:hAnsi="Times New Roman" w:cs="Times New Roman" w:hint="eastAsia"/>
          </w:rPr>
          <w:t>,</w:t>
        </w:r>
        <w:r>
          <w:rPr>
            <w:rFonts w:ascii="Times New Roman" w:hAnsi="Times New Roman" w:cs="Times New Roman"/>
          </w:rPr>
          <w:t xml:space="preserve"> </w:t>
        </w:r>
      </w:ins>
      <w:del w:id="369" w:author="胡 中山" w:date="2019-12-25T17:27:00Z">
        <w:r>
          <w:rPr>
            <w:rFonts w:ascii="Times New Roman" w:hAnsi="Times New Roman" w:cs="Times New Roman"/>
          </w:rPr>
          <w:delText>[</w:delText>
        </w:r>
      </w:del>
      <w:r>
        <w:rPr>
          <w:rFonts w:ascii="Times New Roman" w:hAnsi="Times New Roman" w:cs="Times New Roman"/>
        </w:rPr>
        <w:t>FDA</w:t>
      </w:r>
      <w:del w:id="370" w:author="Administrator" w:date="2019-12-31T13:29:00Z">
        <w:r>
          <w:rPr>
            <w:rFonts w:ascii="Times New Roman" w:hAnsi="Times New Roman" w:cs="Times New Roman"/>
          </w:rPr>
          <w:delText>]</w:delText>
        </w:r>
        <w:r>
          <w:rPr>
            <w:rFonts w:ascii="Times New Roman" w:hAnsi="Times New Roman" w:cs="Times New Roman"/>
          </w:rPr>
          <w:delText>；</w:delText>
        </w:r>
      </w:del>
      <w:ins w:id="371" w:author="胡 中山" w:date="2019-12-25T17:28:00Z">
        <w:r>
          <w:rPr>
            <w:rFonts w:ascii="Times New Roman" w:hAnsi="Times New Roman" w:cs="Times New Roman" w:hint="eastAsia"/>
          </w:rPr>
          <w:t>），</w:t>
        </w:r>
      </w:ins>
      <w:del w:id="372" w:author="胡 中山" w:date="2019-12-25T17:28:00Z">
        <w:r>
          <w:rPr>
            <w:rFonts w:ascii="Times New Roman" w:hAnsi="Times New Roman" w:cs="Times New Roman"/>
          </w:rPr>
          <w:delText>]</w:delText>
        </w:r>
        <w:r>
          <w:rPr>
            <w:rFonts w:ascii="Times New Roman" w:hAnsi="Times New Roman" w:cs="Times New Roman"/>
          </w:rPr>
          <w:delText>；</w:delText>
        </w:r>
      </w:del>
      <w:ins w:id="373" w:author="胡 中山" w:date="2019-12-25T17:29:00Z">
        <w:r>
          <w:rPr>
            <w:rFonts w:ascii="Times New Roman" w:hAnsi="Times New Roman" w:cs="Times New Roman" w:hint="eastAsia"/>
          </w:rPr>
          <w:t>欧洲食品安全局（</w:t>
        </w:r>
      </w:ins>
      <w:ins w:id="374" w:author="胡 中山" w:date="2019-12-25T17:31:00Z">
        <w:r>
          <w:rPr>
            <w:rFonts w:ascii="Times New Roman" w:hAnsi="Times New Roman" w:cs="Times New Roman"/>
          </w:rPr>
          <w:t>European Food Safety Authority, EFSA</w:t>
        </w:r>
      </w:ins>
      <w:ins w:id="375" w:author="胡 中山" w:date="2019-12-25T17:29:00Z">
        <w:r>
          <w:rPr>
            <w:rFonts w:ascii="Times New Roman" w:hAnsi="Times New Roman" w:cs="Times New Roman" w:hint="eastAsia"/>
          </w:rPr>
          <w:t>）</w:t>
        </w:r>
      </w:ins>
      <w:del w:id="376" w:author="胡 中山" w:date="2019-12-25T17:29:00Z">
        <w:r>
          <w:rPr>
            <w:rFonts w:ascii="Times New Roman" w:hAnsi="Times New Roman" w:cs="Times New Roman"/>
          </w:rPr>
          <w:delText>欧洲联盟</w:delText>
        </w:r>
        <w:r>
          <w:rPr>
            <w:rFonts w:ascii="Times New Roman" w:hAnsi="Times New Roman" w:cs="Times New Roman"/>
          </w:rPr>
          <w:delText>-</w:delText>
        </w:r>
        <w:r>
          <w:rPr>
            <w:rFonts w:ascii="Times New Roman" w:hAnsi="Times New Roman" w:cs="Times New Roman"/>
          </w:rPr>
          <w:delText>欧洲食品安全局</w:delText>
        </w:r>
      </w:del>
      <w:ins w:id="377" w:author="胡 中山" w:date="2019-12-25T17:31:00Z">
        <w:r>
          <w:rPr>
            <w:rFonts w:ascii="Times New Roman" w:hAnsi="Times New Roman" w:cs="Times New Roman" w:hint="eastAsia"/>
          </w:rPr>
          <w:t>，</w:t>
        </w:r>
      </w:ins>
      <w:del w:id="378" w:author="胡 中山" w:date="2019-12-25T17:31:00Z">
        <w:r>
          <w:rPr>
            <w:rFonts w:ascii="Times New Roman" w:hAnsi="Times New Roman" w:cs="Times New Roman"/>
          </w:rPr>
          <w:delText>[EFSA]</w:delText>
        </w:r>
        <w:r>
          <w:rPr>
            <w:rFonts w:ascii="Times New Roman" w:hAnsi="Times New Roman" w:cs="Times New Roman"/>
          </w:rPr>
          <w:delText>；</w:delText>
        </w:r>
      </w:del>
      <w:r>
        <w:rPr>
          <w:rFonts w:ascii="Times New Roman" w:hAnsi="Times New Roman" w:cs="Times New Roman"/>
        </w:rPr>
        <w:t>加拿大</w:t>
      </w:r>
      <w:del w:id="379" w:author="胡 中山" w:date="2019-12-25T17:36:00Z">
        <w:r>
          <w:rPr>
            <w:rFonts w:ascii="Times New Roman" w:hAnsi="Times New Roman" w:cs="Times New Roman"/>
          </w:rPr>
          <w:delText>-</w:delText>
        </w:r>
      </w:del>
      <w:r>
        <w:rPr>
          <w:rFonts w:ascii="Times New Roman" w:hAnsi="Times New Roman" w:cs="Times New Roman"/>
        </w:rPr>
        <w:t>健康</w:t>
      </w:r>
      <w:del w:id="380" w:author="Administrator" w:date="2019-12-31T13:29:00Z">
        <w:r>
          <w:rPr>
            <w:rFonts w:ascii="Times New Roman" w:hAnsi="Times New Roman" w:cs="Times New Roman"/>
          </w:rPr>
          <w:delText>加拿大</w:delText>
        </w:r>
        <w:r>
          <w:rPr>
            <w:rFonts w:ascii="Times New Roman" w:hAnsi="Times New Roman" w:cs="Times New Roman"/>
          </w:rPr>
          <w:delText>)</w:delText>
        </w:r>
      </w:del>
      <w:del w:id="381" w:author="胡 中山" w:date="2019-12-25T17:36:00Z">
        <w:r>
          <w:rPr>
            <w:rFonts w:ascii="Times New Roman" w:hAnsi="Times New Roman" w:cs="Times New Roman" w:hint="eastAsia"/>
          </w:rPr>
          <w:delText>加拿大</w:delText>
        </w:r>
      </w:del>
      <w:ins w:id="382" w:author="胡 中山" w:date="2019-12-25T17:36:00Z">
        <w:r>
          <w:rPr>
            <w:rFonts w:ascii="Times New Roman" w:hAnsi="Times New Roman" w:cs="Times New Roman" w:hint="eastAsia"/>
          </w:rPr>
          <w:t>局</w:t>
        </w:r>
      </w:ins>
      <w:ins w:id="383" w:author="胡 中山" w:date="2019-12-25T17:37:00Z">
        <w:r>
          <w:rPr>
            <w:rFonts w:ascii="Times New Roman" w:hAnsi="Times New Roman" w:cs="Times New Roman" w:hint="eastAsia"/>
          </w:rPr>
          <w:t>等等</w:t>
        </w:r>
      </w:ins>
      <w:del w:id="384" w:author="胡 中山" w:date="2019-12-25T17:36:00Z">
        <w:r>
          <w:rPr>
            <w:rFonts w:ascii="Times New Roman" w:hAnsi="Times New Roman" w:cs="Times New Roman" w:hint="eastAsia"/>
          </w:rPr>
          <w:delText>)</w:delText>
        </w:r>
      </w:del>
      <w:ins w:id="385" w:author="胡 中山" w:date="2019-12-25T17:36:00Z">
        <w:r>
          <w:rPr>
            <w:rFonts w:ascii="Times New Roman" w:hAnsi="Times New Roman" w:cs="Times New Roman" w:hint="eastAsia"/>
          </w:rPr>
          <w:t>。</w:t>
        </w:r>
      </w:ins>
      <w:del w:id="386" w:author="胡 中山" w:date="2019-12-25T17:37:00Z">
        <w:r>
          <w:rPr>
            <w:rFonts w:ascii="Times New Roman" w:hAnsi="Times New Roman" w:cs="Times New Roman"/>
          </w:rPr>
          <w:delText>关于如何销售产品</w:delText>
        </w:r>
        <w:r>
          <w:rPr>
            <w:rFonts w:ascii="Times New Roman" w:hAnsi="Times New Roman" w:cs="Times New Roman"/>
          </w:rPr>
          <w:delText>(</w:delText>
        </w:r>
        <w:r>
          <w:rPr>
            <w:rFonts w:ascii="Times New Roman" w:hAnsi="Times New Roman" w:cs="Times New Roman"/>
          </w:rPr>
          <w:delText>例如，作为食品添加剂、常规食品或膳食补充剂</w:delText>
        </w:r>
        <w:r>
          <w:rPr>
            <w:rFonts w:ascii="Times New Roman" w:hAnsi="Times New Roman" w:cs="Times New Roman"/>
          </w:rPr>
          <w:delText>)</w:delText>
        </w:r>
        <w:r>
          <w:rPr>
            <w:rFonts w:ascii="Times New Roman" w:hAnsi="Times New Roman" w:cs="Times New Roman"/>
          </w:rPr>
          <w:delText>以及可以作出的营养或健康声明的类型。</w:delText>
        </w:r>
      </w:del>
      <w:r>
        <w:rPr>
          <w:rFonts w:ascii="Times New Roman" w:hAnsi="Times New Roman" w:cs="Times New Roman"/>
        </w:rPr>
        <w:t>由于这些机构制定了严格的规则和条例，以保护消费者免受虚假声明的侵害，特别是为了确定这些产品的安全使用，导致接受健康声明证据的过程可能是复杂和严格的。营销人员可以通过依赖消费者对此类声明的认识和理解，使用许可标签来突出和传达其产品的有益健康属性。</w:t>
      </w:r>
    </w:p>
    <w:p w14:paraId="04ECE1CF" w14:textId="77777777" w:rsidR="00970176" w:rsidRDefault="008D6EE0">
      <w:pPr>
        <w:ind w:firstLineChars="200" w:firstLine="420"/>
        <w:rPr>
          <w:rFonts w:ascii="Times New Roman" w:hAnsi="Times New Roman" w:cs="Times New Roman"/>
        </w:rPr>
      </w:pPr>
      <w:r>
        <w:rPr>
          <w:rFonts w:ascii="Times New Roman" w:hAnsi="Times New Roman" w:cs="Times New Roman"/>
        </w:rPr>
        <w:t>功能性食品和营养产品中的生物活性成分天然存在于植物、动物、细菌、真菌和微藻及其初级和次级代谢物中。当健康益处得到证实时，这些天然食物来源可以作为合成药物产品的天然替代品，用于干预目的，并防止使用某些药物产生潜在的不良影响。</w:t>
      </w:r>
    </w:p>
    <w:p w14:paraId="0E9F6977" w14:textId="77777777" w:rsidR="00970176" w:rsidRDefault="008D6EE0">
      <w:pPr>
        <w:ind w:firstLineChars="200" w:firstLine="420"/>
        <w:rPr>
          <w:rFonts w:ascii="Times New Roman" w:hAnsi="Times New Roman" w:cs="Times New Roman"/>
        </w:rPr>
      </w:pPr>
      <w:r>
        <w:rPr>
          <w:rFonts w:ascii="Times New Roman" w:hAnsi="Times New Roman" w:cs="Times New Roman"/>
        </w:rPr>
        <w:t>初级代谢产物</w:t>
      </w:r>
      <w:ins w:id="387" w:author="胡 中山" w:date="2019-12-25T17:39:00Z">
        <w:r>
          <w:rPr>
            <w:rFonts w:ascii="Times New Roman" w:hAnsi="Times New Roman" w:cs="Times New Roman" w:hint="eastAsia"/>
          </w:rPr>
          <w:t>（</w:t>
        </w:r>
        <w:r>
          <w:rPr>
            <w:rFonts w:ascii="Times New Roman" w:hAnsi="Times New Roman" w:cs="Times New Roman"/>
          </w:rPr>
          <w:t>包括氨基酸、核酸和</w:t>
        </w:r>
      </w:ins>
      <w:ins w:id="388" w:author="胡 中山" w:date="2019-12-25T17:42:00Z">
        <w:r>
          <w:rPr>
            <w:rFonts w:ascii="Times New Roman" w:hAnsi="Times New Roman" w:cs="Times New Roman" w:hint="eastAsia"/>
          </w:rPr>
          <w:t>黄腐酸</w:t>
        </w:r>
      </w:ins>
      <w:ins w:id="389" w:author="胡 中山" w:date="2019-12-25T17:39:00Z">
        <w:r>
          <w:rPr>
            <w:rFonts w:ascii="Times New Roman" w:hAnsi="Times New Roman" w:cs="Times New Roman" w:hint="eastAsia"/>
          </w:rPr>
          <w:t>）</w:t>
        </w:r>
      </w:ins>
      <w:del w:id="390" w:author="胡 中山" w:date="2019-12-25T17:39:00Z">
        <w:r>
          <w:rPr>
            <w:rFonts w:ascii="Times New Roman" w:hAnsi="Times New Roman" w:cs="Times New Roman"/>
          </w:rPr>
          <w:delText>(</w:delText>
        </w:r>
        <w:r>
          <w:rPr>
            <w:rFonts w:ascii="Times New Roman" w:hAnsi="Times New Roman" w:cs="Times New Roman"/>
          </w:rPr>
          <w:delText>包括氨基酸、核酸和</w:delText>
        </w:r>
        <w:r>
          <w:rPr>
            <w:rFonts w:ascii="Times New Roman" w:hAnsi="Times New Roman" w:cs="Times New Roman"/>
          </w:rPr>
          <w:delText>FA)</w:delText>
        </w:r>
      </w:del>
      <w:r>
        <w:rPr>
          <w:rFonts w:ascii="Times New Roman" w:hAnsi="Times New Roman" w:cs="Times New Roman"/>
        </w:rPr>
        <w:t>是正常健康生长发育所必需的，而胡萝卜素、萜类化合物和生物碱等次生代谢产物是在特定条件下在特定细胞类型中合成的。除了它们在乳品和非乳制品中摄取</w:t>
      </w:r>
      <w:ins w:id="391" w:author="胡 中山" w:date="2019-12-25T17:44:00Z">
        <w:r>
          <w:rPr>
            <w:rFonts w:ascii="Times New Roman" w:hAnsi="Times New Roman" w:cs="Times New Roman" w:hint="eastAsia"/>
          </w:rPr>
          <w:t>，</w:t>
        </w:r>
      </w:ins>
      <w:r>
        <w:rPr>
          <w:rFonts w:ascii="Times New Roman" w:hAnsi="Times New Roman" w:cs="Times New Roman"/>
        </w:rPr>
        <w:t>以改善肠道微生物群质量和胃肠道健康</w:t>
      </w:r>
      <w:ins w:id="392" w:author="胡 中山" w:date="2019-12-25T17:44:00Z">
        <w:r>
          <w:rPr>
            <w:rFonts w:ascii="Times New Roman" w:hAnsi="Times New Roman" w:cs="Times New Roman" w:hint="eastAsia"/>
          </w:rPr>
          <w:t>（</w:t>
        </w:r>
        <w:r>
          <w:rPr>
            <w:rFonts w:ascii="Times New Roman" w:hAnsi="Times New Roman" w:cs="Times New Roman"/>
          </w:rPr>
          <w:t>益生菌效应</w:t>
        </w:r>
        <w:r>
          <w:rPr>
            <w:rFonts w:ascii="Times New Roman" w:hAnsi="Times New Roman" w:cs="Times New Roman" w:hint="eastAsia"/>
          </w:rPr>
          <w:t>）</w:t>
        </w:r>
      </w:ins>
      <w:del w:id="393" w:author="胡 中山" w:date="2019-12-25T17:44:00Z">
        <w:r>
          <w:rPr>
            <w:rFonts w:ascii="Times New Roman" w:hAnsi="Times New Roman" w:cs="Times New Roman"/>
          </w:rPr>
          <w:delText>(</w:delText>
        </w:r>
        <w:r>
          <w:rPr>
            <w:rFonts w:ascii="Times New Roman" w:hAnsi="Times New Roman" w:cs="Times New Roman"/>
          </w:rPr>
          <w:delText>益生菌效应</w:delText>
        </w:r>
        <w:r>
          <w:rPr>
            <w:rFonts w:ascii="Times New Roman" w:hAnsi="Times New Roman" w:cs="Times New Roman"/>
          </w:rPr>
          <w:delText>)</w:delText>
        </w:r>
      </w:del>
      <w:r>
        <w:rPr>
          <w:rFonts w:ascii="Times New Roman" w:hAnsi="Times New Roman" w:cs="Times New Roman"/>
        </w:rPr>
        <w:t>时的作用外，一些被公认为安全</w:t>
      </w:r>
      <w:del w:id="394" w:author="胡 中山" w:date="2019-12-25T17:45:00Z">
        <w:r>
          <w:rPr>
            <w:rFonts w:ascii="Times New Roman" w:hAnsi="Times New Roman" w:cs="Times New Roman"/>
          </w:rPr>
          <w:delText>(GRAS)</w:delText>
        </w:r>
      </w:del>
      <w:r>
        <w:rPr>
          <w:rFonts w:ascii="Times New Roman" w:hAnsi="Times New Roman" w:cs="Times New Roman"/>
        </w:rPr>
        <w:t>的微生物可能是高产营养成分和功能性成分的间接来源</w:t>
      </w:r>
      <w:ins w:id="395" w:author="胡 中山" w:date="2019-12-25T17:45:00Z">
        <w:r>
          <w:rPr>
            <w:rFonts w:ascii="Times New Roman" w:hAnsi="Times New Roman" w:cs="Times New Roman" w:hint="eastAsia"/>
          </w:rPr>
          <w:t>。</w:t>
        </w:r>
      </w:ins>
      <w:del w:id="396" w:author="胡 中山" w:date="2019-12-25T17:45:00Z">
        <w:r>
          <w:rPr>
            <w:rFonts w:ascii="Times New Roman" w:hAnsi="Times New Roman" w:cs="Times New Roman"/>
          </w:rPr>
          <w:delText>(</w:delText>
        </w:r>
      </w:del>
      <w:r>
        <w:rPr>
          <w:rFonts w:ascii="Times New Roman" w:hAnsi="Times New Roman" w:cs="Times New Roman"/>
        </w:rPr>
        <w:t>例如共轭亚油酸、生物活性肽和发酵过程中释放的维生素</w:t>
      </w:r>
      <w:del w:id="397" w:author="胡 中山" w:date="2019-12-25T17:45:00Z">
        <w:r>
          <w:rPr>
            <w:rFonts w:ascii="Times New Roman" w:hAnsi="Times New Roman" w:cs="Times New Roman"/>
          </w:rPr>
          <w:delText>)</w:delText>
        </w:r>
      </w:del>
      <w:r>
        <w:rPr>
          <w:rFonts w:ascii="Times New Roman" w:hAnsi="Times New Roman" w:cs="Times New Roman"/>
        </w:rPr>
        <w:t>。</w:t>
      </w:r>
      <w:ins w:id="398" w:author="胡 中山" w:date="2019-12-25T17:45:00Z">
        <w:r>
          <w:rPr>
            <w:rFonts w:ascii="Times New Roman" w:hAnsi="Times New Roman" w:cs="Times New Roman" w:hint="eastAsia"/>
          </w:rPr>
          <w:t>而</w:t>
        </w:r>
      </w:ins>
      <w:r>
        <w:rPr>
          <w:rFonts w:ascii="Times New Roman" w:hAnsi="Times New Roman" w:cs="Times New Roman"/>
        </w:rPr>
        <w:t>益生菌</w:t>
      </w:r>
      <w:del w:id="399" w:author="胡 中山" w:date="2019-12-25T17:45:00Z">
        <w:r>
          <w:rPr>
            <w:rFonts w:ascii="Times New Roman" w:hAnsi="Times New Roman" w:cs="Times New Roman"/>
          </w:rPr>
          <w:delText>可以</w:delText>
        </w:r>
      </w:del>
      <w:ins w:id="400" w:author="胡 中山" w:date="2019-12-25T17:45:00Z">
        <w:r>
          <w:rPr>
            <w:rFonts w:ascii="Times New Roman" w:hAnsi="Times New Roman" w:cs="Times New Roman" w:hint="eastAsia"/>
          </w:rPr>
          <w:t>能</w:t>
        </w:r>
      </w:ins>
      <w:r>
        <w:rPr>
          <w:rFonts w:ascii="Times New Roman" w:hAnsi="Times New Roman" w:cs="Times New Roman"/>
        </w:rPr>
        <w:t>进一步提供</w:t>
      </w:r>
      <w:del w:id="401" w:author="胡 中山" w:date="2019-12-25T17:45:00Z">
        <w:r>
          <w:rPr>
            <w:rFonts w:ascii="Times New Roman" w:hAnsi="Times New Roman" w:cs="Times New Roman"/>
          </w:rPr>
          <w:delText>有用的</w:delText>
        </w:r>
      </w:del>
      <w:r>
        <w:rPr>
          <w:rFonts w:ascii="Times New Roman" w:hAnsi="Times New Roman" w:cs="Times New Roman"/>
        </w:rPr>
        <w:t>有益效果，例如防止食物不耐受和</w:t>
      </w:r>
      <w:del w:id="402" w:author="胡 中山" w:date="2019-12-25T17:46:00Z">
        <w:r>
          <w:rPr>
            <w:rFonts w:ascii="Times New Roman" w:hAnsi="Times New Roman" w:cs="Times New Roman"/>
          </w:rPr>
          <w:delText>/</w:delText>
        </w:r>
        <w:r>
          <w:rPr>
            <w:rFonts w:ascii="Times New Roman" w:hAnsi="Times New Roman" w:cs="Times New Roman"/>
          </w:rPr>
          <w:delText>或</w:delText>
        </w:r>
      </w:del>
      <w:r>
        <w:rPr>
          <w:rFonts w:ascii="Times New Roman" w:hAnsi="Times New Roman" w:cs="Times New Roman"/>
        </w:rPr>
        <w:t>敏感性，并且它们可以通过降解和减少引起炎症反应所需的过敏性表位来进一步减少食物过敏。除了营养保健品和功能食品的潜在健康益处外，它们的生产还可能支持经济发展，并为一些生产者提供一种使其农业和海洋产品多样化的途径。全球保健品市场预计到</w:t>
      </w:r>
      <w:r>
        <w:rPr>
          <w:rFonts w:ascii="Times New Roman" w:hAnsi="Times New Roman" w:cs="Times New Roman"/>
        </w:rPr>
        <w:t>2016</w:t>
      </w:r>
      <w:r>
        <w:rPr>
          <w:rFonts w:ascii="Times New Roman" w:hAnsi="Times New Roman" w:cs="Times New Roman"/>
        </w:rPr>
        <w:t>年将达到近</w:t>
      </w:r>
      <w:r>
        <w:rPr>
          <w:rFonts w:ascii="Times New Roman" w:hAnsi="Times New Roman" w:cs="Times New Roman"/>
        </w:rPr>
        <w:t>2070</w:t>
      </w:r>
      <w:r>
        <w:rPr>
          <w:rFonts w:ascii="Times New Roman" w:hAnsi="Times New Roman" w:cs="Times New Roman"/>
        </w:rPr>
        <w:t>亿美元，</w:t>
      </w:r>
      <w:r>
        <w:rPr>
          <w:rFonts w:ascii="Times New Roman" w:hAnsi="Times New Roman" w:cs="Times New Roman"/>
        </w:rPr>
        <w:t>2011</w:t>
      </w:r>
      <w:r>
        <w:rPr>
          <w:rFonts w:ascii="Times New Roman" w:hAnsi="Times New Roman" w:cs="Times New Roman"/>
        </w:rPr>
        <w:t>至</w:t>
      </w:r>
      <w:r>
        <w:rPr>
          <w:rFonts w:ascii="Times New Roman" w:hAnsi="Times New Roman" w:cs="Times New Roman"/>
        </w:rPr>
        <w:t>2016</w:t>
      </w:r>
      <w:r>
        <w:rPr>
          <w:rFonts w:ascii="Times New Roman" w:hAnsi="Times New Roman" w:cs="Times New Roman"/>
        </w:rPr>
        <w:t>年间预计复合年增长率</w:t>
      </w:r>
      <w:del w:id="403" w:author="胡 中山" w:date="2019-12-25T17:47:00Z">
        <w:r>
          <w:rPr>
            <w:rFonts w:ascii="Times New Roman" w:hAnsi="Times New Roman" w:cs="Times New Roman"/>
          </w:rPr>
          <w:delText>(CAGR)</w:delText>
        </w:r>
      </w:del>
      <w:r>
        <w:rPr>
          <w:rFonts w:ascii="Times New Roman" w:hAnsi="Times New Roman" w:cs="Times New Roman"/>
        </w:rPr>
        <w:t>为</w:t>
      </w:r>
      <w:r>
        <w:rPr>
          <w:rFonts w:ascii="Times New Roman" w:hAnsi="Times New Roman" w:cs="Times New Roman"/>
        </w:rPr>
        <w:t>6.5%</w:t>
      </w:r>
      <w:r>
        <w:rPr>
          <w:rFonts w:ascii="Times New Roman" w:hAnsi="Times New Roman" w:cs="Times New Roman"/>
        </w:rPr>
        <w:t>。功能性饮料市场子行业正在经历最高的增长，预计到</w:t>
      </w:r>
      <w:r>
        <w:rPr>
          <w:rFonts w:ascii="Times New Roman" w:hAnsi="Times New Roman" w:cs="Times New Roman"/>
        </w:rPr>
        <w:t>2016</w:t>
      </w:r>
      <w:r>
        <w:rPr>
          <w:rFonts w:ascii="Times New Roman" w:hAnsi="Times New Roman" w:cs="Times New Roman"/>
        </w:rPr>
        <w:t>年将达到约</w:t>
      </w:r>
      <w:r>
        <w:rPr>
          <w:rFonts w:ascii="Times New Roman" w:hAnsi="Times New Roman" w:cs="Times New Roman"/>
        </w:rPr>
        <w:t>870</w:t>
      </w:r>
      <w:r>
        <w:rPr>
          <w:rFonts w:ascii="Times New Roman" w:hAnsi="Times New Roman" w:cs="Times New Roman"/>
        </w:rPr>
        <w:t>亿美元，其次是食品</w:t>
      </w:r>
      <w:r>
        <w:rPr>
          <w:rFonts w:ascii="Times New Roman" w:hAnsi="Times New Roman" w:cs="Times New Roman"/>
        </w:rPr>
        <w:t>670</w:t>
      </w:r>
      <w:r>
        <w:rPr>
          <w:rFonts w:ascii="Times New Roman" w:hAnsi="Times New Roman" w:cs="Times New Roman"/>
        </w:rPr>
        <w:t>亿美元和补充剂行业约</w:t>
      </w:r>
      <w:r>
        <w:rPr>
          <w:rFonts w:ascii="Times New Roman" w:hAnsi="Times New Roman" w:cs="Times New Roman"/>
        </w:rPr>
        <w:t>510</w:t>
      </w:r>
      <w:r>
        <w:rPr>
          <w:rFonts w:ascii="Times New Roman" w:hAnsi="Times New Roman" w:cs="Times New Roman"/>
        </w:rPr>
        <w:t>亿美元，在同</w:t>
      </w:r>
      <w:del w:id="404" w:author="Administrator" w:date="2019-12-31T13:44:00Z">
        <w:r>
          <w:rPr>
            <w:rFonts w:ascii="Times New Roman" w:hAnsi="Times New Roman" w:cs="Times New Roman"/>
          </w:rPr>
          <w:delText>一</w:delText>
        </w:r>
      </w:del>
      <w:del w:id="405" w:author="Administrator" w:date="2019-12-31T13:29:00Z">
        <w:r>
          <w:rPr>
            <w:rFonts w:ascii="Times New Roman" w:hAnsi="Times New Roman" w:cs="Times New Roman"/>
          </w:rPr>
          <w:delText>一</w:delText>
        </w:r>
      </w:del>
      <w:ins w:id="406" w:author="Administrator" w:date="2019-12-31T13:29:00Z">
        <w:r>
          <w:rPr>
            <w:rFonts w:ascii="Times New Roman" w:hAnsi="Times New Roman" w:cs="Times New Roman"/>
          </w:rPr>
          <w:t>一</w:t>
        </w:r>
      </w:ins>
      <w:ins w:id="407" w:author="胡 中山" w:date="2019-12-25T19:42:00Z">
        <w:r>
          <w:rPr>
            <w:rFonts w:ascii="Times New Roman" w:hAnsi="Times New Roman" w:cs="Times New Roman" w:hint="eastAsia"/>
          </w:rPr>
          <w:t>五</w:t>
        </w:r>
      </w:ins>
      <w:del w:id="408" w:author="胡 中山" w:date="2019-12-25T19:42:00Z">
        <w:r>
          <w:rPr>
            <w:rFonts w:ascii="Times New Roman" w:hAnsi="Times New Roman" w:cs="Times New Roman"/>
          </w:rPr>
          <w:delText>5</w:delText>
        </w:r>
      </w:del>
      <w:r>
        <w:rPr>
          <w:rFonts w:ascii="Times New Roman" w:hAnsi="Times New Roman" w:cs="Times New Roman"/>
        </w:rPr>
        <w:t>年期间</w:t>
      </w:r>
      <w:ins w:id="409" w:author="胡 中山" w:date="2019-12-25T17:46:00Z">
        <w:r>
          <w:rPr>
            <w:rFonts w:ascii="Times New Roman" w:hAnsi="Times New Roman" w:cs="Times New Roman" w:hint="eastAsia"/>
          </w:rPr>
          <w:t>（</w:t>
        </w:r>
        <w:r>
          <w:rPr>
            <w:rFonts w:ascii="Times New Roman" w:hAnsi="Times New Roman" w:cs="Times New Roman"/>
          </w:rPr>
          <w:t>即</w:t>
        </w:r>
        <w:r>
          <w:rPr>
            <w:rFonts w:ascii="Times New Roman" w:hAnsi="Times New Roman" w:cs="Times New Roman"/>
          </w:rPr>
          <w:t>2011-2016</w:t>
        </w:r>
      </w:ins>
      <w:ins w:id="410" w:author="胡 中山" w:date="2019-12-25T19:42:00Z">
        <w:r>
          <w:rPr>
            <w:rFonts w:ascii="Times New Roman" w:hAnsi="Times New Roman" w:cs="Times New Roman" w:hint="eastAsia"/>
          </w:rPr>
          <w:t>年</w:t>
        </w:r>
      </w:ins>
      <w:ins w:id="411" w:author="胡 中山" w:date="2019-12-25T17:46:00Z">
        <w:r>
          <w:rPr>
            <w:rFonts w:ascii="Times New Roman" w:hAnsi="Times New Roman" w:cs="Times New Roman" w:hint="eastAsia"/>
          </w:rPr>
          <w:t>）</w:t>
        </w:r>
      </w:ins>
      <w:del w:id="412" w:author="胡 中山" w:date="2019-12-25T17:46:00Z">
        <w:r>
          <w:rPr>
            <w:rFonts w:ascii="Times New Roman" w:hAnsi="Times New Roman" w:cs="Times New Roman"/>
          </w:rPr>
          <w:delText>(</w:delText>
        </w:r>
        <w:r>
          <w:rPr>
            <w:rFonts w:ascii="Times New Roman" w:hAnsi="Times New Roman" w:cs="Times New Roman"/>
          </w:rPr>
          <w:delText>即</w:delText>
        </w:r>
        <w:r>
          <w:rPr>
            <w:rFonts w:ascii="Times New Roman" w:hAnsi="Times New Roman" w:cs="Times New Roman"/>
          </w:rPr>
          <w:delText>2011</w:delText>
        </w:r>
        <w:r>
          <w:rPr>
            <w:rFonts w:ascii="Times New Roman" w:hAnsi="Times New Roman" w:cs="Times New Roman"/>
          </w:rPr>
          <w:delText>-2016</w:delText>
        </w:r>
      </w:del>
      <w:del w:id="413" w:author="胡 中山" w:date="2019-12-25T17:47:00Z">
        <w:r>
          <w:rPr>
            <w:rFonts w:ascii="Times New Roman" w:hAnsi="Times New Roman" w:cs="Times New Roman"/>
          </w:rPr>
          <w:delText>)</w:delText>
        </w:r>
      </w:del>
      <w:r>
        <w:rPr>
          <w:rFonts w:ascii="Times New Roman" w:hAnsi="Times New Roman" w:cs="Times New Roman"/>
        </w:rPr>
        <w:t>，复合年均增长率分别为</w:t>
      </w:r>
      <w:r>
        <w:rPr>
          <w:rFonts w:ascii="Times New Roman" w:hAnsi="Times New Roman" w:cs="Times New Roman"/>
        </w:rPr>
        <w:t>8.8%</w:t>
      </w:r>
      <w:r>
        <w:rPr>
          <w:rFonts w:ascii="Times New Roman" w:hAnsi="Times New Roman" w:cs="Times New Roman"/>
        </w:rPr>
        <w:t>、</w:t>
      </w:r>
      <w:r>
        <w:rPr>
          <w:rFonts w:ascii="Times New Roman" w:hAnsi="Times New Roman" w:cs="Times New Roman"/>
        </w:rPr>
        <w:t>6.4%</w:t>
      </w:r>
      <w:r>
        <w:rPr>
          <w:rFonts w:ascii="Times New Roman" w:hAnsi="Times New Roman" w:cs="Times New Roman"/>
        </w:rPr>
        <w:t>和</w:t>
      </w:r>
      <w:r>
        <w:rPr>
          <w:rFonts w:ascii="Times New Roman" w:hAnsi="Times New Roman" w:cs="Times New Roman"/>
        </w:rPr>
        <w:t>4.8%</w:t>
      </w:r>
      <w:r>
        <w:rPr>
          <w:rFonts w:ascii="Times New Roman" w:hAnsi="Times New Roman" w:cs="Times New Roman"/>
        </w:rPr>
        <w:t>。</w:t>
      </w:r>
    </w:p>
    <w:p w14:paraId="149DB49A" w14:textId="77777777" w:rsidR="00970176" w:rsidRDefault="008D6EE0">
      <w:pPr>
        <w:pStyle w:val="4"/>
        <w:rPr>
          <w:rFonts w:ascii="Times New Roman" w:hAnsi="Times New Roman" w:cs="Times New Roman"/>
        </w:rPr>
      </w:pPr>
      <w:r>
        <w:rPr>
          <w:rFonts w:ascii="Times New Roman" w:hAnsi="Times New Roman" w:cs="Times New Roman"/>
        </w:rPr>
        <w:t xml:space="preserve">1.2.2 </w:t>
      </w:r>
      <w:r>
        <w:rPr>
          <w:rFonts w:ascii="Times New Roman" w:hAnsi="Times New Roman" w:cs="Times New Roman"/>
        </w:rPr>
        <w:t>低脂食品的概念及其开发现状</w:t>
      </w:r>
    </w:p>
    <w:p w14:paraId="01263E88" w14:textId="77777777" w:rsidR="00970176" w:rsidRDefault="008D6EE0">
      <w:pPr>
        <w:ind w:firstLine="420"/>
        <w:rPr>
          <w:rFonts w:ascii="Times New Roman" w:hAnsi="Times New Roman" w:cs="Times New Roman"/>
        </w:rPr>
      </w:pPr>
      <w:ins w:id="414" w:author="胡 中山" w:date="2019-12-25T19:47:00Z">
        <w:r>
          <w:rPr>
            <w:rFonts w:ascii="Times New Roman" w:hAnsi="Times New Roman" w:cs="Times New Roman" w:hint="eastAsia"/>
          </w:rPr>
          <w:t>脂肪</w:t>
        </w:r>
      </w:ins>
      <w:r>
        <w:rPr>
          <w:rFonts w:ascii="Times New Roman" w:hAnsi="Times New Roman" w:cs="Times New Roman"/>
        </w:rPr>
        <w:t>在食品加工过程以及产品的营养功效中都起着重要作用，它不仅赋予食品润滑口感、独特风味、特定组织状态和良好稳定性，而且是人体必需脂肪酸</w:t>
      </w:r>
      <w:ins w:id="415" w:author="胡 中山" w:date="2019-12-25T19:56:00Z">
        <w:r>
          <w:rPr>
            <w:rFonts w:ascii="Times New Roman" w:hAnsi="Times New Roman" w:cs="Times New Roman" w:hint="eastAsia"/>
          </w:rPr>
          <w:t>的</w:t>
        </w:r>
      </w:ins>
      <w:r>
        <w:rPr>
          <w:rFonts w:ascii="Times New Roman" w:hAnsi="Times New Roman" w:cs="Times New Roman"/>
        </w:rPr>
        <w:t>来源及脂溶性维生素的载体，同时食物中的脂肪可以提供</w:t>
      </w:r>
      <w:r>
        <w:rPr>
          <w:rFonts w:ascii="Times New Roman" w:hAnsi="Times New Roman" w:cs="Times New Roman"/>
        </w:rPr>
        <w:t xml:space="preserve">37.3 </w:t>
      </w:r>
      <w:r>
        <w:rPr>
          <w:rFonts w:ascii="Times New Roman" w:hAnsi="Times New Roman" w:cs="Times New Roman"/>
        </w:rPr>
        <w:t>kJ/g</w:t>
      </w:r>
      <w:r>
        <w:rPr>
          <w:rFonts w:ascii="Times New Roman" w:hAnsi="Times New Roman" w:cs="Times New Roman"/>
        </w:rPr>
        <w:t>的能量，是人体获得能量的重要来源之一。另外，脂肪不仅对食品的感官性质有重要影响，而且在保持自身风味的同时，也对其他香料的浓度、持久性和平衡产生一定的影响。</w:t>
      </w:r>
    </w:p>
    <w:p w14:paraId="33399EEE" w14:textId="77777777" w:rsidR="00970176" w:rsidRDefault="008D6EE0">
      <w:pPr>
        <w:ind w:firstLine="420"/>
        <w:rPr>
          <w:rFonts w:ascii="Times New Roman" w:hAnsi="Times New Roman" w:cs="Times New Roman"/>
        </w:rPr>
      </w:pPr>
      <w:r>
        <w:rPr>
          <w:rFonts w:ascii="Times New Roman" w:hAnsi="Times New Roman" w:cs="Times New Roman"/>
        </w:rPr>
        <w:lastRenderedPageBreak/>
        <w:t>已有研究表明高脂肪膳食能够引起肥胖以及心脑血管疾病的发生，也</w:t>
      </w:r>
      <w:ins w:id="416" w:author="胡 中山" w:date="2019-12-25T20:01:00Z">
        <w:r>
          <w:rPr>
            <w:rFonts w:ascii="Times New Roman" w:hAnsi="Times New Roman" w:cs="Times New Roman" w:hint="eastAsia"/>
          </w:rPr>
          <w:t>与</w:t>
        </w:r>
      </w:ins>
      <w:del w:id="417" w:author="胡 中山" w:date="2019-12-25T20:01:00Z">
        <w:r>
          <w:rPr>
            <w:rFonts w:ascii="Times New Roman" w:hAnsi="Times New Roman" w:cs="Times New Roman"/>
          </w:rPr>
          <w:delText>直接相关于得</w:delText>
        </w:r>
      </w:del>
      <w:r>
        <w:rPr>
          <w:rFonts w:ascii="Times New Roman" w:hAnsi="Times New Roman" w:cs="Times New Roman"/>
        </w:rPr>
        <w:t>结肠癌</w:t>
      </w:r>
      <w:del w:id="418" w:author="胡 中山" w:date="2019-12-25T20:01:00Z">
        <w:r>
          <w:rPr>
            <w:rFonts w:ascii="Times New Roman" w:hAnsi="Times New Roman" w:cs="Times New Roman" w:hint="eastAsia"/>
          </w:rPr>
          <w:delText>的风险</w:delText>
        </w:r>
      </w:del>
      <w:ins w:id="419" w:author="胡 中山" w:date="2019-12-25T20:01:00Z">
        <w:r>
          <w:rPr>
            <w:rFonts w:ascii="Times New Roman" w:hAnsi="Times New Roman" w:cs="Times New Roman" w:hint="eastAsia"/>
          </w:rPr>
          <w:t>相关</w:t>
        </w:r>
      </w:ins>
      <w:r>
        <w:rPr>
          <w:rFonts w:ascii="Times New Roman" w:hAnsi="Times New Roman" w:cs="Times New Roman"/>
        </w:rPr>
        <w:t>。鉴于这些问题，许多国际机构</w:t>
      </w:r>
      <w:ins w:id="420" w:author="胡 中山" w:date="2019-12-25T20:02:00Z">
        <w:r>
          <w:rPr>
            <w:rFonts w:ascii="Times New Roman" w:hAnsi="Times New Roman" w:cs="Times New Roman" w:hint="eastAsia"/>
          </w:rPr>
          <w:t>（</w:t>
        </w:r>
        <w:r>
          <w:rPr>
            <w:rFonts w:ascii="Times New Roman" w:hAnsi="Times New Roman" w:cs="Times New Roman"/>
          </w:rPr>
          <w:t>其中包括</w:t>
        </w:r>
        <w:r>
          <w:rPr>
            <w:rFonts w:ascii="Times New Roman" w:hAnsi="Times New Roman" w:cs="Times New Roman"/>
          </w:rPr>
          <w:t>WHO</w:t>
        </w:r>
        <w:r>
          <w:rPr>
            <w:rFonts w:ascii="Times New Roman" w:hAnsi="Times New Roman" w:cs="Times New Roman" w:hint="eastAsia"/>
          </w:rPr>
          <w:t>）</w:t>
        </w:r>
      </w:ins>
      <w:del w:id="421" w:author="胡 中山" w:date="2019-12-25T20:02:00Z">
        <w:r>
          <w:rPr>
            <w:rFonts w:ascii="Times New Roman" w:hAnsi="Times New Roman" w:cs="Times New Roman"/>
          </w:rPr>
          <w:delText>(</w:delText>
        </w:r>
        <w:r>
          <w:rPr>
            <w:rFonts w:ascii="Times New Roman" w:hAnsi="Times New Roman" w:cs="Times New Roman"/>
          </w:rPr>
          <w:delText>其中包括</w:delText>
        </w:r>
        <w:r>
          <w:rPr>
            <w:rFonts w:ascii="Times New Roman" w:hAnsi="Times New Roman" w:cs="Times New Roman"/>
          </w:rPr>
          <w:delText>WHO)</w:delText>
        </w:r>
      </w:del>
      <w:r>
        <w:rPr>
          <w:rFonts w:ascii="Times New Roman" w:hAnsi="Times New Roman" w:cs="Times New Roman"/>
        </w:rPr>
        <w:t>推荐指出，脂肪的摄入量应为日常饮食的</w:t>
      </w:r>
      <w:r>
        <w:rPr>
          <w:rFonts w:ascii="Times New Roman" w:hAnsi="Times New Roman" w:cs="Times New Roman"/>
        </w:rPr>
        <w:t>15%~30%</w:t>
      </w:r>
      <w:r>
        <w:rPr>
          <w:rFonts w:ascii="Times New Roman" w:hAnsi="Times New Roman" w:cs="Times New Roman"/>
        </w:rPr>
        <w:t>，饱和脂肪的</w:t>
      </w:r>
      <w:del w:id="422" w:author="胡 中山" w:date="2019-12-25T20:03:00Z">
        <w:r>
          <w:rPr>
            <w:rFonts w:ascii="Times New Roman" w:hAnsi="Times New Roman" w:cs="Times New Roman"/>
          </w:rPr>
          <w:delText>提</w:delText>
        </w:r>
      </w:del>
      <w:r>
        <w:rPr>
          <w:rFonts w:ascii="Times New Roman" w:hAnsi="Times New Roman" w:cs="Times New Roman"/>
        </w:rPr>
        <w:t>供应不超过</w:t>
      </w:r>
      <w:r>
        <w:rPr>
          <w:rFonts w:ascii="Times New Roman" w:hAnsi="Times New Roman" w:cs="Times New Roman"/>
        </w:rPr>
        <w:t>10%</w:t>
      </w:r>
      <w:r>
        <w:rPr>
          <w:rFonts w:ascii="Times New Roman" w:hAnsi="Times New Roman" w:cs="Times New Roman"/>
        </w:rPr>
        <w:t>，并且胆固醇的摄入量应该限制在</w:t>
      </w:r>
      <w:r>
        <w:rPr>
          <w:rFonts w:ascii="Times New Roman" w:hAnsi="Times New Roman" w:cs="Times New Roman"/>
        </w:rPr>
        <w:t>300 mg/d</w:t>
      </w:r>
      <w:r>
        <w:rPr>
          <w:rFonts w:ascii="Times New Roman" w:hAnsi="Times New Roman" w:cs="Times New Roman"/>
        </w:rPr>
        <w:t>。</w:t>
      </w:r>
      <w:ins w:id="423" w:author="胡 中山" w:date="2019-12-25T20:05:00Z">
        <w:r>
          <w:rPr>
            <w:rFonts w:ascii="Times New Roman" w:hAnsi="Times New Roman" w:cs="Times New Roman" w:hint="eastAsia"/>
          </w:rPr>
          <w:t>美国农业部</w:t>
        </w:r>
      </w:ins>
      <w:del w:id="424" w:author="胡 中山" w:date="2019-12-25T20:05:00Z">
        <w:r>
          <w:rPr>
            <w:rFonts w:ascii="Times New Roman" w:hAnsi="Times New Roman" w:cs="Times New Roman"/>
          </w:rPr>
          <w:delText>USDA</w:delText>
        </w:r>
      </w:del>
      <w:r>
        <w:rPr>
          <w:rFonts w:ascii="Times New Roman" w:hAnsi="Times New Roman" w:cs="Times New Roman"/>
        </w:rPr>
        <w:t>在不</w:t>
      </w:r>
      <w:del w:id="425" w:author="胡 中山" w:date="2019-12-25T20:06:00Z">
        <w:r>
          <w:rPr>
            <w:rFonts w:ascii="Times New Roman" w:hAnsi="Times New Roman" w:cs="Times New Roman" w:hint="eastAsia"/>
          </w:rPr>
          <w:delText>段</w:delText>
        </w:r>
      </w:del>
      <w:ins w:id="426" w:author="胡 中山" w:date="2019-12-25T20:06:00Z">
        <w:r>
          <w:rPr>
            <w:rFonts w:ascii="Times New Roman" w:hAnsi="Times New Roman" w:cs="Times New Roman" w:hint="eastAsia"/>
          </w:rPr>
          <w:t>断</w:t>
        </w:r>
      </w:ins>
      <w:r>
        <w:rPr>
          <w:rFonts w:ascii="Times New Roman" w:hAnsi="Times New Roman" w:cs="Times New Roman"/>
        </w:rPr>
        <w:t>增长的肥胖人群比例和与之相关的健康风险</w:t>
      </w:r>
      <w:ins w:id="427" w:author="胡 中山" w:date="2019-12-25T20:06:00Z">
        <w:r>
          <w:rPr>
            <w:rFonts w:ascii="Times New Roman" w:hAnsi="Times New Roman" w:cs="Times New Roman" w:hint="eastAsia"/>
          </w:rPr>
          <w:t>（</w:t>
        </w:r>
        <w:r>
          <w:rPr>
            <w:rFonts w:ascii="Times New Roman" w:hAnsi="Times New Roman" w:cs="Times New Roman"/>
          </w:rPr>
          <w:t>肥胖症、心血管疾病、糖尿病、痛风、胆结石等</w:t>
        </w:r>
        <w:r>
          <w:rPr>
            <w:rFonts w:ascii="Times New Roman" w:hAnsi="Times New Roman" w:cs="Times New Roman" w:hint="eastAsia"/>
          </w:rPr>
          <w:t>）</w:t>
        </w:r>
      </w:ins>
      <w:del w:id="428" w:author="胡 中山" w:date="2019-12-25T20:06:00Z">
        <w:r>
          <w:rPr>
            <w:rFonts w:ascii="Times New Roman" w:hAnsi="Times New Roman" w:cs="Times New Roman"/>
          </w:rPr>
          <w:delText>(</w:delText>
        </w:r>
        <w:r>
          <w:rPr>
            <w:rFonts w:ascii="Times New Roman" w:hAnsi="Times New Roman" w:cs="Times New Roman"/>
          </w:rPr>
          <w:delText>肥胖症、心血管疾病、糖尿病、痛风、胆结石等</w:delText>
        </w:r>
        <w:r>
          <w:rPr>
            <w:rFonts w:ascii="Times New Roman" w:hAnsi="Times New Roman" w:cs="Times New Roman"/>
          </w:rPr>
          <w:delText>)</w:delText>
        </w:r>
      </w:del>
      <w:r>
        <w:rPr>
          <w:rFonts w:ascii="Times New Roman" w:hAnsi="Times New Roman" w:cs="Times New Roman"/>
        </w:rPr>
        <w:t>评估中，建议尽量降低日常饮食中的脂肪摄入量。但是，降低食品中的脂肪含量会对食品的感官性质产生影响，使产品口感粗糙、风味降低，从而影响了消费者对产品的接受性。因此，为了满足消费者的需要，研究人员开发出脂肪替代品，使其在食品加工中具有广泛的用途。首先，脂肪替代品能够全部或者部分替代食物中的油脂，能够很好地保持食物的食用特性</w:t>
      </w:r>
      <w:del w:id="429" w:author="胡 中山" w:date="2019-12-25T20:16:00Z">
        <w:r>
          <w:rPr>
            <w:rFonts w:ascii="Times New Roman" w:hAnsi="Times New Roman" w:cs="Times New Roman" w:hint="eastAsia"/>
          </w:rPr>
          <w:delText>;</w:delText>
        </w:r>
      </w:del>
      <w:ins w:id="430" w:author="胡 中山" w:date="2019-12-25T20:16:00Z">
        <w:r>
          <w:rPr>
            <w:rFonts w:ascii="Times New Roman" w:hAnsi="Times New Roman" w:cs="Times New Roman" w:hint="eastAsia"/>
          </w:rPr>
          <w:t>；</w:t>
        </w:r>
      </w:ins>
      <w:r>
        <w:rPr>
          <w:rFonts w:ascii="Times New Roman" w:hAnsi="Times New Roman" w:cs="Times New Roman"/>
        </w:rPr>
        <w:t>其次，脂肪替代品在人们食用过后，摄入的总热量始终处于低水平，使体内没有多余的热量转化成脂肪，能够</w:t>
      </w:r>
      <w:r>
        <w:rPr>
          <w:rFonts w:ascii="Times New Roman" w:hAnsi="Times New Roman" w:cs="Times New Roman"/>
        </w:rPr>
        <w:t>起到真正的瘦身、减肥的目的，进而预防多种疾病的发生。脂肪替代品通常可以根据它们的构成进行分类，主要包含</w:t>
      </w:r>
      <w:del w:id="431" w:author="胡 中山" w:date="2019-12-25T20:18:00Z">
        <w:r>
          <w:rPr>
            <w:rFonts w:ascii="Times New Roman" w:hAnsi="Times New Roman" w:cs="Times New Roman"/>
          </w:rPr>
          <w:delText>:</w:delText>
        </w:r>
      </w:del>
      <w:ins w:id="432" w:author="胡 中山" w:date="2019-12-25T20:18:00Z">
        <w:r>
          <w:rPr>
            <w:rFonts w:ascii="Times New Roman" w:hAnsi="Times New Roman" w:cs="Times New Roman" w:hint="eastAsia"/>
          </w:rPr>
          <w:t>：</w:t>
        </w:r>
      </w:ins>
      <w:r>
        <w:rPr>
          <w:rFonts w:ascii="宋体" w:eastAsia="宋体" w:hAnsi="宋体" w:cs="宋体" w:hint="eastAsia"/>
        </w:rPr>
        <w:t>①</w:t>
      </w:r>
      <w:r>
        <w:rPr>
          <w:rFonts w:ascii="Times New Roman" w:hAnsi="Times New Roman" w:cs="Times New Roman"/>
        </w:rPr>
        <w:t>蛋白质基质脂肪替代品，比如乳清蛋白、大豆蛋白以及胶原蛋白等等</w:t>
      </w:r>
      <w:del w:id="433" w:author="胡 中山" w:date="2019-12-25T20:18:00Z">
        <w:r>
          <w:rPr>
            <w:rFonts w:ascii="Times New Roman" w:hAnsi="Times New Roman" w:cs="Times New Roman" w:hint="eastAsia"/>
          </w:rPr>
          <w:delText>;</w:delText>
        </w:r>
      </w:del>
      <w:ins w:id="434" w:author="胡 中山" w:date="2019-12-25T20:18:00Z">
        <w:r>
          <w:rPr>
            <w:rFonts w:ascii="Times New Roman" w:hAnsi="Times New Roman" w:cs="Times New Roman" w:hint="eastAsia"/>
          </w:rPr>
          <w:t>；</w:t>
        </w:r>
      </w:ins>
      <w:r>
        <w:rPr>
          <w:rFonts w:ascii="宋体" w:eastAsia="宋体" w:hAnsi="宋体" w:cs="宋体" w:hint="eastAsia"/>
        </w:rPr>
        <w:t>②</w:t>
      </w:r>
      <w:r>
        <w:rPr>
          <w:rFonts w:ascii="Times New Roman" w:hAnsi="Times New Roman" w:cs="Times New Roman"/>
        </w:rPr>
        <w:t>碳水化合物基质脂肪替代品，比如淀粉、面粉以及食品胶等等</w:t>
      </w:r>
      <w:del w:id="435" w:author="胡 中山" w:date="2019-12-25T20:23:00Z">
        <w:r>
          <w:rPr>
            <w:rFonts w:ascii="Times New Roman" w:hAnsi="Times New Roman" w:cs="Times New Roman" w:hint="eastAsia"/>
          </w:rPr>
          <w:delText>;</w:delText>
        </w:r>
      </w:del>
      <w:ins w:id="436" w:author="胡 中山" w:date="2019-12-25T20:24:00Z">
        <w:r>
          <w:rPr>
            <w:rFonts w:ascii="Times New Roman" w:hAnsi="Times New Roman" w:cs="Times New Roman" w:hint="eastAsia"/>
          </w:rPr>
          <w:t>；</w:t>
        </w:r>
      </w:ins>
      <w:r>
        <w:rPr>
          <w:rFonts w:ascii="宋体" w:eastAsia="宋体" w:hAnsi="宋体" w:cs="宋体" w:hint="eastAsia"/>
        </w:rPr>
        <w:t>③</w:t>
      </w:r>
      <w:r>
        <w:rPr>
          <w:rFonts w:ascii="Times New Roman" w:hAnsi="Times New Roman" w:cs="Times New Roman"/>
        </w:rPr>
        <w:t>脂质基质的脂肪替代品，比如具有乳化作用的大豆卵磷脂等等。目前，脂肪替代品正从单一组分向着复合成分的方向</w:t>
      </w:r>
      <w:del w:id="437" w:author="胡 中山" w:date="2019-12-25T20:24:00Z">
        <w:r>
          <w:rPr>
            <w:rFonts w:ascii="Times New Roman" w:hAnsi="Times New Roman" w:cs="Times New Roman"/>
          </w:rPr>
          <w:delText>健康</w:delText>
        </w:r>
      </w:del>
      <w:r>
        <w:rPr>
          <w:rFonts w:ascii="Times New Roman" w:hAnsi="Times New Roman" w:cs="Times New Roman"/>
        </w:rPr>
        <w:t>发展。</w:t>
      </w:r>
    </w:p>
    <w:p w14:paraId="4492DACB" w14:textId="77777777" w:rsidR="00970176" w:rsidRDefault="008D6EE0">
      <w:pPr>
        <w:pStyle w:val="4"/>
        <w:rPr>
          <w:rFonts w:ascii="Times New Roman" w:hAnsi="Times New Roman" w:cs="Times New Roman"/>
        </w:rPr>
      </w:pPr>
      <w:r>
        <w:rPr>
          <w:rFonts w:ascii="Times New Roman" w:hAnsi="Times New Roman" w:cs="Times New Roman"/>
        </w:rPr>
        <w:t xml:space="preserve">1.2.2.1 </w:t>
      </w:r>
      <w:r>
        <w:rPr>
          <w:rFonts w:ascii="Times New Roman" w:hAnsi="Times New Roman" w:cs="Times New Roman"/>
        </w:rPr>
        <w:t>低脂食品的分类</w:t>
      </w:r>
    </w:p>
    <w:p w14:paraId="50E063EA" w14:textId="77777777" w:rsidR="00970176" w:rsidRDefault="008D6EE0">
      <w:pPr>
        <w:ind w:firstLine="420"/>
        <w:rPr>
          <w:rFonts w:ascii="Times New Roman" w:hAnsi="Times New Roman" w:cs="Times New Roman"/>
        </w:rPr>
      </w:pPr>
      <w:r>
        <w:rPr>
          <w:rFonts w:ascii="Times New Roman" w:hAnsi="Times New Roman" w:cs="Times New Roman"/>
        </w:rPr>
        <w:t>低脂食品中的脂肪替代品是一种具有脂肪的物理和感官性质，能被人体消化和吸收，但提供低能量或者不提供能量的物质。通常情况下，脂肪替代品主</w:t>
      </w:r>
      <w:r>
        <w:rPr>
          <w:rFonts w:ascii="Times New Roman" w:hAnsi="Times New Roman" w:cs="Times New Roman"/>
        </w:rPr>
        <w:t>要包括脂肪模拟物</w:t>
      </w:r>
      <w:ins w:id="438" w:author="胡 中山" w:date="2019-12-25T20:30:00Z">
        <w:r>
          <w:rPr>
            <w:rFonts w:ascii="Times New Roman" w:hAnsi="Times New Roman" w:cs="Times New Roman" w:hint="eastAsia"/>
          </w:rPr>
          <w:t>（</w:t>
        </w:r>
        <w:r>
          <w:rPr>
            <w:rFonts w:ascii="Times New Roman" w:hAnsi="Times New Roman" w:cs="Times New Roman"/>
          </w:rPr>
          <w:t>能够模拟一些脂肪特性，但不是全部的特性</w:t>
        </w:r>
        <w:r>
          <w:rPr>
            <w:rFonts w:ascii="Times New Roman" w:hAnsi="Times New Roman" w:cs="Times New Roman" w:hint="eastAsia"/>
          </w:rPr>
          <w:t>）</w:t>
        </w:r>
      </w:ins>
      <w:del w:id="439" w:author="胡 中山" w:date="2019-12-25T20:30:00Z">
        <w:r>
          <w:rPr>
            <w:rFonts w:ascii="Times New Roman" w:hAnsi="Times New Roman" w:cs="Times New Roman"/>
          </w:rPr>
          <w:delText>(</w:delText>
        </w:r>
        <w:r>
          <w:rPr>
            <w:rFonts w:ascii="Times New Roman" w:hAnsi="Times New Roman" w:cs="Times New Roman"/>
          </w:rPr>
          <w:delText>能够模拟一些脂肪特性，但不是全部的特性</w:delText>
        </w:r>
        <w:r>
          <w:rPr>
            <w:rFonts w:ascii="Times New Roman" w:hAnsi="Times New Roman" w:cs="Times New Roman"/>
          </w:rPr>
          <w:delText>)</w:delText>
        </w:r>
      </w:del>
      <w:r>
        <w:rPr>
          <w:rFonts w:ascii="Times New Roman" w:hAnsi="Times New Roman" w:cs="Times New Roman"/>
        </w:rPr>
        <w:t>，脂肪替代物</w:t>
      </w:r>
      <w:ins w:id="440" w:author="胡 中山" w:date="2019-12-25T20:31:00Z">
        <w:r>
          <w:rPr>
            <w:rFonts w:ascii="Times New Roman" w:hAnsi="Times New Roman" w:cs="Times New Roman" w:hint="eastAsia"/>
          </w:rPr>
          <w:t>（</w:t>
        </w:r>
        <w:r>
          <w:rPr>
            <w:rFonts w:ascii="Times New Roman" w:hAnsi="Times New Roman" w:cs="Times New Roman"/>
          </w:rPr>
          <w:t>不产生能量或产生较少能量，同时对感官特性无影响</w:t>
        </w:r>
        <w:r>
          <w:rPr>
            <w:rFonts w:ascii="Times New Roman" w:hAnsi="Times New Roman" w:cs="Times New Roman" w:hint="eastAsia"/>
          </w:rPr>
          <w:t>）</w:t>
        </w:r>
      </w:ins>
      <w:del w:id="441" w:author="胡 中山" w:date="2019-12-25T20:31:00Z">
        <w:r>
          <w:rPr>
            <w:rFonts w:ascii="Times New Roman" w:hAnsi="Times New Roman" w:cs="Times New Roman"/>
          </w:rPr>
          <w:delText>(</w:delText>
        </w:r>
        <w:r>
          <w:rPr>
            <w:rFonts w:ascii="Times New Roman" w:hAnsi="Times New Roman" w:cs="Times New Roman"/>
          </w:rPr>
          <w:delText>不产生能量或产生较少能量，同时对感官特性无影响</w:delText>
        </w:r>
        <w:r>
          <w:rPr>
            <w:rFonts w:ascii="Times New Roman" w:hAnsi="Times New Roman" w:cs="Times New Roman"/>
          </w:rPr>
          <w:delText>)</w:delText>
        </w:r>
      </w:del>
      <w:r>
        <w:rPr>
          <w:rFonts w:ascii="Times New Roman" w:hAnsi="Times New Roman" w:cs="Times New Roman"/>
        </w:rPr>
        <w:t>以及脂肪类似物</w:t>
      </w:r>
      <w:ins w:id="442" w:author="胡 中山" w:date="2019-12-25T20:32:00Z">
        <w:r>
          <w:rPr>
            <w:rFonts w:ascii="Times New Roman" w:hAnsi="Times New Roman" w:cs="Times New Roman" w:hint="eastAsia"/>
          </w:rPr>
          <w:t>（</w:t>
        </w:r>
        <w:r>
          <w:rPr>
            <w:rFonts w:ascii="Times New Roman" w:hAnsi="Times New Roman" w:cs="Times New Roman"/>
          </w:rPr>
          <w:t>分子的物理性质和热力学性质类似于脂肪，但是含有少量或者不含有能量</w:t>
        </w:r>
        <w:r>
          <w:rPr>
            <w:rFonts w:ascii="Times New Roman" w:hAnsi="Times New Roman" w:cs="Times New Roman" w:hint="eastAsia"/>
          </w:rPr>
          <w:t>）</w:t>
        </w:r>
      </w:ins>
      <w:del w:id="443" w:author="胡 中山" w:date="2019-12-25T20:31:00Z">
        <w:r>
          <w:rPr>
            <w:rFonts w:ascii="Times New Roman" w:hAnsi="Times New Roman" w:cs="Times New Roman"/>
          </w:rPr>
          <w:delText>(</w:delText>
        </w:r>
      </w:del>
      <w:del w:id="444" w:author="胡 中山" w:date="2019-12-25T20:32:00Z">
        <w:r>
          <w:rPr>
            <w:rFonts w:ascii="Times New Roman" w:hAnsi="Times New Roman" w:cs="Times New Roman"/>
          </w:rPr>
          <w:delText>分子的物理性质和热力学性质类似于脂肪，但是含有少量或者不含有能量</w:delText>
        </w:r>
        <w:r>
          <w:rPr>
            <w:rFonts w:ascii="Times New Roman" w:hAnsi="Times New Roman" w:cs="Times New Roman"/>
          </w:rPr>
          <w:delText>)</w:delText>
        </w:r>
      </w:del>
      <w:r>
        <w:rPr>
          <w:rFonts w:ascii="Times New Roman" w:hAnsi="Times New Roman" w:cs="Times New Roman"/>
        </w:rPr>
        <w:t>。</w:t>
      </w:r>
    </w:p>
    <w:p w14:paraId="4B65F926" w14:textId="77777777" w:rsidR="00970176" w:rsidRDefault="008D6EE0">
      <w:pPr>
        <w:pStyle w:val="5"/>
        <w:rPr>
          <w:rFonts w:ascii="Times New Roman" w:hAnsi="Times New Roman" w:cs="Times New Roman"/>
        </w:rPr>
      </w:pPr>
      <w:r>
        <w:rPr>
          <w:rFonts w:ascii="Times New Roman" w:hAnsi="Times New Roman" w:cs="Times New Roman"/>
        </w:rPr>
        <w:t>(1)</w:t>
      </w:r>
      <w:r>
        <w:rPr>
          <w:rFonts w:ascii="Times New Roman" w:hAnsi="Times New Roman" w:cs="Times New Roman"/>
        </w:rPr>
        <w:t>、基于脂肪模拟物的低脂食品</w:t>
      </w:r>
    </w:p>
    <w:p w14:paraId="22140B49" w14:textId="77777777" w:rsidR="00970176" w:rsidRDefault="008D6EE0">
      <w:pPr>
        <w:rPr>
          <w:rFonts w:ascii="Times New Roman" w:hAnsi="Times New Roman" w:cs="Times New Roman"/>
        </w:rPr>
      </w:pPr>
      <w:del w:id="445" w:author="胡 中山" w:date="2019-12-25T20:37:00Z">
        <w:r>
          <w:rPr>
            <w:rFonts w:ascii="Times New Roman" w:hAnsi="Times New Roman" w:cs="Times New Roman"/>
          </w:rPr>
          <w:delText xml:space="preserve">    </w:delText>
        </w:r>
      </w:del>
      <w:r>
        <w:rPr>
          <w:rFonts w:ascii="Times New Roman" w:hAnsi="Times New Roman" w:cs="Times New Roman"/>
        </w:rPr>
        <w:t>脂肪模拟物主要以蛋白质或碳水化合物为基质，添加在食品中以模拟脂肪的部分特性。蛋白质基质脂肪模拟物主要是通过物理、化学方法对底物蛋白质进行处理，通过改变其粒径、乳化性及持水性等特点来制备模拟脂肪。但是，蛋白质通常会在高温条件下发生变性，使得蛋白质基质脂肪模拟物在高温煎炸食品中的应用受限</w:t>
      </w:r>
      <w:del w:id="446" w:author="胡 中山" w:date="2019-12-25T20:39:00Z">
        <w:r>
          <w:rPr>
            <w:rFonts w:ascii="Times New Roman" w:hAnsi="Times New Roman" w:cs="Times New Roman" w:hint="eastAsia"/>
          </w:rPr>
          <w:delText>;</w:delText>
        </w:r>
      </w:del>
      <w:ins w:id="447" w:author="胡 中山" w:date="2019-12-25T20:39:00Z">
        <w:r>
          <w:rPr>
            <w:rFonts w:ascii="Times New Roman" w:hAnsi="Times New Roman" w:cs="Times New Roman" w:hint="eastAsia"/>
          </w:rPr>
          <w:t>；</w:t>
        </w:r>
      </w:ins>
      <w:r>
        <w:rPr>
          <w:rFonts w:ascii="Times New Roman" w:hAnsi="Times New Roman" w:cs="Times New Roman"/>
        </w:rPr>
        <w:t>另外，蛋白质有可能结合一些风味物质，从而降低或者改变食物的风味。因此，蛋白质基质脂肪模拟物的添加具有更高的体系特异性，不仅仅与所使用蛋白质来源，更与食品配方中其它成分有关。</w:t>
      </w:r>
    </w:p>
    <w:p w14:paraId="7601B93F" w14:textId="77777777" w:rsidR="00970176" w:rsidRDefault="008D6EE0">
      <w:pPr>
        <w:ind w:firstLine="420"/>
        <w:rPr>
          <w:rFonts w:ascii="Times New Roman" w:hAnsi="Times New Roman" w:cs="Times New Roman"/>
        </w:rPr>
      </w:pPr>
      <w:r>
        <w:rPr>
          <w:rFonts w:ascii="Times New Roman" w:hAnsi="Times New Roman" w:cs="Times New Roman"/>
        </w:rPr>
        <w:t>碳水化合物基质脂肪模拟物在使用过程中会形成凝胶，从</w:t>
      </w:r>
      <w:r>
        <w:rPr>
          <w:rFonts w:ascii="Times New Roman" w:hAnsi="Times New Roman" w:cs="Times New Roman"/>
        </w:rPr>
        <w:t>而吸收大量水分，达到改善水相结构特性的目的，进而产生类似于脂肪的流动性和润滑性。碳水化合物基质脂肪模拟物同样不能用于高温制品中，且其较高的持水量使得制品中的水分活度提高，缩短了货架期。</w:t>
      </w:r>
    </w:p>
    <w:p w14:paraId="3B2C9BE6" w14:textId="77777777" w:rsidR="00970176" w:rsidRDefault="008D6EE0">
      <w:pPr>
        <w:pStyle w:val="5"/>
        <w:rPr>
          <w:rFonts w:ascii="Times New Roman" w:hAnsi="Times New Roman" w:cs="Times New Roman"/>
        </w:rPr>
      </w:pPr>
      <w:r>
        <w:rPr>
          <w:rFonts w:ascii="Times New Roman" w:hAnsi="Times New Roman" w:cs="Times New Roman"/>
        </w:rPr>
        <w:t>(2)</w:t>
      </w:r>
      <w:r>
        <w:rPr>
          <w:rFonts w:ascii="Times New Roman" w:hAnsi="Times New Roman" w:cs="Times New Roman"/>
        </w:rPr>
        <w:t>、基于脂肪替代物的低脂食品</w:t>
      </w:r>
    </w:p>
    <w:p w14:paraId="3965A3B1" w14:textId="77777777" w:rsidR="00970176" w:rsidRDefault="008D6EE0">
      <w:pPr>
        <w:ind w:firstLine="420"/>
        <w:rPr>
          <w:rFonts w:ascii="Times New Roman" w:hAnsi="Times New Roman" w:cs="Times New Roman"/>
        </w:rPr>
      </w:pPr>
      <w:r>
        <w:rPr>
          <w:rFonts w:ascii="Times New Roman" w:hAnsi="Times New Roman" w:cs="Times New Roman"/>
        </w:rPr>
        <w:t>脂肪替代物与主要模拟脂肪物理性状的脂肪模拟物相比，更倾向于在减少能量摄入的情况下，保持食品原有的风味、口感、香气、总体可接受性等感官性状。脂肪替代物的制备主</w:t>
      </w:r>
      <w:r>
        <w:rPr>
          <w:rFonts w:ascii="Times New Roman" w:hAnsi="Times New Roman" w:cs="Times New Roman"/>
        </w:rPr>
        <w:lastRenderedPageBreak/>
        <w:t>要以</w:t>
      </w:r>
      <w:del w:id="448" w:author="胡 中山" w:date="2019-12-25T20:42:00Z">
        <w:r>
          <w:rPr>
            <w:rFonts w:ascii="Times New Roman" w:hAnsi="Times New Roman" w:cs="Times New Roman"/>
          </w:rPr>
          <w:delText>为</w:delText>
        </w:r>
      </w:del>
      <w:r>
        <w:rPr>
          <w:rFonts w:ascii="Times New Roman" w:hAnsi="Times New Roman" w:cs="Times New Roman"/>
        </w:rPr>
        <w:t>蛋白质或碳水化合物为主，同时结合多种其他物质，最终制成针对于不同制品的脂肪替代品，使得</w:t>
      </w:r>
      <w:del w:id="449" w:author="Administrator" w:date="2019-12-31T13:29:00Z">
        <w:r>
          <w:rPr>
            <w:rFonts w:ascii="Times New Roman" w:hAnsi="Times New Roman" w:cs="Times New Roman"/>
          </w:rPr>
          <w:delText>终</w:delText>
        </w:r>
      </w:del>
      <w:ins w:id="450" w:author="胡 中山" w:date="2019-12-25T20:43:00Z">
        <w:r>
          <w:rPr>
            <w:rFonts w:ascii="Times New Roman" w:hAnsi="Times New Roman" w:cs="Times New Roman" w:hint="eastAsia"/>
          </w:rPr>
          <w:t>最</w:t>
        </w:r>
      </w:ins>
      <w:ins w:id="451" w:author="Administrator" w:date="2019-12-31T13:29:00Z">
        <w:r>
          <w:rPr>
            <w:rFonts w:ascii="Times New Roman" w:hAnsi="Times New Roman" w:cs="Times New Roman"/>
          </w:rPr>
          <w:t>终</w:t>
        </w:r>
      </w:ins>
      <w:r>
        <w:rPr>
          <w:rFonts w:ascii="Times New Roman" w:hAnsi="Times New Roman" w:cs="Times New Roman"/>
        </w:rPr>
        <w:t>产物</w:t>
      </w:r>
      <w:del w:id="452" w:author="胡 中山" w:date="2019-12-25T20:42:00Z">
        <w:r>
          <w:rPr>
            <w:rFonts w:ascii="Times New Roman" w:hAnsi="Times New Roman" w:cs="Times New Roman"/>
          </w:rPr>
          <w:delText>具有</w:delText>
        </w:r>
      </w:del>
      <w:r>
        <w:rPr>
          <w:rFonts w:ascii="Times New Roman" w:hAnsi="Times New Roman" w:cs="Times New Roman"/>
        </w:rPr>
        <w:t>与全脂制品感官性质基本相同。但是，由于配方常常具有一对一的相应性，使脂肪替代物的应用受到了一些限制。</w:t>
      </w:r>
    </w:p>
    <w:p w14:paraId="0B458EAD" w14:textId="77777777" w:rsidR="00970176" w:rsidRDefault="008D6EE0">
      <w:pPr>
        <w:pStyle w:val="5"/>
        <w:rPr>
          <w:rFonts w:ascii="Times New Roman" w:hAnsi="Times New Roman" w:cs="Times New Roman"/>
        </w:rPr>
      </w:pPr>
      <w:r>
        <w:rPr>
          <w:rFonts w:ascii="Times New Roman" w:hAnsi="Times New Roman" w:cs="Times New Roman"/>
        </w:rPr>
        <w:t>(3)</w:t>
      </w:r>
      <w:r>
        <w:rPr>
          <w:rFonts w:ascii="Times New Roman" w:hAnsi="Times New Roman" w:cs="Times New Roman"/>
        </w:rPr>
        <w:t>、基于脂肪类似物的低脂食品</w:t>
      </w:r>
    </w:p>
    <w:p w14:paraId="067F405E" w14:textId="77777777" w:rsidR="00970176" w:rsidRDefault="008D6EE0">
      <w:pPr>
        <w:ind w:firstLine="420"/>
        <w:rPr>
          <w:rFonts w:ascii="Times New Roman" w:hAnsi="Times New Roman" w:cs="Times New Roman"/>
        </w:rPr>
      </w:pPr>
      <w:r>
        <w:rPr>
          <w:rFonts w:ascii="Times New Roman" w:hAnsi="Times New Roman" w:cs="Times New Roman"/>
        </w:rPr>
        <w:t>脂肪类似物，也称为脂肪基质脂肪替代品。添加脂肪类似物的低脂食品在降低能量的同时得到了与全脂制品相似的理化性质，同时饱和脂肪酸含量降低，不饱和脂肪酸含量升高。脂肪类似物的代表产品为美国</w:t>
      </w:r>
      <w:r>
        <w:rPr>
          <w:rFonts w:ascii="Times New Roman" w:hAnsi="Times New Roman" w:cs="Times New Roman"/>
        </w:rPr>
        <w:t>Procter&amp; Gamble</w:t>
      </w:r>
      <w:r>
        <w:rPr>
          <w:rFonts w:ascii="Times New Roman" w:hAnsi="Times New Roman" w:cs="Times New Roman"/>
        </w:rPr>
        <w:t>公司生产的蔗糖聚酯，</w:t>
      </w:r>
      <w:ins w:id="453" w:author="胡 中山" w:date="2019-12-25T20:44:00Z">
        <w:r>
          <w:rPr>
            <w:rFonts w:ascii="Times New Roman" w:hAnsi="Times New Roman" w:cs="Times New Roman" w:hint="eastAsia"/>
          </w:rPr>
          <w:t>它</w:t>
        </w:r>
      </w:ins>
      <w:r>
        <w:rPr>
          <w:rFonts w:ascii="Times New Roman" w:hAnsi="Times New Roman" w:cs="Times New Roman"/>
        </w:rPr>
        <w:t>是由蔗糖与含有</w:t>
      </w:r>
      <w:r>
        <w:rPr>
          <w:rFonts w:ascii="Times New Roman" w:hAnsi="Times New Roman" w:cs="Times New Roman"/>
        </w:rPr>
        <w:t>8~12</w:t>
      </w:r>
      <w:r>
        <w:rPr>
          <w:rFonts w:ascii="Times New Roman" w:hAnsi="Times New Roman" w:cs="Times New Roman"/>
        </w:rPr>
        <w:t>个碳的脂肪酸发生酯化</w:t>
      </w:r>
      <w:r>
        <w:rPr>
          <w:rFonts w:ascii="Times New Roman" w:hAnsi="Times New Roman" w:cs="Times New Roman"/>
        </w:rPr>
        <w:t>反应形成的蔗糖酯的混合物，其中蔗糖的</w:t>
      </w:r>
      <w:r>
        <w:rPr>
          <w:rFonts w:ascii="Times New Roman" w:hAnsi="Times New Roman" w:cs="Times New Roman"/>
        </w:rPr>
        <w:t>6~8</w:t>
      </w:r>
      <w:r>
        <w:rPr>
          <w:rFonts w:ascii="Times New Roman" w:hAnsi="Times New Roman" w:cs="Times New Roman"/>
        </w:rPr>
        <w:t>个羟基被酯化。蔗糖聚酯的物理特性、功能及应用要视其脂肪酸的类型而定，用</w:t>
      </w:r>
      <w:del w:id="454" w:author="Administrator" w:date="2019-12-31T13:29:00Z">
        <w:r>
          <w:rPr>
            <w:rFonts w:ascii="Times New Roman" w:hAnsi="Times New Roman" w:cs="Times New Roman"/>
          </w:rPr>
          <w:delText>相似</w:delText>
        </w:r>
      </w:del>
      <w:del w:id="455" w:author="胡 中山" w:date="2019-12-25T20:44:00Z">
        <w:r>
          <w:rPr>
            <w:rFonts w:ascii="Times New Roman" w:hAnsi="Times New Roman" w:cs="Times New Roman" w:hint="eastAsia"/>
          </w:rPr>
          <w:delText>相</w:delText>
        </w:r>
      </w:del>
      <w:ins w:id="456" w:author="胡 中山" w:date="2019-12-25T20:44:00Z">
        <w:r>
          <w:rPr>
            <w:rFonts w:ascii="Times New Roman" w:hAnsi="Times New Roman" w:cs="Times New Roman" w:hint="eastAsia"/>
          </w:rPr>
          <w:t>类</w:t>
        </w:r>
      </w:ins>
      <w:ins w:id="457" w:author="Administrator" w:date="2019-12-31T13:29:00Z">
        <w:r>
          <w:rPr>
            <w:rFonts w:ascii="Times New Roman" w:hAnsi="Times New Roman" w:cs="Times New Roman"/>
          </w:rPr>
          <w:t>似</w:t>
        </w:r>
      </w:ins>
      <w:r>
        <w:rPr>
          <w:rFonts w:ascii="Times New Roman" w:hAnsi="Times New Roman" w:cs="Times New Roman"/>
        </w:rPr>
        <w:t>于通常油脂所含脂肪酸制得的蔗糖聚酯，其物理特性与油脂很类似。由于蔗糖聚酯不被人体消化和吸收，所以不提供任何能量。但是，蔗糖聚酯很容易引起肛漏和渗透性腹泻，并影响脂溶性维生素和其他营养素的吸收。</w:t>
      </w:r>
    </w:p>
    <w:p w14:paraId="5AD50E7E" w14:textId="77777777" w:rsidR="00970176" w:rsidRDefault="008D6EE0">
      <w:pPr>
        <w:pStyle w:val="4"/>
        <w:rPr>
          <w:rFonts w:ascii="Times New Roman" w:hAnsi="Times New Roman" w:cs="Times New Roman"/>
        </w:rPr>
      </w:pPr>
      <w:r>
        <w:rPr>
          <w:rFonts w:ascii="Times New Roman" w:hAnsi="Times New Roman" w:cs="Times New Roman"/>
        </w:rPr>
        <w:t xml:space="preserve">1.2.2.2 </w:t>
      </w:r>
      <w:r>
        <w:rPr>
          <w:rFonts w:ascii="Times New Roman" w:hAnsi="Times New Roman" w:cs="Times New Roman"/>
        </w:rPr>
        <w:t>低脂食品的开发现状</w:t>
      </w:r>
    </w:p>
    <w:p w14:paraId="3A99E864" w14:textId="77777777" w:rsidR="00970176" w:rsidRDefault="008D6EE0">
      <w:pPr>
        <w:pStyle w:val="5"/>
        <w:rPr>
          <w:rFonts w:ascii="Times New Roman" w:hAnsi="Times New Roman" w:cs="Times New Roman"/>
        </w:rPr>
      </w:pPr>
      <w:r>
        <w:rPr>
          <w:rFonts w:ascii="Times New Roman" w:hAnsi="Times New Roman" w:cs="Times New Roman"/>
        </w:rPr>
        <w:t>(1)</w:t>
      </w:r>
      <w:r>
        <w:rPr>
          <w:rFonts w:ascii="Times New Roman" w:hAnsi="Times New Roman" w:cs="Times New Roman"/>
        </w:rPr>
        <w:t>、蛋白质基质低脂食品的开发现状</w:t>
      </w:r>
    </w:p>
    <w:p w14:paraId="3D751E64" w14:textId="77777777" w:rsidR="00970176" w:rsidRDefault="008D6EE0">
      <w:pPr>
        <w:ind w:firstLine="420"/>
        <w:rPr>
          <w:rFonts w:ascii="Times New Roman" w:hAnsi="Times New Roman" w:cs="Times New Roman"/>
        </w:rPr>
      </w:pPr>
      <w:r>
        <w:rPr>
          <w:rFonts w:ascii="Times New Roman" w:hAnsi="Times New Roman" w:cs="Times New Roman"/>
        </w:rPr>
        <w:t>主要以鸡蛋、大豆、乳清、胶原蛋白等蛋白质为原料，通过热处理、酶解等方法改变其三级结构，同时改变蛋白质的凝胶性及持水性，使其</w:t>
      </w:r>
      <w:r>
        <w:rPr>
          <w:rFonts w:ascii="Times New Roman" w:hAnsi="Times New Roman" w:cs="Times New Roman"/>
        </w:rPr>
        <w:t>与脂肪的结构更为相像。</w:t>
      </w:r>
      <w:ins w:id="458" w:author="胡 中山" w:date="2019-12-25T20:46:00Z">
        <w:r>
          <w:rPr>
            <w:rFonts w:ascii="Times New Roman" w:hAnsi="Times New Roman" w:cs="Times New Roman" w:hint="eastAsia"/>
          </w:rPr>
          <w:t>目前，</w:t>
        </w:r>
      </w:ins>
      <w:r>
        <w:rPr>
          <w:rFonts w:ascii="Times New Roman" w:hAnsi="Times New Roman" w:cs="Times New Roman"/>
        </w:rPr>
        <w:t>微粒化处理和高剪切处理的联合应用，是制备蛋白基质脂肪替代品的最主要的途径。</w:t>
      </w:r>
    </w:p>
    <w:p w14:paraId="511BC8E7" w14:textId="77777777" w:rsidR="00970176" w:rsidRDefault="008D6EE0">
      <w:pPr>
        <w:pStyle w:val="6"/>
        <w:rPr>
          <w:rFonts w:ascii="Times New Roman" w:hAnsi="Times New Roman" w:cs="Times New Roman"/>
        </w:rPr>
      </w:pPr>
      <w:r>
        <w:rPr>
          <w:rFonts w:ascii="Times New Roman" w:hAnsi="Times New Roman" w:cs="Times New Roman"/>
        </w:rPr>
        <w:t>乳清蛋白</w:t>
      </w:r>
    </w:p>
    <w:p w14:paraId="31F7394F" w14:textId="77777777" w:rsidR="00970176" w:rsidRDefault="008D6EE0">
      <w:pPr>
        <w:ind w:firstLine="420"/>
        <w:rPr>
          <w:rFonts w:ascii="Times New Roman" w:hAnsi="Times New Roman" w:cs="Times New Roman"/>
        </w:rPr>
      </w:pPr>
      <w:r>
        <w:rPr>
          <w:rFonts w:ascii="Times New Roman" w:hAnsi="Times New Roman" w:cs="Times New Roman"/>
        </w:rPr>
        <w:t>乳清蛋白作为分离自全脂乳的乳制品成分，相较于碳水化合物基质的脂肪模拟物，</w:t>
      </w:r>
      <w:del w:id="459" w:author="胡 中山" w:date="2019-12-25T21:07:00Z">
        <w:r>
          <w:rPr>
            <w:rFonts w:ascii="Times New Roman" w:hAnsi="Times New Roman" w:cs="Times New Roman"/>
          </w:rPr>
          <w:delText>更</w:delText>
        </w:r>
      </w:del>
      <w:r>
        <w:rPr>
          <w:rFonts w:ascii="Times New Roman" w:hAnsi="Times New Roman" w:cs="Times New Roman"/>
        </w:rPr>
        <w:t>常用于酸奶、干酪、冰淇淋等加工乳制品中，其中浓缩乳清蛋白</w:t>
      </w:r>
      <w:ins w:id="460" w:author="胡 中山" w:date="2019-12-25T21:09:00Z">
        <w:r>
          <w:rPr>
            <w:rFonts w:ascii="Times New Roman" w:hAnsi="Times New Roman" w:cs="Times New Roman" w:hint="eastAsia"/>
          </w:rPr>
          <w:t>（</w:t>
        </w:r>
        <w:r>
          <w:rPr>
            <w:rFonts w:ascii="Times New Roman" w:hAnsi="Times New Roman" w:cs="Times New Roman"/>
          </w:rPr>
          <w:t>Whey Protein Concentrate, WPC</w:t>
        </w:r>
        <w:r>
          <w:rPr>
            <w:rFonts w:ascii="Times New Roman" w:hAnsi="Times New Roman" w:cs="Times New Roman" w:hint="eastAsia"/>
          </w:rPr>
          <w:t>）</w:t>
        </w:r>
      </w:ins>
      <w:del w:id="461" w:author="胡 中山" w:date="2019-12-25T21:09:00Z">
        <w:r>
          <w:rPr>
            <w:rFonts w:ascii="Times New Roman" w:hAnsi="Times New Roman" w:cs="Times New Roman"/>
          </w:rPr>
          <w:delText>(WPC</w:delText>
        </w:r>
      </w:del>
      <w:del w:id="462" w:author="胡 中山" w:date="2019-12-25T21:10:00Z">
        <w:r>
          <w:rPr>
            <w:rFonts w:ascii="Times New Roman" w:hAnsi="Times New Roman" w:cs="Times New Roman"/>
          </w:rPr>
          <w:delText>)</w:delText>
        </w:r>
      </w:del>
      <w:r>
        <w:rPr>
          <w:rFonts w:ascii="Times New Roman" w:hAnsi="Times New Roman" w:cs="Times New Roman"/>
        </w:rPr>
        <w:t>更为常见。卢蓉蓉等优化了乳清蛋白</w:t>
      </w:r>
      <w:r>
        <w:rPr>
          <w:rFonts w:ascii="Times New Roman" w:hAnsi="Times New Roman" w:cs="Times New Roman"/>
        </w:rPr>
        <w:t>WPC-80</w:t>
      </w:r>
      <w:r>
        <w:rPr>
          <w:rFonts w:ascii="Times New Roman" w:hAnsi="Times New Roman" w:cs="Times New Roman"/>
        </w:rPr>
        <w:t>为基质制备脂肪替代品的工艺，在转速</w:t>
      </w:r>
      <w:r>
        <w:rPr>
          <w:rFonts w:ascii="Times New Roman" w:hAnsi="Times New Roman" w:cs="Times New Roman"/>
        </w:rPr>
        <w:t>12000 rpm</w:t>
      </w:r>
      <w:r>
        <w:rPr>
          <w:rFonts w:ascii="Times New Roman" w:hAnsi="Times New Roman" w:cs="Times New Roman"/>
        </w:rPr>
        <w:t>，处理时间为</w:t>
      </w:r>
      <w:r>
        <w:rPr>
          <w:rFonts w:ascii="Times New Roman" w:hAnsi="Times New Roman" w:cs="Times New Roman"/>
        </w:rPr>
        <w:t xml:space="preserve">5 </w:t>
      </w:r>
      <w:r>
        <w:rPr>
          <w:rFonts w:ascii="Times New Roman" w:hAnsi="Times New Roman" w:cs="Times New Roman"/>
        </w:rPr>
        <w:t>min</w:t>
      </w:r>
      <w:r>
        <w:rPr>
          <w:rFonts w:ascii="Times New Roman" w:hAnsi="Times New Roman" w:cs="Times New Roman"/>
        </w:rPr>
        <w:t>时得到凝胶表面光滑、柔软的脂肪替代品。随后，以此脂肪模拟物替代冰淇淋中</w:t>
      </w:r>
      <w:r>
        <w:rPr>
          <w:rFonts w:ascii="Times New Roman" w:hAnsi="Times New Roman" w:cs="Times New Roman"/>
        </w:rPr>
        <w:t>25%</w:t>
      </w:r>
      <w:r>
        <w:rPr>
          <w:rFonts w:ascii="Times New Roman" w:hAnsi="Times New Roman" w:cs="Times New Roman"/>
        </w:rPr>
        <w:t>的脂肪。随着脂肪替代率的增加，冰淇淋浆料茹度和膨胀率增大，抗溶性和硬度下降，制得的低脂冰淇淋的各项感官指标与中脂冰淇淋相当。当替代全部脂肪时，所制得的无脂冰淇淋也有较好的感官接受性。</w:t>
      </w:r>
      <w:r>
        <w:rPr>
          <w:rFonts w:ascii="Times New Roman" w:hAnsi="Times New Roman" w:cs="Times New Roman"/>
        </w:rPr>
        <w:t>Calleros</w:t>
      </w:r>
      <w:r>
        <w:rPr>
          <w:rFonts w:ascii="Times New Roman" w:hAnsi="Times New Roman" w:cs="Times New Roman"/>
        </w:rPr>
        <w:t>等将</w:t>
      </w:r>
      <w:r>
        <w:rPr>
          <w:rFonts w:ascii="Times New Roman" w:hAnsi="Times New Roman" w:cs="Times New Roman"/>
        </w:rPr>
        <w:t>WPC</w:t>
      </w:r>
      <w:r>
        <w:rPr>
          <w:rFonts w:ascii="Times New Roman" w:hAnsi="Times New Roman" w:cs="Times New Roman"/>
        </w:rPr>
        <w:t>作为脂肪替代品加入酸奶中显现出了和全脂酸奶</w:t>
      </w:r>
      <w:del w:id="463" w:author="胡 中山" w:date="2019-12-25T21:14:00Z">
        <w:r>
          <w:rPr>
            <w:rFonts w:ascii="Times New Roman" w:hAnsi="Times New Roman" w:cs="Times New Roman"/>
          </w:rPr>
          <w:delText>(FFT)</w:delText>
        </w:r>
      </w:del>
      <w:r>
        <w:rPr>
          <w:rFonts w:ascii="Times New Roman" w:hAnsi="Times New Roman" w:cs="Times New Roman"/>
        </w:rPr>
        <w:t>较相近的流变性和粘弹性。</w:t>
      </w:r>
      <w:r>
        <w:rPr>
          <w:rFonts w:ascii="Times New Roman" w:hAnsi="Times New Roman" w:cs="Times New Roman"/>
        </w:rPr>
        <w:t>Hale</w:t>
      </w:r>
      <w:r>
        <w:rPr>
          <w:rFonts w:ascii="Times New Roman" w:hAnsi="Times New Roman" w:cs="Times New Roman"/>
        </w:rPr>
        <w:t>等</w:t>
      </w:r>
      <w:ins w:id="464" w:author="胡 中山" w:date="2019-12-25T21:14:00Z">
        <w:r>
          <w:rPr>
            <w:rFonts w:ascii="Times New Roman" w:hAnsi="Times New Roman" w:cs="Times New Roman" w:hint="eastAsia"/>
          </w:rPr>
          <w:t>人</w:t>
        </w:r>
      </w:ins>
      <w:r>
        <w:rPr>
          <w:rFonts w:ascii="Times New Roman" w:hAnsi="Times New Roman" w:cs="Times New Roman"/>
        </w:rPr>
        <w:t>将乳清蛋白与玉米淀粉以</w:t>
      </w:r>
      <w:r>
        <w:rPr>
          <w:rFonts w:ascii="Times New Roman" w:hAnsi="Times New Roman" w:cs="Times New Roman"/>
        </w:rPr>
        <w:t>2:1</w:t>
      </w:r>
      <w:r>
        <w:rPr>
          <w:rFonts w:ascii="Times New Roman" w:hAnsi="Times New Roman" w:cs="Times New Roman"/>
        </w:rPr>
        <w:t>的比例水解、重构后制成脂肪模拟物，并且应用添加至馅饼中，不仅提高了出品率，并且提高了产品的总体可接受性。</w:t>
      </w:r>
      <w:r>
        <w:rPr>
          <w:rFonts w:ascii="Times New Roman" w:hAnsi="Times New Roman" w:cs="Times New Roman"/>
        </w:rPr>
        <w:t>K</w:t>
      </w:r>
      <w:r>
        <w:rPr>
          <w:rFonts w:ascii="Times New Roman" w:hAnsi="Times New Roman" w:cs="Times New Roman"/>
        </w:rPr>
        <w:t>omatsu</w:t>
      </w:r>
      <w:r>
        <w:rPr>
          <w:rFonts w:ascii="Times New Roman" w:hAnsi="Times New Roman" w:cs="Times New Roman"/>
        </w:rPr>
        <w:t>等</w:t>
      </w:r>
      <w:ins w:id="465" w:author="胡 中山" w:date="2019-12-25T21:14:00Z">
        <w:r>
          <w:rPr>
            <w:rFonts w:ascii="Times New Roman" w:hAnsi="Times New Roman" w:cs="Times New Roman" w:hint="eastAsia"/>
          </w:rPr>
          <w:t>人</w:t>
        </w:r>
      </w:ins>
      <w:r>
        <w:rPr>
          <w:rFonts w:ascii="Times New Roman" w:hAnsi="Times New Roman" w:cs="Times New Roman"/>
        </w:rPr>
        <w:t>将菊粉</w:t>
      </w:r>
      <w:del w:id="466" w:author="胡 中山" w:date="2019-12-25T21:14:00Z">
        <w:r>
          <w:rPr>
            <w:rFonts w:ascii="Times New Roman" w:hAnsi="Times New Roman" w:cs="Times New Roman"/>
          </w:rPr>
          <w:delText>(Inulin)</w:delText>
        </w:r>
      </w:del>
      <w:r>
        <w:rPr>
          <w:rFonts w:ascii="Times New Roman" w:hAnsi="Times New Roman" w:cs="Times New Roman"/>
        </w:rPr>
        <w:t>、</w:t>
      </w:r>
      <w:ins w:id="467" w:author="胡 中山" w:date="2019-12-25T21:17:00Z">
        <w:r>
          <w:rPr>
            <w:rFonts w:ascii="Times New Roman" w:hAnsi="Times New Roman" w:cs="Times New Roman" w:hint="eastAsia"/>
          </w:rPr>
          <w:t>乳清蛋白</w:t>
        </w:r>
      </w:ins>
      <w:del w:id="468" w:author="胡 中山" w:date="2019-12-25T21:17:00Z">
        <w:r>
          <w:rPr>
            <w:rFonts w:ascii="Times New Roman" w:hAnsi="Times New Roman" w:cs="Times New Roman"/>
          </w:rPr>
          <w:delText>WPC</w:delText>
        </w:r>
      </w:del>
      <w:r>
        <w:rPr>
          <w:rFonts w:ascii="Times New Roman" w:hAnsi="Times New Roman" w:cs="Times New Roman"/>
        </w:rPr>
        <w:t>及乳脂</w:t>
      </w:r>
      <w:del w:id="469" w:author="胡 中山" w:date="2019-12-25T21:14:00Z">
        <w:r>
          <w:rPr>
            <w:rFonts w:ascii="Times New Roman" w:hAnsi="Times New Roman" w:cs="Times New Roman"/>
          </w:rPr>
          <w:delText>(MF)</w:delText>
        </w:r>
      </w:del>
      <w:r>
        <w:rPr>
          <w:rFonts w:ascii="Times New Roman" w:hAnsi="Times New Roman" w:cs="Times New Roman"/>
        </w:rPr>
        <w:t>按照不同比例制备脂肪模拟物并添加到番石榴慕斯</w:t>
      </w:r>
      <w:ins w:id="470" w:author="胡 中山" w:date="2019-12-25T21:15:00Z">
        <w:r>
          <w:rPr>
            <w:rFonts w:ascii="Times New Roman" w:hAnsi="Times New Roman" w:cs="Times New Roman" w:hint="eastAsia"/>
          </w:rPr>
          <w:t>（</w:t>
        </w:r>
        <w:r>
          <w:rPr>
            <w:rFonts w:ascii="Times New Roman" w:hAnsi="Times New Roman" w:cs="Times New Roman"/>
          </w:rPr>
          <w:t>一种糕点</w:t>
        </w:r>
        <w:r>
          <w:rPr>
            <w:rFonts w:ascii="Times New Roman" w:hAnsi="Times New Roman" w:cs="Times New Roman" w:hint="eastAsia"/>
          </w:rPr>
          <w:t>）</w:t>
        </w:r>
      </w:ins>
      <w:del w:id="471" w:author="胡 中山" w:date="2019-12-25T21:15:00Z">
        <w:r>
          <w:rPr>
            <w:rFonts w:ascii="Times New Roman" w:hAnsi="Times New Roman" w:cs="Times New Roman"/>
          </w:rPr>
          <w:delText>(</w:delText>
        </w:r>
        <w:r>
          <w:rPr>
            <w:rFonts w:ascii="Times New Roman" w:hAnsi="Times New Roman" w:cs="Times New Roman"/>
          </w:rPr>
          <w:delText>一种糕点</w:delText>
        </w:r>
        <w:r>
          <w:rPr>
            <w:rFonts w:ascii="Times New Roman" w:hAnsi="Times New Roman" w:cs="Times New Roman"/>
          </w:rPr>
          <w:delText>)</w:delText>
        </w:r>
      </w:del>
      <w:r>
        <w:rPr>
          <w:rFonts w:ascii="Times New Roman" w:hAnsi="Times New Roman" w:cs="Times New Roman"/>
        </w:rPr>
        <w:t>中，其中</w:t>
      </w:r>
      <w:ins w:id="472" w:author="胡 中山" w:date="2019-12-25T21:15:00Z">
        <w:r>
          <w:rPr>
            <w:rFonts w:ascii="Times New Roman" w:hAnsi="Times New Roman" w:cs="Times New Roman"/>
          </w:rPr>
          <w:t>乳脂</w:t>
        </w:r>
      </w:ins>
      <w:del w:id="473" w:author="胡 中山" w:date="2019-12-25T21:15:00Z">
        <w:r>
          <w:rPr>
            <w:rFonts w:ascii="Times New Roman" w:hAnsi="Times New Roman" w:cs="Times New Roman"/>
          </w:rPr>
          <w:delText>MF:</w:delText>
        </w:r>
      </w:del>
      <w:ins w:id="474" w:author="胡 中山" w:date="2019-12-25T21:15:00Z">
        <w:r>
          <w:rPr>
            <w:rFonts w:ascii="Times New Roman" w:hAnsi="Times New Roman" w:cs="Times New Roman" w:hint="eastAsia"/>
          </w:rPr>
          <w:t>：</w:t>
        </w:r>
        <w:r>
          <w:rPr>
            <w:rFonts w:ascii="Times New Roman" w:hAnsi="Times New Roman" w:cs="Times New Roman"/>
          </w:rPr>
          <w:t>菊粉</w:t>
        </w:r>
      </w:ins>
      <w:del w:id="475" w:author="胡 中山" w:date="2019-12-25T21:15:00Z">
        <w:r>
          <w:rPr>
            <w:rFonts w:ascii="Times New Roman" w:hAnsi="Times New Roman" w:cs="Times New Roman"/>
          </w:rPr>
          <w:delText>Inulin</w:delText>
        </w:r>
      </w:del>
      <w:del w:id="476" w:author="Administrator" w:date="2019-12-31T13:29:00Z">
        <w:r>
          <w:rPr>
            <w:rFonts w:ascii="Times New Roman" w:hAnsi="Times New Roman" w:cs="Times New Roman"/>
          </w:rPr>
          <w:delText>:</w:delText>
        </w:r>
      </w:del>
      <w:ins w:id="477" w:author="胡 中山" w:date="2019-12-25T21:15:00Z">
        <w:r>
          <w:rPr>
            <w:rFonts w:ascii="Times New Roman" w:hAnsi="Times New Roman" w:cs="Times New Roman" w:hint="eastAsia"/>
          </w:rPr>
          <w:t>：</w:t>
        </w:r>
      </w:ins>
      <w:del w:id="478" w:author="胡 中山" w:date="2019-12-25T21:15:00Z">
        <w:r>
          <w:rPr>
            <w:rFonts w:ascii="Times New Roman" w:hAnsi="Times New Roman" w:cs="Times New Roman"/>
          </w:rPr>
          <w:delText>:</w:delText>
        </w:r>
      </w:del>
      <w:ins w:id="479" w:author="胡 中山" w:date="2019-12-25T21:17:00Z">
        <w:r>
          <w:rPr>
            <w:rFonts w:ascii="Times New Roman" w:hAnsi="Times New Roman" w:cs="Times New Roman"/>
          </w:rPr>
          <w:t>乳清蛋白</w:t>
        </w:r>
      </w:ins>
      <w:del w:id="480" w:author="胡 中山" w:date="2019-12-25T21:17:00Z">
        <w:r>
          <w:rPr>
            <w:rFonts w:ascii="Times New Roman" w:hAnsi="Times New Roman" w:cs="Times New Roman"/>
          </w:rPr>
          <w:delText>WPC</w:delText>
        </w:r>
      </w:del>
      <w:r>
        <w:rPr>
          <w:rFonts w:ascii="Times New Roman" w:hAnsi="Times New Roman" w:cs="Times New Roman"/>
        </w:rPr>
        <w:t>为</w:t>
      </w:r>
      <w:r>
        <w:rPr>
          <w:rFonts w:ascii="Times New Roman" w:hAnsi="Times New Roman" w:cs="Times New Roman"/>
        </w:rPr>
        <w:t>1</w:t>
      </w:r>
      <w:ins w:id="481" w:author="胡 中山" w:date="2019-12-25T21:15:00Z">
        <w:r>
          <w:rPr>
            <w:rFonts w:ascii="Times New Roman" w:hAnsi="Times New Roman" w:cs="Times New Roman" w:hint="eastAsia"/>
          </w:rPr>
          <w:t>：</w:t>
        </w:r>
      </w:ins>
      <w:del w:id="482" w:author="胡 中山" w:date="2019-12-25T21:15:00Z">
        <w:r>
          <w:rPr>
            <w:rFonts w:ascii="Times New Roman" w:hAnsi="Times New Roman" w:cs="Times New Roman"/>
          </w:rPr>
          <w:delText>:</w:delText>
        </w:r>
      </w:del>
      <w:r>
        <w:rPr>
          <w:rFonts w:ascii="Times New Roman" w:hAnsi="Times New Roman" w:cs="Times New Roman"/>
        </w:rPr>
        <w:t>1</w:t>
      </w:r>
      <w:ins w:id="483" w:author="胡 中山" w:date="2019-12-25T21:15:00Z">
        <w:r>
          <w:rPr>
            <w:rFonts w:ascii="Times New Roman" w:hAnsi="Times New Roman" w:cs="Times New Roman" w:hint="eastAsia"/>
          </w:rPr>
          <w:t xml:space="preserve"> </w:t>
        </w:r>
        <w:r>
          <w:rPr>
            <w:rFonts w:ascii="Times New Roman" w:hAnsi="Times New Roman" w:cs="Times New Roman" w:hint="eastAsia"/>
          </w:rPr>
          <w:t>：</w:t>
        </w:r>
      </w:ins>
      <w:del w:id="484" w:author="胡 中山" w:date="2019-12-25T21:15:00Z">
        <w:r>
          <w:rPr>
            <w:rFonts w:ascii="Times New Roman" w:hAnsi="Times New Roman" w:cs="Times New Roman"/>
          </w:rPr>
          <w:delText>:</w:delText>
        </w:r>
      </w:del>
      <w:r>
        <w:rPr>
          <w:rFonts w:ascii="Times New Roman" w:hAnsi="Times New Roman" w:cs="Times New Roman"/>
        </w:rPr>
        <w:t>1</w:t>
      </w:r>
      <w:r>
        <w:rPr>
          <w:rFonts w:ascii="Times New Roman" w:hAnsi="Times New Roman" w:cs="Times New Roman"/>
        </w:rPr>
        <w:t>时</w:t>
      </w:r>
      <w:del w:id="485" w:author="胡 中山" w:date="2019-12-25T21:16:00Z">
        <w:r>
          <w:rPr>
            <w:rFonts w:ascii="Times New Roman" w:hAnsi="Times New Roman" w:cs="Times New Roman" w:hint="eastAsia"/>
          </w:rPr>
          <w:delText>的添加得到了最佳的效果</w:delText>
        </w:r>
      </w:del>
      <w:ins w:id="486" w:author="胡 中山" w:date="2019-12-25T21:16:00Z">
        <w:r>
          <w:rPr>
            <w:rFonts w:ascii="Times New Roman" w:hAnsi="Times New Roman" w:cs="Times New Roman" w:hint="eastAsia"/>
          </w:rPr>
          <w:t>效果最佳</w:t>
        </w:r>
      </w:ins>
      <w:r>
        <w:rPr>
          <w:rFonts w:ascii="Times New Roman" w:hAnsi="Times New Roman" w:cs="Times New Roman"/>
        </w:rPr>
        <w:t>，显著降低了总脂肪和饱和脂肪的含量，同时对感官无明显影响</w:t>
      </w:r>
      <w:del w:id="487" w:author="胡 中山" w:date="2019-12-25T21:16:00Z">
        <w:r>
          <w:rPr>
            <w:rFonts w:ascii="Times New Roman" w:hAnsi="Times New Roman" w:cs="Times New Roman" w:hint="eastAsia"/>
          </w:rPr>
          <w:delText>.</w:delText>
        </w:r>
      </w:del>
      <w:ins w:id="488" w:author="胡 中山" w:date="2019-12-25T21:16:00Z">
        <w:r>
          <w:rPr>
            <w:rFonts w:ascii="Times New Roman" w:hAnsi="Times New Roman" w:cs="Times New Roman" w:hint="eastAsia"/>
          </w:rPr>
          <w:t>。</w:t>
        </w:r>
      </w:ins>
      <w:r>
        <w:rPr>
          <w:rFonts w:ascii="Times New Roman" w:hAnsi="Times New Roman" w:cs="Times New Roman"/>
        </w:rPr>
        <w:t>Cesar</w:t>
      </w:r>
      <w:r>
        <w:rPr>
          <w:rFonts w:ascii="Times New Roman" w:hAnsi="Times New Roman" w:cs="Times New Roman"/>
        </w:rPr>
        <w:t>等</w:t>
      </w:r>
      <w:ins w:id="489" w:author="胡 中山" w:date="2019-12-25T21:16:00Z">
        <w:r>
          <w:rPr>
            <w:rFonts w:ascii="Times New Roman" w:hAnsi="Times New Roman" w:cs="Times New Roman" w:hint="eastAsia"/>
          </w:rPr>
          <w:t>人</w:t>
        </w:r>
      </w:ins>
      <w:r>
        <w:rPr>
          <w:rFonts w:ascii="Times New Roman" w:hAnsi="Times New Roman" w:cs="Times New Roman"/>
        </w:rPr>
        <w:t>将</w:t>
      </w:r>
      <w:ins w:id="490" w:author="胡 中山" w:date="2019-12-25T21:17:00Z">
        <w:r>
          <w:rPr>
            <w:rFonts w:ascii="Times New Roman" w:hAnsi="Times New Roman" w:cs="Times New Roman" w:hint="eastAsia"/>
          </w:rPr>
          <w:t>乳清蛋白</w:t>
        </w:r>
      </w:ins>
      <w:del w:id="491" w:author="胡 中山" w:date="2019-12-25T21:17:00Z">
        <w:r>
          <w:rPr>
            <w:rFonts w:ascii="Times New Roman" w:hAnsi="Times New Roman" w:cs="Times New Roman"/>
          </w:rPr>
          <w:delText>WPC</w:delText>
        </w:r>
      </w:del>
      <w:del w:id="492" w:author="Administrator" w:date="2019-12-31T13:44:00Z">
        <w:r>
          <w:rPr>
            <w:rFonts w:ascii="Times New Roman" w:hAnsi="Times New Roman" w:cs="Times New Roman"/>
          </w:rPr>
          <w:delText>-</w:delText>
        </w:r>
      </w:del>
      <w:del w:id="493" w:author="Administrator" w:date="2019-12-31T13:29:00Z">
        <w:r>
          <w:rPr>
            <w:rFonts w:ascii="Times New Roman" w:hAnsi="Times New Roman" w:cs="Times New Roman"/>
          </w:rPr>
          <w:delText>-</w:delText>
        </w:r>
      </w:del>
      <w:del w:id="494" w:author="胡 中山" w:date="2019-12-25T21:17:00Z">
        <w:r>
          <w:rPr>
            <w:rFonts w:ascii="Times New Roman" w:hAnsi="Times New Roman" w:cs="Times New Roman"/>
          </w:rPr>
          <w:delText>-</w:delText>
        </w:r>
      </w:del>
      <w:ins w:id="495" w:author="胡 中山" w:date="2019-12-25T21:17:00Z">
        <w:r>
          <w:rPr>
            <w:rFonts w:ascii="Times New Roman" w:hAnsi="Times New Roman" w:cs="Times New Roman"/>
          </w:rPr>
          <w:t>-</w:t>
        </w:r>
      </w:ins>
      <w:r>
        <w:rPr>
          <w:rFonts w:ascii="Times New Roman" w:hAnsi="Times New Roman" w:cs="Times New Roman"/>
        </w:rPr>
        <w:t>低甲氧基果胶复合凝聚物</w:t>
      </w:r>
      <w:del w:id="496" w:author="胡 中山" w:date="2019-12-25T21:17:00Z">
        <w:r>
          <w:rPr>
            <w:rFonts w:ascii="Times New Roman" w:hAnsi="Times New Roman" w:cs="Times New Roman"/>
          </w:rPr>
          <w:delText>(WCC)</w:delText>
        </w:r>
      </w:del>
      <w:r>
        <w:rPr>
          <w:rFonts w:ascii="Times New Roman" w:hAnsi="Times New Roman" w:cs="Times New Roman"/>
        </w:rPr>
        <w:t>以不同添加量添加到低脂再制干酪中，对其化学成分、流变学和整体的感官接受性进行评估比较，结果表明，添加</w:t>
      </w:r>
      <w:r>
        <w:rPr>
          <w:rFonts w:ascii="Times New Roman" w:hAnsi="Times New Roman" w:cs="Times New Roman"/>
        </w:rPr>
        <w:t>50%</w:t>
      </w:r>
      <w:r>
        <w:rPr>
          <w:rFonts w:ascii="Times New Roman" w:hAnsi="Times New Roman" w:cs="Times New Roman"/>
        </w:rPr>
        <w:t>和</w:t>
      </w:r>
      <w:r>
        <w:rPr>
          <w:rFonts w:ascii="Times New Roman" w:hAnsi="Times New Roman" w:cs="Times New Roman"/>
        </w:rPr>
        <w:t>75%</w:t>
      </w:r>
      <w:ins w:id="497" w:author="胡 中山" w:date="2019-12-25T21:18:00Z">
        <w:r>
          <w:rPr>
            <w:rFonts w:ascii="Times New Roman" w:hAnsi="Times New Roman" w:cs="Times New Roman"/>
          </w:rPr>
          <w:t xml:space="preserve"> </w:t>
        </w:r>
      </w:ins>
      <w:del w:id="498" w:author="胡 中山" w:date="2019-12-25T21:18:00Z">
        <w:r>
          <w:rPr>
            <w:rFonts w:ascii="Times New Roman" w:hAnsi="Times New Roman" w:cs="Times New Roman"/>
          </w:rPr>
          <w:delText xml:space="preserve"> </w:delText>
        </w:r>
      </w:del>
      <w:ins w:id="499" w:author="胡 中山" w:date="2019-12-25T21:18:00Z">
        <w:r>
          <w:rPr>
            <w:rFonts w:ascii="Times New Roman" w:hAnsi="Times New Roman" w:cs="Times New Roman" w:hint="eastAsia"/>
          </w:rPr>
          <w:t>低甲氧基果胶复合凝聚物</w:t>
        </w:r>
      </w:ins>
      <w:del w:id="500" w:author="胡 中山" w:date="2019-12-25T21:18:00Z">
        <w:r>
          <w:rPr>
            <w:rFonts w:ascii="Times New Roman" w:hAnsi="Times New Roman" w:cs="Times New Roman"/>
          </w:rPr>
          <w:delText>WCC</w:delText>
        </w:r>
      </w:del>
      <w:r>
        <w:rPr>
          <w:rFonts w:ascii="Times New Roman" w:hAnsi="Times New Roman" w:cs="Times New Roman"/>
        </w:rPr>
        <w:t>对再制干酪的感官性质以及状态和全脂干酪基本相似。从这些文献可以看出，将乳清蛋白与其他成分相结合制取脂肪替代品，能够取得良好的效果。</w:t>
      </w:r>
    </w:p>
    <w:p w14:paraId="745E5B0C" w14:textId="77777777" w:rsidR="00970176" w:rsidRDefault="008D6EE0">
      <w:pPr>
        <w:pStyle w:val="6"/>
        <w:rPr>
          <w:rFonts w:ascii="Times New Roman" w:hAnsi="Times New Roman" w:cs="Times New Roman"/>
        </w:rPr>
      </w:pPr>
      <w:r>
        <w:rPr>
          <w:rFonts w:ascii="Times New Roman" w:hAnsi="Times New Roman" w:cs="Times New Roman"/>
        </w:rPr>
        <w:lastRenderedPageBreak/>
        <w:t>大豆蛋白</w:t>
      </w:r>
    </w:p>
    <w:p w14:paraId="62D7C2E9" w14:textId="77777777" w:rsidR="00970176" w:rsidRDefault="008D6EE0">
      <w:pPr>
        <w:ind w:firstLine="420"/>
        <w:rPr>
          <w:rFonts w:ascii="Times New Roman" w:hAnsi="Times New Roman" w:cs="Times New Roman"/>
        </w:rPr>
      </w:pPr>
      <w:r>
        <w:rPr>
          <w:rFonts w:ascii="Times New Roman" w:hAnsi="Times New Roman" w:cs="Times New Roman"/>
        </w:rPr>
        <w:t>应用具有较高营养价值及较多功能性质的大豆蛋白来制备脂肪替代品的研究相对较少，主要原因是大豆蛋白的豆腥味大大限制其在食品中的应用。但随着脱腥技术的发展和应用，</w:t>
      </w:r>
      <w:del w:id="501" w:author="Administrator" w:date="2019-12-31T13:29:00Z">
        <w:r>
          <w:rPr>
            <w:rFonts w:ascii="Times New Roman" w:hAnsi="Times New Roman" w:cs="Times New Roman"/>
          </w:rPr>
          <w:delText>使</w:delText>
        </w:r>
      </w:del>
      <w:ins w:id="502" w:author="Administrator" w:date="2019-12-31T13:29:00Z">
        <w:r>
          <w:rPr>
            <w:rFonts w:ascii="Times New Roman" w:hAnsi="Times New Roman" w:cs="Times New Roman"/>
          </w:rPr>
          <w:t>使</w:t>
        </w:r>
      </w:ins>
      <w:ins w:id="503" w:author="胡 中山" w:date="2019-12-25T21:19:00Z">
        <w:r>
          <w:rPr>
            <w:rFonts w:ascii="Times New Roman" w:hAnsi="Times New Roman" w:cs="Times New Roman" w:hint="eastAsia"/>
          </w:rPr>
          <w:t>得</w:t>
        </w:r>
      </w:ins>
      <w:r>
        <w:rPr>
          <w:rFonts w:ascii="Times New Roman" w:hAnsi="Times New Roman" w:cs="Times New Roman"/>
        </w:rPr>
        <w:t>以大豆蛋白为基质的脂肪替代品</w:t>
      </w:r>
      <w:del w:id="504" w:author="胡 中山" w:date="2019-12-25T21:19:00Z">
        <w:r>
          <w:rPr>
            <w:rFonts w:ascii="Times New Roman" w:hAnsi="Times New Roman" w:cs="Times New Roman" w:hint="eastAsia"/>
          </w:rPr>
          <w:delText>为</w:delText>
        </w:r>
      </w:del>
      <w:ins w:id="505" w:author="胡 中山" w:date="2019-12-25T21:19:00Z">
        <w:r>
          <w:rPr>
            <w:rFonts w:ascii="Times New Roman" w:hAnsi="Times New Roman" w:cs="Times New Roman" w:hint="eastAsia"/>
          </w:rPr>
          <w:t>成为</w:t>
        </w:r>
      </w:ins>
      <w:r>
        <w:rPr>
          <w:rFonts w:ascii="Times New Roman" w:hAnsi="Times New Roman" w:cs="Times New Roman"/>
        </w:rPr>
        <w:t>未来的发展方向。除此以外，大豆蛋白</w:t>
      </w:r>
      <w:ins w:id="506" w:author="胡 中山" w:date="2019-12-25T21:20:00Z">
        <w:r>
          <w:rPr>
            <w:rFonts w:ascii="Times New Roman" w:hAnsi="Times New Roman" w:cs="Times New Roman" w:hint="eastAsia"/>
          </w:rPr>
          <w:t>的</w:t>
        </w:r>
      </w:ins>
      <w:r>
        <w:rPr>
          <w:rFonts w:ascii="Times New Roman" w:hAnsi="Times New Roman" w:cs="Times New Roman"/>
        </w:rPr>
        <w:t>高蛋白、低脂肪、低胆固醇</w:t>
      </w:r>
      <w:del w:id="507" w:author="胡 中山" w:date="2019-12-25T21:20:00Z">
        <w:r>
          <w:rPr>
            <w:rFonts w:ascii="Times New Roman" w:hAnsi="Times New Roman" w:cs="Times New Roman" w:hint="eastAsia"/>
          </w:rPr>
          <w:delText>等</w:delText>
        </w:r>
      </w:del>
      <w:ins w:id="508" w:author="胡 中山" w:date="2019-12-25T21:20:00Z">
        <w:r>
          <w:rPr>
            <w:rFonts w:ascii="Times New Roman" w:hAnsi="Times New Roman" w:cs="Times New Roman" w:hint="eastAsia"/>
          </w:rPr>
          <w:t>的</w:t>
        </w:r>
      </w:ins>
      <w:r>
        <w:rPr>
          <w:rFonts w:ascii="Times New Roman" w:hAnsi="Times New Roman" w:cs="Times New Roman"/>
        </w:rPr>
        <w:t>特点，使其具有制备优质脂肪替代品的巨大潜力。</w:t>
      </w:r>
      <w:r>
        <w:rPr>
          <w:rFonts w:ascii="Times New Roman" w:hAnsi="Times New Roman" w:cs="Times New Roman"/>
        </w:rPr>
        <w:t>Berry</w:t>
      </w:r>
      <w:r>
        <w:rPr>
          <w:rFonts w:ascii="Times New Roman" w:hAnsi="Times New Roman" w:cs="Times New Roman"/>
        </w:rPr>
        <w:t>等</w:t>
      </w:r>
      <w:ins w:id="509" w:author="胡 中山" w:date="2019-12-25T21:19:00Z">
        <w:r>
          <w:rPr>
            <w:rFonts w:ascii="Times New Roman" w:hAnsi="Times New Roman" w:cs="Times New Roman" w:hint="eastAsia"/>
          </w:rPr>
          <w:t>人</w:t>
        </w:r>
      </w:ins>
      <w:r>
        <w:rPr>
          <w:rFonts w:ascii="Times New Roman" w:hAnsi="Times New Roman" w:cs="Times New Roman"/>
        </w:rPr>
        <w:t>发现添加大豆分离蛋白</w:t>
      </w:r>
      <w:del w:id="510" w:author="胡 中山" w:date="2019-12-25T21:21:00Z">
        <w:r>
          <w:rPr>
            <w:rFonts w:ascii="Times New Roman" w:hAnsi="Times New Roman" w:cs="Times New Roman"/>
          </w:rPr>
          <w:delText>(SPI)</w:delText>
        </w:r>
      </w:del>
      <w:r>
        <w:rPr>
          <w:rFonts w:ascii="Times New Roman" w:hAnsi="Times New Roman" w:cs="Times New Roman"/>
        </w:rPr>
        <w:t>的低脂牛肉馅饼具有和全脂牛肉馅饼基本相似的感官特性，而且添加</w:t>
      </w:r>
      <w:ins w:id="511" w:author="胡 中山" w:date="2019-12-25T21:21:00Z">
        <w:r>
          <w:rPr>
            <w:rFonts w:ascii="Times New Roman" w:hAnsi="Times New Roman" w:cs="Times New Roman" w:hint="eastAsia"/>
          </w:rPr>
          <w:t>大豆分离蛋白的</w:t>
        </w:r>
      </w:ins>
      <w:del w:id="512" w:author="胡 中山" w:date="2019-12-25T21:21:00Z">
        <w:r>
          <w:rPr>
            <w:rFonts w:ascii="Times New Roman" w:hAnsi="Times New Roman" w:cs="Times New Roman"/>
          </w:rPr>
          <w:delText>SPI</w:delText>
        </w:r>
      </w:del>
      <w:r>
        <w:rPr>
          <w:rFonts w:ascii="Times New Roman" w:hAnsi="Times New Roman" w:cs="Times New Roman"/>
        </w:rPr>
        <w:t>样品具有最小的蒸煮损失。</w:t>
      </w:r>
      <w:r>
        <w:rPr>
          <w:rFonts w:ascii="Times New Roman" w:hAnsi="Times New Roman" w:cs="Times New Roman"/>
        </w:rPr>
        <w:t>Ahmad</w:t>
      </w:r>
      <w:r>
        <w:rPr>
          <w:rFonts w:ascii="Times New Roman" w:hAnsi="Times New Roman" w:cs="Times New Roman"/>
        </w:rPr>
        <w:t>等</w:t>
      </w:r>
      <w:ins w:id="513" w:author="胡 中山" w:date="2019-12-25T21:21:00Z">
        <w:r>
          <w:rPr>
            <w:rFonts w:ascii="Times New Roman" w:hAnsi="Times New Roman" w:cs="Times New Roman" w:hint="eastAsia"/>
          </w:rPr>
          <w:t>人</w:t>
        </w:r>
      </w:ins>
      <w:r>
        <w:rPr>
          <w:rFonts w:ascii="Times New Roman" w:hAnsi="Times New Roman" w:cs="Times New Roman"/>
        </w:rPr>
        <w:t>研究发现，将</w:t>
      </w:r>
      <w:ins w:id="514" w:author="胡 中山" w:date="2019-12-25T21:21:00Z">
        <w:r>
          <w:rPr>
            <w:rFonts w:ascii="Times New Roman" w:hAnsi="Times New Roman" w:cs="Times New Roman" w:hint="eastAsia"/>
          </w:rPr>
          <w:t>大豆分离蛋白</w:t>
        </w:r>
      </w:ins>
      <w:del w:id="515" w:author="胡 中山" w:date="2019-12-25T21:21:00Z">
        <w:r>
          <w:rPr>
            <w:rFonts w:ascii="Times New Roman" w:hAnsi="Times New Roman" w:cs="Times New Roman"/>
          </w:rPr>
          <w:delText>SPI</w:delText>
        </w:r>
      </w:del>
      <w:r>
        <w:rPr>
          <w:rFonts w:ascii="Times New Roman" w:hAnsi="Times New Roman" w:cs="Times New Roman"/>
        </w:rPr>
        <w:t>混入低脂水牛肉乳化香肠中能够显著改变产品的感官和质构性质</w:t>
      </w:r>
      <w:del w:id="516" w:author="Administrator" w:date="2019-12-31T13:29:00Z">
        <w:r>
          <w:rPr>
            <w:rFonts w:ascii="Times New Roman" w:hAnsi="Times New Roman" w:cs="Times New Roman"/>
          </w:rPr>
          <w:delText>(</w:delText>
        </w:r>
      </w:del>
      <w:ins w:id="517" w:author="胡 中山" w:date="2019-12-25T21:21:00Z">
        <w:r>
          <w:rPr>
            <w:rFonts w:ascii="Times New Roman" w:hAnsi="Times New Roman" w:cs="Times New Roman" w:hint="eastAsia"/>
          </w:rPr>
          <w:t>（</w:t>
        </w:r>
      </w:ins>
      <w:ins w:id="518" w:author="胡 中山" w:date="2019-12-25T21:22:00Z">
        <w:r>
          <w:rPr>
            <w:rFonts w:ascii="Times New Roman" w:hAnsi="Times New Roman" w:cs="Times New Roman"/>
          </w:rPr>
          <w:t>弹性、硬度、咀嚼性、回复性和黏弹性等</w:t>
        </w:r>
      </w:ins>
      <w:del w:id="519" w:author="Administrator" w:date="2019-12-31T13:29:00Z">
        <w:r>
          <w:rPr>
            <w:rFonts w:ascii="Times New Roman" w:hAnsi="Times New Roman" w:cs="Times New Roman"/>
          </w:rPr>
          <w:delText>)</w:delText>
        </w:r>
        <w:r>
          <w:rPr>
            <w:rFonts w:ascii="Times New Roman" w:hAnsi="Times New Roman" w:cs="Times New Roman"/>
          </w:rPr>
          <w:delText>。</w:delText>
        </w:r>
      </w:del>
      <w:ins w:id="520" w:author="胡 中山" w:date="2019-12-25T21:21:00Z">
        <w:r>
          <w:rPr>
            <w:rFonts w:ascii="Times New Roman" w:hAnsi="Times New Roman" w:cs="Times New Roman" w:hint="eastAsia"/>
          </w:rPr>
          <w:t>）</w:t>
        </w:r>
      </w:ins>
      <w:del w:id="521" w:author="胡 中山" w:date="2019-12-25T21:21:00Z">
        <w:r>
          <w:rPr>
            <w:rFonts w:ascii="Times New Roman" w:hAnsi="Times New Roman" w:cs="Times New Roman"/>
          </w:rPr>
          <w:delText>(</w:delText>
        </w:r>
      </w:del>
      <w:del w:id="522" w:author="胡 中山" w:date="2019-12-25T21:22:00Z">
        <w:r>
          <w:rPr>
            <w:rFonts w:ascii="Times New Roman" w:hAnsi="Times New Roman" w:cs="Times New Roman"/>
          </w:rPr>
          <w:delText>弹性、硬度、咀嚼性、回复性和黏弹性等</w:delText>
        </w:r>
        <w:r>
          <w:rPr>
            <w:rFonts w:ascii="Times New Roman" w:hAnsi="Times New Roman" w:cs="Times New Roman"/>
          </w:rPr>
          <w:delText>)</w:delText>
        </w:r>
      </w:del>
      <w:ins w:id="523" w:author="Administrator" w:date="2019-12-31T13:29:00Z">
        <w:r>
          <w:rPr>
            <w:rFonts w:ascii="Times New Roman" w:hAnsi="Times New Roman" w:cs="Times New Roman"/>
          </w:rPr>
          <w:t>。</w:t>
        </w:r>
      </w:ins>
      <w:r>
        <w:rPr>
          <w:rFonts w:ascii="Times New Roman" w:hAnsi="Times New Roman" w:cs="Times New Roman"/>
        </w:rPr>
        <w:t>Heywood</w:t>
      </w:r>
      <w:r>
        <w:rPr>
          <w:rFonts w:ascii="Times New Roman" w:hAnsi="Times New Roman" w:cs="Times New Roman"/>
        </w:rPr>
        <w:t>等</w:t>
      </w:r>
      <w:ins w:id="524" w:author="胡 中山" w:date="2019-12-25T21:22:00Z">
        <w:r>
          <w:rPr>
            <w:rFonts w:ascii="Times New Roman" w:hAnsi="Times New Roman" w:cs="Times New Roman" w:hint="eastAsia"/>
          </w:rPr>
          <w:t>人</w:t>
        </w:r>
      </w:ins>
      <w:r>
        <w:rPr>
          <w:rFonts w:ascii="Times New Roman" w:hAnsi="Times New Roman" w:cs="Times New Roman"/>
        </w:rPr>
        <w:t>将组织化大豆蛋白加入牛肉馅饼中，研究发现</w:t>
      </w:r>
      <w:r>
        <w:rPr>
          <w:rFonts w:ascii="Times New Roman" w:hAnsi="Times New Roman" w:cs="Times New Roman"/>
        </w:rPr>
        <w:t>30%</w:t>
      </w:r>
      <w:r>
        <w:rPr>
          <w:rFonts w:ascii="Times New Roman" w:hAnsi="Times New Roman" w:cs="Times New Roman"/>
        </w:rPr>
        <w:t>的添</w:t>
      </w:r>
      <w:r>
        <w:rPr>
          <w:rFonts w:ascii="Times New Roman" w:hAnsi="Times New Roman" w:cs="Times New Roman"/>
        </w:rPr>
        <w:t>加量明显提高了牛肉馅饼的硬度。</w:t>
      </w:r>
      <w:r>
        <w:rPr>
          <w:rFonts w:ascii="Times New Roman" w:hAnsi="Times New Roman" w:cs="Times New Roman"/>
        </w:rPr>
        <w:t>Angor</w:t>
      </w:r>
      <w:r>
        <w:rPr>
          <w:rFonts w:ascii="Times New Roman" w:hAnsi="Times New Roman" w:cs="Times New Roman"/>
        </w:rPr>
        <w:t>等</w:t>
      </w:r>
      <w:ins w:id="525" w:author="胡 中山" w:date="2019-12-25T21:22:00Z">
        <w:r>
          <w:rPr>
            <w:rFonts w:ascii="Times New Roman" w:hAnsi="Times New Roman" w:cs="Times New Roman" w:hint="eastAsia"/>
          </w:rPr>
          <w:t>人</w:t>
        </w:r>
      </w:ins>
      <w:r>
        <w:rPr>
          <w:rFonts w:ascii="Times New Roman" w:hAnsi="Times New Roman" w:cs="Times New Roman"/>
        </w:rPr>
        <w:t>发现在牛肉馅饼中添加组织化大豆能够提高肉馅的持水力和蛋白质含量，但是在一定程度上降低了低脂牛肉馅饼的风味，但将组织化大豆蛋白与卡拉胶、磷酸三钠的混合物添加到样品中时，大大改善了制品的风味。可见，对于大豆蛋白这种特殊的性质，要经过更多的加工处理，并与其它成分进行结合利用，才能避免单独使用大豆蛋白时给产品感官方面带来的负面影响。</w:t>
      </w:r>
    </w:p>
    <w:p w14:paraId="0A5D3FB0" w14:textId="77777777" w:rsidR="00970176" w:rsidRDefault="008D6EE0">
      <w:pPr>
        <w:pStyle w:val="6"/>
        <w:rPr>
          <w:rFonts w:ascii="Times New Roman" w:hAnsi="Times New Roman" w:cs="Times New Roman"/>
        </w:rPr>
      </w:pPr>
      <w:r>
        <w:rPr>
          <w:rFonts w:ascii="Times New Roman" w:hAnsi="Times New Roman" w:cs="Times New Roman"/>
        </w:rPr>
        <w:t>胶原</w:t>
      </w:r>
    </w:p>
    <w:p w14:paraId="3660EAA7" w14:textId="77777777" w:rsidR="00970176" w:rsidRDefault="008D6EE0">
      <w:pPr>
        <w:rPr>
          <w:rFonts w:ascii="Times New Roman" w:hAnsi="Times New Roman" w:cs="Times New Roman"/>
        </w:rPr>
      </w:pPr>
      <w:del w:id="526" w:author="胡 中山" w:date="2019-12-25T21:23:00Z">
        <w:r>
          <w:rPr>
            <w:rFonts w:ascii="Times New Roman" w:hAnsi="Times New Roman" w:cs="Times New Roman"/>
          </w:rPr>
          <w:delText xml:space="preserve">    </w:delText>
        </w:r>
      </w:del>
      <w:r>
        <w:rPr>
          <w:rFonts w:ascii="Times New Roman" w:hAnsi="Times New Roman" w:cs="Times New Roman"/>
        </w:rPr>
        <w:t>胶原是在肌纤维周围形成结构的蛋白质，并将动物体内的肌肉联结</w:t>
      </w:r>
      <w:ins w:id="527" w:author="HZS" w:date="2019-12-25T22:21:00Z">
        <w:r>
          <w:rPr>
            <w:rFonts w:ascii="Times New Roman" w:hAnsi="Times New Roman" w:cs="Times New Roman" w:hint="eastAsia"/>
          </w:rPr>
          <w:t>起来</w:t>
        </w:r>
      </w:ins>
      <w:r>
        <w:rPr>
          <w:rFonts w:ascii="Times New Roman" w:hAnsi="Times New Roman" w:cs="Times New Roman"/>
        </w:rPr>
        <w:t>。经加热水解成明胶，其蛋白质含量约为</w:t>
      </w:r>
      <w:r>
        <w:rPr>
          <w:rFonts w:ascii="Times New Roman" w:hAnsi="Times New Roman" w:cs="Times New Roman"/>
        </w:rPr>
        <w:t>85%</w:t>
      </w:r>
      <w:r>
        <w:rPr>
          <w:rFonts w:ascii="Times New Roman" w:hAnsi="Times New Roman" w:cs="Times New Roman"/>
        </w:rPr>
        <w:t>。由于其较好的结合水的能力及与肉品蛋白的兼容性，常常用在肉制品中作为脂肪替代品。同时，明胶作为动物皮、韧带和骨头熬制后得到的水溶性蛋白的混合物，也可产生奶油般的质构，作为奶油生产中的脂肪替代品。但胶原蛋白中必需氨基酸的缺乏往往限制了其在食品中作为脂肪替代品的替代量，使得胶原蛋白常以复合体系作为脂肪替代品进行应用。</w:t>
      </w:r>
    </w:p>
    <w:p w14:paraId="3F16C67C" w14:textId="77777777" w:rsidR="00970176" w:rsidRDefault="008D6EE0">
      <w:pPr>
        <w:ind w:firstLine="420"/>
        <w:rPr>
          <w:rFonts w:ascii="Times New Roman" w:hAnsi="Times New Roman" w:cs="Times New Roman"/>
        </w:rPr>
      </w:pPr>
      <w:r>
        <w:rPr>
          <w:rFonts w:ascii="Times New Roman" w:hAnsi="Times New Roman" w:cs="Times New Roman"/>
        </w:rPr>
        <w:t>刘贺等人以明胶和阿拉伯胶为原料通过相分离反应制备的脂肪替代品替代低脂蛋黄酱中</w:t>
      </w:r>
      <w:r>
        <w:rPr>
          <w:rFonts w:ascii="Times New Roman" w:hAnsi="Times New Roman" w:cs="Times New Roman"/>
        </w:rPr>
        <w:t>60%</w:t>
      </w:r>
      <w:r>
        <w:rPr>
          <w:rFonts w:ascii="Times New Roman" w:hAnsi="Times New Roman" w:cs="Times New Roman"/>
        </w:rPr>
        <w:t>的脂肪</w:t>
      </w:r>
      <w:ins w:id="528" w:author="HZS" w:date="2019-12-25T22:47:00Z">
        <w:r>
          <w:rPr>
            <w:rFonts w:ascii="Times New Roman" w:hAnsi="Times New Roman" w:cs="Times New Roman" w:hint="eastAsia"/>
          </w:rPr>
          <w:t>，</w:t>
        </w:r>
      </w:ins>
      <w:r>
        <w:rPr>
          <w:rFonts w:ascii="Times New Roman" w:hAnsi="Times New Roman" w:cs="Times New Roman"/>
        </w:rPr>
        <w:t>仍不影响产品的感官性质，通过添加黄原胶</w:t>
      </w:r>
      <w:r>
        <w:rPr>
          <w:rFonts w:ascii="Times New Roman" w:hAnsi="Times New Roman" w:cs="Times New Roman"/>
        </w:rPr>
        <w:t>0.04%</w:t>
      </w:r>
      <w:r>
        <w:rPr>
          <w:rFonts w:ascii="Times New Roman" w:hAnsi="Times New Roman" w:cs="Times New Roman"/>
        </w:rPr>
        <w:t>、卡拉胶</w:t>
      </w:r>
      <w:r>
        <w:rPr>
          <w:rFonts w:ascii="Times New Roman" w:hAnsi="Times New Roman" w:cs="Times New Roman"/>
        </w:rPr>
        <w:t>0.05</w:t>
      </w:r>
      <w:r>
        <w:rPr>
          <w:rFonts w:ascii="Times New Roman" w:hAnsi="Times New Roman" w:cs="Times New Roman"/>
        </w:rPr>
        <w:t>%</w:t>
      </w:r>
      <w:ins w:id="529" w:author="HZS" w:date="2019-12-25T22:47:00Z">
        <w:r>
          <w:rPr>
            <w:rFonts w:ascii="Times New Roman" w:hAnsi="Times New Roman" w:cs="Times New Roman" w:hint="eastAsia"/>
          </w:rPr>
          <w:t>，</w:t>
        </w:r>
      </w:ins>
      <w:r>
        <w:rPr>
          <w:rFonts w:ascii="Times New Roman" w:hAnsi="Times New Roman" w:cs="Times New Roman"/>
        </w:rPr>
        <w:t>则可以使低脂蛋黄酱的稠度和全脂蛋黄酱相当。</w:t>
      </w:r>
      <w:r>
        <w:rPr>
          <w:rFonts w:ascii="Times New Roman" w:hAnsi="Times New Roman" w:cs="Times New Roman"/>
        </w:rPr>
        <w:t>C</w:t>
      </w:r>
      <w:del w:id="530" w:author="HZS" w:date="2019-12-25T22:48:00Z">
        <w:r>
          <w:rPr>
            <w:rFonts w:ascii="Times New Roman" w:hAnsi="Times New Roman" w:cs="Times New Roman"/>
          </w:rPr>
          <w:delText xml:space="preserve"> </w:delText>
        </w:r>
      </w:del>
      <w:r>
        <w:rPr>
          <w:rFonts w:ascii="Times New Roman" w:hAnsi="Times New Roman" w:cs="Times New Roman"/>
        </w:rPr>
        <w:t>hoe</w:t>
      </w:r>
      <w:r>
        <w:rPr>
          <w:rFonts w:ascii="Times New Roman" w:hAnsi="Times New Roman" w:cs="Times New Roman"/>
        </w:rPr>
        <w:t>等</w:t>
      </w:r>
      <w:ins w:id="531" w:author="HZS" w:date="2019-12-25T22:48:00Z">
        <w:r>
          <w:rPr>
            <w:rFonts w:ascii="Times New Roman" w:hAnsi="Times New Roman" w:cs="Times New Roman" w:hint="eastAsia"/>
          </w:rPr>
          <w:t>人</w:t>
        </w:r>
      </w:ins>
      <w:r>
        <w:rPr>
          <w:rFonts w:ascii="Times New Roman" w:hAnsi="Times New Roman" w:cs="Times New Roman"/>
        </w:rPr>
        <w:t>将猪皮和小麦纤维复合制备</w:t>
      </w:r>
      <w:bookmarkStart w:id="532" w:name="OLE_LINK2"/>
      <w:r>
        <w:rPr>
          <w:rFonts w:ascii="Times New Roman" w:hAnsi="Times New Roman" w:cs="Times New Roman"/>
        </w:rPr>
        <w:t>PSFM</w:t>
      </w:r>
      <w:bookmarkEnd w:id="532"/>
      <w:ins w:id="533" w:author="HZS" w:date="2019-12-25T22:57:00Z">
        <w:r>
          <w:rPr>
            <w:rFonts w:ascii="Times New Roman" w:hAnsi="Times New Roman" w:cs="Times New Roman" w:hint="eastAsia"/>
          </w:rPr>
          <w:t>（</w:t>
        </w:r>
        <w:r>
          <w:rPr>
            <w:rFonts w:ascii="Times New Roman" w:hAnsi="Times New Roman" w:cs="Times New Roman"/>
          </w:rPr>
          <w:t>Protein Sparing Modified Fast</w:t>
        </w:r>
        <w:r>
          <w:rPr>
            <w:rFonts w:ascii="Times New Roman" w:hAnsi="Times New Roman" w:cs="Times New Roman" w:hint="eastAsia"/>
          </w:rPr>
          <w:t>）</w:t>
        </w:r>
      </w:ins>
      <w:r>
        <w:rPr>
          <w:rFonts w:ascii="Times New Roman" w:hAnsi="Times New Roman" w:cs="Times New Roman"/>
        </w:rPr>
        <w:t>作为脂肪替代品添入法兰克福香肠中，含有</w:t>
      </w:r>
      <w:r>
        <w:rPr>
          <w:rFonts w:ascii="Times New Roman" w:hAnsi="Times New Roman" w:cs="Times New Roman"/>
        </w:rPr>
        <w:t>20%PSFM</w:t>
      </w:r>
      <w:r>
        <w:rPr>
          <w:rFonts w:ascii="Times New Roman" w:hAnsi="Times New Roman" w:cs="Times New Roman"/>
        </w:rPr>
        <w:t>的香肠样品降低了</w:t>
      </w:r>
      <w:r>
        <w:rPr>
          <w:rFonts w:ascii="Times New Roman" w:hAnsi="Times New Roman" w:cs="Times New Roman"/>
        </w:rPr>
        <w:t>50%</w:t>
      </w:r>
      <w:r>
        <w:rPr>
          <w:rFonts w:ascii="Times New Roman" w:hAnsi="Times New Roman" w:cs="Times New Roman"/>
        </w:rPr>
        <w:t>脂肪、</w:t>
      </w:r>
      <w:r>
        <w:rPr>
          <w:rFonts w:ascii="Times New Roman" w:hAnsi="Times New Roman" w:cs="Times New Roman"/>
        </w:rPr>
        <w:t>32%</w:t>
      </w:r>
      <w:r>
        <w:rPr>
          <w:rFonts w:ascii="Times New Roman" w:hAnsi="Times New Roman" w:cs="Times New Roman"/>
        </w:rPr>
        <w:t>能量，同时减少了</w:t>
      </w:r>
      <w:r>
        <w:rPr>
          <w:rFonts w:ascii="Times New Roman" w:hAnsi="Times New Roman" w:cs="Times New Roman"/>
        </w:rPr>
        <w:t>39.5%</w:t>
      </w:r>
      <w:r>
        <w:rPr>
          <w:rFonts w:ascii="Times New Roman" w:hAnsi="Times New Roman" w:cs="Times New Roman"/>
        </w:rPr>
        <w:t>的蒸煮损耗。高含量的</w:t>
      </w:r>
      <w:r>
        <w:rPr>
          <w:rFonts w:ascii="Times New Roman" w:hAnsi="Times New Roman" w:cs="Times New Roman"/>
        </w:rPr>
        <w:t>PSFM</w:t>
      </w:r>
      <w:r>
        <w:rPr>
          <w:rFonts w:ascii="Times New Roman" w:hAnsi="Times New Roman" w:cs="Times New Roman"/>
        </w:rPr>
        <w:t>形成了更稳定的乳状肉</w:t>
      </w:r>
      <w:ins w:id="534" w:author="HZS" w:date="2019-12-25T22:52:00Z">
        <w:r>
          <w:rPr>
            <w:rFonts w:ascii="Times New Roman" w:hAnsi="Times New Roman" w:cs="Times New Roman" w:hint="eastAsia"/>
          </w:rPr>
          <w:t>，</w:t>
        </w:r>
      </w:ins>
      <w:r>
        <w:rPr>
          <w:rFonts w:ascii="Times New Roman" w:hAnsi="Times New Roman" w:cs="Times New Roman"/>
        </w:rPr>
        <w:t>并提高了硬度、黏合度、咀嚼性等</w:t>
      </w:r>
      <w:ins w:id="535" w:author="HZS" w:date="2019-12-25T22:52:00Z">
        <w:r>
          <w:rPr>
            <w:rFonts w:ascii="Times New Roman" w:hAnsi="Times New Roman" w:cs="Times New Roman" w:hint="eastAsia"/>
          </w:rPr>
          <w:t>性质</w:t>
        </w:r>
      </w:ins>
      <w:r>
        <w:rPr>
          <w:rFonts w:ascii="Times New Roman" w:hAnsi="Times New Roman" w:cs="Times New Roman"/>
        </w:rPr>
        <w:t>，在色度、风味、多汁性等方面没有发现显著性差异，可见</w:t>
      </w:r>
      <w:r>
        <w:rPr>
          <w:rFonts w:ascii="Times New Roman" w:hAnsi="Times New Roman" w:cs="Times New Roman"/>
        </w:rPr>
        <w:t>PSFM</w:t>
      </w:r>
      <w:r>
        <w:rPr>
          <w:rFonts w:ascii="Times New Roman" w:hAnsi="Times New Roman" w:cs="Times New Roman"/>
        </w:rPr>
        <w:t>的添加明显改善了低脂肉制品的质量特性。</w:t>
      </w:r>
    </w:p>
    <w:p w14:paraId="67C95744" w14:textId="77777777" w:rsidR="00970176" w:rsidRDefault="008D6EE0">
      <w:pPr>
        <w:pStyle w:val="5"/>
        <w:rPr>
          <w:rFonts w:ascii="Times New Roman" w:hAnsi="Times New Roman" w:cs="Times New Roman"/>
        </w:rPr>
      </w:pPr>
      <w:r>
        <w:rPr>
          <w:rFonts w:ascii="Times New Roman" w:hAnsi="Times New Roman" w:cs="Times New Roman"/>
        </w:rPr>
        <w:t>(2)</w:t>
      </w:r>
      <w:r>
        <w:rPr>
          <w:rFonts w:ascii="Times New Roman" w:hAnsi="Times New Roman" w:cs="Times New Roman"/>
        </w:rPr>
        <w:t>、碳水化合物基质低脂食品的开发现状</w:t>
      </w:r>
    </w:p>
    <w:p w14:paraId="3225ABD6" w14:textId="77777777" w:rsidR="00970176" w:rsidRDefault="008D6EE0">
      <w:pPr>
        <w:ind w:firstLine="420"/>
        <w:rPr>
          <w:rFonts w:ascii="Times New Roman" w:hAnsi="Times New Roman" w:cs="Times New Roman"/>
        </w:rPr>
      </w:pPr>
      <w:r>
        <w:rPr>
          <w:rFonts w:ascii="Times New Roman" w:hAnsi="Times New Roman" w:cs="Times New Roman"/>
        </w:rPr>
        <w:t>碳水化合物基质脂肪替</w:t>
      </w:r>
      <w:r>
        <w:rPr>
          <w:rFonts w:ascii="Times New Roman" w:hAnsi="Times New Roman" w:cs="Times New Roman"/>
        </w:rPr>
        <w:t>代品主要包括改性马铃薯淀粉、木薯淀粉、玉米淀粉、大米淀粉、燕麦淀粉等，另外纤维、树胶及多糖也</w:t>
      </w:r>
      <w:del w:id="536" w:author="HZS" w:date="2019-12-25T23:02:00Z">
        <w:r>
          <w:rPr>
            <w:rFonts w:ascii="Times New Roman" w:hAnsi="Times New Roman" w:cs="Times New Roman" w:hint="eastAsia"/>
          </w:rPr>
          <w:delText>是</w:delText>
        </w:r>
      </w:del>
      <w:del w:id="537" w:author="Administrator" w:date="2019-12-31T13:29:00Z">
        <w:r>
          <w:rPr>
            <w:rFonts w:ascii="Times New Roman" w:hAnsi="Times New Roman" w:cs="Times New Roman"/>
          </w:rPr>
          <w:delText>常</w:delText>
        </w:r>
      </w:del>
      <w:ins w:id="538" w:author="HZS" w:date="2019-12-25T23:02:00Z">
        <w:r>
          <w:rPr>
            <w:rFonts w:ascii="Times New Roman" w:hAnsi="Times New Roman" w:cs="Times New Roman" w:hint="eastAsia"/>
          </w:rPr>
          <w:t>经</w:t>
        </w:r>
      </w:ins>
      <w:ins w:id="539" w:author="Administrator" w:date="2019-12-31T13:29:00Z">
        <w:r>
          <w:rPr>
            <w:rFonts w:ascii="Times New Roman" w:hAnsi="Times New Roman" w:cs="Times New Roman"/>
          </w:rPr>
          <w:t>常</w:t>
        </w:r>
      </w:ins>
      <w:r>
        <w:rPr>
          <w:rFonts w:ascii="Times New Roman" w:hAnsi="Times New Roman" w:cs="Times New Roman"/>
        </w:rPr>
        <w:t>被使用的。大多数的碳水化合物基质脂肪替代品通过吸水形成类似凝胶的结构</w:t>
      </w:r>
      <w:del w:id="540" w:author="Administrator" w:date="2019-12-31T13:29:00Z">
        <w:r>
          <w:rPr>
            <w:rFonts w:ascii="Times New Roman" w:hAnsi="Times New Roman" w:cs="Times New Roman"/>
          </w:rPr>
          <w:delText>以</w:delText>
        </w:r>
      </w:del>
      <w:del w:id="541" w:author="HZS" w:date="2019-12-25T23:03:00Z">
        <w:r>
          <w:rPr>
            <w:rFonts w:ascii="Times New Roman" w:hAnsi="Times New Roman" w:cs="Times New Roman" w:hint="eastAsia"/>
          </w:rPr>
          <w:delText>以</w:delText>
        </w:r>
      </w:del>
      <w:ins w:id="542" w:author="HZS" w:date="2019-12-25T23:03:00Z">
        <w:r>
          <w:rPr>
            <w:rFonts w:ascii="Times New Roman" w:hAnsi="Times New Roman" w:cs="Times New Roman" w:hint="eastAsia"/>
          </w:rPr>
          <w:t>来</w:t>
        </w:r>
      </w:ins>
      <w:r>
        <w:rPr>
          <w:rFonts w:ascii="Times New Roman" w:hAnsi="Times New Roman" w:cs="Times New Roman"/>
        </w:rPr>
        <w:t>模拟脂肪。</w:t>
      </w:r>
    </w:p>
    <w:p w14:paraId="6A3E0C4D" w14:textId="77777777" w:rsidR="00970176" w:rsidRDefault="008D6EE0">
      <w:pPr>
        <w:pStyle w:val="6"/>
        <w:rPr>
          <w:rFonts w:ascii="Times New Roman" w:hAnsi="Times New Roman" w:cs="Times New Roman"/>
        </w:rPr>
      </w:pPr>
      <w:r>
        <w:rPr>
          <w:rFonts w:ascii="Times New Roman" w:hAnsi="Times New Roman" w:cs="Times New Roman"/>
        </w:rPr>
        <w:t>面粉和淀粉</w:t>
      </w:r>
    </w:p>
    <w:p w14:paraId="696AE4D3" w14:textId="77777777" w:rsidR="00970176" w:rsidRDefault="008D6EE0">
      <w:pPr>
        <w:ind w:firstLine="420"/>
        <w:rPr>
          <w:rFonts w:ascii="Times New Roman" w:hAnsi="Times New Roman" w:cs="Times New Roman"/>
        </w:rPr>
      </w:pPr>
      <w:r>
        <w:rPr>
          <w:rFonts w:ascii="Times New Roman" w:hAnsi="Times New Roman" w:cs="Times New Roman"/>
        </w:rPr>
        <w:t>面粉和淀粉</w:t>
      </w:r>
      <w:ins w:id="543" w:author="HZS" w:date="2019-12-25T23:03:00Z">
        <w:r>
          <w:rPr>
            <w:rFonts w:ascii="Times New Roman" w:hAnsi="Times New Roman" w:cs="Times New Roman" w:hint="eastAsia"/>
          </w:rPr>
          <w:t>具有</w:t>
        </w:r>
      </w:ins>
      <w:r>
        <w:rPr>
          <w:rFonts w:ascii="Times New Roman" w:hAnsi="Times New Roman" w:cs="Times New Roman"/>
        </w:rPr>
        <w:t>较好的结合水及持水性</w:t>
      </w:r>
      <w:ins w:id="544" w:author="HZS" w:date="2019-12-25T23:03:00Z">
        <w:r>
          <w:rPr>
            <w:rFonts w:ascii="Times New Roman" w:hAnsi="Times New Roman" w:cs="Times New Roman" w:hint="eastAsia"/>
          </w:rPr>
          <w:t>，</w:t>
        </w:r>
      </w:ins>
      <w:r>
        <w:rPr>
          <w:rFonts w:ascii="Times New Roman" w:hAnsi="Times New Roman" w:cs="Times New Roman"/>
        </w:rPr>
        <w:t>使其常被作为脂肪替代品使用。</w:t>
      </w:r>
      <w:r>
        <w:rPr>
          <w:rFonts w:ascii="Times New Roman" w:hAnsi="Times New Roman" w:cs="Times New Roman"/>
        </w:rPr>
        <w:t>Ma</w:t>
      </w:r>
      <w:r>
        <w:rPr>
          <w:rFonts w:ascii="Times New Roman" w:hAnsi="Times New Roman" w:cs="Times New Roman"/>
        </w:rPr>
        <w:t>等</w:t>
      </w:r>
      <w:ins w:id="545" w:author="HZS" w:date="2019-12-25T23:03:00Z">
        <w:r>
          <w:rPr>
            <w:rFonts w:ascii="Times New Roman" w:hAnsi="Times New Roman" w:cs="Times New Roman" w:hint="eastAsia"/>
          </w:rPr>
          <w:t>人</w:t>
        </w:r>
      </w:ins>
      <w:r>
        <w:rPr>
          <w:rFonts w:ascii="Times New Roman" w:hAnsi="Times New Roman" w:cs="Times New Roman"/>
        </w:rPr>
        <w:t>将酶解的玉米淀粉作为脂肪替代品添入蛋黄酱中，发现降脂</w:t>
      </w:r>
      <w:ins w:id="546" w:author="HZS" w:date="2019-12-25T23:04:00Z">
        <w:r>
          <w:rPr>
            <w:rFonts w:ascii="Times New Roman" w:hAnsi="Times New Roman" w:cs="Times New Roman" w:hint="eastAsia"/>
          </w:rPr>
          <w:t>（</w:t>
        </w:r>
        <w:r>
          <w:rPr>
            <w:rFonts w:ascii="Times New Roman" w:hAnsi="Times New Roman" w:cs="Times New Roman"/>
          </w:rPr>
          <w:t>60%</w:t>
        </w:r>
        <w:r>
          <w:rPr>
            <w:rFonts w:ascii="Times New Roman" w:hAnsi="Times New Roman" w:cs="Times New Roman" w:hint="eastAsia"/>
          </w:rPr>
          <w:t>）</w:t>
        </w:r>
      </w:ins>
      <w:del w:id="547" w:author="HZS" w:date="2019-12-25T23:04:00Z">
        <w:r>
          <w:rPr>
            <w:rFonts w:ascii="Times New Roman" w:hAnsi="Times New Roman" w:cs="Times New Roman"/>
          </w:rPr>
          <w:delText>(60%)</w:delText>
        </w:r>
      </w:del>
      <w:r>
        <w:rPr>
          <w:rFonts w:ascii="Times New Roman" w:hAnsi="Times New Roman" w:cs="Times New Roman"/>
        </w:rPr>
        <w:t>蛋黄酱具有和全脂样品相似的感官性质。</w:t>
      </w:r>
      <w:r>
        <w:rPr>
          <w:rFonts w:ascii="Times New Roman" w:hAnsi="Times New Roman" w:cs="Times New Roman"/>
        </w:rPr>
        <w:t>Liu</w:t>
      </w:r>
      <w:r>
        <w:rPr>
          <w:rFonts w:ascii="Times New Roman" w:hAnsi="Times New Roman" w:cs="Times New Roman"/>
        </w:rPr>
        <w:t>等</w:t>
      </w:r>
      <w:ins w:id="548" w:author="HZS" w:date="2019-12-25T23:04:00Z">
        <w:r>
          <w:rPr>
            <w:rFonts w:ascii="Times New Roman" w:hAnsi="Times New Roman" w:cs="Times New Roman" w:hint="eastAsia"/>
          </w:rPr>
          <w:t>人</w:t>
        </w:r>
      </w:ins>
      <w:r>
        <w:rPr>
          <w:rFonts w:ascii="Times New Roman" w:hAnsi="Times New Roman" w:cs="Times New Roman"/>
        </w:rPr>
        <w:t>利用改性马铃薯淀粉</w:t>
      </w:r>
      <w:ins w:id="549" w:author="HZS" w:date="2019-12-25T23:04:00Z">
        <w:r>
          <w:rPr>
            <w:rFonts w:ascii="Times New Roman" w:hAnsi="Times New Roman" w:cs="Times New Roman" w:hint="eastAsia"/>
          </w:rPr>
          <w:t>（</w:t>
        </w:r>
      </w:ins>
      <w:ins w:id="550" w:author="HZS" w:date="2019-12-25T23:05:00Z">
        <w:r>
          <w:rPr>
            <w:rFonts w:ascii="Times New Roman" w:hAnsi="Times New Roman" w:cs="Times New Roman"/>
          </w:rPr>
          <w:t>2%,</w:t>
        </w:r>
      </w:ins>
      <w:ins w:id="551" w:author="HZS" w:date="2019-12-25T23:09:00Z">
        <w:r>
          <w:rPr>
            <w:rFonts w:ascii="Times New Roman" w:hAnsi="Times New Roman" w:cs="Times New Roman"/>
          </w:rPr>
          <w:t xml:space="preserve"> </w:t>
        </w:r>
      </w:ins>
      <w:ins w:id="552" w:author="HZS" w:date="2019-12-25T23:05:00Z">
        <w:r>
          <w:rPr>
            <w:rFonts w:ascii="Times New Roman" w:hAnsi="Times New Roman" w:cs="Times New Roman"/>
          </w:rPr>
          <w:t>4%</w:t>
        </w:r>
      </w:ins>
      <w:ins w:id="553" w:author="HZS" w:date="2019-12-25T23:04:00Z">
        <w:r>
          <w:rPr>
            <w:rFonts w:ascii="Times New Roman" w:hAnsi="Times New Roman" w:cs="Times New Roman" w:hint="eastAsia"/>
          </w:rPr>
          <w:t>）</w:t>
        </w:r>
      </w:ins>
      <w:del w:id="554" w:author="HZS" w:date="2019-12-25T23:04:00Z">
        <w:r>
          <w:rPr>
            <w:rFonts w:ascii="Times New Roman" w:hAnsi="Times New Roman" w:cs="Times New Roman"/>
          </w:rPr>
          <w:delText>(</w:delText>
        </w:r>
      </w:del>
      <w:del w:id="555" w:author="HZS" w:date="2019-12-25T23:05:00Z">
        <w:r>
          <w:rPr>
            <w:rFonts w:ascii="Times New Roman" w:hAnsi="Times New Roman" w:cs="Times New Roman"/>
          </w:rPr>
          <w:delText>2%,4%)</w:delText>
        </w:r>
      </w:del>
      <w:r>
        <w:rPr>
          <w:rFonts w:ascii="Times New Roman" w:hAnsi="Times New Roman" w:cs="Times New Roman"/>
        </w:rPr>
        <w:t>作为降脂</w:t>
      </w:r>
      <w:ins w:id="556" w:author="HZS" w:date="2019-12-25T23:05:00Z">
        <w:r>
          <w:rPr>
            <w:rFonts w:ascii="Times New Roman" w:hAnsi="Times New Roman" w:cs="Times New Roman" w:hint="eastAsia"/>
          </w:rPr>
          <w:t>（</w:t>
        </w:r>
        <w:r>
          <w:rPr>
            <w:rFonts w:ascii="Times New Roman" w:hAnsi="Times New Roman" w:cs="Times New Roman"/>
          </w:rPr>
          <w:t>5%,</w:t>
        </w:r>
      </w:ins>
      <w:ins w:id="557" w:author="HZS" w:date="2019-12-25T23:09:00Z">
        <w:r>
          <w:rPr>
            <w:rFonts w:ascii="Times New Roman" w:hAnsi="Times New Roman" w:cs="Times New Roman"/>
          </w:rPr>
          <w:t xml:space="preserve"> </w:t>
        </w:r>
      </w:ins>
      <w:ins w:id="558" w:author="HZS" w:date="2019-12-25T23:05:00Z">
        <w:r>
          <w:rPr>
            <w:rFonts w:ascii="Times New Roman" w:hAnsi="Times New Roman" w:cs="Times New Roman"/>
          </w:rPr>
          <w:t>15%</w:t>
        </w:r>
        <w:r>
          <w:rPr>
            <w:rFonts w:ascii="Times New Roman" w:hAnsi="Times New Roman" w:cs="Times New Roman" w:hint="eastAsia"/>
          </w:rPr>
          <w:t>）</w:t>
        </w:r>
      </w:ins>
      <w:del w:id="559" w:author="HZS" w:date="2019-12-25T23:05:00Z">
        <w:r>
          <w:rPr>
            <w:rFonts w:ascii="Times New Roman" w:hAnsi="Times New Roman" w:cs="Times New Roman"/>
          </w:rPr>
          <w:delText>(5%,15%)</w:delText>
        </w:r>
      </w:del>
      <w:r>
        <w:rPr>
          <w:rFonts w:ascii="Times New Roman" w:hAnsi="Times New Roman" w:cs="Times New Roman"/>
        </w:rPr>
        <w:t>牛肉香肠中的脂肪替代品，使得总能量降低了</w:t>
      </w:r>
      <w:r>
        <w:rPr>
          <w:rFonts w:ascii="Times New Roman" w:hAnsi="Times New Roman" w:cs="Times New Roman"/>
        </w:rPr>
        <w:t>15%~49%</w:t>
      </w:r>
      <w:r>
        <w:rPr>
          <w:rFonts w:ascii="Times New Roman" w:hAnsi="Times New Roman" w:cs="Times New Roman"/>
        </w:rPr>
        <w:t>，含有</w:t>
      </w:r>
      <w:r>
        <w:rPr>
          <w:rFonts w:ascii="Times New Roman" w:hAnsi="Times New Roman" w:cs="Times New Roman"/>
        </w:rPr>
        <w:t>15%</w:t>
      </w:r>
      <w:r>
        <w:rPr>
          <w:rFonts w:ascii="Times New Roman" w:hAnsi="Times New Roman" w:cs="Times New Roman"/>
        </w:rPr>
        <w:t>脂肪和</w:t>
      </w:r>
      <w:r>
        <w:rPr>
          <w:rFonts w:ascii="Times New Roman" w:hAnsi="Times New Roman" w:cs="Times New Roman"/>
        </w:rPr>
        <w:t>2%</w:t>
      </w:r>
      <w:r>
        <w:rPr>
          <w:rFonts w:ascii="Times New Roman" w:hAnsi="Times New Roman" w:cs="Times New Roman"/>
        </w:rPr>
        <w:t>马</w:t>
      </w:r>
      <w:r>
        <w:rPr>
          <w:rFonts w:ascii="Times New Roman" w:hAnsi="Times New Roman" w:cs="Times New Roman"/>
        </w:rPr>
        <w:lastRenderedPageBreak/>
        <w:t>铃薯淀粉的香肠与对照样</w:t>
      </w:r>
      <w:ins w:id="560" w:author="HZS" w:date="2019-12-25T23:05:00Z">
        <w:r>
          <w:rPr>
            <w:rFonts w:ascii="Times New Roman" w:hAnsi="Times New Roman" w:cs="Times New Roman" w:hint="eastAsia"/>
          </w:rPr>
          <w:t>（</w:t>
        </w:r>
        <w:r>
          <w:rPr>
            <w:rFonts w:ascii="Times New Roman" w:hAnsi="Times New Roman" w:cs="Times New Roman"/>
          </w:rPr>
          <w:t>30%</w:t>
        </w:r>
        <w:r>
          <w:rPr>
            <w:rFonts w:ascii="Times New Roman" w:hAnsi="Times New Roman" w:cs="Times New Roman" w:hint="eastAsia"/>
          </w:rPr>
          <w:t>）</w:t>
        </w:r>
      </w:ins>
      <w:del w:id="561" w:author="HZS" w:date="2019-12-25T23:05:00Z">
        <w:r>
          <w:rPr>
            <w:rFonts w:ascii="Times New Roman" w:hAnsi="Times New Roman" w:cs="Times New Roman"/>
          </w:rPr>
          <w:delText>(30%)</w:delText>
        </w:r>
      </w:del>
      <w:r>
        <w:rPr>
          <w:rFonts w:ascii="Times New Roman" w:hAnsi="Times New Roman" w:cs="Times New Roman"/>
        </w:rPr>
        <w:t>具有相似的硬度。</w:t>
      </w:r>
      <w:r>
        <w:rPr>
          <w:rFonts w:ascii="Times New Roman" w:hAnsi="Times New Roman" w:cs="Times New Roman"/>
        </w:rPr>
        <w:t>Tao</w:t>
      </w:r>
      <w:r>
        <w:rPr>
          <w:rFonts w:ascii="Times New Roman" w:hAnsi="Times New Roman" w:cs="Times New Roman"/>
        </w:rPr>
        <w:t>等</w:t>
      </w:r>
      <w:ins w:id="562" w:author="HZS" w:date="2019-12-25T23:05:00Z">
        <w:r>
          <w:rPr>
            <w:rFonts w:ascii="Times New Roman" w:hAnsi="Times New Roman" w:cs="Times New Roman" w:hint="eastAsia"/>
          </w:rPr>
          <w:t>人</w:t>
        </w:r>
      </w:ins>
      <w:r>
        <w:rPr>
          <w:rFonts w:ascii="Times New Roman" w:hAnsi="Times New Roman" w:cs="Times New Roman"/>
        </w:rPr>
        <w:t>将凉粉草胶和大米粉复合物作为脂肪替代品添加进中国广式香肠中，发现添加有脂肪替代品的样品</w:t>
      </w:r>
      <w:ins w:id="563" w:author="HZS" w:date="2019-12-25T23:06:00Z">
        <w:r>
          <w:rPr>
            <w:rFonts w:ascii="Times New Roman" w:hAnsi="Times New Roman" w:cs="Times New Roman" w:hint="eastAsia"/>
          </w:rPr>
          <w:t>，</w:t>
        </w:r>
      </w:ins>
      <w:r>
        <w:rPr>
          <w:rFonts w:ascii="Times New Roman" w:hAnsi="Times New Roman" w:cs="Times New Roman"/>
        </w:rPr>
        <w:t>乳化稳定性和持水能力均优于其他样品，且总体可接受性与全脂香肠相似。</w:t>
      </w:r>
      <w:r>
        <w:rPr>
          <w:rFonts w:ascii="Times New Roman" w:hAnsi="Times New Roman" w:cs="Times New Roman"/>
        </w:rPr>
        <w:t>Sipahioglu</w:t>
      </w:r>
      <w:r>
        <w:rPr>
          <w:rFonts w:ascii="Times New Roman" w:hAnsi="Times New Roman" w:cs="Times New Roman"/>
        </w:rPr>
        <w:t>等</w:t>
      </w:r>
      <w:ins w:id="564" w:author="HZS" w:date="2019-12-25T23:06:00Z">
        <w:r>
          <w:rPr>
            <w:rFonts w:ascii="Times New Roman" w:hAnsi="Times New Roman" w:cs="Times New Roman" w:hint="eastAsia"/>
          </w:rPr>
          <w:t>人</w:t>
        </w:r>
      </w:ins>
      <w:r>
        <w:rPr>
          <w:rFonts w:ascii="Times New Roman" w:hAnsi="Times New Roman" w:cs="Times New Roman"/>
        </w:rPr>
        <w:t>将改性木薯淀粉和卵磷脂以</w:t>
      </w:r>
      <w:r>
        <w:rPr>
          <w:rFonts w:ascii="Times New Roman" w:hAnsi="Times New Roman" w:cs="Times New Roman"/>
        </w:rPr>
        <w:t>1</w:t>
      </w:r>
      <w:ins w:id="565" w:author="HZS" w:date="2019-12-25T23:06:00Z">
        <w:r>
          <w:rPr>
            <w:rFonts w:ascii="Times New Roman" w:hAnsi="Times New Roman" w:cs="Times New Roman" w:hint="eastAsia"/>
          </w:rPr>
          <w:t>：</w:t>
        </w:r>
      </w:ins>
      <w:del w:id="566" w:author="HZS" w:date="2019-12-25T23:06:00Z">
        <w:r>
          <w:rPr>
            <w:rFonts w:ascii="Times New Roman" w:hAnsi="Times New Roman" w:cs="Times New Roman"/>
          </w:rPr>
          <w:delText>:</w:delText>
        </w:r>
      </w:del>
      <w:r>
        <w:rPr>
          <w:rFonts w:ascii="Times New Roman" w:hAnsi="Times New Roman" w:cs="Times New Roman"/>
        </w:rPr>
        <w:t>5</w:t>
      </w:r>
      <w:r>
        <w:rPr>
          <w:rFonts w:ascii="Times New Roman" w:hAnsi="Times New Roman" w:cs="Times New Roman"/>
        </w:rPr>
        <w:t>的比例作为脂肪模拟物添加进干酪中，改性木薯淀粉和卵磷脂的复合物改善了降脂和低脂干酪的风味、质构和总体可接受性。</w:t>
      </w:r>
    </w:p>
    <w:p w14:paraId="44D96059" w14:textId="77777777" w:rsidR="00970176" w:rsidRDefault="008D6EE0">
      <w:pPr>
        <w:pStyle w:val="6"/>
        <w:rPr>
          <w:rFonts w:ascii="Times New Roman" w:hAnsi="Times New Roman" w:cs="Times New Roman"/>
        </w:rPr>
      </w:pPr>
      <w:r>
        <w:rPr>
          <w:rFonts w:ascii="Times New Roman" w:hAnsi="Times New Roman" w:cs="Times New Roman"/>
        </w:rPr>
        <w:t>纤维</w:t>
      </w:r>
    </w:p>
    <w:p w14:paraId="62520D2C" w14:textId="77777777" w:rsidR="00970176" w:rsidRDefault="008D6EE0">
      <w:pPr>
        <w:ind w:firstLine="420"/>
        <w:rPr>
          <w:rFonts w:ascii="Times New Roman" w:hAnsi="Times New Roman" w:cs="Times New Roman"/>
        </w:rPr>
      </w:pPr>
      <w:r>
        <w:rPr>
          <w:rFonts w:ascii="Times New Roman" w:hAnsi="Times New Roman" w:cs="Times New Roman"/>
        </w:rPr>
        <w:t>纤维主要来自大米、燕麦、大麦、麦鼓、玉</w:t>
      </w:r>
      <w:r>
        <w:rPr>
          <w:rFonts w:ascii="Times New Roman" w:hAnsi="Times New Roman" w:cs="Times New Roman"/>
        </w:rPr>
        <w:t>米、玉米麸等作物，作为脂肪替代品添加至低脂制品中可以提高出品率并改善质构，但大量的纤维易导致低脂制品含水量减少及口感下降等问题，使得纤维常被用作与蛋白质、胶体等物质结合制备复合脂肪替代品。</w:t>
      </w:r>
      <w:r>
        <w:rPr>
          <w:rFonts w:ascii="Times New Roman" w:hAnsi="Times New Roman" w:cs="Times New Roman"/>
        </w:rPr>
        <w:t>Yilmaz</w:t>
      </w:r>
      <w:r>
        <w:rPr>
          <w:rFonts w:ascii="Times New Roman" w:hAnsi="Times New Roman" w:cs="Times New Roman"/>
        </w:rPr>
        <w:t>分别将黑麦麸、燕麦麸、小麦麸作为脂肪替代品</w:t>
      </w:r>
      <w:ins w:id="567" w:author="HZS" w:date="2019-12-25T23:08:00Z">
        <w:r>
          <w:rPr>
            <w:rFonts w:ascii="Times New Roman" w:hAnsi="Times New Roman" w:cs="Times New Roman" w:hint="eastAsia"/>
          </w:rPr>
          <w:t>（</w:t>
        </w:r>
        <w:r>
          <w:rPr>
            <w:rFonts w:ascii="Times New Roman" w:hAnsi="Times New Roman" w:cs="Times New Roman"/>
          </w:rPr>
          <w:t>5%,</w:t>
        </w:r>
      </w:ins>
      <w:ins w:id="568" w:author="HZS" w:date="2019-12-25T23:09:00Z">
        <w:r>
          <w:rPr>
            <w:rFonts w:ascii="Times New Roman" w:hAnsi="Times New Roman" w:cs="Times New Roman"/>
          </w:rPr>
          <w:t xml:space="preserve"> </w:t>
        </w:r>
      </w:ins>
      <w:ins w:id="569" w:author="HZS" w:date="2019-12-25T23:08:00Z">
        <w:r>
          <w:rPr>
            <w:rFonts w:ascii="Times New Roman" w:hAnsi="Times New Roman" w:cs="Times New Roman"/>
          </w:rPr>
          <w:t>10%,</w:t>
        </w:r>
      </w:ins>
      <w:ins w:id="570" w:author="HZS" w:date="2019-12-25T23:09:00Z">
        <w:r>
          <w:rPr>
            <w:rFonts w:ascii="Times New Roman" w:hAnsi="Times New Roman" w:cs="Times New Roman"/>
          </w:rPr>
          <w:t xml:space="preserve"> </w:t>
        </w:r>
      </w:ins>
      <w:ins w:id="571" w:author="HZS" w:date="2019-12-25T23:08:00Z">
        <w:r>
          <w:rPr>
            <w:rFonts w:ascii="Times New Roman" w:hAnsi="Times New Roman" w:cs="Times New Roman"/>
          </w:rPr>
          <w:t>15%,</w:t>
        </w:r>
      </w:ins>
      <w:ins w:id="572" w:author="HZS" w:date="2019-12-25T23:09:00Z">
        <w:r>
          <w:rPr>
            <w:rFonts w:ascii="Times New Roman" w:hAnsi="Times New Roman" w:cs="Times New Roman"/>
          </w:rPr>
          <w:t xml:space="preserve"> </w:t>
        </w:r>
      </w:ins>
      <w:ins w:id="573" w:author="HZS" w:date="2019-12-25T23:08:00Z">
        <w:r>
          <w:rPr>
            <w:rFonts w:ascii="Times New Roman" w:hAnsi="Times New Roman" w:cs="Times New Roman"/>
          </w:rPr>
          <w:t>20%</w:t>
        </w:r>
        <w:r>
          <w:rPr>
            <w:rFonts w:ascii="Times New Roman" w:hAnsi="Times New Roman" w:cs="Times New Roman" w:hint="eastAsia"/>
          </w:rPr>
          <w:t>）</w:t>
        </w:r>
      </w:ins>
      <w:del w:id="574" w:author="HZS" w:date="2019-12-25T23:08:00Z">
        <w:r>
          <w:rPr>
            <w:rFonts w:ascii="Times New Roman" w:hAnsi="Times New Roman" w:cs="Times New Roman"/>
          </w:rPr>
          <w:delText>(5%,10%,15%,20%)</w:delText>
        </w:r>
      </w:del>
      <w:r>
        <w:rPr>
          <w:rFonts w:ascii="Times New Roman" w:hAnsi="Times New Roman" w:cs="Times New Roman"/>
        </w:rPr>
        <w:t>添加到低脂肉丸中，结果表明添加有脂肪替代品的样品</w:t>
      </w:r>
      <w:ins w:id="575" w:author="HZS" w:date="2019-12-25T23:08:00Z">
        <w:r>
          <w:rPr>
            <w:rFonts w:ascii="Times New Roman" w:hAnsi="Times New Roman" w:cs="Times New Roman" w:hint="eastAsia"/>
          </w:rPr>
          <w:t>，</w:t>
        </w:r>
      </w:ins>
      <w:r>
        <w:rPr>
          <w:rFonts w:ascii="Times New Roman" w:hAnsi="Times New Roman" w:cs="Times New Roman"/>
        </w:rPr>
        <w:t>明显降低制品中反式脂肪酸含量，而且添加量达到</w:t>
      </w:r>
      <w:r>
        <w:rPr>
          <w:rFonts w:ascii="Times New Roman" w:hAnsi="Times New Roman" w:cs="Times New Roman"/>
        </w:rPr>
        <w:t>20%</w:t>
      </w:r>
      <w:r>
        <w:rPr>
          <w:rFonts w:ascii="Times New Roman" w:hAnsi="Times New Roman" w:cs="Times New Roman"/>
        </w:rPr>
        <w:t>时</w:t>
      </w:r>
      <w:ins w:id="576" w:author="HZS" w:date="2019-12-25T23:08:00Z">
        <w:r>
          <w:rPr>
            <w:rFonts w:ascii="Times New Roman" w:hAnsi="Times New Roman" w:cs="Times New Roman" w:hint="eastAsia"/>
          </w:rPr>
          <w:t>，</w:t>
        </w:r>
      </w:ins>
      <w:r>
        <w:rPr>
          <w:rFonts w:ascii="Times New Roman" w:hAnsi="Times New Roman" w:cs="Times New Roman"/>
        </w:rPr>
        <w:t>仍</w:t>
      </w:r>
      <w:del w:id="577" w:author="HZS" w:date="2019-12-25T23:09:00Z">
        <w:r>
          <w:rPr>
            <w:rFonts w:ascii="Times New Roman" w:hAnsi="Times New Roman" w:cs="Times New Roman" w:hint="eastAsia"/>
          </w:rPr>
          <w:delText>可得</w:delText>
        </w:r>
      </w:del>
      <w:ins w:id="578" w:author="HZS" w:date="2019-12-25T23:09:00Z">
        <w:r>
          <w:rPr>
            <w:rFonts w:ascii="Times New Roman" w:hAnsi="Times New Roman" w:cs="Times New Roman" w:hint="eastAsia"/>
          </w:rPr>
          <w:t>具有</w:t>
        </w:r>
      </w:ins>
      <w:r>
        <w:rPr>
          <w:rFonts w:ascii="Times New Roman" w:hAnsi="Times New Roman" w:cs="Times New Roman"/>
        </w:rPr>
        <w:t>较高的总体可接受性。</w:t>
      </w:r>
      <w:r>
        <w:rPr>
          <w:rFonts w:ascii="Times New Roman" w:hAnsi="Times New Roman" w:cs="Times New Roman"/>
        </w:rPr>
        <w:t>Talukder</w:t>
      </w:r>
      <w:r>
        <w:rPr>
          <w:rFonts w:ascii="Times New Roman" w:hAnsi="Times New Roman" w:cs="Times New Roman"/>
        </w:rPr>
        <w:t>分别将小麦麸和燕麦麸作为脂肪替代品</w:t>
      </w:r>
      <w:ins w:id="579" w:author="HZS" w:date="2019-12-25T23:09:00Z">
        <w:r>
          <w:rPr>
            <w:rFonts w:ascii="Times New Roman" w:hAnsi="Times New Roman" w:cs="Times New Roman" w:hint="eastAsia"/>
          </w:rPr>
          <w:t>（</w:t>
        </w:r>
      </w:ins>
      <w:ins w:id="580" w:author="HZS" w:date="2019-12-25T23:10:00Z">
        <w:r>
          <w:rPr>
            <w:rFonts w:ascii="Times New Roman" w:hAnsi="Times New Roman" w:cs="Times New Roman"/>
          </w:rPr>
          <w:t xml:space="preserve">5%, </w:t>
        </w:r>
        <w:r>
          <w:rPr>
            <w:rFonts w:ascii="Times New Roman" w:hAnsi="Times New Roman" w:cs="Times New Roman"/>
          </w:rPr>
          <w:t>10%, 15%</w:t>
        </w:r>
      </w:ins>
      <w:ins w:id="581" w:author="HZS" w:date="2019-12-25T23:09:00Z">
        <w:r>
          <w:rPr>
            <w:rFonts w:ascii="Times New Roman" w:hAnsi="Times New Roman" w:cs="Times New Roman" w:hint="eastAsia"/>
          </w:rPr>
          <w:t>）</w:t>
        </w:r>
      </w:ins>
      <w:del w:id="582" w:author="HZS" w:date="2019-12-25T23:09:00Z">
        <w:r>
          <w:rPr>
            <w:rFonts w:ascii="Times New Roman" w:hAnsi="Times New Roman" w:cs="Times New Roman"/>
          </w:rPr>
          <w:delText>(</w:delText>
        </w:r>
      </w:del>
      <w:del w:id="583" w:author="HZS" w:date="2019-12-25T23:10:00Z">
        <w:r>
          <w:rPr>
            <w:rFonts w:ascii="Times New Roman" w:hAnsi="Times New Roman" w:cs="Times New Roman"/>
          </w:rPr>
          <w:delText>5%</w:delText>
        </w:r>
      </w:del>
      <w:del w:id="584" w:author="HZS" w:date="2019-12-25T23:09:00Z">
        <w:r>
          <w:rPr>
            <w:rFonts w:ascii="Times New Roman" w:hAnsi="Times New Roman" w:cs="Times New Roman"/>
          </w:rPr>
          <w:delText xml:space="preserve"> </w:delText>
        </w:r>
      </w:del>
      <w:del w:id="585" w:author="HZS" w:date="2019-12-25T23:10:00Z">
        <w:r>
          <w:rPr>
            <w:rFonts w:ascii="Times New Roman" w:hAnsi="Times New Roman" w:cs="Times New Roman"/>
          </w:rPr>
          <w:delText>,10%,15%)</w:delText>
        </w:r>
      </w:del>
      <w:r>
        <w:rPr>
          <w:rFonts w:ascii="Times New Roman" w:hAnsi="Times New Roman" w:cs="Times New Roman"/>
        </w:rPr>
        <w:t>添至鸡肉馅饼中，发现在显著降低制品中饱和脂肪酸含量的同时，对于感官性质无不良影响。</w:t>
      </w:r>
      <w:r>
        <w:rPr>
          <w:rFonts w:ascii="Times New Roman" w:hAnsi="Times New Roman" w:cs="Times New Roman"/>
        </w:rPr>
        <w:t>Toutt</w:t>
      </w:r>
      <w:r>
        <w:rPr>
          <w:rFonts w:ascii="Times New Roman" w:hAnsi="Times New Roman" w:cs="Times New Roman"/>
        </w:rPr>
        <w:t>等</w:t>
      </w:r>
      <w:ins w:id="586" w:author="HZS" w:date="2019-12-25T23:12:00Z">
        <w:r>
          <w:rPr>
            <w:rFonts w:ascii="Times New Roman" w:hAnsi="Times New Roman" w:cs="Times New Roman" w:hint="eastAsia"/>
          </w:rPr>
          <w:t>人</w:t>
        </w:r>
      </w:ins>
      <w:r>
        <w:rPr>
          <w:rFonts w:ascii="Times New Roman" w:hAnsi="Times New Roman" w:cs="Times New Roman"/>
        </w:rPr>
        <w:t>将膳食纤维、淀粉和葡聚糖的混合物添加到</w:t>
      </w:r>
      <w:r>
        <w:rPr>
          <w:rFonts w:ascii="Times New Roman" w:hAnsi="Times New Roman" w:cs="Times New Roman"/>
        </w:rPr>
        <w:t>10%</w:t>
      </w:r>
      <w:r>
        <w:rPr>
          <w:rFonts w:ascii="Times New Roman" w:hAnsi="Times New Roman" w:cs="Times New Roman"/>
        </w:rPr>
        <w:t>脂肪含量的牛肉丸子中，发现与</w:t>
      </w:r>
      <w:r>
        <w:rPr>
          <w:rFonts w:ascii="Times New Roman" w:hAnsi="Times New Roman" w:cs="Times New Roman"/>
        </w:rPr>
        <w:t>20%</w:t>
      </w:r>
      <w:r>
        <w:rPr>
          <w:rFonts w:ascii="Times New Roman" w:hAnsi="Times New Roman" w:cs="Times New Roman"/>
        </w:rPr>
        <w:t>脂肪含量的制品具有相似的质构，但是对于多汁性没有显著</w:t>
      </w:r>
      <w:del w:id="587" w:author="HZS" w:date="2019-12-25T23:13:00Z">
        <w:r>
          <w:rPr>
            <w:rFonts w:ascii="Times New Roman" w:hAnsi="Times New Roman" w:cs="Times New Roman"/>
          </w:rPr>
          <w:delText>地</w:delText>
        </w:r>
      </w:del>
      <w:r>
        <w:rPr>
          <w:rFonts w:ascii="Times New Roman" w:hAnsi="Times New Roman" w:cs="Times New Roman"/>
        </w:rPr>
        <w:t>改善。</w:t>
      </w:r>
    </w:p>
    <w:p w14:paraId="00D03ED5" w14:textId="77777777" w:rsidR="00970176" w:rsidRDefault="008D6EE0">
      <w:pPr>
        <w:pStyle w:val="6"/>
        <w:rPr>
          <w:rFonts w:ascii="Times New Roman" w:hAnsi="Times New Roman" w:cs="Times New Roman"/>
        </w:rPr>
      </w:pPr>
      <w:r>
        <w:rPr>
          <w:rFonts w:ascii="Times New Roman" w:hAnsi="Times New Roman" w:cs="Times New Roman"/>
        </w:rPr>
        <w:t>树胶</w:t>
      </w:r>
    </w:p>
    <w:p w14:paraId="50072FCB" w14:textId="77777777" w:rsidR="00970176" w:rsidRDefault="008D6EE0">
      <w:pPr>
        <w:ind w:firstLine="420"/>
        <w:rPr>
          <w:rFonts w:ascii="Times New Roman" w:hAnsi="Times New Roman" w:cs="Times New Roman"/>
        </w:rPr>
      </w:pPr>
      <w:r>
        <w:rPr>
          <w:rFonts w:ascii="Times New Roman" w:hAnsi="Times New Roman" w:cs="Times New Roman"/>
        </w:rPr>
        <w:t>树胶主要包括卡拉胶、黄原胶、瓜尔豆胶、槐树豆胶、藻酸、</w:t>
      </w:r>
      <w:del w:id="588" w:author="Administrator" w:date="2019-12-31T13:44:00Z">
        <w:r>
          <w:rPr>
            <w:rFonts w:ascii="Times New Roman" w:hAnsi="Times New Roman" w:cs="Times New Roman"/>
          </w:rPr>
          <w:delText>黄著</w:delText>
        </w:r>
      </w:del>
      <w:del w:id="589" w:author="Administrator" w:date="2019-12-31T13:29:00Z">
        <w:r>
          <w:rPr>
            <w:rFonts w:ascii="Times New Roman" w:hAnsi="Times New Roman" w:cs="Times New Roman"/>
          </w:rPr>
          <w:delText>黄著</w:delText>
        </w:r>
      </w:del>
      <w:del w:id="590" w:author="HZS" w:date="2019-12-25T23:13:00Z">
        <w:r>
          <w:rPr>
            <w:rFonts w:ascii="Times New Roman" w:hAnsi="Times New Roman" w:cs="Times New Roman"/>
          </w:rPr>
          <w:delText>黄著</w:delText>
        </w:r>
      </w:del>
      <w:ins w:id="591" w:author="HZS" w:date="2019-12-25T23:13:00Z">
        <w:r>
          <w:rPr>
            <w:rFonts w:ascii="Times New Roman" w:hAnsi="Times New Roman" w:cs="Times New Roman"/>
          </w:rPr>
          <w:t>黄</w:t>
        </w:r>
        <w:r>
          <w:rPr>
            <w:rFonts w:ascii="Times New Roman" w:hAnsi="Times New Roman" w:cs="Times New Roman" w:hint="eastAsia"/>
          </w:rPr>
          <w:t>原</w:t>
        </w:r>
      </w:ins>
      <w:r>
        <w:rPr>
          <w:rFonts w:ascii="Times New Roman" w:hAnsi="Times New Roman" w:cs="Times New Roman"/>
        </w:rPr>
        <w:t>胶等。</w:t>
      </w:r>
      <w:r>
        <w:rPr>
          <w:rFonts w:ascii="Times New Roman" w:hAnsi="Times New Roman" w:cs="Times New Roman"/>
        </w:rPr>
        <w:t>Xiong</w:t>
      </w:r>
      <w:r>
        <w:rPr>
          <w:rFonts w:ascii="Times New Roman" w:hAnsi="Times New Roman" w:cs="Times New Roman"/>
        </w:rPr>
        <w:t>等</w:t>
      </w:r>
      <w:ins w:id="592" w:author="HZS" w:date="2019-12-25T23:13:00Z">
        <w:r>
          <w:rPr>
            <w:rFonts w:ascii="Times New Roman" w:hAnsi="Times New Roman" w:cs="Times New Roman" w:hint="eastAsia"/>
          </w:rPr>
          <w:t>人</w:t>
        </w:r>
      </w:ins>
      <w:r>
        <w:rPr>
          <w:rFonts w:ascii="Times New Roman" w:hAnsi="Times New Roman" w:cs="Times New Roman"/>
        </w:rPr>
        <w:t>研究发现</w:t>
      </w:r>
      <w:ins w:id="593" w:author="HZS" w:date="2019-12-25T23:13:00Z">
        <w:r>
          <w:rPr>
            <w:rFonts w:ascii="Times New Roman" w:hAnsi="Times New Roman" w:cs="Times New Roman" w:hint="eastAsia"/>
          </w:rPr>
          <w:t>，</w:t>
        </w:r>
      </w:ins>
      <w:r>
        <w:rPr>
          <w:rFonts w:ascii="Times New Roman" w:hAnsi="Times New Roman" w:cs="Times New Roman"/>
        </w:rPr>
        <w:t>含有藻酸盐、槐树豆胶和黄原胶的牛肉香肠相较于空白样品来说，具有更好的感官性质。</w:t>
      </w:r>
      <w:r>
        <w:rPr>
          <w:rFonts w:ascii="Times New Roman" w:hAnsi="Times New Roman" w:cs="Times New Roman"/>
        </w:rPr>
        <w:t>Michaela</w:t>
      </w:r>
      <w:r>
        <w:rPr>
          <w:rFonts w:ascii="Times New Roman" w:hAnsi="Times New Roman" w:cs="Times New Roman"/>
        </w:rPr>
        <w:t>等</w:t>
      </w:r>
      <w:ins w:id="594" w:author="HZS" w:date="2019-12-25T23:13:00Z">
        <w:r>
          <w:rPr>
            <w:rFonts w:ascii="Times New Roman" w:hAnsi="Times New Roman" w:cs="Times New Roman" w:hint="eastAsia"/>
          </w:rPr>
          <w:t>人</w:t>
        </w:r>
      </w:ins>
      <w:r>
        <w:rPr>
          <w:rFonts w:ascii="Times New Roman" w:hAnsi="Times New Roman" w:cs="Times New Roman"/>
        </w:rPr>
        <w:t>将</w:t>
      </w:r>
      <w:r>
        <w:rPr>
          <w:rFonts w:ascii="Times New Roman" w:hAnsi="Times New Roman" w:cs="Times New Roman"/>
        </w:rPr>
        <w:t>κ-</w:t>
      </w:r>
      <w:r>
        <w:rPr>
          <w:rFonts w:ascii="Times New Roman" w:hAnsi="Times New Roman" w:cs="Times New Roman"/>
        </w:rPr>
        <w:t>、</w:t>
      </w:r>
      <w:r>
        <w:rPr>
          <w:rFonts w:ascii="Times New Roman" w:hAnsi="Times New Roman" w:cs="Times New Roman"/>
        </w:rPr>
        <w:t>ι-</w:t>
      </w:r>
      <w:r>
        <w:rPr>
          <w:rFonts w:ascii="Times New Roman" w:hAnsi="Times New Roman" w:cs="Times New Roman"/>
        </w:rPr>
        <w:t>卡拉胶</w:t>
      </w:r>
      <w:del w:id="595" w:author="Administrator" w:date="2019-12-31T13:29:00Z">
        <w:r>
          <w:rPr>
            <w:rFonts w:ascii="Times New Roman" w:hAnsi="Times New Roman" w:cs="Times New Roman"/>
          </w:rPr>
          <w:delText>(</w:delText>
        </w:r>
      </w:del>
      <w:ins w:id="596" w:author="HZS" w:date="2019-12-25T23:13:00Z">
        <w:r>
          <w:rPr>
            <w:rFonts w:ascii="Times New Roman" w:hAnsi="Times New Roman" w:cs="Times New Roman" w:hint="eastAsia"/>
          </w:rPr>
          <w:t>（</w:t>
        </w:r>
      </w:ins>
      <w:ins w:id="597" w:author="HZS" w:date="2019-12-25T23:14:00Z">
        <w:r>
          <w:rPr>
            <w:rFonts w:ascii="Times New Roman" w:hAnsi="Times New Roman" w:cs="Times New Roman"/>
          </w:rPr>
          <w:t>0.0</w:t>
        </w:r>
        <w:r>
          <w:rPr>
            <w:rFonts w:ascii="Times New Roman" w:hAnsi="Times New Roman" w:cs="Times New Roman"/>
          </w:rPr>
          <w:t>5%</w:t>
        </w:r>
        <w:r>
          <w:rPr>
            <w:rFonts w:ascii="Times New Roman" w:hAnsi="Times New Roman" w:cs="Times New Roman"/>
          </w:rPr>
          <w:t>，</w:t>
        </w:r>
        <w:r>
          <w:rPr>
            <w:rFonts w:ascii="Times New Roman" w:hAnsi="Times New Roman" w:cs="Times New Roman"/>
          </w:rPr>
          <w:t>0.15%</w:t>
        </w:r>
        <w:r>
          <w:rPr>
            <w:rFonts w:ascii="Times New Roman" w:hAnsi="Times New Roman" w:cs="Times New Roman"/>
          </w:rPr>
          <w:t>，</w:t>
        </w:r>
        <w:r>
          <w:rPr>
            <w:rFonts w:ascii="Times New Roman" w:hAnsi="Times New Roman" w:cs="Times New Roman"/>
          </w:rPr>
          <w:t>0.25%</w:t>
        </w:r>
      </w:ins>
      <w:ins w:id="598" w:author="HZS" w:date="2019-12-25T23:13:00Z">
        <w:r>
          <w:rPr>
            <w:rFonts w:ascii="Times New Roman" w:hAnsi="Times New Roman" w:cs="Times New Roman" w:hint="eastAsia"/>
          </w:rPr>
          <w:t>）</w:t>
        </w:r>
      </w:ins>
      <w:del w:id="599" w:author="HZS" w:date="2019-12-25T23:13:00Z">
        <w:r>
          <w:rPr>
            <w:rFonts w:ascii="Times New Roman" w:hAnsi="Times New Roman" w:cs="Times New Roman"/>
          </w:rPr>
          <w:delText>(</w:delText>
        </w:r>
      </w:del>
      <w:del w:id="600" w:author="HZS" w:date="2019-12-25T23:14:00Z">
        <w:r>
          <w:rPr>
            <w:rFonts w:ascii="Times New Roman" w:hAnsi="Times New Roman" w:cs="Times New Roman"/>
          </w:rPr>
          <w:delText>0.05%</w:delText>
        </w:r>
        <w:r>
          <w:rPr>
            <w:rFonts w:ascii="Times New Roman" w:hAnsi="Times New Roman" w:cs="Times New Roman"/>
          </w:rPr>
          <w:delText>，</w:delText>
        </w:r>
        <w:r>
          <w:rPr>
            <w:rFonts w:ascii="Times New Roman" w:hAnsi="Times New Roman" w:cs="Times New Roman"/>
          </w:rPr>
          <w:delText>0.15%</w:delText>
        </w:r>
        <w:r>
          <w:rPr>
            <w:rFonts w:ascii="Times New Roman" w:hAnsi="Times New Roman" w:cs="Times New Roman"/>
          </w:rPr>
          <w:delText>，</w:delText>
        </w:r>
        <w:r>
          <w:rPr>
            <w:rFonts w:ascii="Times New Roman" w:hAnsi="Times New Roman" w:cs="Times New Roman"/>
          </w:rPr>
          <w:delText>0.25%)</w:delText>
        </w:r>
      </w:del>
      <w:r>
        <w:rPr>
          <w:rFonts w:ascii="Times New Roman" w:hAnsi="Times New Roman" w:cs="Times New Roman"/>
        </w:rPr>
        <w:t>分别加入再制干酪</w:t>
      </w:r>
      <w:ins w:id="601" w:author="HZS" w:date="2019-12-25T23:14:00Z">
        <w:r>
          <w:rPr>
            <w:rFonts w:ascii="Times New Roman" w:hAnsi="Times New Roman" w:cs="Times New Roman" w:hint="eastAsia"/>
          </w:rPr>
          <w:t>（</w:t>
        </w:r>
        <w:r>
          <w:rPr>
            <w:rFonts w:ascii="Times New Roman" w:hAnsi="Times New Roman" w:cs="Times New Roman"/>
          </w:rPr>
          <w:t>45%</w:t>
        </w:r>
        <w:r>
          <w:rPr>
            <w:rFonts w:ascii="Times New Roman" w:hAnsi="Times New Roman" w:cs="Times New Roman"/>
          </w:rPr>
          <w:t>，</w:t>
        </w:r>
        <w:r>
          <w:rPr>
            <w:rFonts w:ascii="Times New Roman" w:hAnsi="Times New Roman" w:cs="Times New Roman"/>
          </w:rPr>
          <w:t>50%</w:t>
        </w:r>
        <w:r>
          <w:rPr>
            <w:rFonts w:ascii="Times New Roman" w:hAnsi="Times New Roman" w:cs="Times New Roman" w:hint="eastAsia"/>
          </w:rPr>
          <w:t>）</w:t>
        </w:r>
      </w:ins>
      <w:del w:id="602" w:author="HZS" w:date="2019-12-25T23:14:00Z">
        <w:r>
          <w:rPr>
            <w:rFonts w:ascii="Times New Roman" w:hAnsi="Times New Roman" w:cs="Times New Roman"/>
          </w:rPr>
          <w:delText>C45%</w:delText>
        </w:r>
        <w:r>
          <w:rPr>
            <w:rFonts w:ascii="Times New Roman" w:hAnsi="Times New Roman" w:cs="Times New Roman"/>
          </w:rPr>
          <w:delText>，</w:delText>
        </w:r>
        <w:r>
          <w:rPr>
            <w:rFonts w:ascii="Times New Roman" w:hAnsi="Times New Roman" w:cs="Times New Roman"/>
          </w:rPr>
          <w:delText>50%)</w:delText>
        </w:r>
      </w:del>
      <w:r>
        <w:rPr>
          <w:rFonts w:ascii="Times New Roman" w:hAnsi="Times New Roman" w:cs="Times New Roman"/>
        </w:rPr>
        <w:t>中，发现相较于</w:t>
      </w:r>
      <w:r>
        <w:rPr>
          <w:rFonts w:ascii="Times New Roman" w:hAnsi="Times New Roman" w:cs="Times New Roman"/>
        </w:rPr>
        <w:t>κ-</w:t>
      </w:r>
      <w:r>
        <w:rPr>
          <w:rFonts w:ascii="Times New Roman" w:hAnsi="Times New Roman" w:cs="Times New Roman"/>
        </w:rPr>
        <w:t>卡拉胶，</w:t>
      </w:r>
      <w:r>
        <w:rPr>
          <w:rFonts w:ascii="Times New Roman" w:hAnsi="Times New Roman" w:cs="Times New Roman"/>
        </w:rPr>
        <w:t>ι-</w:t>
      </w:r>
      <w:r>
        <w:rPr>
          <w:rFonts w:ascii="Times New Roman" w:hAnsi="Times New Roman" w:cs="Times New Roman"/>
        </w:rPr>
        <w:t>卡拉胶对再制奶酪黏弹性的影响更为显著，同时能够显著降低制品的粗糙感。</w:t>
      </w:r>
      <w:r>
        <w:rPr>
          <w:rFonts w:ascii="Times New Roman" w:hAnsi="Times New Roman" w:cs="Times New Roman"/>
        </w:rPr>
        <w:t>Bigner</w:t>
      </w:r>
      <w:r>
        <w:rPr>
          <w:rFonts w:ascii="Times New Roman" w:hAnsi="Times New Roman" w:cs="Times New Roman"/>
        </w:rPr>
        <w:t>等</w:t>
      </w:r>
      <w:ins w:id="603" w:author="HZS" w:date="2019-12-25T23:17:00Z">
        <w:r>
          <w:rPr>
            <w:rFonts w:ascii="Times New Roman" w:hAnsi="Times New Roman" w:cs="Times New Roman" w:hint="eastAsia"/>
          </w:rPr>
          <w:t>人</w:t>
        </w:r>
      </w:ins>
      <w:r>
        <w:rPr>
          <w:rFonts w:ascii="Times New Roman" w:hAnsi="Times New Roman" w:cs="Times New Roman"/>
        </w:rPr>
        <w:t>将</w:t>
      </w:r>
      <w:r>
        <w:rPr>
          <w:rFonts w:ascii="Times New Roman" w:hAnsi="Times New Roman" w:cs="Times New Roman"/>
        </w:rPr>
        <w:t>0.5%</w:t>
      </w:r>
      <w:ins w:id="604" w:author="HZS" w:date="2019-12-25T23:17:00Z">
        <w:r>
          <w:rPr>
            <w:rFonts w:ascii="Times New Roman" w:hAnsi="Times New Roman" w:cs="Times New Roman"/>
          </w:rPr>
          <w:t xml:space="preserve"> </w:t>
        </w:r>
      </w:ins>
      <w:r>
        <w:rPr>
          <w:rFonts w:ascii="Times New Roman" w:hAnsi="Times New Roman" w:cs="Times New Roman"/>
        </w:rPr>
        <w:t>ι-</w:t>
      </w:r>
      <w:r>
        <w:rPr>
          <w:rFonts w:ascii="Times New Roman" w:hAnsi="Times New Roman" w:cs="Times New Roman"/>
        </w:rPr>
        <w:t>卡拉胶和</w:t>
      </w:r>
      <w:r>
        <w:rPr>
          <w:rFonts w:ascii="Times New Roman" w:hAnsi="Times New Roman" w:cs="Times New Roman"/>
        </w:rPr>
        <w:t>10%</w:t>
      </w:r>
      <w:r>
        <w:rPr>
          <w:rFonts w:ascii="Times New Roman" w:hAnsi="Times New Roman" w:cs="Times New Roman"/>
        </w:rPr>
        <w:t>水分混合添至低脂牛肉馅饼中，得到与全脂样品相似的多汁性和柔韧性。但由于添加树胶的低脂制品中含有更高的水分，使得其相较于全脂制品更容易产生腐败变质。</w:t>
      </w:r>
      <w:r>
        <w:rPr>
          <w:rFonts w:ascii="Times New Roman" w:hAnsi="Times New Roman" w:cs="Times New Roman"/>
        </w:rPr>
        <w:t>Brewer</w:t>
      </w:r>
      <w:r>
        <w:rPr>
          <w:rFonts w:ascii="Times New Roman" w:hAnsi="Times New Roman" w:cs="Times New Roman"/>
        </w:rPr>
        <w:t>等</w:t>
      </w:r>
      <w:ins w:id="605" w:author="HZS" w:date="2019-12-25T23:17:00Z">
        <w:r>
          <w:rPr>
            <w:rFonts w:ascii="Times New Roman" w:hAnsi="Times New Roman" w:cs="Times New Roman" w:hint="eastAsia"/>
          </w:rPr>
          <w:t>人</w:t>
        </w:r>
      </w:ins>
      <w:r>
        <w:rPr>
          <w:rFonts w:ascii="Times New Roman" w:hAnsi="Times New Roman" w:cs="Times New Roman"/>
        </w:rPr>
        <w:t>将卡拉胶、淀粉和磷酸盐混合添加至低脂牛肉馅饼中，大大降低了蒸煮损耗，同时对制品的感官性质有一定的促进作用。</w:t>
      </w:r>
    </w:p>
    <w:p w14:paraId="3EC1645A" w14:textId="77777777" w:rsidR="00970176" w:rsidRDefault="008D6EE0">
      <w:pPr>
        <w:pStyle w:val="6"/>
        <w:rPr>
          <w:rFonts w:ascii="Times New Roman" w:hAnsi="Times New Roman" w:cs="Times New Roman"/>
        </w:rPr>
      </w:pPr>
      <w:r>
        <w:rPr>
          <w:rFonts w:ascii="Times New Roman" w:hAnsi="Times New Roman" w:cs="Times New Roman"/>
        </w:rPr>
        <w:t>菊糖</w:t>
      </w:r>
    </w:p>
    <w:p w14:paraId="1C339B54" w14:textId="77777777" w:rsidR="00970176" w:rsidRDefault="008D6EE0">
      <w:pPr>
        <w:rPr>
          <w:del w:id="606" w:author="HZS" w:date="2019-12-25T23:19:00Z"/>
          <w:rFonts w:ascii="Times New Roman" w:hAnsi="Times New Roman" w:cs="Times New Roman"/>
        </w:rPr>
      </w:pPr>
      <w:del w:id="607" w:author="HZS" w:date="2019-12-25T23:17:00Z">
        <w:r>
          <w:rPr>
            <w:rFonts w:ascii="Times New Roman" w:hAnsi="Times New Roman" w:cs="Times New Roman"/>
          </w:rPr>
          <w:delText xml:space="preserve">    </w:delText>
        </w:r>
      </w:del>
      <w:r>
        <w:rPr>
          <w:rFonts w:ascii="Times New Roman" w:hAnsi="Times New Roman" w:cs="Times New Roman"/>
        </w:rPr>
        <w:t>菊糖在有水存在的情况下能够形成一种特殊的凝胶</w:t>
      </w:r>
      <w:ins w:id="608" w:author="HZS" w:date="2019-12-25T23:18:00Z">
        <w:r>
          <w:rPr>
            <w:rFonts w:ascii="Times New Roman" w:hAnsi="Times New Roman" w:cs="Times New Roman" w:hint="eastAsia"/>
          </w:rPr>
          <w:t>，</w:t>
        </w:r>
      </w:ins>
      <w:r>
        <w:rPr>
          <w:rFonts w:ascii="Times New Roman" w:hAnsi="Times New Roman" w:cs="Times New Roman"/>
        </w:rPr>
        <w:t>以修饰产品质构得到一种类似脂肪的口感。菊糖相较于其他纤维具有较高的水溶性</w:t>
      </w:r>
      <w:ins w:id="609" w:author="HZS" w:date="2019-12-25T23:19:00Z">
        <w:r>
          <w:rPr>
            <w:rFonts w:ascii="Times New Roman" w:hAnsi="Times New Roman" w:cs="Times New Roman" w:hint="eastAsia"/>
          </w:rPr>
          <w:t>，</w:t>
        </w:r>
      </w:ins>
      <w:r>
        <w:rPr>
          <w:rFonts w:ascii="Times New Roman" w:hAnsi="Times New Roman" w:cs="Times New Roman"/>
        </w:rPr>
        <w:t>使其应用范围变得十分广</w:t>
      </w:r>
    </w:p>
    <w:p w14:paraId="02DA95B3" w14:textId="77777777" w:rsidR="00970176" w:rsidRDefault="008D6EE0">
      <w:pPr>
        <w:rPr>
          <w:rFonts w:ascii="Times New Roman" w:hAnsi="Times New Roman" w:cs="Times New Roman"/>
        </w:rPr>
      </w:pPr>
      <w:r>
        <w:rPr>
          <w:rFonts w:ascii="Times New Roman" w:hAnsi="Times New Roman" w:cs="Times New Roman"/>
        </w:rPr>
        <w:t>泛。</w:t>
      </w:r>
      <w:r>
        <w:rPr>
          <w:rFonts w:ascii="Times New Roman" w:hAnsi="Times New Roman" w:cs="Times New Roman"/>
        </w:rPr>
        <w:t>Mendoza</w:t>
      </w:r>
      <w:r>
        <w:rPr>
          <w:rFonts w:ascii="Times New Roman" w:hAnsi="Times New Roman" w:cs="Times New Roman"/>
        </w:rPr>
        <w:t>等</w:t>
      </w:r>
      <w:ins w:id="610" w:author="HZS" w:date="2019-12-25T23:19:00Z">
        <w:r>
          <w:rPr>
            <w:rFonts w:ascii="Times New Roman" w:hAnsi="Times New Roman" w:cs="Times New Roman" w:hint="eastAsia"/>
          </w:rPr>
          <w:t>人</w:t>
        </w:r>
      </w:ins>
      <w:r>
        <w:rPr>
          <w:rFonts w:ascii="Times New Roman" w:hAnsi="Times New Roman" w:cs="Times New Roman"/>
        </w:rPr>
        <w:t>将菊糖作为脂肪替代品添至低脂发酵香肠中，结果</w:t>
      </w:r>
      <w:r>
        <w:rPr>
          <w:rFonts w:ascii="Times New Roman" w:hAnsi="Times New Roman" w:cs="Times New Roman"/>
        </w:rPr>
        <w:t>表明</w:t>
      </w:r>
      <w:ins w:id="611" w:author="HZS" w:date="2019-12-25T23:19:00Z">
        <w:r>
          <w:rPr>
            <w:rFonts w:ascii="Times New Roman" w:hAnsi="Times New Roman" w:cs="Times New Roman" w:hint="eastAsia"/>
          </w:rPr>
          <w:t>，</w:t>
        </w:r>
      </w:ins>
      <w:r>
        <w:rPr>
          <w:rFonts w:ascii="Times New Roman" w:hAnsi="Times New Roman" w:cs="Times New Roman"/>
        </w:rPr>
        <w:t>添有菊糖的香肠与高脂香肠具有极其相似的柔韧度、延展性和黏性。</w:t>
      </w:r>
      <w:r>
        <w:rPr>
          <w:rFonts w:ascii="Times New Roman" w:hAnsi="Times New Roman" w:cs="Times New Roman"/>
        </w:rPr>
        <w:t>Arango</w:t>
      </w:r>
      <w:r>
        <w:rPr>
          <w:rFonts w:ascii="Times New Roman" w:hAnsi="Times New Roman" w:cs="Times New Roman"/>
        </w:rPr>
        <w:t>等</w:t>
      </w:r>
      <w:ins w:id="612" w:author="HZS" w:date="2019-12-25T23:19:00Z">
        <w:r>
          <w:rPr>
            <w:rFonts w:ascii="Times New Roman" w:hAnsi="Times New Roman" w:cs="Times New Roman" w:hint="eastAsia"/>
          </w:rPr>
          <w:t>人</w:t>
        </w:r>
      </w:ins>
      <w:r>
        <w:rPr>
          <w:rFonts w:ascii="Times New Roman" w:hAnsi="Times New Roman" w:cs="Times New Roman"/>
        </w:rPr>
        <w:t>将菊糖作为脂肪替代品添入牛乳中，发现</w:t>
      </w:r>
      <w:r>
        <w:rPr>
          <w:rFonts w:ascii="Times New Roman" w:hAnsi="Times New Roman" w:cs="Times New Roman"/>
        </w:rPr>
        <w:t>6%</w:t>
      </w:r>
      <w:r>
        <w:rPr>
          <w:rFonts w:ascii="Times New Roman" w:hAnsi="Times New Roman" w:cs="Times New Roman"/>
        </w:rPr>
        <w:t>的添加量提高了接近</w:t>
      </w:r>
      <w:r>
        <w:rPr>
          <w:rFonts w:ascii="Times New Roman" w:hAnsi="Times New Roman" w:cs="Times New Roman"/>
        </w:rPr>
        <w:t>30%</w:t>
      </w:r>
      <w:r>
        <w:rPr>
          <w:rFonts w:ascii="Times New Roman" w:hAnsi="Times New Roman" w:cs="Times New Roman"/>
        </w:rPr>
        <w:t>的出品率。</w:t>
      </w:r>
      <w:r>
        <w:rPr>
          <w:rFonts w:ascii="Times New Roman" w:hAnsi="Times New Roman" w:cs="Times New Roman"/>
        </w:rPr>
        <w:t>Alvarez</w:t>
      </w:r>
      <w:r>
        <w:rPr>
          <w:rFonts w:ascii="Times New Roman" w:hAnsi="Times New Roman" w:cs="Times New Roman"/>
        </w:rPr>
        <w:t>等</w:t>
      </w:r>
      <w:ins w:id="613" w:author="HZS" w:date="2019-12-25T23:20:00Z">
        <w:r>
          <w:rPr>
            <w:rFonts w:ascii="Times New Roman" w:hAnsi="Times New Roman" w:cs="Times New Roman" w:hint="eastAsia"/>
          </w:rPr>
          <w:t>人</w:t>
        </w:r>
      </w:ins>
      <w:r>
        <w:rPr>
          <w:rFonts w:ascii="Times New Roman" w:hAnsi="Times New Roman" w:cs="Times New Roman"/>
        </w:rPr>
        <w:t>将菊糖添加至低脂肉糜中</w:t>
      </w:r>
      <w:del w:id="614" w:author="Administrator" w:date="2019-12-31T13:29:00Z">
        <w:r>
          <w:rPr>
            <w:rFonts w:ascii="Times New Roman" w:hAnsi="Times New Roman" w:cs="Times New Roman"/>
          </w:rPr>
          <w:delText>(</w:delText>
        </w:r>
      </w:del>
      <w:ins w:id="615" w:author="HZS" w:date="2019-12-25T23:20:00Z">
        <w:r>
          <w:rPr>
            <w:rFonts w:ascii="Times New Roman" w:hAnsi="Times New Roman" w:cs="Times New Roman" w:hint="eastAsia"/>
          </w:rPr>
          <w:t>（</w:t>
        </w:r>
        <w:r>
          <w:rPr>
            <w:rFonts w:ascii="Times New Roman" w:hAnsi="Times New Roman" w:cs="Times New Roman"/>
          </w:rPr>
          <w:t>5%</w:t>
        </w:r>
        <w:r>
          <w:rPr>
            <w:rFonts w:ascii="Times New Roman" w:hAnsi="Times New Roman" w:cs="Times New Roman"/>
          </w:rPr>
          <w:t>脂肪含量</w:t>
        </w:r>
        <w:r>
          <w:rPr>
            <w:rFonts w:ascii="Times New Roman" w:hAnsi="Times New Roman" w:cs="Times New Roman" w:hint="eastAsia"/>
          </w:rPr>
          <w:t>）</w:t>
        </w:r>
      </w:ins>
      <w:del w:id="616" w:author="HZS" w:date="2019-12-25T23:20:00Z">
        <w:r>
          <w:rPr>
            <w:rFonts w:ascii="Times New Roman" w:hAnsi="Times New Roman" w:cs="Times New Roman"/>
          </w:rPr>
          <w:delText>(5%</w:delText>
        </w:r>
        <w:r>
          <w:rPr>
            <w:rFonts w:ascii="Times New Roman" w:hAnsi="Times New Roman" w:cs="Times New Roman"/>
          </w:rPr>
          <w:delText>脂肪含量</w:delText>
        </w:r>
        <w:r>
          <w:rPr>
            <w:rFonts w:ascii="Times New Roman" w:hAnsi="Times New Roman" w:cs="Times New Roman"/>
          </w:rPr>
          <w:delText>)</w:delText>
        </w:r>
      </w:del>
      <w:r>
        <w:rPr>
          <w:rFonts w:ascii="Times New Roman" w:hAnsi="Times New Roman" w:cs="Times New Roman"/>
        </w:rPr>
        <w:t>，研究结果表明</w:t>
      </w:r>
      <w:ins w:id="617" w:author="HZS" w:date="2019-12-25T23:20:00Z">
        <w:r>
          <w:rPr>
            <w:rFonts w:ascii="Times New Roman" w:hAnsi="Times New Roman" w:cs="Times New Roman" w:hint="eastAsia"/>
          </w:rPr>
          <w:t>，</w:t>
        </w:r>
      </w:ins>
      <w:r>
        <w:rPr>
          <w:rFonts w:ascii="Times New Roman" w:hAnsi="Times New Roman" w:cs="Times New Roman"/>
        </w:rPr>
        <w:t>添加有菊糖的处理组能够显著消除由于脂肪含量降低对制品的质构所产生的负面影响。</w:t>
      </w:r>
      <w:r>
        <w:rPr>
          <w:rFonts w:ascii="Times New Roman" w:hAnsi="Times New Roman" w:cs="Times New Roman"/>
        </w:rPr>
        <w:t>Tomaschunas</w:t>
      </w:r>
      <w:r>
        <w:rPr>
          <w:rFonts w:ascii="Times New Roman" w:hAnsi="Times New Roman" w:cs="Times New Roman"/>
        </w:rPr>
        <w:t>等</w:t>
      </w:r>
      <w:ins w:id="618" w:author="HZS" w:date="2019-12-25T23:20:00Z">
        <w:r>
          <w:rPr>
            <w:rFonts w:ascii="Times New Roman" w:hAnsi="Times New Roman" w:cs="Times New Roman" w:hint="eastAsia"/>
          </w:rPr>
          <w:t>人</w:t>
        </w:r>
      </w:ins>
      <w:r>
        <w:rPr>
          <w:rFonts w:ascii="Times New Roman" w:hAnsi="Times New Roman" w:cs="Times New Roman"/>
        </w:rPr>
        <w:t>将菊糖、柑橘纤维和部分大米淀粉的复合物作为脂肪替代品添加至低脂香肠中，研究发现添加脂肪替代品的低脂香肠油腻感明显降低，但是其质构和总体可接受性得到了显著提高，而且被消费者广泛接受。</w:t>
      </w:r>
      <w:r>
        <w:rPr>
          <w:rFonts w:ascii="Times New Roman" w:hAnsi="Times New Roman" w:cs="Times New Roman"/>
        </w:rPr>
        <w:t>Tarrega</w:t>
      </w:r>
      <w:r>
        <w:rPr>
          <w:rFonts w:ascii="Times New Roman" w:hAnsi="Times New Roman" w:cs="Times New Roman"/>
        </w:rPr>
        <w:t>等</w:t>
      </w:r>
      <w:ins w:id="619" w:author="HZS" w:date="2019-12-25T23:20:00Z">
        <w:r>
          <w:rPr>
            <w:rFonts w:ascii="Times New Roman" w:hAnsi="Times New Roman" w:cs="Times New Roman" w:hint="eastAsia"/>
          </w:rPr>
          <w:t>人</w:t>
        </w:r>
      </w:ins>
      <w:r>
        <w:rPr>
          <w:rFonts w:ascii="Times New Roman" w:hAnsi="Times New Roman" w:cs="Times New Roman"/>
        </w:rPr>
        <w:t>将长链菊糖</w:t>
      </w:r>
      <w:del w:id="620" w:author="HZS" w:date="2019-12-25T23:21:00Z">
        <w:r>
          <w:rPr>
            <w:rFonts w:ascii="Times New Roman" w:hAnsi="Times New Roman" w:cs="Times New Roman"/>
          </w:rPr>
          <w:delText>(TEX)</w:delText>
        </w:r>
      </w:del>
      <w:r>
        <w:rPr>
          <w:rFonts w:ascii="Times New Roman" w:hAnsi="Times New Roman" w:cs="Times New Roman"/>
        </w:rPr>
        <w:t>和短链菊糖</w:t>
      </w:r>
      <w:del w:id="621" w:author="HZS" w:date="2019-12-25T23:21:00Z">
        <w:r>
          <w:rPr>
            <w:rFonts w:ascii="Times New Roman" w:hAnsi="Times New Roman" w:cs="Times New Roman"/>
          </w:rPr>
          <w:delText>(CLR)</w:delText>
        </w:r>
      </w:del>
      <w:r>
        <w:rPr>
          <w:rFonts w:ascii="Times New Roman" w:hAnsi="Times New Roman" w:cs="Times New Roman"/>
        </w:rPr>
        <w:t>以不同比例</w:t>
      </w:r>
      <w:ins w:id="622" w:author="HZS" w:date="2019-12-25T23:21:00Z">
        <w:r>
          <w:rPr>
            <w:rFonts w:ascii="Times New Roman" w:hAnsi="Times New Roman" w:cs="Times New Roman" w:hint="eastAsia"/>
          </w:rPr>
          <w:t>（</w:t>
        </w:r>
        <w:r>
          <w:rPr>
            <w:rFonts w:ascii="Times New Roman" w:hAnsi="Times New Roman" w:cs="Times New Roman"/>
          </w:rPr>
          <w:t>25</w:t>
        </w:r>
        <w:r>
          <w:rPr>
            <w:rFonts w:ascii="Times New Roman" w:hAnsi="Times New Roman" w:cs="Times New Roman" w:hint="eastAsia"/>
          </w:rPr>
          <w:t>：</w:t>
        </w:r>
        <w:r>
          <w:rPr>
            <w:rFonts w:ascii="Times New Roman" w:hAnsi="Times New Roman" w:cs="Times New Roman"/>
          </w:rPr>
          <w:t>75</w:t>
        </w:r>
        <w:r>
          <w:rPr>
            <w:rFonts w:ascii="Times New Roman" w:hAnsi="Times New Roman" w:cs="Times New Roman" w:hint="eastAsia"/>
          </w:rPr>
          <w:t>，</w:t>
        </w:r>
        <w:r>
          <w:rPr>
            <w:rFonts w:ascii="Times New Roman" w:hAnsi="Times New Roman" w:cs="Times New Roman"/>
          </w:rPr>
          <w:t>50</w:t>
        </w:r>
        <w:r>
          <w:rPr>
            <w:rFonts w:ascii="Times New Roman" w:hAnsi="Times New Roman" w:cs="Times New Roman" w:hint="eastAsia"/>
          </w:rPr>
          <w:t>：</w:t>
        </w:r>
        <w:r>
          <w:rPr>
            <w:rFonts w:ascii="Times New Roman" w:hAnsi="Times New Roman" w:cs="Times New Roman"/>
          </w:rPr>
          <w:t>50</w:t>
        </w:r>
      </w:ins>
      <w:ins w:id="623" w:author="HZS" w:date="2019-12-25T23:22:00Z">
        <w:r>
          <w:rPr>
            <w:rFonts w:ascii="Times New Roman" w:hAnsi="Times New Roman" w:cs="Times New Roman" w:hint="eastAsia"/>
          </w:rPr>
          <w:t>，</w:t>
        </w:r>
      </w:ins>
      <w:ins w:id="624" w:author="HZS" w:date="2019-12-25T23:21:00Z">
        <w:r>
          <w:rPr>
            <w:rFonts w:ascii="Times New Roman" w:hAnsi="Times New Roman" w:cs="Times New Roman"/>
          </w:rPr>
          <w:t>75</w:t>
        </w:r>
      </w:ins>
      <w:ins w:id="625" w:author="HZS" w:date="2019-12-25T23:22:00Z">
        <w:r>
          <w:rPr>
            <w:rFonts w:ascii="Times New Roman" w:hAnsi="Times New Roman" w:cs="Times New Roman" w:hint="eastAsia"/>
          </w:rPr>
          <w:t>：</w:t>
        </w:r>
      </w:ins>
      <w:ins w:id="626" w:author="HZS" w:date="2019-12-25T23:21:00Z">
        <w:r>
          <w:rPr>
            <w:rFonts w:ascii="Times New Roman" w:hAnsi="Times New Roman" w:cs="Times New Roman"/>
          </w:rPr>
          <w:t>25</w:t>
        </w:r>
        <w:r>
          <w:rPr>
            <w:rFonts w:ascii="Times New Roman" w:hAnsi="Times New Roman" w:cs="Times New Roman" w:hint="eastAsia"/>
          </w:rPr>
          <w:t>）</w:t>
        </w:r>
      </w:ins>
      <w:del w:id="627" w:author="HZS" w:date="2019-12-25T23:21:00Z">
        <w:r>
          <w:rPr>
            <w:rFonts w:ascii="Times New Roman" w:hAnsi="Times New Roman" w:cs="Times New Roman"/>
          </w:rPr>
          <w:delText>(25:75,50:50,75:25</w:delText>
        </w:r>
      </w:del>
      <w:del w:id="628" w:author="HZS" w:date="2019-12-25T23:22:00Z">
        <w:r>
          <w:rPr>
            <w:rFonts w:ascii="Times New Roman" w:hAnsi="Times New Roman" w:cs="Times New Roman"/>
          </w:rPr>
          <w:delText>)</w:delText>
        </w:r>
      </w:del>
      <w:r>
        <w:rPr>
          <w:rFonts w:ascii="Times New Roman" w:hAnsi="Times New Roman" w:cs="Times New Roman"/>
        </w:rPr>
        <w:t>混合添至低脂奶油中，结果发现</w:t>
      </w:r>
      <w:ins w:id="629" w:author="HZS" w:date="2019-12-25T23:21:00Z">
        <w:r>
          <w:rPr>
            <w:rFonts w:ascii="Times New Roman" w:hAnsi="Times New Roman" w:cs="Times New Roman"/>
          </w:rPr>
          <w:t>长链菊糖</w:t>
        </w:r>
      </w:ins>
      <w:del w:id="630" w:author="HZS" w:date="2019-12-25T23:21:00Z">
        <w:r>
          <w:rPr>
            <w:rFonts w:ascii="Times New Roman" w:hAnsi="Times New Roman" w:cs="Times New Roman"/>
          </w:rPr>
          <w:delText>TEX</w:delText>
        </w:r>
      </w:del>
      <w:del w:id="631" w:author="Administrator" w:date="2019-12-31T13:29:00Z">
        <w:r>
          <w:rPr>
            <w:rFonts w:ascii="Times New Roman" w:hAnsi="Times New Roman" w:cs="Times New Roman"/>
          </w:rPr>
          <w:delText>:</w:delText>
        </w:r>
      </w:del>
      <w:ins w:id="632" w:author="HZS" w:date="2019-12-25T23:23:00Z">
        <w:r>
          <w:rPr>
            <w:rFonts w:ascii="Times New Roman" w:hAnsi="Times New Roman" w:cs="Times New Roman" w:hint="eastAsia"/>
          </w:rPr>
          <w:t>：</w:t>
        </w:r>
      </w:ins>
      <w:del w:id="633" w:author="HZS" w:date="2019-12-25T23:21:00Z">
        <w:r>
          <w:rPr>
            <w:rFonts w:ascii="Times New Roman" w:hAnsi="Times New Roman" w:cs="Times New Roman"/>
          </w:rPr>
          <w:delText>:</w:delText>
        </w:r>
      </w:del>
      <w:ins w:id="634" w:author="HZS" w:date="2019-12-25T23:21:00Z">
        <w:r>
          <w:rPr>
            <w:rFonts w:ascii="Times New Roman" w:hAnsi="Times New Roman" w:cs="Times New Roman"/>
          </w:rPr>
          <w:t>短链菊糖</w:t>
        </w:r>
      </w:ins>
      <w:del w:id="635" w:author="HZS" w:date="2019-12-25T23:21:00Z">
        <w:r>
          <w:rPr>
            <w:rFonts w:ascii="Times New Roman" w:hAnsi="Times New Roman" w:cs="Times New Roman"/>
          </w:rPr>
          <w:delText>CLR</w:delText>
        </w:r>
      </w:del>
      <w:r>
        <w:rPr>
          <w:rFonts w:ascii="Times New Roman" w:hAnsi="Times New Roman" w:cs="Times New Roman"/>
        </w:rPr>
        <w:t>以</w:t>
      </w:r>
      <w:r>
        <w:rPr>
          <w:rFonts w:ascii="Times New Roman" w:hAnsi="Times New Roman" w:cs="Times New Roman"/>
        </w:rPr>
        <w:t>50</w:t>
      </w:r>
      <w:del w:id="636" w:author="HZS" w:date="2019-12-25T23:21:00Z">
        <w:r>
          <w:rPr>
            <w:rFonts w:ascii="Times New Roman" w:hAnsi="Times New Roman" w:cs="Times New Roman"/>
          </w:rPr>
          <w:delText>:</w:delText>
        </w:r>
      </w:del>
      <w:ins w:id="637" w:author="HZS" w:date="2019-12-25T23:21:00Z">
        <w:r>
          <w:rPr>
            <w:rFonts w:ascii="Times New Roman" w:hAnsi="Times New Roman" w:cs="Times New Roman" w:hint="eastAsia"/>
          </w:rPr>
          <w:t>：</w:t>
        </w:r>
      </w:ins>
      <w:r>
        <w:rPr>
          <w:rFonts w:ascii="Times New Roman" w:hAnsi="Times New Roman" w:cs="Times New Roman"/>
        </w:rPr>
        <w:t>50</w:t>
      </w:r>
      <w:r>
        <w:rPr>
          <w:rFonts w:ascii="Times New Roman" w:hAnsi="Times New Roman" w:cs="Times New Roman"/>
        </w:rPr>
        <w:t>比例添加时</w:t>
      </w:r>
      <w:ins w:id="638" w:author="HZS" w:date="2019-12-25T23:23:00Z">
        <w:r>
          <w:rPr>
            <w:rFonts w:ascii="Times New Roman" w:hAnsi="Times New Roman" w:cs="Times New Roman" w:hint="eastAsia"/>
          </w:rPr>
          <w:t>，</w:t>
        </w:r>
      </w:ins>
      <w:r>
        <w:rPr>
          <w:rFonts w:ascii="Times New Roman" w:hAnsi="Times New Roman" w:cs="Times New Roman"/>
        </w:rPr>
        <w:t>能够得到和全脂样品相似的浓稠状态，并且在此基础上添加</w:t>
      </w:r>
      <w:r>
        <w:rPr>
          <w:rFonts w:ascii="Times New Roman" w:hAnsi="Times New Roman" w:cs="Times New Roman"/>
        </w:rPr>
        <w:t>λ-</w:t>
      </w:r>
      <w:r>
        <w:rPr>
          <w:rFonts w:ascii="Times New Roman" w:hAnsi="Times New Roman" w:cs="Times New Roman"/>
        </w:rPr>
        <w:t>卡拉胶复配后，能够得到</w:t>
      </w:r>
      <w:del w:id="639" w:author="HZS" w:date="2019-12-25T23:23:00Z">
        <w:r>
          <w:rPr>
            <w:rFonts w:ascii="Times New Roman" w:hAnsi="Times New Roman" w:cs="Times New Roman"/>
          </w:rPr>
          <w:delText>较于</w:delText>
        </w:r>
      </w:del>
      <w:ins w:id="640" w:author="HZS" w:date="2019-12-25T23:23:00Z">
        <w:r>
          <w:rPr>
            <w:rFonts w:ascii="Times New Roman" w:hAnsi="Times New Roman" w:cs="Times New Roman" w:hint="eastAsia"/>
          </w:rPr>
          <w:t>比</w:t>
        </w:r>
      </w:ins>
      <w:r>
        <w:rPr>
          <w:rFonts w:ascii="Times New Roman" w:hAnsi="Times New Roman" w:cs="Times New Roman"/>
        </w:rPr>
        <w:t>全脂奶油更为浓稠的产品。</w:t>
      </w:r>
    </w:p>
    <w:p w14:paraId="16AD9FA3" w14:textId="77777777" w:rsidR="00970176" w:rsidRDefault="008D6EE0">
      <w:pPr>
        <w:pStyle w:val="6"/>
        <w:rPr>
          <w:rFonts w:ascii="Times New Roman" w:hAnsi="Times New Roman" w:cs="Times New Roman"/>
        </w:rPr>
      </w:pPr>
      <w:r>
        <w:rPr>
          <w:rFonts w:ascii="Times New Roman" w:hAnsi="Times New Roman" w:cs="Times New Roman"/>
        </w:rPr>
        <w:lastRenderedPageBreak/>
        <w:t>果胶</w:t>
      </w:r>
    </w:p>
    <w:p w14:paraId="1DD1FF1E" w14:textId="77777777" w:rsidR="00970176" w:rsidRDefault="008D6EE0">
      <w:pPr>
        <w:rPr>
          <w:rFonts w:ascii="Times New Roman" w:hAnsi="Times New Roman" w:cs="Times New Roman"/>
        </w:rPr>
      </w:pPr>
      <w:del w:id="641" w:author="HZS" w:date="2019-12-25T23:23:00Z">
        <w:r>
          <w:rPr>
            <w:rFonts w:ascii="Times New Roman" w:hAnsi="Times New Roman" w:cs="Times New Roman"/>
          </w:rPr>
          <w:delText xml:space="preserve">    </w:delText>
        </w:r>
      </w:del>
      <w:r>
        <w:rPr>
          <w:rFonts w:ascii="Times New Roman" w:hAnsi="Times New Roman" w:cs="Times New Roman"/>
        </w:rPr>
        <w:t>果胶的强凝胶特性和增稠特性使得</w:t>
      </w:r>
      <w:ins w:id="642" w:author="HZS" w:date="2019-12-25T23:24:00Z">
        <w:r>
          <w:rPr>
            <w:rFonts w:ascii="Times New Roman" w:hAnsi="Times New Roman" w:cs="Times New Roman" w:hint="eastAsia"/>
          </w:rPr>
          <w:t>其</w:t>
        </w:r>
      </w:ins>
      <w:r>
        <w:rPr>
          <w:rFonts w:ascii="Times New Roman" w:hAnsi="Times New Roman" w:cs="Times New Roman"/>
        </w:rPr>
        <w:t>在食品生产中</w:t>
      </w:r>
      <w:ins w:id="643" w:author="HZS" w:date="2019-12-25T23:24:00Z">
        <w:r>
          <w:rPr>
            <w:rFonts w:ascii="Times New Roman" w:hAnsi="Times New Roman" w:cs="Times New Roman" w:hint="eastAsia"/>
          </w:rPr>
          <w:t>能</w:t>
        </w:r>
      </w:ins>
      <w:r>
        <w:rPr>
          <w:rFonts w:ascii="Times New Roman" w:hAnsi="Times New Roman" w:cs="Times New Roman"/>
        </w:rPr>
        <w:t>显著提高制品的品质。人们通过对果胶进行</w:t>
      </w:r>
      <w:del w:id="644" w:author="HZS" w:date="2019-12-25T23:25:00Z">
        <w:r>
          <w:rPr>
            <w:rFonts w:ascii="Times New Roman" w:hAnsi="Times New Roman" w:cs="Times New Roman"/>
          </w:rPr>
          <w:delText>理化</w:delText>
        </w:r>
      </w:del>
      <w:r>
        <w:rPr>
          <w:rFonts w:ascii="Times New Roman" w:hAnsi="Times New Roman" w:cs="Times New Roman"/>
        </w:rPr>
        <w:t>处理或添加复合物</w:t>
      </w:r>
      <w:ins w:id="645" w:author="HZS" w:date="2019-12-25T23:26:00Z">
        <w:r>
          <w:rPr>
            <w:rFonts w:ascii="Times New Roman" w:hAnsi="Times New Roman" w:cs="Times New Roman" w:hint="eastAsia"/>
          </w:rPr>
          <w:t>，</w:t>
        </w:r>
      </w:ins>
      <w:del w:id="646" w:author="HZS" w:date="2019-12-25T23:26:00Z">
        <w:r>
          <w:rPr>
            <w:rFonts w:ascii="Times New Roman" w:hAnsi="Times New Roman" w:cs="Times New Roman"/>
          </w:rPr>
          <w:delText>以</w:delText>
        </w:r>
      </w:del>
      <w:r>
        <w:rPr>
          <w:rFonts w:ascii="Times New Roman" w:hAnsi="Times New Roman" w:cs="Times New Roman"/>
        </w:rPr>
        <w:t>使其更适于做为脂肪替代品。</w:t>
      </w:r>
      <w:r>
        <w:rPr>
          <w:rFonts w:ascii="Times New Roman" w:hAnsi="Times New Roman" w:cs="Times New Roman"/>
        </w:rPr>
        <w:t>Bockki</w:t>
      </w:r>
      <w:r>
        <w:rPr>
          <w:rFonts w:ascii="Times New Roman" w:hAnsi="Times New Roman" w:cs="Times New Roman"/>
        </w:rPr>
        <w:t>等</w:t>
      </w:r>
      <w:ins w:id="647" w:author="HZS" w:date="2019-12-25T23:26:00Z">
        <w:r>
          <w:rPr>
            <w:rFonts w:ascii="Times New Roman" w:hAnsi="Times New Roman" w:cs="Times New Roman" w:hint="eastAsia"/>
          </w:rPr>
          <w:t>人</w:t>
        </w:r>
      </w:ins>
      <w:r>
        <w:rPr>
          <w:rFonts w:ascii="Times New Roman" w:hAnsi="Times New Roman" w:cs="Times New Roman"/>
        </w:rPr>
        <w:t>将苹果渣中提取出的富含果胶的副产物添至曲奇中</w:t>
      </w:r>
      <w:ins w:id="648" w:author="HZS" w:date="2019-12-25T23:26:00Z">
        <w:r>
          <w:rPr>
            <w:rFonts w:ascii="Times New Roman" w:hAnsi="Times New Roman" w:cs="Times New Roman" w:hint="eastAsia"/>
          </w:rPr>
          <w:t>，</w:t>
        </w:r>
      </w:ins>
      <w:r>
        <w:rPr>
          <w:rFonts w:ascii="Times New Roman" w:hAnsi="Times New Roman" w:cs="Times New Roman"/>
        </w:rPr>
        <w:t>替代</w:t>
      </w:r>
      <w:r>
        <w:rPr>
          <w:rFonts w:ascii="Times New Roman" w:hAnsi="Times New Roman" w:cs="Times New Roman"/>
        </w:rPr>
        <w:t>30%</w:t>
      </w:r>
      <w:r>
        <w:rPr>
          <w:rFonts w:ascii="Times New Roman" w:hAnsi="Times New Roman" w:cs="Times New Roman"/>
        </w:rPr>
        <w:t>的起酥油，提高了产品的持水量、柔软度和表面亮度。刘贺</w:t>
      </w:r>
      <w:ins w:id="649" w:author="HZS" w:date="2019-12-25T23:26:00Z">
        <w:r>
          <w:rPr>
            <w:rFonts w:ascii="Times New Roman" w:hAnsi="Times New Roman" w:cs="Times New Roman" w:hint="eastAsia"/>
          </w:rPr>
          <w:t>等人</w:t>
        </w:r>
      </w:ins>
      <w:r>
        <w:rPr>
          <w:rFonts w:ascii="Times New Roman" w:hAnsi="Times New Roman" w:cs="Times New Roman"/>
        </w:rPr>
        <w:t>对混合果胶</w:t>
      </w:r>
      <w:ins w:id="650" w:author="HZS" w:date="2019-12-25T23:27:00Z">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rPr>
          <w:t>高酯果胶、</w:t>
        </w:r>
        <w:r>
          <w:rPr>
            <w:rFonts w:ascii="Times New Roman" w:hAnsi="Times New Roman" w:cs="Times New Roman"/>
          </w:rPr>
          <w:t>1.5%</w:t>
        </w:r>
        <w:r>
          <w:rPr>
            <w:rFonts w:ascii="Times New Roman" w:hAnsi="Times New Roman" w:cs="Times New Roman"/>
          </w:rPr>
          <w:t>低酯果胶</w:t>
        </w:r>
        <w:r>
          <w:rPr>
            <w:rFonts w:ascii="Times New Roman" w:hAnsi="Times New Roman" w:cs="Times New Roman" w:hint="eastAsia"/>
          </w:rPr>
          <w:t>）</w:t>
        </w:r>
      </w:ins>
      <w:del w:id="651" w:author="HZS" w:date="2019-12-25T23:27:00Z">
        <w:r>
          <w:rPr>
            <w:rFonts w:ascii="Times New Roman" w:hAnsi="Times New Roman" w:cs="Times New Roman"/>
          </w:rPr>
          <w:delText>(0.5%</w:delText>
        </w:r>
        <w:r>
          <w:rPr>
            <w:rFonts w:ascii="Times New Roman" w:hAnsi="Times New Roman" w:cs="Times New Roman"/>
          </w:rPr>
          <w:delText>高酯果胶、</w:delText>
        </w:r>
        <w:r>
          <w:rPr>
            <w:rFonts w:ascii="Times New Roman" w:hAnsi="Times New Roman" w:cs="Times New Roman"/>
          </w:rPr>
          <w:delText>1.5%</w:delText>
        </w:r>
        <w:r>
          <w:rPr>
            <w:rFonts w:ascii="Times New Roman" w:hAnsi="Times New Roman" w:cs="Times New Roman"/>
          </w:rPr>
          <w:delText>低酯果胶</w:delText>
        </w:r>
        <w:r>
          <w:rPr>
            <w:rFonts w:ascii="Times New Roman" w:hAnsi="Times New Roman" w:cs="Times New Roman"/>
          </w:rPr>
          <w:delText>)</w:delText>
        </w:r>
      </w:del>
      <w:r>
        <w:rPr>
          <w:rFonts w:ascii="Times New Roman" w:hAnsi="Times New Roman" w:cs="Times New Roman"/>
        </w:rPr>
        <w:t>进行微粒化处理，并添加</w:t>
      </w:r>
      <w:ins w:id="652" w:author="HZS" w:date="2019-12-25T23:31:00Z">
        <w:r>
          <w:rPr>
            <w:rFonts w:ascii="Times New Roman" w:hAnsi="Times New Roman" w:cs="Times New Roman" w:hint="eastAsia"/>
          </w:rPr>
          <w:t>羧甲基纤维素</w:t>
        </w:r>
      </w:ins>
      <w:del w:id="653" w:author="HZS" w:date="2019-12-25T23:31:00Z">
        <w:r>
          <w:rPr>
            <w:rFonts w:ascii="Times New Roman" w:hAnsi="Times New Roman" w:cs="Times New Roman"/>
          </w:rPr>
          <w:delText>CMC</w:delText>
        </w:r>
      </w:del>
      <w:r>
        <w:rPr>
          <w:rFonts w:ascii="Times New Roman" w:hAnsi="Times New Roman" w:cs="Times New Roman"/>
        </w:rPr>
        <w:t>作为惰性外相制成脂肪替代品</w:t>
      </w:r>
      <w:r>
        <w:rPr>
          <w:rFonts w:ascii="Times New Roman" w:hAnsi="Times New Roman" w:cs="Times New Roman"/>
        </w:rPr>
        <w:t>PFM</w:t>
      </w:r>
      <w:r>
        <w:rPr>
          <w:rFonts w:ascii="Times New Roman" w:hAnsi="Times New Roman" w:cs="Times New Roman"/>
        </w:rPr>
        <w:t>，将</w:t>
      </w:r>
      <w:r>
        <w:rPr>
          <w:rFonts w:ascii="Times New Roman" w:hAnsi="Times New Roman" w:cs="Times New Roman"/>
        </w:rPr>
        <w:t>PFM</w:t>
      </w:r>
      <w:r>
        <w:rPr>
          <w:rFonts w:ascii="Times New Roman" w:hAnsi="Times New Roman" w:cs="Times New Roman"/>
        </w:rPr>
        <w:t>添入低脂蛋黄酱、低脂干酪以及蛋糕中，研究发</w:t>
      </w:r>
      <w:r>
        <w:rPr>
          <w:rFonts w:ascii="Times New Roman" w:hAnsi="Times New Roman" w:cs="Times New Roman"/>
        </w:rPr>
        <w:t>现</w:t>
      </w:r>
      <w:r>
        <w:rPr>
          <w:rFonts w:ascii="Times New Roman" w:hAnsi="Times New Roman" w:cs="Times New Roman"/>
        </w:rPr>
        <w:t>PFM</w:t>
      </w:r>
      <w:r>
        <w:rPr>
          <w:rFonts w:ascii="Times New Roman" w:hAnsi="Times New Roman" w:cs="Times New Roman"/>
        </w:rPr>
        <w:t>能够成功替代各种食品中的脂肪，同时制得的产品具有良好的可接受性。</w:t>
      </w:r>
    </w:p>
    <w:p w14:paraId="1C34F6A5" w14:textId="77777777" w:rsidR="00970176" w:rsidRDefault="008D6EE0">
      <w:pPr>
        <w:pStyle w:val="5"/>
        <w:rPr>
          <w:rFonts w:ascii="Times New Roman" w:hAnsi="Times New Roman" w:cs="Times New Roman"/>
        </w:rPr>
      </w:pPr>
      <w:r>
        <w:rPr>
          <w:rFonts w:ascii="Times New Roman" w:hAnsi="Times New Roman" w:cs="Times New Roman"/>
        </w:rPr>
        <w:t>(3)</w:t>
      </w:r>
      <w:r>
        <w:rPr>
          <w:rFonts w:ascii="Times New Roman" w:hAnsi="Times New Roman" w:cs="Times New Roman"/>
        </w:rPr>
        <w:t>、脂肪基质低脂食品的开发现状</w:t>
      </w:r>
    </w:p>
    <w:p w14:paraId="36E6DC21" w14:textId="77777777" w:rsidR="00970176" w:rsidRDefault="008D6EE0">
      <w:pPr>
        <w:ind w:firstLine="420"/>
        <w:rPr>
          <w:rFonts w:ascii="Times New Roman" w:hAnsi="Times New Roman" w:cs="Times New Roman"/>
        </w:rPr>
      </w:pPr>
      <w:r>
        <w:rPr>
          <w:rFonts w:ascii="Times New Roman" w:hAnsi="Times New Roman" w:cs="Times New Roman"/>
        </w:rPr>
        <w:t>脂肪基质脂肪替代品即脂肪类似物，在提供低热量的条件下</w:t>
      </w:r>
      <w:ins w:id="654" w:author="HZS" w:date="2019-12-25T23:34:00Z">
        <w:r>
          <w:rPr>
            <w:rFonts w:ascii="Times New Roman" w:hAnsi="Times New Roman" w:cs="Times New Roman" w:hint="eastAsia"/>
          </w:rPr>
          <w:t>，</w:t>
        </w:r>
      </w:ins>
      <w:r>
        <w:rPr>
          <w:rFonts w:ascii="Times New Roman" w:hAnsi="Times New Roman" w:cs="Times New Roman"/>
        </w:rPr>
        <w:t>表现出脂肪的功能特性和加工特性。在实际生产中，可以将各种植物或者动物油脂与乳化剂经过预乳化作用，来制备脂肪基质脂肪替代品。其中利用的油脂主要包括</w:t>
      </w:r>
      <w:ins w:id="655" w:author="HZS" w:date="2019-12-25T23:35:00Z">
        <w:r>
          <w:rPr>
            <w:rFonts w:ascii="Times New Roman" w:hAnsi="Times New Roman" w:cs="Times New Roman" w:hint="eastAsia"/>
          </w:rPr>
          <w:t>：</w:t>
        </w:r>
      </w:ins>
      <w:del w:id="656" w:author="HZS" w:date="2019-12-25T23:35:00Z">
        <w:r>
          <w:rPr>
            <w:rFonts w:ascii="Times New Roman" w:hAnsi="Times New Roman" w:cs="Times New Roman"/>
          </w:rPr>
          <w:delText>:</w:delText>
        </w:r>
      </w:del>
      <w:r>
        <w:rPr>
          <w:rFonts w:ascii="Times New Roman" w:hAnsi="Times New Roman" w:cs="Times New Roman"/>
        </w:rPr>
        <w:t>菜籽油、亚麻籽油、橄榄油、葵花油、大豆油、鱼油等，而常用的乳化剂主要包括</w:t>
      </w:r>
      <w:ins w:id="657" w:author="HZS" w:date="2019-12-25T23:35:00Z">
        <w:r>
          <w:rPr>
            <w:rFonts w:ascii="Times New Roman" w:hAnsi="Times New Roman" w:cs="Times New Roman" w:hint="eastAsia"/>
          </w:rPr>
          <w:t>：</w:t>
        </w:r>
      </w:ins>
      <w:del w:id="658" w:author="HZS" w:date="2019-12-25T23:35:00Z">
        <w:r>
          <w:rPr>
            <w:rFonts w:ascii="Times New Roman" w:hAnsi="Times New Roman" w:cs="Times New Roman"/>
          </w:rPr>
          <w:delText>:</w:delText>
        </w:r>
      </w:del>
      <w:r>
        <w:rPr>
          <w:rFonts w:ascii="Times New Roman" w:hAnsi="Times New Roman" w:cs="Times New Roman"/>
        </w:rPr>
        <w:t>大豆蛋白、乳清蛋白、酪蛋白酸钠、蛋黄粉、豌豆蛋白、羽扁豆蛋白等。</w:t>
      </w:r>
    </w:p>
    <w:p w14:paraId="51979CB4" w14:textId="77777777" w:rsidR="00970176" w:rsidRDefault="008D6EE0">
      <w:pPr>
        <w:ind w:firstLine="420"/>
        <w:rPr>
          <w:rFonts w:ascii="Times New Roman" w:hAnsi="Times New Roman" w:cs="Times New Roman"/>
        </w:rPr>
      </w:pPr>
      <w:r>
        <w:rPr>
          <w:rFonts w:ascii="Times New Roman" w:hAnsi="Times New Roman" w:cs="Times New Roman"/>
        </w:rPr>
        <w:t>Youssef</w:t>
      </w:r>
      <w:r>
        <w:rPr>
          <w:rFonts w:ascii="Times New Roman" w:hAnsi="Times New Roman" w:cs="Times New Roman"/>
        </w:rPr>
        <w:t>等</w:t>
      </w:r>
      <w:ins w:id="659" w:author="HZS" w:date="2019-12-25T23:35:00Z">
        <w:r>
          <w:rPr>
            <w:rFonts w:ascii="Times New Roman" w:hAnsi="Times New Roman" w:cs="Times New Roman" w:hint="eastAsia"/>
          </w:rPr>
          <w:t>人</w:t>
        </w:r>
      </w:ins>
      <w:r>
        <w:rPr>
          <w:rFonts w:ascii="Times New Roman" w:hAnsi="Times New Roman" w:cs="Times New Roman"/>
        </w:rPr>
        <w:t>将经过蛋白质</w:t>
      </w:r>
      <w:ins w:id="660" w:author="HZS" w:date="2019-12-25T23:35:00Z">
        <w:r>
          <w:rPr>
            <w:rFonts w:ascii="Times New Roman" w:hAnsi="Times New Roman" w:cs="Times New Roman" w:hint="eastAsia"/>
          </w:rPr>
          <w:t>（</w:t>
        </w:r>
        <w:r>
          <w:rPr>
            <w:rFonts w:ascii="Times New Roman" w:hAnsi="Times New Roman" w:cs="Times New Roman"/>
          </w:rPr>
          <w:t>大豆分离蛋白、酪蛋白酸钠、乳清分离蛋白</w:t>
        </w:r>
        <w:r>
          <w:rPr>
            <w:rFonts w:ascii="Times New Roman" w:hAnsi="Times New Roman" w:cs="Times New Roman" w:hint="eastAsia"/>
          </w:rPr>
          <w:t>）</w:t>
        </w:r>
      </w:ins>
      <w:del w:id="661" w:author="HZS" w:date="2019-12-25T23:35:00Z">
        <w:r>
          <w:rPr>
            <w:rFonts w:ascii="Times New Roman" w:hAnsi="Times New Roman" w:cs="Times New Roman"/>
          </w:rPr>
          <w:delText>(</w:delText>
        </w:r>
        <w:r>
          <w:rPr>
            <w:rFonts w:ascii="Times New Roman" w:hAnsi="Times New Roman" w:cs="Times New Roman"/>
          </w:rPr>
          <w:delText>大豆分离蛋白、酪蛋白酸钠、乳清分离蛋白</w:delText>
        </w:r>
        <w:r>
          <w:rPr>
            <w:rFonts w:ascii="Times New Roman" w:hAnsi="Times New Roman" w:cs="Times New Roman"/>
          </w:rPr>
          <w:delText>)</w:delText>
        </w:r>
      </w:del>
      <w:r>
        <w:rPr>
          <w:rFonts w:ascii="Times New Roman" w:hAnsi="Times New Roman" w:cs="Times New Roman"/>
        </w:rPr>
        <w:t>预乳化后的菜籽油添加到低脂牛肉馅中，研究发现利用酪蛋白酸钠预乳化的菜籽油能够显著提高牛肉馅的硬度，并降低了蒸煮损失。</w:t>
      </w:r>
      <w:r>
        <w:rPr>
          <w:rFonts w:ascii="Times New Roman" w:hAnsi="Times New Roman" w:cs="Times New Roman"/>
        </w:rPr>
        <w:t>Herrero</w:t>
      </w:r>
      <w:r>
        <w:rPr>
          <w:rFonts w:ascii="Times New Roman" w:hAnsi="Times New Roman" w:cs="Times New Roman"/>
        </w:rPr>
        <w:t>等</w:t>
      </w:r>
      <w:ins w:id="662" w:author="HZS" w:date="2019-12-25T23:36:00Z">
        <w:r>
          <w:rPr>
            <w:rFonts w:ascii="Times New Roman" w:hAnsi="Times New Roman" w:cs="Times New Roman" w:hint="eastAsia"/>
          </w:rPr>
          <w:t>人</w:t>
        </w:r>
      </w:ins>
      <w:r>
        <w:rPr>
          <w:rFonts w:ascii="Times New Roman" w:hAnsi="Times New Roman" w:cs="Times New Roman"/>
        </w:rPr>
        <w:t>分别用大豆分离蛋白、酪蛋白酸钠乳化橄榄油作为法兰克福香肠中的脂肪替代品，发现乳化后橄榄油的添加显著改善了香肠包括硬度、弹性、黏结性、咀嚼性</w:t>
      </w:r>
      <w:del w:id="663" w:author="HZS" w:date="2019-12-25T23:36:00Z">
        <w:r>
          <w:rPr>
            <w:rFonts w:ascii="Times New Roman" w:hAnsi="Times New Roman" w:cs="Times New Roman" w:hint="eastAsia"/>
          </w:rPr>
          <w:delText>在内的</w:delText>
        </w:r>
      </w:del>
      <w:ins w:id="664" w:author="HZS" w:date="2019-12-25T23:36:00Z">
        <w:r>
          <w:rPr>
            <w:rFonts w:ascii="Times New Roman" w:hAnsi="Times New Roman" w:cs="Times New Roman" w:hint="eastAsia"/>
          </w:rPr>
          <w:t>等</w:t>
        </w:r>
      </w:ins>
      <w:r>
        <w:rPr>
          <w:rFonts w:ascii="Times New Roman" w:hAnsi="Times New Roman" w:cs="Times New Roman"/>
        </w:rPr>
        <w:t>质构特性。另外，脂肪基质脂肪替代品不仅仅提高低脂产品</w:t>
      </w:r>
      <w:r>
        <w:rPr>
          <w:rFonts w:ascii="Times New Roman" w:hAnsi="Times New Roman" w:cs="Times New Roman"/>
        </w:rPr>
        <w:t>的质构特性，而且能够作为一种功能性物质应用于食品加工中。</w:t>
      </w:r>
      <w:r>
        <w:rPr>
          <w:rFonts w:ascii="Times New Roman" w:hAnsi="Times New Roman" w:cs="Times New Roman"/>
        </w:rPr>
        <w:t>Mehdi</w:t>
      </w:r>
      <w:r>
        <w:rPr>
          <w:rFonts w:ascii="Times New Roman" w:hAnsi="Times New Roman" w:cs="Times New Roman"/>
        </w:rPr>
        <w:t>等</w:t>
      </w:r>
      <w:ins w:id="665" w:author="HZS" w:date="2019-12-25T23:36:00Z">
        <w:r>
          <w:rPr>
            <w:rFonts w:ascii="Times New Roman" w:hAnsi="Times New Roman" w:cs="Times New Roman" w:hint="eastAsia"/>
          </w:rPr>
          <w:t>人</w:t>
        </w:r>
      </w:ins>
      <w:r>
        <w:rPr>
          <w:rFonts w:ascii="Times New Roman" w:hAnsi="Times New Roman" w:cs="Times New Roman"/>
        </w:rPr>
        <w:t>将魔芋胶与橄榄油复合添加到低脂香肠中，研究发现香肠中的微生物和生物胺含量增长相对缓慢，同时制品的货架期显著延长。</w:t>
      </w:r>
    </w:p>
    <w:p w14:paraId="40638081" w14:textId="77777777" w:rsidR="00970176" w:rsidRDefault="008D6EE0">
      <w:pPr>
        <w:pStyle w:val="4"/>
        <w:rPr>
          <w:rFonts w:ascii="Times New Roman" w:hAnsi="Times New Roman" w:cs="Times New Roman"/>
        </w:rPr>
      </w:pPr>
      <w:r>
        <w:rPr>
          <w:rFonts w:ascii="Times New Roman" w:hAnsi="Times New Roman" w:cs="Times New Roman"/>
        </w:rPr>
        <w:t xml:space="preserve">1.2.3 </w:t>
      </w:r>
      <w:r>
        <w:rPr>
          <w:rFonts w:ascii="Times New Roman" w:hAnsi="Times New Roman" w:cs="Times New Roman"/>
        </w:rPr>
        <w:t>低糖或无糖食品的概念及其开发现状</w:t>
      </w:r>
    </w:p>
    <w:p w14:paraId="4445A9E8" w14:textId="77777777" w:rsidR="00970176" w:rsidRDefault="008D6EE0">
      <w:pPr>
        <w:ind w:firstLine="420"/>
        <w:rPr>
          <w:rFonts w:ascii="Times New Roman" w:hAnsi="Times New Roman" w:cs="Times New Roman"/>
        </w:rPr>
      </w:pPr>
      <w:r>
        <w:rPr>
          <w:rFonts w:ascii="Times New Roman" w:hAnsi="Times New Roman" w:cs="Times New Roman"/>
        </w:rPr>
        <w:t>全球经济的快速发展，人们生活水平的快速提升，高糖高能量饮食的摄入，伴随而来的是全球糖尿病、超重、肥胖比率及龋齿比率不断上升，继而导致糖尿病、心血管疾病等慢性疾病的发生，因此人民的健康生活成为目前社会发展的热点问题。如何解决人们日益增长的美好生活需求与社会发展之间的不平衡，早已引起全</w:t>
      </w:r>
      <w:r>
        <w:rPr>
          <w:rFonts w:ascii="Times New Roman" w:hAnsi="Times New Roman" w:cs="Times New Roman"/>
        </w:rPr>
        <w:t>球各国政府关注并成为重要的政治议题。</w:t>
      </w:r>
    </w:p>
    <w:p w14:paraId="3F940957" w14:textId="77777777" w:rsidR="00970176" w:rsidRDefault="008D6EE0">
      <w:pPr>
        <w:ind w:firstLine="420"/>
        <w:rPr>
          <w:rFonts w:ascii="Times New Roman" w:hAnsi="Times New Roman" w:cs="Times New Roman"/>
        </w:rPr>
      </w:pPr>
      <w:r>
        <w:rPr>
          <w:rFonts w:ascii="Times New Roman" w:hAnsi="Times New Roman" w:cs="Times New Roman"/>
        </w:rPr>
        <w:t>世界卫生组织表示，减少摄入含糖饮料，可降低肥胖、</w:t>
      </w:r>
      <w:r>
        <w:rPr>
          <w:rFonts w:ascii="Times New Roman" w:hAnsi="Times New Roman" w:cs="Times New Roman"/>
        </w:rPr>
        <w:t>2</w:t>
      </w:r>
      <w:r>
        <w:rPr>
          <w:rFonts w:ascii="Times New Roman" w:hAnsi="Times New Roman" w:cs="Times New Roman"/>
        </w:rPr>
        <w:t>型糖尿病和龋齿的患病几率，并建议成人每天添加糖的摄入量不应超过</w:t>
      </w:r>
      <w:r>
        <w:rPr>
          <w:rFonts w:ascii="Times New Roman" w:hAnsi="Times New Roman" w:cs="Times New Roman"/>
        </w:rPr>
        <w:t>50 g</w:t>
      </w:r>
      <w:r>
        <w:rPr>
          <w:rFonts w:ascii="Times New Roman" w:hAnsi="Times New Roman" w:cs="Times New Roman"/>
        </w:rPr>
        <w:t>，最好控制在</w:t>
      </w:r>
      <w:del w:id="666" w:author="Administrator" w:date="2019-12-31T13:44:00Z">
        <w:r>
          <w:rPr>
            <w:rFonts w:ascii="Times New Roman" w:hAnsi="Times New Roman" w:cs="Times New Roman"/>
          </w:rPr>
          <w:delText>25g</w:delText>
        </w:r>
      </w:del>
      <w:del w:id="667" w:author="Administrator" w:date="2019-12-31T13:29:00Z">
        <w:r>
          <w:rPr>
            <w:rFonts w:ascii="Times New Roman" w:hAnsi="Times New Roman" w:cs="Times New Roman"/>
          </w:rPr>
          <w:delText>25g</w:delText>
        </w:r>
      </w:del>
      <w:ins w:id="668" w:author="Administrator" w:date="2019-12-31T13:29:00Z">
        <w:r>
          <w:rPr>
            <w:rFonts w:ascii="Times New Roman" w:hAnsi="Times New Roman" w:cs="Times New Roman"/>
          </w:rPr>
          <w:t>25</w:t>
        </w:r>
      </w:ins>
      <w:ins w:id="669" w:author="HZS" w:date="2019-12-25T23:37:00Z">
        <w:r>
          <w:rPr>
            <w:rFonts w:ascii="Times New Roman" w:hAnsi="Times New Roman" w:cs="Times New Roman"/>
          </w:rPr>
          <w:t xml:space="preserve"> </w:t>
        </w:r>
      </w:ins>
      <w:ins w:id="670" w:author="Administrator" w:date="2019-12-31T13:29:00Z">
        <w:r>
          <w:rPr>
            <w:rFonts w:ascii="Times New Roman" w:hAnsi="Times New Roman" w:cs="Times New Roman"/>
          </w:rPr>
          <w:t>g</w:t>
        </w:r>
      </w:ins>
      <w:r>
        <w:rPr>
          <w:rFonts w:ascii="Times New Roman" w:hAnsi="Times New Roman" w:cs="Times New Roman"/>
        </w:rPr>
        <w:t>左右。而高糖饮料的含糖量可达</w:t>
      </w:r>
      <w:del w:id="671" w:author="Administrator" w:date="2019-12-31T13:29:00Z">
        <w:r>
          <w:rPr>
            <w:rFonts w:ascii="Times New Roman" w:hAnsi="Times New Roman" w:cs="Times New Roman"/>
          </w:rPr>
          <w:delText xml:space="preserve">18g/100mL,  </w:delText>
        </w:r>
      </w:del>
      <w:del w:id="672" w:author="Administrator" w:date="2019-12-31T13:44:00Z">
        <w:r>
          <w:rPr>
            <w:rFonts w:ascii="Times New Roman" w:hAnsi="Times New Roman" w:cs="Times New Roman"/>
          </w:rPr>
          <w:delText>300mL</w:delText>
        </w:r>
      </w:del>
      <w:del w:id="673" w:author="Administrator" w:date="2019-12-31T13:29:00Z">
        <w:r>
          <w:rPr>
            <w:rFonts w:ascii="Times New Roman" w:hAnsi="Times New Roman" w:cs="Times New Roman"/>
          </w:rPr>
          <w:delText>300mL</w:delText>
        </w:r>
      </w:del>
      <w:ins w:id="674" w:author="Administrator" w:date="2019-12-31T13:29:00Z">
        <w:r>
          <w:rPr>
            <w:rFonts w:ascii="Times New Roman" w:hAnsi="Times New Roman" w:cs="Times New Roman"/>
          </w:rPr>
          <w:t>18</w:t>
        </w:r>
      </w:ins>
      <w:ins w:id="675" w:author="HZS" w:date="2019-12-25T23:37:00Z">
        <w:r>
          <w:rPr>
            <w:rFonts w:ascii="Times New Roman" w:hAnsi="Times New Roman" w:cs="Times New Roman"/>
          </w:rPr>
          <w:t xml:space="preserve"> </w:t>
        </w:r>
      </w:ins>
      <w:ins w:id="676" w:author="Administrator" w:date="2019-12-31T13:29:00Z">
        <w:r>
          <w:rPr>
            <w:rFonts w:ascii="Times New Roman" w:hAnsi="Times New Roman" w:cs="Times New Roman"/>
          </w:rPr>
          <w:t>g/100</w:t>
        </w:r>
      </w:ins>
      <w:ins w:id="677" w:author="HZS" w:date="2019-12-25T23:37:00Z">
        <w:r>
          <w:rPr>
            <w:rFonts w:ascii="Times New Roman" w:hAnsi="Times New Roman" w:cs="Times New Roman"/>
          </w:rPr>
          <w:t xml:space="preserve"> </w:t>
        </w:r>
      </w:ins>
      <w:ins w:id="678" w:author="Administrator" w:date="2019-12-31T13:29:00Z">
        <w:r>
          <w:rPr>
            <w:rFonts w:ascii="Times New Roman" w:hAnsi="Times New Roman" w:cs="Times New Roman"/>
          </w:rPr>
          <w:t>mL</w:t>
        </w:r>
      </w:ins>
      <w:ins w:id="679" w:author="HZS" w:date="2019-12-25T23:37:00Z">
        <w:r>
          <w:rPr>
            <w:rFonts w:ascii="Times New Roman" w:hAnsi="Times New Roman" w:cs="Times New Roman" w:hint="eastAsia"/>
          </w:rPr>
          <w:t>，</w:t>
        </w:r>
      </w:ins>
      <w:del w:id="680" w:author="HZS" w:date="2019-12-25T23:37:00Z">
        <w:r>
          <w:rPr>
            <w:rFonts w:ascii="Times New Roman" w:hAnsi="Times New Roman" w:cs="Times New Roman"/>
          </w:rPr>
          <w:delText xml:space="preserve">,  </w:delText>
        </w:r>
      </w:del>
      <w:ins w:id="681" w:author="Administrator" w:date="2019-12-31T13:29:00Z">
        <w:r>
          <w:rPr>
            <w:rFonts w:ascii="Times New Roman" w:hAnsi="Times New Roman" w:cs="Times New Roman"/>
          </w:rPr>
          <w:t>300</w:t>
        </w:r>
      </w:ins>
      <w:ins w:id="682" w:author="HZS" w:date="2019-12-25T23:37:00Z">
        <w:r>
          <w:rPr>
            <w:rFonts w:ascii="Times New Roman" w:hAnsi="Times New Roman" w:cs="Times New Roman"/>
          </w:rPr>
          <w:t xml:space="preserve"> </w:t>
        </w:r>
      </w:ins>
      <w:ins w:id="683" w:author="Administrator" w:date="2019-12-31T13:29:00Z">
        <w:r>
          <w:rPr>
            <w:rFonts w:ascii="Times New Roman" w:hAnsi="Times New Roman" w:cs="Times New Roman"/>
          </w:rPr>
          <w:t>mL</w:t>
        </w:r>
      </w:ins>
      <w:r>
        <w:rPr>
          <w:rFonts w:ascii="Times New Roman" w:hAnsi="Times New Roman" w:cs="Times New Roman"/>
        </w:rPr>
        <w:t>高糖饮料含糖量就超过了世界卫生组织给出的最大添加糖摄入量，因此饮料产品确实有一定的减糖空间和减糖需求，这也引起了各国政府的高度关注。据欧洲饮料联合会</w:t>
      </w:r>
      <w:del w:id="684" w:author="HZS" w:date="2019-12-25T23:38:00Z">
        <w:r>
          <w:rPr>
            <w:rFonts w:ascii="Times New Roman" w:hAnsi="Times New Roman" w:cs="Times New Roman"/>
          </w:rPr>
          <w:delText>(UNESDA)</w:delText>
        </w:r>
      </w:del>
      <w:r>
        <w:rPr>
          <w:rFonts w:ascii="Times New Roman" w:hAnsi="Times New Roman" w:cs="Times New Roman"/>
        </w:rPr>
        <w:t>2017</w:t>
      </w:r>
      <w:r>
        <w:rPr>
          <w:rFonts w:ascii="Times New Roman" w:hAnsi="Times New Roman" w:cs="Times New Roman"/>
        </w:rPr>
        <w:t>年宣布，将在欧盟国家的高中逐步减少出售含糖饮料，到</w:t>
      </w:r>
      <w:r>
        <w:rPr>
          <w:rFonts w:ascii="Times New Roman" w:hAnsi="Times New Roman" w:cs="Times New Roman"/>
        </w:rPr>
        <w:t>2018</w:t>
      </w:r>
      <w:r>
        <w:rPr>
          <w:rFonts w:ascii="Times New Roman" w:hAnsi="Times New Roman" w:cs="Times New Roman"/>
        </w:rPr>
        <w:t>年，欧盟的高中校园中将不再出现含糖饮料。政府通过对含糖饮料提高征税来控制消费，希望通过此法降低青少年购买含糖饮料的数量，改善青少年群体的身体健康指数。</w:t>
      </w:r>
    </w:p>
    <w:p w14:paraId="2D372333" w14:textId="77777777" w:rsidR="00970176" w:rsidRDefault="008D6EE0">
      <w:pPr>
        <w:ind w:firstLine="420"/>
        <w:rPr>
          <w:rFonts w:ascii="Times New Roman" w:hAnsi="Times New Roman" w:cs="Times New Roman"/>
        </w:rPr>
      </w:pPr>
      <w:r>
        <w:rPr>
          <w:rFonts w:ascii="Times New Roman" w:hAnsi="Times New Roman" w:cs="Times New Roman"/>
        </w:rPr>
        <w:t>目前，在很多国家和地区，均已将降糖提升到国家强制管控层面，并逐步制定和颁布针对高糖领域食品的征税政策，其中对含糖饮料产品征税的国家</w:t>
      </w:r>
      <w:r>
        <w:rPr>
          <w:rFonts w:ascii="Times New Roman" w:hAnsi="Times New Roman" w:cs="Times New Roman"/>
        </w:rPr>
        <w:t>是最多的。健康和安全，己经成为企业发展的重要风向标。全球政策的引导，将会加速推进低糖</w:t>
      </w:r>
      <w:r>
        <w:rPr>
          <w:rFonts w:ascii="Times New Roman" w:hAnsi="Times New Roman" w:cs="Times New Roman"/>
        </w:rPr>
        <w:t>/</w:t>
      </w:r>
      <w:r>
        <w:rPr>
          <w:rFonts w:ascii="Times New Roman" w:hAnsi="Times New Roman" w:cs="Times New Roman"/>
        </w:rPr>
        <w:t>无糖产业的发展和新产</w:t>
      </w:r>
      <w:r>
        <w:rPr>
          <w:rFonts w:ascii="Times New Roman" w:hAnsi="Times New Roman" w:cs="Times New Roman"/>
        </w:rPr>
        <w:lastRenderedPageBreak/>
        <w:t>品的上市，以满足人们对健康营养产品的更多选择，这也成为食品饮料健康产业发展的必然趋势。</w:t>
      </w:r>
    </w:p>
    <w:p w14:paraId="374E3824" w14:textId="77777777" w:rsidR="00970176" w:rsidRDefault="008D6EE0">
      <w:pPr>
        <w:pStyle w:val="4"/>
        <w:rPr>
          <w:rFonts w:ascii="Times New Roman" w:hAnsi="Times New Roman" w:cs="Times New Roman"/>
        </w:rPr>
      </w:pPr>
      <w:r>
        <w:rPr>
          <w:rFonts w:ascii="Times New Roman" w:hAnsi="Times New Roman" w:cs="Times New Roman"/>
        </w:rPr>
        <w:t xml:space="preserve">1.2.3.1 </w:t>
      </w:r>
      <w:r>
        <w:rPr>
          <w:rFonts w:ascii="Times New Roman" w:hAnsi="Times New Roman" w:cs="Times New Roman"/>
        </w:rPr>
        <w:t>低糖或无糖食品的相关标准</w:t>
      </w:r>
    </w:p>
    <w:p w14:paraId="4ECC8409" w14:textId="77777777" w:rsidR="00970176" w:rsidRDefault="008D6EE0">
      <w:pPr>
        <w:rPr>
          <w:rFonts w:ascii="Times New Roman" w:hAnsi="Times New Roman" w:cs="Times New Roman"/>
        </w:rPr>
      </w:pPr>
      <w:del w:id="685" w:author="HZS" w:date="2019-12-25T23:39:00Z">
        <w:r>
          <w:rPr>
            <w:rFonts w:ascii="Times New Roman" w:hAnsi="Times New Roman" w:cs="Times New Roman"/>
          </w:rPr>
          <w:delText xml:space="preserve">    </w:delText>
        </w:r>
      </w:del>
      <w:r>
        <w:rPr>
          <w:rFonts w:ascii="Times New Roman" w:hAnsi="Times New Roman" w:cs="Times New Roman"/>
        </w:rPr>
        <w:t>世界卫生组织</w:t>
      </w:r>
      <w:del w:id="686" w:author="HZS" w:date="2019-12-25T23:39:00Z">
        <w:r>
          <w:rPr>
            <w:rFonts w:ascii="Times New Roman" w:hAnsi="Times New Roman" w:cs="Times New Roman"/>
          </w:rPr>
          <w:delText>(WHO)</w:delText>
        </w:r>
      </w:del>
      <w:r>
        <w:rPr>
          <w:rFonts w:ascii="Times New Roman" w:hAnsi="Times New Roman" w:cs="Times New Roman"/>
        </w:rPr>
        <w:t>于</w:t>
      </w:r>
      <w:r>
        <w:rPr>
          <w:rFonts w:ascii="Times New Roman" w:hAnsi="Times New Roman" w:cs="Times New Roman"/>
        </w:rPr>
        <w:t>2015</w:t>
      </w:r>
      <w:r>
        <w:rPr>
          <w:rFonts w:ascii="Times New Roman" w:hAnsi="Times New Roman" w:cs="Times New Roman"/>
        </w:rPr>
        <w:t>年发布成人和儿童糖摄入量指南，建议在整个生命历程中减少游离糖摄入量，成人和儿童游离糖摄入量应降至总能量摄入的</w:t>
      </w:r>
      <w:r>
        <w:rPr>
          <w:rFonts w:ascii="Times New Roman" w:hAnsi="Times New Roman" w:cs="Times New Roman"/>
        </w:rPr>
        <w:t>10%</w:t>
      </w:r>
      <w:r>
        <w:rPr>
          <w:rFonts w:ascii="Times New Roman" w:hAnsi="Times New Roman" w:cs="Times New Roman"/>
        </w:rPr>
        <w:t>以下。为了避免糖过量摄入对居民健康造成的影响，许多国家和地区均采取了控糖相关措施。国际食品法典以及欧盟、美国、加拿大、澳大</w:t>
      </w:r>
      <w:r>
        <w:rPr>
          <w:rFonts w:ascii="Times New Roman" w:hAnsi="Times New Roman" w:cs="Times New Roman"/>
        </w:rPr>
        <w:t>利亚、新西兰、韩国、马来西亚、泰国、印度、我国香港和台湾等国家和地区均要求在营养标签中强制标示糖含量，以此提示消费者减少糖的摄入。</w:t>
      </w:r>
    </w:p>
    <w:p w14:paraId="16F227A3" w14:textId="77777777" w:rsidR="00970176" w:rsidRDefault="008D6EE0">
      <w:pPr>
        <w:ind w:firstLineChars="200" w:firstLine="420"/>
        <w:rPr>
          <w:rFonts w:ascii="Times New Roman" w:hAnsi="Times New Roman" w:cs="Times New Roman"/>
        </w:rPr>
      </w:pPr>
      <w:r>
        <w:rPr>
          <w:rFonts w:ascii="Times New Roman" w:hAnsi="Times New Roman" w:cs="Times New Roman"/>
        </w:rPr>
        <w:t>按照食品安全国家标准</w:t>
      </w:r>
      <w:r>
        <w:rPr>
          <w:rFonts w:ascii="Times New Roman" w:hAnsi="Times New Roman" w:cs="Times New Roman"/>
        </w:rPr>
        <w:t>GB 28050-2011</w:t>
      </w:r>
      <w:ins w:id="687" w:author="HZS" w:date="2019-12-25T23:40:00Z">
        <w:r>
          <w:rPr>
            <w:rFonts w:ascii="Times New Roman" w:hAnsi="Times New Roman" w:cs="Times New Roman" w:hint="eastAsia"/>
          </w:rPr>
          <w:t>《</w:t>
        </w:r>
        <w:r>
          <w:rPr>
            <w:rFonts w:ascii="Times New Roman" w:hAnsi="Times New Roman" w:cs="Times New Roman"/>
          </w:rPr>
          <w:t>预包装食品营养标签通则</w:t>
        </w:r>
        <w:r>
          <w:rPr>
            <w:rFonts w:ascii="Times New Roman" w:hAnsi="Times New Roman" w:cs="Times New Roman" w:hint="eastAsia"/>
          </w:rPr>
          <w:t>》</w:t>
        </w:r>
      </w:ins>
      <w:del w:id="688" w:author="HZS" w:date="2019-12-25T23:40:00Z">
        <w:r>
          <w:rPr>
            <w:rFonts w:ascii="Times New Roman" w:hAnsi="Times New Roman" w:cs="Times New Roman"/>
          </w:rPr>
          <w:delText>&lt;</w:delText>
        </w:r>
        <w:r>
          <w:rPr>
            <w:rFonts w:ascii="Times New Roman" w:hAnsi="Times New Roman" w:cs="Times New Roman"/>
          </w:rPr>
          <w:delText>预包装食品营养标签通则》</w:delText>
        </w:r>
      </w:del>
      <w:r>
        <w:rPr>
          <w:rFonts w:ascii="Times New Roman" w:hAnsi="Times New Roman" w:cs="Times New Roman"/>
        </w:rPr>
        <w:t>中规定，</w:t>
      </w:r>
      <w:ins w:id="689" w:author="HZS" w:date="2019-12-25T23:40:00Z">
        <w:r>
          <w:rPr>
            <w:rFonts w:ascii="Times New Roman" w:hAnsi="Times New Roman" w:cs="Times New Roman" w:hint="eastAsia"/>
          </w:rPr>
          <w:t>“</w:t>
        </w:r>
        <w:r>
          <w:rPr>
            <w:rFonts w:ascii="Times New Roman" w:hAnsi="Times New Roman" w:cs="Times New Roman"/>
          </w:rPr>
          <w:t>无糖</w:t>
        </w:r>
        <w:r>
          <w:rPr>
            <w:rFonts w:ascii="Times New Roman" w:hAnsi="Times New Roman" w:cs="Times New Roman" w:hint="eastAsia"/>
          </w:rPr>
          <w:t>”</w:t>
        </w:r>
      </w:ins>
      <w:del w:id="690" w:author="HZS" w:date="2019-12-25T23:40:00Z">
        <w:r>
          <w:rPr>
            <w:rFonts w:ascii="Times New Roman" w:hAnsi="Times New Roman" w:cs="Times New Roman"/>
          </w:rPr>
          <w:delText>“</w:delText>
        </w:r>
        <w:r>
          <w:rPr>
            <w:rFonts w:ascii="Times New Roman" w:hAnsi="Times New Roman" w:cs="Times New Roman"/>
          </w:rPr>
          <w:delText>无糖</w:delText>
        </w:r>
      </w:del>
      <w:del w:id="691" w:author="HZS" w:date="2019-12-25T23:41:00Z">
        <w:r>
          <w:rPr>
            <w:rFonts w:ascii="Times New Roman" w:hAnsi="Times New Roman" w:cs="Times New Roman"/>
          </w:rPr>
          <w:delText>”</w:delText>
        </w:r>
      </w:del>
      <w:r>
        <w:rPr>
          <w:rFonts w:ascii="Times New Roman" w:hAnsi="Times New Roman" w:cs="Times New Roman"/>
        </w:rPr>
        <w:t>的定义是指固体或液体食品中每</w:t>
      </w:r>
      <w:r>
        <w:rPr>
          <w:rFonts w:ascii="Times New Roman" w:hAnsi="Times New Roman" w:cs="Times New Roman"/>
        </w:rPr>
        <w:t>100</w:t>
      </w:r>
      <w:r>
        <w:rPr>
          <w:rFonts w:ascii="Times New Roman" w:hAnsi="Times New Roman" w:cs="Times New Roman"/>
        </w:rPr>
        <w:t>克或</w:t>
      </w:r>
      <w:r>
        <w:rPr>
          <w:rFonts w:ascii="Times New Roman" w:hAnsi="Times New Roman" w:cs="Times New Roman"/>
        </w:rPr>
        <w:t>100</w:t>
      </w:r>
      <w:r>
        <w:rPr>
          <w:rFonts w:ascii="Times New Roman" w:hAnsi="Times New Roman" w:cs="Times New Roman"/>
        </w:rPr>
        <w:t>毫升的含糖量不高于</w:t>
      </w:r>
      <w:r>
        <w:rPr>
          <w:rFonts w:ascii="Times New Roman" w:hAnsi="Times New Roman" w:cs="Times New Roman"/>
        </w:rPr>
        <w:t>0.5</w:t>
      </w:r>
      <w:ins w:id="692" w:author="HZS" w:date="2019-12-25T23:42:00Z">
        <w:r>
          <w:rPr>
            <w:rFonts w:ascii="Times New Roman" w:hAnsi="Times New Roman" w:cs="Times New Roman"/>
          </w:rPr>
          <w:t>%</w:t>
        </w:r>
      </w:ins>
      <w:ins w:id="693" w:author="HZS" w:date="2019-12-25T23:41:00Z">
        <w:r>
          <w:rPr>
            <w:rFonts w:ascii="Times New Roman" w:hAnsi="Times New Roman" w:cs="Times New Roman" w:hint="eastAsia"/>
          </w:rPr>
          <w:t>（</w:t>
        </w:r>
        <w:r>
          <w:rPr>
            <w:rFonts w:ascii="Times New Roman" w:hAnsi="Times New Roman" w:cs="Times New Roman"/>
          </w:rPr>
          <w:t>即</w:t>
        </w:r>
        <w:r>
          <w:rPr>
            <w:rFonts w:ascii="Times New Roman" w:hAnsi="Times New Roman" w:cs="Times New Roman"/>
          </w:rPr>
          <w:t>0.5</w:t>
        </w:r>
        <w:r>
          <w:rPr>
            <w:rFonts w:ascii="Times New Roman" w:hAnsi="Times New Roman" w:cs="Times New Roman"/>
          </w:rPr>
          <w:t>克</w:t>
        </w:r>
        <w:r>
          <w:rPr>
            <w:rFonts w:ascii="Times New Roman" w:hAnsi="Times New Roman" w:cs="Times New Roman" w:hint="eastAsia"/>
          </w:rPr>
          <w:t>）</w:t>
        </w:r>
      </w:ins>
      <w:del w:id="694" w:author="HZS" w:date="2019-12-25T23:41:00Z">
        <w:r>
          <w:rPr>
            <w:rFonts w:ascii="Times New Roman" w:hAnsi="Times New Roman" w:cs="Times New Roman"/>
          </w:rPr>
          <w:delText>(</w:delText>
        </w:r>
        <w:r>
          <w:rPr>
            <w:rFonts w:ascii="Times New Roman" w:hAnsi="Times New Roman" w:cs="Times New Roman"/>
          </w:rPr>
          <w:delText>即</w:delText>
        </w:r>
        <w:r>
          <w:rPr>
            <w:rFonts w:ascii="Times New Roman" w:hAnsi="Times New Roman" w:cs="Times New Roman"/>
          </w:rPr>
          <w:delText>0.5</w:delText>
        </w:r>
        <w:r>
          <w:rPr>
            <w:rFonts w:ascii="Times New Roman" w:hAnsi="Times New Roman" w:cs="Times New Roman"/>
          </w:rPr>
          <w:delText>克</w:delText>
        </w:r>
        <w:r>
          <w:rPr>
            <w:rFonts w:ascii="Times New Roman" w:hAnsi="Times New Roman" w:cs="Times New Roman"/>
          </w:rPr>
          <w:delText>)</w:delText>
        </w:r>
      </w:del>
      <w:r>
        <w:rPr>
          <w:rFonts w:ascii="Times New Roman" w:hAnsi="Times New Roman" w:cs="Times New Roman"/>
        </w:rPr>
        <w:t>，</w:t>
      </w:r>
      <w:ins w:id="695" w:author="HZS" w:date="2019-12-25T23:41:00Z">
        <w:r>
          <w:rPr>
            <w:rFonts w:ascii="Times New Roman" w:hAnsi="Times New Roman" w:cs="Times New Roman" w:hint="eastAsia"/>
          </w:rPr>
          <w:t>“低</w:t>
        </w:r>
        <w:r>
          <w:rPr>
            <w:rFonts w:ascii="Times New Roman" w:hAnsi="Times New Roman" w:cs="Times New Roman"/>
          </w:rPr>
          <w:t>糖</w:t>
        </w:r>
        <w:r>
          <w:rPr>
            <w:rFonts w:ascii="Times New Roman" w:hAnsi="Times New Roman" w:cs="Times New Roman" w:hint="eastAsia"/>
          </w:rPr>
          <w:t>”</w:t>
        </w:r>
      </w:ins>
      <w:del w:id="696" w:author="HZS" w:date="2019-12-25T23:41:00Z">
        <w:r>
          <w:rPr>
            <w:rFonts w:ascii="Times New Roman" w:hAnsi="Times New Roman" w:cs="Times New Roman"/>
          </w:rPr>
          <w:delText>“</w:delText>
        </w:r>
        <w:r>
          <w:rPr>
            <w:rFonts w:ascii="Times New Roman" w:hAnsi="Times New Roman" w:cs="Times New Roman"/>
          </w:rPr>
          <w:delText>低糖</w:delText>
        </w:r>
        <w:r>
          <w:rPr>
            <w:rFonts w:ascii="Times New Roman" w:hAnsi="Times New Roman" w:cs="Times New Roman"/>
          </w:rPr>
          <w:delText>”</w:delText>
        </w:r>
      </w:del>
      <w:r>
        <w:rPr>
          <w:rFonts w:ascii="Times New Roman" w:hAnsi="Times New Roman" w:cs="Times New Roman"/>
        </w:rPr>
        <w:t>的定义是指固体或液体食品中每</w:t>
      </w:r>
      <w:r>
        <w:rPr>
          <w:rFonts w:ascii="Times New Roman" w:hAnsi="Times New Roman" w:cs="Times New Roman"/>
        </w:rPr>
        <w:t>100</w:t>
      </w:r>
      <w:r>
        <w:rPr>
          <w:rFonts w:ascii="Times New Roman" w:hAnsi="Times New Roman" w:cs="Times New Roman"/>
        </w:rPr>
        <w:t>克或</w:t>
      </w:r>
      <w:r>
        <w:rPr>
          <w:rFonts w:ascii="Times New Roman" w:hAnsi="Times New Roman" w:cs="Times New Roman"/>
        </w:rPr>
        <w:t>100</w:t>
      </w:r>
      <w:r>
        <w:rPr>
          <w:rFonts w:ascii="Times New Roman" w:hAnsi="Times New Roman" w:cs="Times New Roman"/>
        </w:rPr>
        <w:t>毫升的含糖量不高于</w:t>
      </w:r>
      <w:r>
        <w:rPr>
          <w:rFonts w:ascii="Times New Roman" w:hAnsi="Times New Roman" w:cs="Times New Roman"/>
        </w:rPr>
        <w:t>5</w:t>
      </w:r>
      <w:del w:id="697" w:author="Administrator" w:date="2019-12-31T13:44:00Z">
        <w:r>
          <w:rPr>
            <w:rFonts w:ascii="Times New Roman" w:hAnsi="Times New Roman" w:cs="Times New Roman"/>
          </w:rPr>
          <w:delText>%(</w:delText>
        </w:r>
      </w:del>
      <w:del w:id="698" w:author="Administrator" w:date="2019-12-31T13:29:00Z">
        <w:r>
          <w:rPr>
            <w:rFonts w:ascii="Times New Roman" w:hAnsi="Times New Roman" w:cs="Times New Roman"/>
          </w:rPr>
          <w:delText>%(</w:delText>
        </w:r>
      </w:del>
      <w:ins w:id="699" w:author="Administrator" w:date="2019-12-31T13:29:00Z">
        <w:r>
          <w:rPr>
            <w:rFonts w:ascii="Times New Roman" w:hAnsi="Times New Roman" w:cs="Times New Roman"/>
          </w:rPr>
          <w:t>%</w:t>
        </w:r>
      </w:ins>
      <w:ins w:id="700" w:author="HZS" w:date="2019-12-25T23:41:00Z">
        <w:r>
          <w:rPr>
            <w:rFonts w:ascii="Times New Roman" w:hAnsi="Times New Roman" w:cs="Times New Roman" w:hint="eastAsia"/>
          </w:rPr>
          <w:t>（</w:t>
        </w:r>
        <w:r>
          <w:rPr>
            <w:rFonts w:ascii="Times New Roman" w:hAnsi="Times New Roman" w:cs="Times New Roman"/>
          </w:rPr>
          <w:t>即</w:t>
        </w:r>
      </w:ins>
      <w:ins w:id="701" w:author="HZS" w:date="2019-12-25T23:42:00Z">
        <w:r>
          <w:rPr>
            <w:rFonts w:ascii="Times New Roman" w:hAnsi="Times New Roman" w:cs="Times New Roman"/>
          </w:rPr>
          <w:t>5</w:t>
        </w:r>
      </w:ins>
      <w:ins w:id="702" w:author="HZS" w:date="2019-12-25T23:41:00Z">
        <w:r>
          <w:rPr>
            <w:rFonts w:ascii="Times New Roman" w:hAnsi="Times New Roman" w:cs="Times New Roman"/>
          </w:rPr>
          <w:t>克</w:t>
        </w:r>
        <w:r>
          <w:rPr>
            <w:rFonts w:ascii="Times New Roman" w:hAnsi="Times New Roman" w:cs="Times New Roman" w:hint="eastAsia"/>
          </w:rPr>
          <w:t>）</w:t>
        </w:r>
      </w:ins>
      <w:del w:id="703" w:author="HZS" w:date="2019-12-25T23:41:00Z">
        <w:r>
          <w:rPr>
            <w:rFonts w:ascii="Times New Roman" w:hAnsi="Times New Roman" w:cs="Times New Roman"/>
          </w:rPr>
          <w:delText>(</w:delText>
        </w:r>
        <w:r>
          <w:rPr>
            <w:rFonts w:ascii="Times New Roman" w:hAnsi="Times New Roman" w:cs="Times New Roman"/>
          </w:rPr>
          <w:delText>即</w:delText>
        </w:r>
        <w:r>
          <w:rPr>
            <w:rFonts w:ascii="Times New Roman" w:hAnsi="Times New Roman" w:cs="Times New Roman"/>
          </w:rPr>
          <w:delText>5</w:delText>
        </w:r>
        <w:r>
          <w:rPr>
            <w:rFonts w:ascii="Times New Roman" w:hAnsi="Times New Roman" w:cs="Times New Roman"/>
          </w:rPr>
          <w:delText>克</w:delText>
        </w:r>
        <w:r>
          <w:rPr>
            <w:rFonts w:ascii="Times New Roman" w:hAnsi="Times New Roman" w:cs="Times New Roman"/>
          </w:rPr>
          <w:delText>)</w:delText>
        </w:r>
      </w:del>
      <w:r>
        <w:rPr>
          <w:rFonts w:ascii="Times New Roman" w:hAnsi="Times New Roman" w:cs="Times New Roman"/>
        </w:rPr>
        <w:t>，这是衡量无糖或者低糖食品的唯一标准。严格意义来讲，无糖产品是指添加糖少于</w:t>
      </w:r>
      <w:r>
        <w:rPr>
          <w:rFonts w:ascii="Times New Roman" w:hAnsi="Times New Roman" w:cs="Times New Roman"/>
        </w:rPr>
        <w:t>0.5 g/</w:t>
      </w:r>
      <w:del w:id="704" w:author="Administrator" w:date="2019-12-31T13:44:00Z">
        <w:r>
          <w:rPr>
            <w:rFonts w:ascii="Times New Roman" w:hAnsi="Times New Roman" w:cs="Times New Roman"/>
          </w:rPr>
          <w:delText>100mL</w:delText>
        </w:r>
      </w:del>
      <w:del w:id="705" w:author="Administrator" w:date="2019-12-31T13:29:00Z">
        <w:r>
          <w:rPr>
            <w:rFonts w:ascii="Times New Roman" w:hAnsi="Times New Roman" w:cs="Times New Roman"/>
          </w:rPr>
          <w:delText>100mL</w:delText>
        </w:r>
      </w:del>
      <w:ins w:id="706" w:author="Administrator" w:date="2019-12-31T13:29:00Z">
        <w:r>
          <w:rPr>
            <w:rFonts w:ascii="Times New Roman" w:hAnsi="Times New Roman" w:cs="Times New Roman"/>
          </w:rPr>
          <w:t>100</w:t>
        </w:r>
      </w:ins>
      <w:ins w:id="707" w:author="HZS" w:date="2019-12-25T23:42:00Z">
        <w:r>
          <w:rPr>
            <w:rFonts w:ascii="Times New Roman" w:hAnsi="Times New Roman" w:cs="Times New Roman"/>
          </w:rPr>
          <w:t xml:space="preserve"> </w:t>
        </w:r>
      </w:ins>
      <w:ins w:id="708" w:author="Administrator" w:date="2019-12-31T13:29:00Z">
        <w:r>
          <w:rPr>
            <w:rFonts w:ascii="Times New Roman" w:hAnsi="Times New Roman" w:cs="Times New Roman"/>
          </w:rPr>
          <w:t>mL</w:t>
        </w:r>
      </w:ins>
      <w:r>
        <w:rPr>
          <w:rFonts w:ascii="Times New Roman" w:hAnsi="Times New Roman" w:cs="Times New Roman"/>
        </w:rPr>
        <w:t>的产品；低糖产品是指添加糖的含量少于</w:t>
      </w:r>
      <w:r>
        <w:rPr>
          <w:rFonts w:ascii="Times New Roman" w:hAnsi="Times New Roman" w:cs="Times New Roman"/>
        </w:rPr>
        <w:t>5 g/</w:t>
      </w:r>
      <w:del w:id="709" w:author="Administrator" w:date="2019-12-31T13:44:00Z">
        <w:r>
          <w:rPr>
            <w:rFonts w:ascii="Times New Roman" w:hAnsi="Times New Roman" w:cs="Times New Roman"/>
          </w:rPr>
          <w:delText>100mL</w:delText>
        </w:r>
      </w:del>
      <w:del w:id="710" w:author="Administrator" w:date="2019-12-31T13:29:00Z">
        <w:r>
          <w:rPr>
            <w:rFonts w:ascii="Times New Roman" w:hAnsi="Times New Roman" w:cs="Times New Roman"/>
          </w:rPr>
          <w:delText>100mL</w:delText>
        </w:r>
      </w:del>
      <w:ins w:id="711" w:author="Administrator" w:date="2019-12-31T13:29:00Z">
        <w:r>
          <w:rPr>
            <w:rFonts w:ascii="Times New Roman" w:hAnsi="Times New Roman" w:cs="Times New Roman"/>
          </w:rPr>
          <w:t>100</w:t>
        </w:r>
      </w:ins>
      <w:ins w:id="712" w:author="HZS" w:date="2019-12-25T23:42:00Z">
        <w:r>
          <w:rPr>
            <w:rFonts w:ascii="Times New Roman" w:hAnsi="Times New Roman" w:cs="Times New Roman"/>
          </w:rPr>
          <w:t xml:space="preserve"> </w:t>
        </w:r>
      </w:ins>
      <w:ins w:id="713" w:author="Administrator" w:date="2019-12-31T13:29:00Z">
        <w:r>
          <w:rPr>
            <w:rFonts w:ascii="Times New Roman" w:hAnsi="Times New Roman" w:cs="Times New Roman"/>
          </w:rPr>
          <w:t>mL</w:t>
        </w:r>
      </w:ins>
      <w:r>
        <w:rPr>
          <w:rFonts w:ascii="Times New Roman" w:hAnsi="Times New Roman" w:cs="Times New Roman"/>
        </w:rPr>
        <w:t>的产品。低糖</w:t>
      </w:r>
      <w:r>
        <w:rPr>
          <w:rFonts w:ascii="Times New Roman" w:hAnsi="Times New Roman" w:cs="Times New Roman"/>
        </w:rPr>
        <w:t>/</w:t>
      </w:r>
      <w:r>
        <w:rPr>
          <w:rFonts w:ascii="Times New Roman" w:hAnsi="Times New Roman" w:cs="Times New Roman"/>
        </w:rPr>
        <w:t>无糖产品不意味着产品完全没有甜度或在甜感上有所下降，因为糖带来的甜味是大部分饮料产品畅销的基础，没有美好的甜感，消费者依然不会买单。因此寻找优质的糖的替代品成为研发者的重要诉求。</w:t>
      </w:r>
    </w:p>
    <w:p w14:paraId="62E74DF0" w14:textId="77777777" w:rsidR="00970176" w:rsidRDefault="008D6EE0">
      <w:pPr>
        <w:ind w:firstLine="420"/>
        <w:rPr>
          <w:rFonts w:ascii="Times New Roman" w:hAnsi="Times New Roman" w:cs="Times New Roman"/>
        </w:rPr>
      </w:pPr>
      <w:r>
        <w:rPr>
          <w:rFonts w:ascii="Times New Roman" w:hAnsi="Times New Roman" w:cs="Times New Roman"/>
        </w:rPr>
        <w:t>无糖甜味剂成为替代产品中添加糖（如蔗糖、葡萄糖、果糖、麦芽糖、果葡糖浆、玉米糖浆等</w:t>
      </w:r>
      <w:ins w:id="714" w:author="HZS" w:date="2019-12-25T23:48:00Z">
        <w:r>
          <w:rPr>
            <w:rFonts w:ascii="Times New Roman" w:hAnsi="Times New Roman" w:cs="Times New Roman" w:hint="eastAsia"/>
          </w:rPr>
          <w:t>）</w:t>
        </w:r>
      </w:ins>
      <w:del w:id="715" w:author="HZS" w:date="2019-12-25T23:48:00Z">
        <w:r>
          <w:rPr>
            <w:rFonts w:ascii="Times New Roman" w:hAnsi="Times New Roman" w:cs="Times New Roman"/>
          </w:rPr>
          <w:delText>)</w:delText>
        </w:r>
      </w:del>
      <w:r>
        <w:rPr>
          <w:rFonts w:ascii="Times New Roman" w:hAnsi="Times New Roman" w:cs="Times New Roman"/>
        </w:rPr>
        <w:t>的最好选择。无糖甜味剂中高倍甜味剂产品</w:t>
      </w:r>
      <w:r>
        <w:rPr>
          <w:rFonts w:ascii="Times New Roman" w:hAnsi="Times New Roman" w:cs="Times New Roman"/>
        </w:rPr>
        <w:t>优势在于甜度倍数高，几乎不产生能量，不参与人体新陈代谢，不影响血糖的升高，同时相对于白糖的使用成本，可以大大降低饮料产品生产成本，因此成为满足人们对甜感的需求</w:t>
      </w:r>
      <w:ins w:id="716" w:author="HZS" w:date="2019-12-25T23:49:00Z">
        <w:r>
          <w:rPr>
            <w:rFonts w:ascii="Times New Roman" w:hAnsi="Times New Roman" w:cs="Times New Roman" w:hint="eastAsia"/>
          </w:rPr>
          <w:t>，</w:t>
        </w:r>
      </w:ins>
      <w:r>
        <w:rPr>
          <w:rFonts w:ascii="Times New Roman" w:hAnsi="Times New Roman" w:cs="Times New Roman"/>
        </w:rPr>
        <w:t>同时不增加身体能量负担的健康的糖替代品，是低糖</w:t>
      </w:r>
      <w:r>
        <w:rPr>
          <w:rFonts w:ascii="Times New Roman" w:hAnsi="Times New Roman" w:cs="Times New Roman"/>
        </w:rPr>
        <w:t>/</w:t>
      </w:r>
      <w:r>
        <w:rPr>
          <w:rFonts w:ascii="Times New Roman" w:hAnsi="Times New Roman" w:cs="Times New Roman"/>
        </w:rPr>
        <w:t>无糖产品应用研发不可或缺的重要因素之一。</w:t>
      </w:r>
    </w:p>
    <w:p w14:paraId="5EA5D317" w14:textId="77777777" w:rsidR="00970176" w:rsidRDefault="008D6EE0">
      <w:pPr>
        <w:ind w:firstLine="420"/>
        <w:rPr>
          <w:rFonts w:ascii="Times New Roman" w:hAnsi="Times New Roman" w:cs="Times New Roman"/>
        </w:rPr>
      </w:pPr>
      <w:r>
        <w:rPr>
          <w:rFonts w:ascii="Times New Roman" w:hAnsi="Times New Roman" w:cs="Times New Roman"/>
        </w:rPr>
        <w:t>高倍甜味剂简单分为天然甜味剂和人工甜味剂，其中天然甜味剂包括甜菊糖、罗汉果甜、甘草甜素、索马甜。人工甜味剂主要有三氯蔗糖、阿斯巴甜、安赛蜜、纽甜、爱德万甜、甜蜜素、糖精钠等。</w:t>
      </w:r>
      <w:r>
        <w:rPr>
          <w:rFonts w:ascii="Times New Roman" w:hAnsi="Times New Roman" w:cs="Times New Roman" w:hint="eastAsia"/>
        </w:rPr>
        <w:t>在饮料市场中</w:t>
      </w:r>
      <w:r>
        <w:rPr>
          <w:rFonts w:ascii="Times New Roman" w:hAnsi="Times New Roman" w:cs="Times New Roman"/>
        </w:rPr>
        <w:t>主要使用的高倍甜味剂为三氯蔗糖、安赛蜜、阿斯巴甜和甜菊糖，其中安赛蜜和阿斯巴甜的新品研发趋势疲软并有下滑趋势，尤其在中国市场体现明显，表明企业在新产品研发过程</w:t>
      </w:r>
      <w:ins w:id="717" w:author="HZS" w:date="2019-12-25T23:51:00Z">
        <w:r>
          <w:rPr>
            <w:rFonts w:ascii="Times New Roman" w:hAnsi="Times New Roman" w:cs="Times New Roman" w:hint="eastAsia"/>
          </w:rPr>
          <w:t>中</w:t>
        </w:r>
      </w:ins>
      <w:r>
        <w:rPr>
          <w:rFonts w:ascii="Times New Roman" w:hAnsi="Times New Roman" w:cs="Times New Roman"/>
        </w:rPr>
        <w:t>使用安赛蜜和阿斯巴甜的热情有所下降。甜菊糖作为天然甜味剂的代表，在高端新产品的市场发展较好，近几年新品市场一直保持稳定的增长态势。三氯蔗糖在饮料新品发展中一直保持快速</w:t>
      </w:r>
      <w:r>
        <w:rPr>
          <w:rFonts w:ascii="Times New Roman" w:hAnsi="Times New Roman" w:cs="Times New Roman"/>
        </w:rPr>
        <w:t>增长，大量新产品</w:t>
      </w:r>
      <w:ins w:id="718" w:author="HZS" w:date="2019-12-25T23:51:00Z">
        <w:r>
          <w:rPr>
            <w:rFonts w:ascii="Times New Roman" w:hAnsi="Times New Roman" w:cs="Times New Roman" w:hint="eastAsia"/>
          </w:rPr>
          <w:t>的</w:t>
        </w:r>
      </w:ins>
      <w:r>
        <w:rPr>
          <w:rFonts w:ascii="Times New Roman" w:hAnsi="Times New Roman" w:cs="Times New Roman"/>
        </w:rPr>
        <w:t>研发均使用三氯蔗糖作为糖的替代品，未来三氯蔗糖产品在低糖市场发展将有更大的发展空间。</w:t>
      </w:r>
    </w:p>
    <w:p w14:paraId="1AA01092" w14:textId="77777777" w:rsidR="00970176" w:rsidRDefault="008D6EE0">
      <w:pPr>
        <w:ind w:firstLine="420"/>
        <w:rPr>
          <w:rFonts w:ascii="Times New Roman" w:hAnsi="Times New Roman" w:cs="Times New Roman"/>
        </w:rPr>
      </w:pPr>
      <w:r>
        <w:rPr>
          <w:rFonts w:ascii="Times New Roman" w:hAnsi="Times New Roman" w:cs="Times New Roman"/>
        </w:rPr>
        <w:t>三氯蔗糖是唯一一种以白糖为原料加工生成的高倍甜味剂，其甜度是白糖的</w:t>
      </w:r>
      <w:r>
        <w:rPr>
          <w:rFonts w:ascii="Times New Roman" w:hAnsi="Times New Roman" w:cs="Times New Roman"/>
        </w:rPr>
        <w:t>600</w:t>
      </w:r>
      <w:r>
        <w:rPr>
          <w:rFonts w:ascii="Times New Roman" w:hAnsi="Times New Roman" w:cs="Times New Roman"/>
        </w:rPr>
        <w:t>倍左右，口感近似于白糖的醇和和具有浓郁的甜味，同时又具有从酸性到中性的广泛</w:t>
      </w:r>
      <w:r>
        <w:rPr>
          <w:rFonts w:ascii="Times New Roman" w:hAnsi="Times New Roman" w:cs="Times New Roman"/>
        </w:rPr>
        <w:t>pH</w:t>
      </w:r>
      <w:r>
        <w:rPr>
          <w:rFonts w:ascii="Times New Roman" w:hAnsi="Times New Roman" w:cs="Times New Roman"/>
        </w:rPr>
        <w:t>值范围内的稳定性。在产品加工过程中使用便捷，不影响产品工艺，可单独使用，亦可与其他甜味剂或蔗糖、果糖等复配使用，其优势的甜感和安全性获得了全球食品药品安全组织机构和企业的高度认可。早在</w:t>
      </w:r>
      <w:r>
        <w:rPr>
          <w:rFonts w:ascii="Times New Roman" w:hAnsi="Times New Roman" w:cs="Times New Roman"/>
        </w:rPr>
        <w:t>2000</w:t>
      </w:r>
      <w:r>
        <w:rPr>
          <w:rFonts w:ascii="Times New Roman" w:hAnsi="Times New Roman" w:cs="Times New Roman"/>
        </w:rPr>
        <w:t>年初，我国科研人员就指出，三氯蔗糖作为非营养性、高甜度、低热值甜味</w:t>
      </w:r>
      <w:r>
        <w:rPr>
          <w:rFonts w:ascii="Times New Roman" w:hAnsi="Times New Roman" w:cs="Times New Roman"/>
        </w:rPr>
        <w:t>剂具有许多优点且用途广泛，预计今后几年三氯蔗糖等非营养性甜味剂将会作为食品专用甜味剂，在食品加工工业中占主导地位，市场前景广阔。</w:t>
      </w:r>
    </w:p>
    <w:p w14:paraId="09A86425" w14:textId="77777777" w:rsidR="00970176" w:rsidRDefault="008D6EE0">
      <w:pPr>
        <w:ind w:firstLine="420"/>
        <w:rPr>
          <w:rFonts w:ascii="Times New Roman" w:hAnsi="Times New Roman" w:cs="Times New Roman"/>
        </w:rPr>
      </w:pPr>
      <w:r>
        <w:rPr>
          <w:rFonts w:ascii="Times New Roman" w:hAnsi="Times New Roman" w:cs="Times New Roman"/>
        </w:rPr>
        <w:t>2017</w:t>
      </w:r>
      <w:r>
        <w:rPr>
          <w:rFonts w:ascii="Times New Roman" w:hAnsi="Times New Roman" w:cs="Times New Roman"/>
        </w:rPr>
        <w:t>年</w:t>
      </w:r>
      <w:r>
        <w:rPr>
          <w:rFonts w:ascii="Times New Roman" w:hAnsi="Times New Roman" w:cs="Times New Roman"/>
        </w:rPr>
        <w:t>2</w:t>
      </w:r>
      <w:r>
        <w:rPr>
          <w:rFonts w:ascii="Times New Roman" w:hAnsi="Times New Roman" w:cs="Times New Roman"/>
        </w:rPr>
        <w:t>月</w:t>
      </w:r>
      <w:r>
        <w:rPr>
          <w:rFonts w:ascii="Times New Roman" w:hAnsi="Times New Roman" w:cs="Times New Roman"/>
        </w:rPr>
        <w:t>27</w:t>
      </w:r>
      <w:r>
        <w:rPr>
          <w:rFonts w:ascii="Times New Roman" w:hAnsi="Times New Roman" w:cs="Times New Roman"/>
        </w:rPr>
        <w:t>日，欧盟发布法规</w:t>
      </w:r>
      <w:del w:id="719" w:author="HZS" w:date="2019-12-25T23:53:00Z">
        <w:r>
          <w:rPr>
            <w:rFonts w:ascii="Times New Roman" w:hAnsi="Times New Roman" w:cs="Times New Roman"/>
          </w:rPr>
          <w:delText xml:space="preserve">(EU) </w:delText>
        </w:r>
      </w:del>
      <w:r>
        <w:rPr>
          <w:rFonts w:ascii="Times New Roman" w:hAnsi="Times New Roman" w:cs="Times New Roman"/>
        </w:rPr>
        <w:t>2017/335</w:t>
      </w:r>
      <w:r>
        <w:rPr>
          <w:rFonts w:ascii="Times New Roman" w:hAnsi="Times New Roman" w:cs="Times New Roman"/>
        </w:rPr>
        <w:t>，就甜菊糖</w:t>
      </w:r>
      <w:del w:id="720" w:author="HZS" w:date="2019-12-25T23:53:00Z">
        <w:r>
          <w:rPr>
            <w:rFonts w:ascii="Times New Roman" w:hAnsi="Times New Roman" w:cs="Times New Roman"/>
          </w:rPr>
          <w:delText>着</w:delText>
        </w:r>
        <w:r>
          <w:rPr>
            <w:rFonts w:ascii="Times New Roman" w:hAnsi="Times New Roman" w:cs="Times New Roman"/>
          </w:rPr>
          <w:delText>(E 960)</w:delText>
        </w:r>
      </w:del>
      <w:r>
        <w:rPr>
          <w:rFonts w:ascii="Times New Roman" w:hAnsi="Times New Roman" w:cs="Times New Roman"/>
        </w:rPr>
        <w:t>作为甜味剂在低能量糖果中的使用，修订欧洲议会和理事会条例</w:t>
      </w:r>
      <w:del w:id="721" w:author="HZS" w:date="2019-12-25T23:53:00Z">
        <w:r>
          <w:rPr>
            <w:rFonts w:ascii="Times New Roman" w:hAnsi="Times New Roman" w:cs="Times New Roman"/>
          </w:rPr>
          <w:delText xml:space="preserve">(EC) </w:delText>
        </w:r>
      </w:del>
      <w:r>
        <w:rPr>
          <w:rFonts w:ascii="Times New Roman" w:hAnsi="Times New Roman" w:cs="Times New Roman"/>
        </w:rPr>
        <w:t>No 1333 /2008</w:t>
      </w:r>
      <w:r>
        <w:rPr>
          <w:rFonts w:ascii="Times New Roman" w:hAnsi="Times New Roman" w:cs="Times New Roman"/>
        </w:rPr>
        <w:t>附录</w:t>
      </w:r>
      <w:r>
        <w:rPr>
          <w:rFonts w:ascii="Times New Roman" w:hAnsi="Times New Roman" w:cs="Times New Roman"/>
        </w:rPr>
        <w:t>II</w:t>
      </w:r>
      <w:r>
        <w:rPr>
          <w:rFonts w:ascii="Times New Roman" w:hAnsi="Times New Roman" w:cs="Times New Roman"/>
        </w:rPr>
        <w:t>。甜菊糖着在无糖糖果、硬糖、软糖、甘草糖、牛轧糖、杏仁糖中的使用限量为</w:t>
      </w:r>
      <w:r>
        <w:rPr>
          <w:rFonts w:ascii="Times New Roman" w:hAnsi="Times New Roman" w:cs="Times New Roman"/>
        </w:rPr>
        <w:t>350 mg/kg</w:t>
      </w:r>
      <w:r>
        <w:rPr>
          <w:rFonts w:ascii="Times New Roman" w:hAnsi="Times New Roman" w:cs="Times New Roman"/>
        </w:rPr>
        <w:t>；在强香型喉糖中的使用限量为</w:t>
      </w:r>
      <w:r>
        <w:rPr>
          <w:rFonts w:ascii="Times New Roman" w:hAnsi="Times New Roman" w:cs="Times New Roman"/>
        </w:rPr>
        <w:t>670 mg/kg</w:t>
      </w:r>
      <w:r>
        <w:rPr>
          <w:rFonts w:ascii="Times New Roman" w:hAnsi="Times New Roman" w:cs="Times New Roman"/>
        </w:rPr>
        <w:t>；在口气清新微糖果中的使用限量为</w:t>
      </w:r>
      <w:r>
        <w:rPr>
          <w:rFonts w:ascii="Times New Roman" w:hAnsi="Times New Roman" w:cs="Times New Roman"/>
        </w:rPr>
        <w:t>2 000 mg/kg</w:t>
      </w:r>
      <w:r>
        <w:rPr>
          <w:rFonts w:ascii="Times New Roman" w:hAnsi="Times New Roman" w:cs="Times New Roman"/>
        </w:rPr>
        <w:t>。</w:t>
      </w:r>
    </w:p>
    <w:p w14:paraId="1C168E46" w14:textId="77777777" w:rsidR="00970176" w:rsidRDefault="008D6EE0">
      <w:pPr>
        <w:pStyle w:val="4"/>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rPr>
        <w:t xml:space="preserve">2.3.2 </w:t>
      </w:r>
      <w:r>
        <w:rPr>
          <w:rFonts w:ascii="Times New Roman" w:hAnsi="Times New Roman" w:cs="Times New Roman"/>
        </w:rPr>
        <w:t>我国无糖或低糖食品的消费现状</w:t>
      </w:r>
    </w:p>
    <w:p w14:paraId="285CDB10" w14:textId="77777777" w:rsidR="00970176" w:rsidRDefault="008D6EE0">
      <w:pPr>
        <w:ind w:firstLineChars="200" w:firstLine="420"/>
        <w:rPr>
          <w:rFonts w:ascii="Times New Roman" w:hAnsi="Times New Roman" w:cs="Times New Roman"/>
        </w:rPr>
      </w:pPr>
      <w:r>
        <w:rPr>
          <w:rFonts w:ascii="Times New Roman" w:hAnsi="Times New Roman" w:cs="Times New Roman"/>
        </w:rPr>
        <w:t>据国家食品安全风险评估中心数据统计，饮料中无糖饮料占</w:t>
      </w:r>
      <w:r>
        <w:rPr>
          <w:rFonts w:ascii="Times New Roman" w:hAnsi="Times New Roman" w:cs="Times New Roman"/>
        </w:rPr>
        <w:t>3.2%</w:t>
      </w:r>
      <w:r>
        <w:rPr>
          <w:rFonts w:ascii="Times New Roman" w:hAnsi="Times New Roman" w:cs="Times New Roman"/>
        </w:rPr>
        <w:t>、低糖饮料占</w:t>
      </w:r>
      <w:r>
        <w:rPr>
          <w:rFonts w:ascii="Times New Roman" w:hAnsi="Times New Roman" w:cs="Times New Roman"/>
        </w:rPr>
        <w:t>15.6%</w:t>
      </w:r>
      <w:r>
        <w:rPr>
          <w:rFonts w:ascii="Times New Roman" w:hAnsi="Times New Roman" w:cs="Times New Roman"/>
        </w:rPr>
        <w:t>、高糖饮料占</w:t>
      </w:r>
      <w:r>
        <w:rPr>
          <w:rFonts w:ascii="Times New Roman" w:hAnsi="Times New Roman" w:cs="Times New Roman"/>
        </w:rPr>
        <w:t>21.3%</w:t>
      </w:r>
      <w:r>
        <w:rPr>
          <w:rFonts w:ascii="Times New Roman" w:hAnsi="Times New Roman" w:cs="Times New Roman"/>
        </w:rPr>
        <w:t>，糖含量标示率分别为</w:t>
      </w:r>
      <w:r>
        <w:rPr>
          <w:rFonts w:ascii="Times New Roman" w:hAnsi="Times New Roman" w:cs="Times New Roman"/>
        </w:rPr>
        <w:t>46.2%</w:t>
      </w:r>
      <w:r>
        <w:rPr>
          <w:rFonts w:ascii="Times New Roman" w:hAnsi="Times New Roman" w:cs="Times New Roman"/>
        </w:rPr>
        <w:t>、</w:t>
      </w:r>
      <w:r>
        <w:rPr>
          <w:rFonts w:ascii="Times New Roman" w:hAnsi="Times New Roman" w:cs="Times New Roman"/>
        </w:rPr>
        <w:t>14.1%</w:t>
      </w:r>
      <w:r>
        <w:rPr>
          <w:rFonts w:ascii="Times New Roman" w:hAnsi="Times New Roman" w:cs="Times New Roman"/>
        </w:rPr>
        <w:t>和</w:t>
      </w:r>
      <w:r>
        <w:rPr>
          <w:rFonts w:ascii="Times New Roman" w:hAnsi="Times New Roman" w:cs="Times New Roman"/>
        </w:rPr>
        <w:t>14.6%</w:t>
      </w:r>
      <w:r>
        <w:rPr>
          <w:rFonts w:ascii="Times New Roman" w:hAnsi="Times New Roman" w:cs="Times New Roman"/>
        </w:rPr>
        <w:t>，其中果蔬汁类及其饮料、含乳饮料和碳酸饮料中高糖饮料所占比例分别为</w:t>
      </w:r>
      <w:r>
        <w:rPr>
          <w:rFonts w:ascii="Times New Roman" w:hAnsi="Times New Roman" w:cs="Times New Roman"/>
        </w:rPr>
        <w:t>31.6%</w:t>
      </w:r>
      <w:r>
        <w:rPr>
          <w:rFonts w:ascii="Times New Roman" w:hAnsi="Times New Roman" w:cs="Times New Roman"/>
        </w:rPr>
        <w:t>、</w:t>
      </w:r>
      <w:r>
        <w:rPr>
          <w:rFonts w:ascii="Times New Roman" w:hAnsi="Times New Roman" w:cs="Times New Roman"/>
        </w:rPr>
        <w:t>29.4</w:t>
      </w:r>
      <w:r>
        <w:rPr>
          <w:rFonts w:ascii="Times New Roman" w:hAnsi="Times New Roman" w:cs="Times New Roman"/>
        </w:rPr>
        <w:t>和</w:t>
      </w:r>
      <w:r>
        <w:rPr>
          <w:rFonts w:ascii="Times New Roman" w:hAnsi="Times New Roman" w:cs="Times New Roman"/>
        </w:rPr>
        <w:t>24.7%</w:t>
      </w:r>
      <w:r>
        <w:rPr>
          <w:rFonts w:ascii="Times New Roman" w:hAnsi="Times New Roman" w:cs="Times New Roman"/>
        </w:rPr>
        <w:t>，因此减糖己成为行业共识，食品和饮料行业的发展都应减糖，重点满足对有</w:t>
      </w:r>
      <w:ins w:id="722" w:author="HZS" w:date="2019-12-26T23:07:00Z">
        <w:r>
          <w:rPr>
            <w:rFonts w:ascii="Times New Roman" w:hAnsi="Times New Roman" w:cs="Times New Roman" w:hint="eastAsia"/>
          </w:rPr>
          <w:t>“</w:t>
        </w:r>
        <w:r>
          <w:rPr>
            <w:rFonts w:ascii="Times New Roman" w:hAnsi="Times New Roman" w:cs="Times New Roman"/>
          </w:rPr>
          <w:t>控糖</w:t>
        </w:r>
      </w:ins>
      <w:del w:id="723" w:author="Administrator" w:date="2019-12-31T13:29:00Z">
        <w:r>
          <w:rPr>
            <w:rFonts w:ascii="Times New Roman" w:hAnsi="Times New Roman" w:cs="Times New Roman"/>
          </w:rPr>
          <w:delText>”</w:delText>
        </w:r>
      </w:del>
      <w:ins w:id="724" w:author="HZS" w:date="2019-12-26T23:07:00Z">
        <w:r>
          <w:rPr>
            <w:rFonts w:ascii="Times New Roman" w:hAnsi="Times New Roman" w:cs="Times New Roman" w:hint="eastAsia"/>
          </w:rPr>
          <w:t>”</w:t>
        </w:r>
      </w:ins>
      <w:del w:id="725" w:author="HZS" w:date="2019-12-26T23:07:00Z">
        <w:r>
          <w:rPr>
            <w:rFonts w:ascii="Times New Roman" w:hAnsi="Times New Roman" w:cs="Times New Roman"/>
          </w:rPr>
          <w:delText>“</w:delText>
        </w:r>
        <w:r>
          <w:rPr>
            <w:rFonts w:ascii="Times New Roman" w:hAnsi="Times New Roman" w:cs="Times New Roman"/>
          </w:rPr>
          <w:delText>控糖</w:delText>
        </w:r>
        <w:r>
          <w:rPr>
            <w:rFonts w:ascii="Times New Roman" w:hAnsi="Times New Roman" w:cs="Times New Roman"/>
          </w:rPr>
          <w:delText>”</w:delText>
        </w:r>
      </w:del>
      <w:r>
        <w:rPr>
          <w:rFonts w:ascii="Times New Roman" w:hAnsi="Times New Roman" w:cs="Times New Roman"/>
        </w:rPr>
        <w:t>意向的人群和必须使用无糖产品人群的需求。</w:t>
      </w:r>
      <w:r>
        <w:rPr>
          <w:rFonts w:ascii="Times New Roman" w:hAnsi="Times New Roman" w:cs="Times New Roman"/>
        </w:rPr>
        <w:t>2017</w:t>
      </w:r>
      <w:r>
        <w:rPr>
          <w:rFonts w:ascii="Times New Roman" w:hAnsi="Times New Roman" w:cs="Times New Roman"/>
        </w:rPr>
        <w:t>年饮料行业减糖己初步取得成效，据估算上半年非水饮料的含糖量比上年同比下降了</w:t>
      </w:r>
      <w:r>
        <w:rPr>
          <w:rFonts w:ascii="Times New Roman" w:hAnsi="Times New Roman" w:cs="Times New Roman"/>
        </w:rPr>
        <w:t>6%</w:t>
      </w:r>
      <w:r>
        <w:rPr>
          <w:rFonts w:ascii="Times New Roman" w:hAnsi="Times New Roman" w:cs="Times New Roman"/>
        </w:rPr>
        <w:t>以</w:t>
      </w:r>
      <w:r>
        <w:rPr>
          <w:rFonts w:ascii="Times New Roman" w:hAnsi="Times New Roman" w:cs="Times New Roman"/>
        </w:rPr>
        <w:t>上。但目前市场上仅在碳酸饮料、茶类饮料、植物蛋白饮料市场有少数无糖产品，在果蔬汁饮料、含乳饮料、特殊用途饮料、风味饮料等领域市场未见无糖产品，因此为满足市场对低糖</w:t>
      </w:r>
      <w:r>
        <w:rPr>
          <w:rFonts w:ascii="Times New Roman" w:hAnsi="Times New Roman" w:cs="Times New Roman"/>
        </w:rPr>
        <w:t>/</w:t>
      </w:r>
      <w:r>
        <w:rPr>
          <w:rFonts w:ascii="Times New Roman" w:hAnsi="Times New Roman" w:cs="Times New Roman"/>
        </w:rPr>
        <w:t>无糖产品的需求，企业在各细分产品领域仍有较大的降糖空间。</w:t>
      </w:r>
    </w:p>
    <w:p w14:paraId="0D4CC12B" w14:textId="77777777" w:rsidR="00970176" w:rsidRDefault="008D6EE0">
      <w:pPr>
        <w:ind w:firstLineChars="200" w:firstLine="420"/>
        <w:rPr>
          <w:ins w:id="726" w:author="HZS" w:date="2019-12-26T23:09:00Z"/>
          <w:rFonts w:ascii="Times New Roman" w:hAnsi="Times New Roman" w:cs="Times New Roman"/>
        </w:rPr>
      </w:pPr>
      <w:r>
        <w:rPr>
          <w:rFonts w:ascii="Times New Roman" w:hAnsi="Times New Roman" w:cs="Times New Roman"/>
        </w:rPr>
        <w:t>继美国</w:t>
      </w:r>
      <w:r>
        <w:rPr>
          <w:rFonts w:ascii="Times New Roman" w:hAnsi="Times New Roman" w:cs="Times New Roman"/>
        </w:rPr>
        <w:t>ITC-337</w:t>
      </w:r>
      <w:r>
        <w:rPr>
          <w:rFonts w:ascii="Times New Roman" w:hAnsi="Times New Roman" w:cs="Times New Roman"/>
        </w:rPr>
        <w:t>调查完胜后，我国国产三氯蔗糖产业迅速崛起，产品质量不断提高。在市场角逐过程中，三氯蔗糖的产品价格有了大幅下滑，在高倍甜味剂市场应用优势凸显，目前三氯蔗糖己广泛应用于食品、饮料、保健品、日化、医药等领域，产品销往</w:t>
      </w:r>
      <w:r>
        <w:rPr>
          <w:rFonts w:ascii="Times New Roman" w:hAnsi="Times New Roman" w:cs="Times New Roman"/>
        </w:rPr>
        <w:t>100</w:t>
      </w:r>
      <w:r>
        <w:rPr>
          <w:rFonts w:ascii="Times New Roman" w:hAnsi="Times New Roman" w:cs="Times New Roman"/>
        </w:rPr>
        <w:t>多个国家。饮料产品如可口可乐零度饮料、百事无糖可乐、天</w:t>
      </w:r>
      <w:r>
        <w:rPr>
          <w:rFonts w:ascii="Times New Roman" w:hAnsi="Times New Roman" w:cs="Times New Roman"/>
        </w:rPr>
        <w:t>地壹号苹果醋饮料、达能脉动能量饮料及天方叶谈茶饮、天呢茶饮、安利无限极</w:t>
      </w:r>
      <w:r>
        <w:rPr>
          <w:rFonts w:ascii="Times New Roman" w:hAnsi="Times New Roman" w:cs="Times New Roman"/>
        </w:rPr>
        <w:t>XS</w:t>
      </w:r>
      <w:r>
        <w:rPr>
          <w:rFonts w:ascii="Times New Roman" w:hAnsi="Times New Roman" w:cs="Times New Roman"/>
        </w:rPr>
        <w:t>能量饮料、养元六个核桃、汇源果汁饮料、统一冰糖雪梨、王老吉凉茶等</w:t>
      </w:r>
      <w:ins w:id="727" w:author="HZS" w:date="2019-12-26T23:08:00Z">
        <w:r>
          <w:rPr>
            <w:rFonts w:ascii="Times New Roman" w:hAnsi="Times New Roman" w:cs="Times New Roman" w:hint="eastAsia"/>
          </w:rPr>
          <w:t>；</w:t>
        </w:r>
      </w:ins>
      <w:del w:id="728" w:author="HZS" w:date="2019-12-26T23:08:00Z">
        <w:r>
          <w:rPr>
            <w:rFonts w:ascii="Times New Roman" w:hAnsi="Times New Roman" w:cs="Times New Roman"/>
          </w:rPr>
          <w:delText>;</w:delText>
        </w:r>
      </w:del>
      <w:r>
        <w:rPr>
          <w:rFonts w:ascii="Times New Roman" w:hAnsi="Times New Roman" w:cs="Times New Roman"/>
        </w:rPr>
        <w:t>日化产品如李施德林漱口水、佳洁士漱口水和牙膏、高露洁漱口水和牙膏、云南白药牙膏、纳爱斯牙膏等产品</w:t>
      </w:r>
      <w:ins w:id="729" w:author="HZS" w:date="2019-12-26T23:08:00Z">
        <w:r>
          <w:rPr>
            <w:rFonts w:ascii="Times New Roman" w:hAnsi="Times New Roman" w:cs="Times New Roman" w:hint="eastAsia"/>
          </w:rPr>
          <w:t>，</w:t>
        </w:r>
      </w:ins>
      <w:r>
        <w:rPr>
          <w:rFonts w:ascii="Times New Roman" w:hAnsi="Times New Roman" w:cs="Times New Roman"/>
        </w:rPr>
        <w:t>均己使用高倍甜味剂三氯蔗糖等产品作为糖的替代品，这将带动越来越多的企业积极推广低糖</w:t>
      </w:r>
      <w:r>
        <w:rPr>
          <w:rFonts w:ascii="Times New Roman" w:hAnsi="Times New Roman" w:cs="Times New Roman"/>
        </w:rPr>
        <w:t>/</w:t>
      </w:r>
      <w:r>
        <w:rPr>
          <w:rFonts w:ascii="Times New Roman" w:hAnsi="Times New Roman" w:cs="Times New Roman"/>
        </w:rPr>
        <w:t>无糖新品的研发和新产品的上市进程</w:t>
      </w:r>
      <w:ins w:id="730" w:author="HZS" w:date="2019-12-26T23:09:00Z">
        <w:r>
          <w:rPr>
            <w:rFonts w:ascii="Times New Roman" w:hAnsi="Times New Roman" w:cs="Times New Roman" w:hint="eastAsia"/>
          </w:rPr>
          <w:t>。</w:t>
        </w:r>
      </w:ins>
    </w:p>
    <w:p w14:paraId="549B459E" w14:textId="77777777" w:rsidR="00970176" w:rsidRDefault="008D6EE0">
      <w:pPr>
        <w:ind w:firstLineChars="200" w:firstLine="420"/>
        <w:rPr>
          <w:rFonts w:ascii="Times New Roman" w:hAnsi="Times New Roman" w:cs="Times New Roman"/>
        </w:rPr>
      </w:pPr>
      <w:del w:id="731" w:author="HZS" w:date="2019-12-26T23:09:00Z">
        <w:r>
          <w:rPr>
            <w:rFonts w:ascii="Times New Roman" w:hAnsi="Times New Roman" w:cs="Times New Roman"/>
          </w:rPr>
          <w:delText>。</w:delText>
        </w:r>
      </w:del>
      <w:del w:id="732" w:author="HZS" w:date="2019-12-26T23:08:00Z">
        <w:r>
          <w:rPr>
            <w:rFonts w:ascii="Times New Roman" w:hAnsi="Times New Roman" w:cs="Times New Roman"/>
          </w:rPr>
          <w:delText xml:space="preserve">    </w:delText>
        </w:r>
      </w:del>
      <w:r>
        <w:rPr>
          <w:rFonts w:ascii="Times New Roman" w:hAnsi="Times New Roman" w:cs="Times New Roman"/>
        </w:rPr>
        <w:t>无糖甜味剂产业的发展是推动低糖</w:t>
      </w:r>
      <w:r>
        <w:rPr>
          <w:rFonts w:ascii="Times New Roman" w:hAnsi="Times New Roman" w:cs="Times New Roman"/>
        </w:rPr>
        <w:t>/</w:t>
      </w:r>
      <w:r>
        <w:rPr>
          <w:rFonts w:ascii="Times New Roman" w:hAnsi="Times New Roman" w:cs="Times New Roman"/>
        </w:rPr>
        <w:t>无糖健康产品发展的重要基础，不同甜味剂的组分各不相同，甜味口感各具特色，大部分企业在产品研发和实际生产中，都会选择两种或两种以上的甜味剂搭配在一起使用，以获得最佳口感和成本。未来随着无糖型甜味剂产品的进一步发展，将会推动全球低糖</w:t>
      </w:r>
      <w:r>
        <w:rPr>
          <w:rFonts w:ascii="Times New Roman" w:hAnsi="Times New Roman" w:cs="Times New Roman"/>
        </w:rPr>
        <w:t>/</w:t>
      </w:r>
      <w:r>
        <w:rPr>
          <w:rFonts w:ascii="Times New Roman" w:hAnsi="Times New Roman" w:cs="Times New Roman"/>
        </w:rPr>
        <w:t>无糖大健康产业链的快速发展，推进全产业链上下游全面健康向上发展。</w:t>
      </w:r>
    </w:p>
    <w:p w14:paraId="63CAA4AC" w14:textId="77777777" w:rsidR="00970176" w:rsidRDefault="008D6EE0">
      <w:pPr>
        <w:pStyle w:val="4"/>
        <w:rPr>
          <w:rFonts w:ascii="Times New Roman" w:hAnsi="Times New Roman" w:cs="Times New Roman"/>
        </w:rPr>
      </w:pPr>
      <w:r>
        <w:rPr>
          <w:rFonts w:ascii="Times New Roman" w:hAnsi="Times New Roman" w:cs="Times New Roman"/>
        </w:rPr>
        <w:t xml:space="preserve">1.2.4 </w:t>
      </w:r>
      <w:r>
        <w:rPr>
          <w:rFonts w:ascii="Times New Roman" w:hAnsi="Times New Roman" w:cs="Times New Roman"/>
        </w:rPr>
        <w:t>低钠食品的概念及其开发现状</w:t>
      </w:r>
    </w:p>
    <w:p w14:paraId="701C585C" w14:textId="77777777" w:rsidR="00970176" w:rsidRDefault="008D6EE0">
      <w:pPr>
        <w:ind w:firstLine="420"/>
        <w:rPr>
          <w:rFonts w:ascii="Times New Roman" w:hAnsi="Times New Roman" w:cs="Times New Roman"/>
        </w:rPr>
      </w:pPr>
      <w:r>
        <w:rPr>
          <w:rFonts w:ascii="Times New Roman" w:hAnsi="Times New Roman" w:cs="Times New Roman"/>
        </w:rPr>
        <w:t>食盐，是人类生活中最重要的调味品，在人们生活中占有举足轻重的地位。食盐是具有重要生理功能的调味制剂，能调节人体的渗透压平衡，能维持神经和肌肉的正</w:t>
      </w:r>
      <w:r>
        <w:rPr>
          <w:rFonts w:ascii="Times New Roman" w:hAnsi="Times New Roman" w:cs="Times New Roman"/>
        </w:rPr>
        <w:t>常兴奋性。当吃的食物里缺少食盐时，体内的钠离子含量就会减少，钾离子从细胞进入血液，会发生血液变浓、尿少、皮肤变黄等病症。然而，摄入过多的食盐也会导致许多不良的生理反应，引起一系列的疾病，严重地影响人们的健康阵习。因此，倡导全民少吃盐、多选用低钠盐势在必行。</w:t>
      </w:r>
    </w:p>
    <w:p w14:paraId="0A76C79F" w14:textId="77777777" w:rsidR="00970176" w:rsidRDefault="008D6EE0">
      <w:pPr>
        <w:pStyle w:val="4"/>
        <w:rPr>
          <w:rFonts w:ascii="Times New Roman" w:hAnsi="Times New Roman" w:cs="Times New Roman"/>
        </w:rPr>
      </w:pPr>
      <w:r>
        <w:rPr>
          <w:rFonts w:ascii="Times New Roman" w:hAnsi="Times New Roman" w:cs="Times New Roman"/>
        </w:rPr>
        <w:t xml:space="preserve">1.2.4.1 </w:t>
      </w:r>
      <w:r>
        <w:rPr>
          <w:rFonts w:ascii="Times New Roman" w:hAnsi="Times New Roman" w:cs="Times New Roman"/>
        </w:rPr>
        <w:t>低钠食品的相关标准</w:t>
      </w:r>
    </w:p>
    <w:p w14:paraId="09D4DE88" w14:textId="77777777" w:rsidR="00970176" w:rsidRDefault="008D6EE0">
      <w:pPr>
        <w:ind w:firstLineChars="20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GB/T 23789-2009</w:t>
      </w:r>
      <w:r>
        <w:rPr>
          <w:rFonts w:ascii="Times New Roman" w:hAnsi="Times New Roman" w:cs="Times New Roman"/>
        </w:rPr>
        <w:t>《低钠食品》中规定，低钠食品是指通过减少或去除食品中的钠，使钠含量明显低于同类食品的食品。我国现有低钠食品标准所规定的钠的含量极小，普通低钠食品钠含量要求不高于</w:t>
      </w:r>
      <w:r>
        <w:rPr>
          <w:rFonts w:ascii="Times New Roman" w:hAnsi="Times New Roman" w:cs="Times New Roman"/>
        </w:rPr>
        <w:t>120 mg/100 g</w:t>
      </w:r>
      <w:r>
        <w:rPr>
          <w:rFonts w:ascii="Times New Roman" w:hAnsi="Times New Roman" w:cs="Times New Roman"/>
        </w:rPr>
        <w:t>，</w:t>
      </w:r>
      <w:r>
        <w:rPr>
          <w:rFonts w:ascii="Times New Roman" w:hAnsi="Times New Roman" w:cs="Times New Roman"/>
        </w:rPr>
        <w:t>非常低钠食品钠含量要求不高于</w:t>
      </w:r>
      <w:r>
        <w:rPr>
          <w:rFonts w:ascii="Times New Roman" w:hAnsi="Times New Roman" w:cs="Times New Roman"/>
        </w:rPr>
        <w:t>40 mg/100 g</w:t>
      </w:r>
      <w:r>
        <w:rPr>
          <w:rFonts w:ascii="Times New Roman" w:hAnsi="Times New Roman" w:cs="Times New Roman"/>
        </w:rPr>
        <w:t>，但实际生产食品很难达到这个要求。</w:t>
      </w:r>
    </w:p>
    <w:p w14:paraId="4669AA9F" w14:textId="77777777" w:rsidR="00970176" w:rsidRDefault="008D6EE0">
      <w:pPr>
        <w:ind w:firstLine="420"/>
        <w:rPr>
          <w:rFonts w:ascii="Times New Roman" w:hAnsi="Times New Roman" w:cs="Times New Roman"/>
        </w:rPr>
      </w:pPr>
      <w:r>
        <w:rPr>
          <w:rFonts w:ascii="Times New Roman" w:hAnsi="Times New Roman" w:cs="Times New Roman"/>
        </w:rPr>
        <w:t>日常生活中，人们吃的大米、蔬菜、水果等素食本身也都含有一定的钠，鲜鱼、鲜肉等动物性食物中的钠含量一般是素食中钠含量的</w:t>
      </w:r>
      <w:r>
        <w:rPr>
          <w:rFonts w:ascii="Times New Roman" w:hAnsi="Times New Roman" w:cs="Times New Roman"/>
        </w:rPr>
        <w:t>10~40</w:t>
      </w:r>
      <w:r>
        <w:rPr>
          <w:rFonts w:ascii="Times New Roman" w:hAnsi="Times New Roman" w:cs="Times New Roman"/>
        </w:rPr>
        <w:t>倍。据《中国食物成分表》所知，面粉</w:t>
      </w:r>
      <w:ins w:id="733" w:author="HZS" w:date="2019-12-26T23:10:00Z">
        <w:r>
          <w:rPr>
            <w:rFonts w:ascii="Times New Roman" w:hAnsi="Times New Roman" w:cs="Times New Roman" w:hint="eastAsia"/>
          </w:rPr>
          <w:lastRenderedPageBreak/>
          <w:t>（</w:t>
        </w:r>
        <w:r>
          <w:rPr>
            <w:rFonts w:ascii="Times New Roman" w:hAnsi="Times New Roman" w:cs="Times New Roman"/>
          </w:rPr>
          <w:t>标准粉</w:t>
        </w:r>
        <w:r>
          <w:rPr>
            <w:rFonts w:ascii="Times New Roman" w:hAnsi="Times New Roman" w:cs="Times New Roman" w:hint="eastAsia"/>
          </w:rPr>
          <w:t>）</w:t>
        </w:r>
      </w:ins>
      <w:del w:id="734" w:author="HZS" w:date="2019-12-26T23:10:00Z">
        <w:r>
          <w:rPr>
            <w:rFonts w:ascii="Times New Roman" w:hAnsi="Times New Roman" w:cs="Times New Roman"/>
          </w:rPr>
          <w:delText>(</w:delText>
        </w:r>
        <w:r>
          <w:rPr>
            <w:rFonts w:ascii="Times New Roman" w:hAnsi="Times New Roman" w:cs="Times New Roman"/>
          </w:rPr>
          <w:delText>标准粉</w:delText>
        </w:r>
        <w:r>
          <w:rPr>
            <w:rFonts w:ascii="Times New Roman" w:hAnsi="Times New Roman" w:cs="Times New Roman"/>
          </w:rPr>
          <w:delText>)</w:delText>
        </w:r>
      </w:del>
      <w:r>
        <w:rPr>
          <w:rFonts w:ascii="Times New Roman" w:hAnsi="Times New Roman" w:cs="Times New Roman"/>
        </w:rPr>
        <w:t>含钠</w:t>
      </w:r>
      <w:r>
        <w:rPr>
          <w:rFonts w:ascii="Times New Roman" w:hAnsi="Times New Roman" w:cs="Times New Roman"/>
        </w:rPr>
        <w:t>3.1 mg/100 g</w:t>
      </w:r>
      <w:r>
        <w:rPr>
          <w:rFonts w:ascii="Times New Roman" w:hAnsi="Times New Roman" w:cs="Times New Roman"/>
        </w:rPr>
        <w:t>。粳米含钠</w:t>
      </w:r>
      <w:r>
        <w:rPr>
          <w:rFonts w:ascii="Times New Roman" w:hAnsi="Times New Roman" w:cs="Times New Roman"/>
        </w:rPr>
        <w:t>2.7 mg/100 g</w:t>
      </w:r>
      <w:r>
        <w:rPr>
          <w:rFonts w:ascii="Times New Roman" w:hAnsi="Times New Roman" w:cs="Times New Roman"/>
        </w:rPr>
        <w:t>、番茄含钠</w:t>
      </w:r>
      <w:r>
        <w:rPr>
          <w:rFonts w:ascii="Times New Roman" w:hAnsi="Times New Roman" w:cs="Times New Roman"/>
        </w:rPr>
        <w:t>9.7 mg/100 g</w:t>
      </w:r>
      <w:r>
        <w:rPr>
          <w:rFonts w:ascii="Times New Roman" w:hAnsi="Times New Roman" w:cs="Times New Roman"/>
        </w:rPr>
        <w:t>、大白菜含钠</w:t>
      </w:r>
      <w:r>
        <w:rPr>
          <w:rFonts w:ascii="Times New Roman" w:hAnsi="Times New Roman" w:cs="Times New Roman"/>
        </w:rPr>
        <w:t>39.9 mg/100 g</w:t>
      </w:r>
      <w:r>
        <w:rPr>
          <w:rFonts w:ascii="Times New Roman" w:hAnsi="Times New Roman" w:cs="Times New Roman"/>
        </w:rPr>
        <w:t>，而胡萝卜含钠</w:t>
      </w:r>
      <w:r>
        <w:rPr>
          <w:rFonts w:ascii="Times New Roman" w:hAnsi="Times New Roman" w:cs="Times New Roman"/>
        </w:rPr>
        <w:t>120.7 mg/100 g</w:t>
      </w:r>
      <w:r>
        <w:rPr>
          <w:rFonts w:ascii="Times New Roman" w:hAnsi="Times New Roman" w:cs="Times New Roman"/>
        </w:rPr>
        <w:t>、蜜桃含钠</w:t>
      </w:r>
      <w:r>
        <w:rPr>
          <w:rFonts w:ascii="Times New Roman" w:hAnsi="Times New Roman" w:cs="Times New Roman"/>
        </w:rPr>
        <w:t>1.7 mg/100 g</w:t>
      </w:r>
      <w:r>
        <w:rPr>
          <w:rFonts w:ascii="Times New Roman" w:hAnsi="Times New Roman" w:cs="Times New Roman"/>
        </w:rPr>
        <w:t>、芒果含钠</w:t>
      </w:r>
      <w:r>
        <w:rPr>
          <w:rFonts w:ascii="Times New Roman" w:hAnsi="Times New Roman" w:cs="Times New Roman"/>
        </w:rPr>
        <w:t>3.6 mg/100 g</w:t>
      </w:r>
      <w:r>
        <w:rPr>
          <w:rFonts w:ascii="Times New Roman" w:hAnsi="Times New Roman" w:cs="Times New Roman"/>
        </w:rPr>
        <w:t>、</w:t>
      </w:r>
      <w:r>
        <w:rPr>
          <w:rFonts w:ascii="Times New Roman" w:hAnsi="Times New Roman" w:cs="Times New Roman"/>
        </w:rPr>
        <w:t>猪肉</w:t>
      </w:r>
      <w:r>
        <w:rPr>
          <w:rFonts w:ascii="Times New Roman" w:hAnsi="Times New Roman" w:cs="Times New Roman"/>
        </w:rPr>
        <w:t>(</w:t>
      </w:r>
      <w:r>
        <w:rPr>
          <w:rFonts w:ascii="Times New Roman" w:hAnsi="Times New Roman" w:cs="Times New Roman"/>
        </w:rPr>
        <w:t>里脊</w:t>
      </w:r>
      <w:r>
        <w:rPr>
          <w:rFonts w:ascii="Times New Roman" w:hAnsi="Times New Roman" w:cs="Times New Roman"/>
        </w:rPr>
        <w:t>)</w:t>
      </w:r>
      <w:r>
        <w:rPr>
          <w:rFonts w:ascii="Times New Roman" w:hAnsi="Times New Roman" w:cs="Times New Roman"/>
        </w:rPr>
        <w:t>含钠</w:t>
      </w:r>
      <w:r>
        <w:rPr>
          <w:rFonts w:ascii="Times New Roman" w:hAnsi="Times New Roman" w:cs="Times New Roman"/>
        </w:rPr>
        <w:t>43.2 mg/100 g</w:t>
      </w:r>
      <w:r>
        <w:rPr>
          <w:rFonts w:ascii="Times New Roman" w:hAnsi="Times New Roman" w:cs="Times New Roman"/>
        </w:rPr>
        <w:t>、鸡腿</w:t>
      </w:r>
      <w:r>
        <w:rPr>
          <w:rFonts w:ascii="Times New Roman" w:hAnsi="Times New Roman" w:cs="Times New Roman"/>
        </w:rPr>
        <w:t>(</w:t>
      </w:r>
      <w:r>
        <w:rPr>
          <w:rFonts w:ascii="Times New Roman" w:hAnsi="Times New Roman" w:cs="Times New Roman"/>
        </w:rPr>
        <w:t>鲜</w:t>
      </w:r>
      <w:r>
        <w:rPr>
          <w:rFonts w:ascii="Times New Roman" w:hAnsi="Times New Roman" w:cs="Times New Roman"/>
        </w:rPr>
        <w:t>)</w:t>
      </w:r>
      <w:r>
        <w:rPr>
          <w:rFonts w:ascii="Times New Roman" w:hAnsi="Times New Roman" w:cs="Times New Roman"/>
        </w:rPr>
        <w:t>含钠</w:t>
      </w:r>
      <w:r>
        <w:rPr>
          <w:rFonts w:ascii="Times New Roman" w:hAnsi="Times New Roman" w:cs="Times New Roman"/>
        </w:rPr>
        <w:t>73.6 mg/100 g</w:t>
      </w:r>
      <w:r>
        <w:rPr>
          <w:rFonts w:ascii="Times New Roman" w:hAnsi="Times New Roman" w:cs="Times New Roman"/>
        </w:rPr>
        <w:t>、鸡蛋含钠</w:t>
      </w:r>
      <w:r>
        <w:rPr>
          <w:rFonts w:ascii="Times New Roman" w:hAnsi="Times New Roman" w:cs="Times New Roman"/>
        </w:rPr>
        <w:t>125.7 mg/100 g</w:t>
      </w:r>
      <w:r>
        <w:rPr>
          <w:rFonts w:ascii="Times New Roman" w:hAnsi="Times New Roman" w:cs="Times New Roman"/>
        </w:rPr>
        <w:t>、草鱼含钠</w:t>
      </w:r>
      <w:r>
        <w:rPr>
          <w:rFonts w:ascii="Times New Roman" w:hAnsi="Times New Roman" w:cs="Times New Roman"/>
        </w:rPr>
        <w:t>36.0 mg/100 g</w:t>
      </w:r>
      <w:r>
        <w:rPr>
          <w:rFonts w:ascii="Times New Roman" w:hAnsi="Times New Roman" w:cs="Times New Roman"/>
        </w:rPr>
        <w:t>。因此，我国的食品标准可适当的提高低钠食品中钠的含量，这样才更符合实际情况。目前市场上的低钠食品比较少见，但其具有广阔的开发前景，以满足需要限制钠摄入量的特殊人群。</w:t>
      </w:r>
    </w:p>
    <w:p w14:paraId="5EC37DD6" w14:textId="77777777" w:rsidR="00970176" w:rsidRDefault="008D6EE0">
      <w:pPr>
        <w:pStyle w:val="4"/>
        <w:rPr>
          <w:rFonts w:ascii="Times New Roman" w:hAnsi="Times New Roman" w:cs="Times New Roman"/>
        </w:rPr>
      </w:pPr>
      <w:r>
        <w:rPr>
          <w:rFonts w:ascii="Times New Roman" w:hAnsi="Times New Roman" w:cs="Times New Roman"/>
        </w:rPr>
        <w:t xml:space="preserve">1.2.4.2 </w:t>
      </w:r>
      <w:r>
        <w:rPr>
          <w:rFonts w:ascii="Times New Roman" w:hAnsi="Times New Roman" w:cs="Times New Roman"/>
        </w:rPr>
        <w:t>我国居民的食盐摄入量情况</w:t>
      </w:r>
    </w:p>
    <w:p w14:paraId="0CBF600C" w14:textId="77777777" w:rsidR="00970176" w:rsidRDefault="008D6EE0">
      <w:pPr>
        <w:ind w:firstLine="420"/>
        <w:rPr>
          <w:rFonts w:ascii="Times New Roman" w:hAnsi="Times New Roman" w:cs="Times New Roman"/>
        </w:rPr>
      </w:pPr>
      <w:r>
        <w:rPr>
          <w:rFonts w:ascii="Times New Roman" w:hAnsi="Times New Roman" w:cs="Times New Roman"/>
        </w:rPr>
        <w:t>根据最新的《全国居民营养与健康状况的调查》结果显示</w:t>
      </w:r>
      <w:ins w:id="735" w:author="HZS" w:date="2019-12-28T16:54:00Z">
        <w:r>
          <w:rPr>
            <w:rFonts w:ascii="Times New Roman" w:hAnsi="Times New Roman" w:cs="Times New Roman" w:hint="eastAsia"/>
          </w:rPr>
          <w:t>：</w:t>
        </w:r>
      </w:ins>
      <w:del w:id="736" w:author="HZS" w:date="2019-12-28T16:54:00Z">
        <w:r>
          <w:rPr>
            <w:rFonts w:ascii="Times New Roman" w:hAnsi="Times New Roman" w:cs="Times New Roman"/>
          </w:rPr>
          <w:delText>:</w:delText>
        </w:r>
      </w:del>
      <w:r>
        <w:rPr>
          <w:rFonts w:ascii="Times New Roman" w:hAnsi="Times New Roman" w:cs="Times New Roman"/>
        </w:rPr>
        <w:t>我国居民每人食盐的摄入量为</w:t>
      </w:r>
      <w:r>
        <w:rPr>
          <w:rFonts w:ascii="Times New Roman" w:hAnsi="Times New Roman" w:cs="Times New Roman"/>
        </w:rPr>
        <w:t>12 g/d</w:t>
      </w:r>
      <w:r>
        <w:rPr>
          <w:rFonts w:ascii="Times New Roman" w:hAnsi="Times New Roman" w:cs="Times New Roman"/>
        </w:rPr>
        <w:t>，是世界卫生组织标准的</w:t>
      </w:r>
      <w:r>
        <w:rPr>
          <w:rFonts w:ascii="Times New Roman" w:hAnsi="Times New Roman" w:cs="Times New Roman"/>
        </w:rPr>
        <w:t>2</w:t>
      </w:r>
      <w:r>
        <w:rPr>
          <w:rFonts w:ascii="Times New Roman" w:hAnsi="Times New Roman" w:cs="Times New Roman"/>
        </w:rPr>
        <w:t>倍多。</w:t>
      </w:r>
      <w:r>
        <w:rPr>
          <w:rFonts w:ascii="Times New Roman" w:hAnsi="Times New Roman" w:cs="Times New Roman"/>
        </w:rPr>
        <w:t>1 g</w:t>
      </w:r>
      <w:r>
        <w:rPr>
          <w:rFonts w:ascii="Times New Roman" w:hAnsi="Times New Roman" w:cs="Times New Roman"/>
        </w:rPr>
        <w:t>食盐约含</w:t>
      </w:r>
      <w:r>
        <w:rPr>
          <w:rFonts w:ascii="Times New Roman" w:hAnsi="Times New Roman" w:cs="Times New Roman"/>
        </w:rPr>
        <w:t>0.4 g</w:t>
      </w:r>
      <w:r>
        <w:rPr>
          <w:rFonts w:ascii="Times New Roman" w:hAnsi="Times New Roman" w:cs="Times New Roman"/>
        </w:rPr>
        <w:t>钠，中国营养学会推荐成年人食盐的适宜摄入量为</w:t>
      </w:r>
      <w:r>
        <w:rPr>
          <w:rFonts w:ascii="Times New Roman" w:hAnsi="Times New Roman" w:cs="Times New Roman"/>
        </w:rPr>
        <w:t>2.2 g/d</w:t>
      </w:r>
      <w:r>
        <w:rPr>
          <w:rFonts w:ascii="Times New Roman" w:hAnsi="Times New Roman" w:cs="Times New Roman"/>
        </w:rPr>
        <w:t>，相当于每天摄入</w:t>
      </w:r>
      <w:r>
        <w:rPr>
          <w:rFonts w:ascii="Times New Roman" w:hAnsi="Times New Roman" w:cs="Times New Roman"/>
        </w:rPr>
        <w:t>0.88 g</w:t>
      </w:r>
      <w:r>
        <w:rPr>
          <w:rFonts w:ascii="Times New Roman" w:hAnsi="Times New Roman" w:cs="Times New Roman"/>
        </w:rPr>
        <w:t>钠。世界卫生组织推荐人均每日摄入</w:t>
      </w:r>
      <w:r>
        <w:rPr>
          <w:rFonts w:ascii="Times New Roman" w:hAnsi="Times New Roman" w:cs="Times New Roman"/>
        </w:rPr>
        <w:t>5 g</w:t>
      </w:r>
      <w:r>
        <w:rPr>
          <w:rFonts w:ascii="Times New Roman" w:hAnsi="Times New Roman" w:cs="Times New Roman"/>
        </w:rPr>
        <w:t>的标准，</w:t>
      </w:r>
      <w:r>
        <w:rPr>
          <w:rFonts w:ascii="Times New Roman" w:hAnsi="Times New Roman" w:cs="Times New Roman"/>
        </w:rPr>
        <w:t>2007</w:t>
      </w:r>
      <w:r>
        <w:rPr>
          <w:rFonts w:ascii="Times New Roman" w:hAnsi="Times New Roman" w:cs="Times New Roman"/>
        </w:rPr>
        <w:t>年中国营养学会制定的最新版膳食指南里提到的，每人每天为</w:t>
      </w:r>
      <w:del w:id="737" w:author="Administrator" w:date="2019-12-31T13:29:00Z">
        <w:r>
          <w:rPr>
            <w:rFonts w:ascii="Times New Roman" w:hAnsi="Times New Roman" w:cs="Times New Roman"/>
          </w:rPr>
          <w:delText>6g</w:delText>
        </w:r>
        <w:r>
          <w:rPr>
            <w:rFonts w:ascii="Times New Roman" w:hAnsi="Times New Roman" w:cs="Times New Roman"/>
          </w:rPr>
          <w:delText>。</w:delText>
        </w:r>
      </w:del>
      <w:ins w:id="738" w:author="Administrator" w:date="2019-12-31T13:29:00Z">
        <w:r>
          <w:rPr>
            <w:rFonts w:ascii="Times New Roman" w:hAnsi="Times New Roman" w:cs="Times New Roman"/>
          </w:rPr>
          <w:t>6</w:t>
        </w:r>
      </w:ins>
      <w:ins w:id="739" w:author="HZS" w:date="2019-12-28T17:14:00Z">
        <w:r>
          <w:rPr>
            <w:rFonts w:ascii="Times New Roman" w:hAnsi="Times New Roman" w:cs="Times New Roman"/>
          </w:rPr>
          <w:t xml:space="preserve"> </w:t>
        </w:r>
      </w:ins>
      <w:ins w:id="740" w:author="Administrator" w:date="2019-12-31T13:29:00Z">
        <w:r>
          <w:rPr>
            <w:rFonts w:ascii="Times New Roman" w:hAnsi="Times New Roman" w:cs="Times New Roman"/>
          </w:rPr>
          <w:t>g</w:t>
        </w:r>
        <w:r>
          <w:rPr>
            <w:rFonts w:ascii="Times New Roman" w:hAnsi="Times New Roman" w:cs="Times New Roman"/>
          </w:rPr>
          <w:t>。</w:t>
        </w:r>
      </w:ins>
      <w:r>
        <w:rPr>
          <w:rFonts w:ascii="Times New Roman" w:hAnsi="Times New Roman" w:cs="Times New Roman"/>
        </w:rPr>
        <w:t>有资料显示，每天摄入</w:t>
      </w:r>
      <w:r>
        <w:rPr>
          <w:rFonts w:ascii="Times New Roman" w:hAnsi="Times New Roman" w:cs="Times New Roman"/>
        </w:rPr>
        <w:t>7g</w:t>
      </w:r>
      <w:r>
        <w:rPr>
          <w:rFonts w:ascii="Times New Roman" w:hAnsi="Times New Roman" w:cs="Times New Roman"/>
        </w:rPr>
        <w:t>食盐者，高血压患病率为</w:t>
      </w:r>
      <w:r>
        <w:rPr>
          <w:rFonts w:ascii="Times New Roman" w:hAnsi="Times New Roman" w:cs="Times New Roman"/>
        </w:rPr>
        <w:t>6.9%</w:t>
      </w:r>
      <w:r>
        <w:rPr>
          <w:rFonts w:ascii="Times New Roman" w:hAnsi="Times New Roman" w:cs="Times New Roman"/>
        </w:rPr>
        <w:t>；摄入</w:t>
      </w:r>
      <w:r>
        <w:rPr>
          <w:rFonts w:ascii="Times New Roman" w:hAnsi="Times New Roman" w:cs="Times New Roman"/>
        </w:rPr>
        <w:t>10 g</w:t>
      </w:r>
      <w:r>
        <w:rPr>
          <w:rFonts w:ascii="Times New Roman" w:hAnsi="Times New Roman" w:cs="Times New Roman"/>
        </w:rPr>
        <w:t>食盐者，患病率为</w:t>
      </w:r>
      <w:r>
        <w:rPr>
          <w:rFonts w:ascii="Times New Roman" w:hAnsi="Times New Roman" w:cs="Times New Roman"/>
        </w:rPr>
        <w:t>8.6</w:t>
      </w:r>
      <w:del w:id="741" w:author="Administrator" w:date="2019-12-31T13:44:00Z">
        <w:r>
          <w:rPr>
            <w:rFonts w:ascii="Times New Roman" w:hAnsi="Times New Roman" w:cs="Times New Roman"/>
          </w:rPr>
          <w:delText>%;</w:delText>
        </w:r>
      </w:del>
      <w:del w:id="742" w:author="Administrator" w:date="2019-12-31T13:29:00Z">
        <w:r>
          <w:rPr>
            <w:rFonts w:ascii="Times New Roman" w:hAnsi="Times New Roman" w:cs="Times New Roman"/>
          </w:rPr>
          <w:delText>%;</w:delText>
        </w:r>
      </w:del>
      <w:ins w:id="743" w:author="Administrator" w:date="2019-12-31T13:29:00Z">
        <w:r>
          <w:rPr>
            <w:rFonts w:ascii="Times New Roman" w:hAnsi="Times New Roman" w:cs="Times New Roman"/>
          </w:rPr>
          <w:t>%</w:t>
        </w:r>
      </w:ins>
      <w:ins w:id="744" w:author="HZS" w:date="2019-12-28T17:14:00Z">
        <w:r>
          <w:rPr>
            <w:rFonts w:ascii="Times New Roman" w:hAnsi="Times New Roman" w:cs="Times New Roman" w:hint="eastAsia"/>
          </w:rPr>
          <w:t>；</w:t>
        </w:r>
      </w:ins>
      <w:del w:id="745" w:author="HZS" w:date="2019-12-28T17:14:00Z">
        <w:r>
          <w:rPr>
            <w:rFonts w:ascii="Times New Roman" w:hAnsi="Times New Roman" w:cs="Times New Roman"/>
          </w:rPr>
          <w:delText>;</w:delText>
        </w:r>
      </w:del>
      <w:r>
        <w:rPr>
          <w:rFonts w:ascii="Times New Roman" w:hAnsi="Times New Roman" w:cs="Times New Roman"/>
        </w:rPr>
        <w:t>而摄入</w:t>
      </w:r>
      <w:r>
        <w:rPr>
          <w:rFonts w:ascii="Times New Roman" w:hAnsi="Times New Roman" w:cs="Times New Roman"/>
        </w:rPr>
        <w:t xml:space="preserve">26 </w:t>
      </w:r>
      <w:r>
        <w:rPr>
          <w:rFonts w:ascii="Times New Roman" w:hAnsi="Times New Roman" w:cs="Times New Roman"/>
        </w:rPr>
        <w:t>g</w:t>
      </w:r>
      <w:r>
        <w:rPr>
          <w:rFonts w:ascii="Times New Roman" w:hAnsi="Times New Roman" w:cs="Times New Roman"/>
        </w:rPr>
        <w:t>者，则高达</w:t>
      </w:r>
      <w:r>
        <w:rPr>
          <w:rFonts w:ascii="Times New Roman" w:hAnsi="Times New Roman" w:cs="Times New Roman"/>
        </w:rPr>
        <w:t>39%</w:t>
      </w:r>
      <w:r>
        <w:rPr>
          <w:rFonts w:ascii="Times New Roman" w:hAnsi="Times New Roman" w:cs="Times New Roman"/>
        </w:rPr>
        <w:t>。我国南北方高血压患病率显著不同，可能与食盐摄入量有关。中国人由于不同的饮食习惯，大多数人的口味普遍偏重。据卫生部的调查</w:t>
      </w:r>
      <w:r>
        <w:rPr>
          <w:rFonts w:ascii="Times New Roman" w:hAnsi="Times New Roman" w:cs="Times New Roman"/>
        </w:rPr>
        <w:t>:</w:t>
      </w:r>
      <w:r>
        <w:rPr>
          <w:rFonts w:ascii="Times New Roman" w:hAnsi="Times New Roman" w:cs="Times New Roman"/>
        </w:rPr>
        <w:t>我国平均每人每天的食盐量，广东是</w:t>
      </w:r>
      <w:r>
        <w:rPr>
          <w:rFonts w:ascii="Times New Roman" w:hAnsi="Times New Roman" w:cs="Times New Roman"/>
        </w:rPr>
        <w:t>6~7 g</w:t>
      </w:r>
      <w:r>
        <w:rPr>
          <w:rFonts w:ascii="Times New Roman" w:hAnsi="Times New Roman" w:cs="Times New Roman"/>
        </w:rPr>
        <w:t>，上海是</w:t>
      </w:r>
      <w:r>
        <w:rPr>
          <w:rFonts w:ascii="Times New Roman" w:hAnsi="Times New Roman" w:cs="Times New Roman"/>
        </w:rPr>
        <w:t>8~9 g</w:t>
      </w:r>
      <w:r>
        <w:rPr>
          <w:rFonts w:ascii="Times New Roman" w:hAnsi="Times New Roman" w:cs="Times New Roman"/>
        </w:rPr>
        <w:t>，北京是</w:t>
      </w:r>
      <w:r>
        <w:rPr>
          <w:rFonts w:ascii="Times New Roman" w:hAnsi="Times New Roman" w:cs="Times New Roman"/>
        </w:rPr>
        <w:t>14~15 g</w:t>
      </w:r>
      <w:r>
        <w:rPr>
          <w:rFonts w:ascii="Times New Roman" w:hAnsi="Times New Roman" w:cs="Times New Roman"/>
        </w:rPr>
        <w:t>，东北是</w:t>
      </w:r>
      <w:r>
        <w:rPr>
          <w:rFonts w:ascii="Times New Roman" w:hAnsi="Times New Roman" w:cs="Times New Roman"/>
        </w:rPr>
        <w:t>18~19 g</w:t>
      </w:r>
      <w:r>
        <w:rPr>
          <w:rFonts w:ascii="Times New Roman" w:hAnsi="Times New Roman" w:cs="Times New Roman"/>
        </w:rPr>
        <w:t>。</w:t>
      </w:r>
    </w:p>
    <w:p w14:paraId="24D47604" w14:textId="77777777" w:rsidR="00970176" w:rsidRDefault="008D6EE0">
      <w:pPr>
        <w:ind w:firstLine="420"/>
        <w:rPr>
          <w:rFonts w:ascii="Times New Roman" w:hAnsi="Times New Roman" w:cs="Times New Roman"/>
        </w:rPr>
      </w:pPr>
      <w:del w:id="746" w:author="HZS" w:date="2019-12-28T16:54:00Z">
        <w:r>
          <w:rPr>
            <w:rFonts w:ascii="Times New Roman" w:hAnsi="Times New Roman" w:cs="Times New Roman"/>
          </w:rPr>
          <w:delText xml:space="preserve"> </w:delText>
        </w:r>
      </w:del>
      <w:r>
        <w:rPr>
          <w:rFonts w:ascii="Times New Roman" w:hAnsi="Times New Roman" w:cs="Times New Roman"/>
        </w:rPr>
        <w:t>由于每个国家，每个地区的饮食习惯都有所不同，因此高血压的患病率也各不相同。在食盐摄入量高的地区的人群，如生活在日本的本土人，患高血压的比例高；而食盐摄入量低的地区的人群，如生活在阿拉斯加的爱斯基摩人，却几乎不患高血压。英国医疗调查机构表示，将每天摄入</w:t>
      </w:r>
      <w:r>
        <w:rPr>
          <w:rFonts w:ascii="Times New Roman" w:hAnsi="Times New Roman" w:cs="Times New Roman"/>
        </w:rPr>
        <w:t>9.5 g</w:t>
      </w:r>
      <w:r>
        <w:rPr>
          <w:rFonts w:ascii="Times New Roman" w:hAnsi="Times New Roman" w:cs="Times New Roman"/>
        </w:rPr>
        <w:t>的</w:t>
      </w:r>
      <w:r>
        <w:rPr>
          <w:rFonts w:ascii="Times New Roman" w:hAnsi="Times New Roman" w:cs="Times New Roman"/>
        </w:rPr>
        <w:t>盐降低到</w:t>
      </w:r>
      <w:r>
        <w:rPr>
          <w:rFonts w:ascii="Times New Roman" w:hAnsi="Times New Roman" w:cs="Times New Roman"/>
        </w:rPr>
        <w:t>6g</w:t>
      </w:r>
      <w:r>
        <w:rPr>
          <w:rFonts w:ascii="Times New Roman" w:hAnsi="Times New Roman" w:cs="Times New Roman"/>
        </w:rPr>
        <w:t>，能使患中风及心脏病的几率分别降低</w:t>
      </w:r>
      <w:r>
        <w:rPr>
          <w:rFonts w:ascii="Times New Roman" w:hAnsi="Times New Roman" w:cs="Times New Roman"/>
        </w:rPr>
        <w:t>13%</w:t>
      </w:r>
      <w:r>
        <w:rPr>
          <w:rFonts w:ascii="Times New Roman" w:hAnsi="Times New Roman" w:cs="Times New Roman"/>
        </w:rPr>
        <w:t>和</w:t>
      </w:r>
      <w:r>
        <w:rPr>
          <w:rFonts w:ascii="Times New Roman" w:hAnsi="Times New Roman" w:cs="Times New Roman"/>
        </w:rPr>
        <w:t>10%</w:t>
      </w:r>
      <w:r>
        <w:rPr>
          <w:rFonts w:ascii="Times New Roman" w:hAnsi="Times New Roman" w:cs="Times New Roman"/>
        </w:rPr>
        <w:t>。故许多机构制定了对公众膳食的建议：</w:t>
      </w:r>
      <w:r>
        <w:rPr>
          <w:rFonts w:ascii="Times New Roman" w:hAnsi="Times New Roman" w:cs="Times New Roman"/>
        </w:rPr>
        <w:t>WHO</w:t>
      </w:r>
      <w:r>
        <w:rPr>
          <w:rFonts w:ascii="Times New Roman" w:hAnsi="Times New Roman" w:cs="Times New Roman"/>
        </w:rPr>
        <w:t>规定每日食盐摄入量应不超过</w:t>
      </w:r>
      <w:r>
        <w:rPr>
          <w:rFonts w:ascii="Times New Roman" w:hAnsi="Times New Roman" w:cs="Times New Roman"/>
        </w:rPr>
        <w:t>5 g</w:t>
      </w:r>
      <w:r>
        <w:rPr>
          <w:rFonts w:ascii="Times New Roman" w:hAnsi="Times New Roman" w:cs="Times New Roman"/>
        </w:rPr>
        <w:t>。然而，根据各国不同的饮食习惯，芬兰的标准仅为</w:t>
      </w:r>
      <w:r>
        <w:rPr>
          <w:rFonts w:ascii="Times New Roman" w:hAnsi="Times New Roman" w:cs="Times New Roman"/>
        </w:rPr>
        <w:t>3 g</w:t>
      </w:r>
      <w:r>
        <w:rPr>
          <w:rFonts w:ascii="Times New Roman" w:hAnsi="Times New Roman" w:cs="Times New Roman"/>
        </w:rPr>
        <w:t>、希腊</w:t>
      </w:r>
      <w:r>
        <w:rPr>
          <w:rFonts w:ascii="Times New Roman" w:hAnsi="Times New Roman" w:cs="Times New Roman"/>
        </w:rPr>
        <w:t>5 g</w:t>
      </w:r>
      <w:r>
        <w:rPr>
          <w:rFonts w:ascii="Times New Roman" w:hAnsi="Times New Roman" w:cs="Times New Roman"/>
        </w:rPr>
        <w:t>、瑞典</w:t>
      </w:r>
      <w:r>
        <w:rPr>
          <w:rFonts w:ascii="Times New Roman" w:hAnsi="Times New Roman" w:cs="Times New Roman"/>
        </w:rPr>
        <w:t>5.6 g</w:t>
      </w:r>
      <w:r>
        <w:rPr>
          <w:rFonts w:ascii="Times New Roman" w:hAnsi="Times New Roman" w:cs="Times New Roman"/>
        </w:rPr>
        <w:t>、英国、德国及丹麦为</w:t>
      </w:r>
      <w:r>
        <w:rPr>
          <w:rFonts w:ascii="Times New Roman" w:hAnsi="Times New Roman" w:cs="Times New Roman"/>
        </w:rPr>
        <w:t>6g</w:t>
      </w:r>
      <w:r>
        <w:rPr>
          <w:rFonts w:ascii="Times New Roman" w:hAnsi="Times New Roman" w:cs="Times New Roman"/>
        </w:rPr>
        <w:t>，而法国的标准高达</w:t>
      </w:r>
      <w:r>
        <w:rPr>
          <w:rFonts w:ascii="Times New Roman" w:hAnsi="Times New Roman" w:cs="Times New Roman"/>
        </w:rPr>
        <w:t>8 g</w:t>
      </w:r>
      <w:r>
        <w:rPr>
          <w:rFonts w:ascii="Times New Roman" w:hAnsi="Times New Roman" w:cs="Times New Roman"/>
        </w:rPr>
        <w:t>。现行的《美国人饮食指南》建议，</w:t>
      </w:r>
      <w:r>
        <w:rPr>
          <w:rFonts w:ascii="Times New Roman" w:hAnsi="Times New Roman" w:cs="Times New Roman"/>
        </w:rPr>
        <w:t>14</w:t>
      </w:r>
      <w:r>
        <w:rPr>
          <w:rFonts w:ascii="Times New Roman" w:hAnsi="Times New Roman" w:cs="Times New Roman"/>
        </w:rPr>
        <w:t>至</w:t>
      </w:r>
      <w:r>
        <w:rPr>
          <w:rFonts w:ascii="Times New Roman" w:hAnsi="Times New Roman" w:cs="Times New Roman"/>
        </w:rPr>
        <w:t>50</w:t>
      </w:r>
      <w:r>
        <w:rPr>
          <w:rFonts w:ascii="Times New Roman" w:hAnsi="Times New Roman" w:cs="Times New Roman"/>
        </w:rPr>
        <w:t>岁的美国人每天食盐量应减至</w:t>
      </w:r>
      <w:r>
        <w:rPr>
          <w:rFonts w:ascii="Times New Roman" w:hAnsi="Times New Roman" w:cs="Times New Roman"/>
        </w:rPr>
        <w:t>2.3 g</w:t>
      </w:r>
      <w:r>
        <w:rPr>
          <w:rFonts w:ascii="Times New Roman" w:hAnsi="Times New Roman" w:cs="Times New Roman"/>
        </w:rPr>
        <w:t>；若是年龄超过</w:t>
      </w:r>
      <w:r>
        <w:rPr>
          <w:rFonts w:ascii="Times New Roman" w:hAnsi="Times New Roman" w:cs="Times New Roman"/>
        </w:rPr>
        <w:t>51</w:t>
      </w:r>
      <w:r>
        <w:rPr>
          <w:rFonts w:ascii="Times New Roman" w:hAnsi="Times New Roman" w:cs="Times New Roman"/>
        </w:rPr>
        <w:t>岁的非裔美国人，有高血压、糖尿病、慢性肾病者，食盐摄取量应减至</w:t>
      </w:r>
      <w:r>
        <w:rPr>
          <w:rFonts w:ascii="Times New Roman" w:hAnsi="Times New Roman" w:cs="Times New Roman"/>
        </w:rPr>
        <w:t>1.5 g</w:t>
      </w:r>
      <w:r>
        <w:rPr>
          <w:rFonts w:ascii="Times New Roman" w:hAnsi="Times New Roman" w:cs="Times New Roman"/>
        </w:rPr>
        <w:t>以下。美国心脏学会建议，不论年龄、种族族裔，要避免心脏疾病，食盐摄取量应减至</w:t>
      </w:r>
      <w:r>
        <w:rPr>
          <w:rFonts w:ascii="Times New Roman" w:hAnsi="Times New Roman" w:cs="Times New Roman"/>
        </w:rPr>
        <w:t>1.5</w:t>
      </w:r>
      <w:r>
        <w:rPr>
          <w:rFonts w:ascii="Times New Roman" w:hAnsi="Times New Roman" w:cs="Times New Roman"/>
        </w:rPr>
        <w:t xml:space="preserve"> g</w:t>
      </w:r>
      <w:r>
        <w:rPr>
          <w:rFonts w:ascii="Times New Roman" w:hAnsi="Times New Roman" w:cs="Times New Roman"/>
        </w:rPr>
        <w:t>以下。</w:t>
      </w:r>
    </w:p>
    <w:p w14:paraId="05C04023" w14:textId="77777777" w:rsidR="00970176" w:rsidRDefault="008D6EE0">
      <w:pPr>
        <w:pStyle w:val="4"/>
        <w:rPr>
          <w:rFonts w:ascii="Times New Roman" w:hAnsi="Times New Roman" w:cs="Times New Roman"/>
        </w:rPr>
      </w:pPr>
      <w:r>
        <w:rPr>
          <w:rFonts w:ascii="Times New Roman" w:hAnsi="Times New Roman" w:cs="Times New Roman"/>
        </w:rPr>
        <w:t xml:space="preserve">1.2.4.3 </w:t>
      </w:r>
      <w:r>
        <w:rPr>
          <w:rFonts w:ascii="Times New Roman" w:hAnsi="Times New Roman" w:cs="Times New Roman"/>
        </w:rPr>
        <w:t>低钠盐产品的组成及低钠盐食品的开发现状</w:t>
      </w:r>
    </w:p>
    <w:p w14:paraId="3B693989" w14:textId="77777777" w:rsidR="00970176" w:rsidRDefault="008D6EE0">
      <w:pPr>
        <w:rPr>
          <w:rFonts w:ascii="Times New Roman" w:hAnsi="Times New Roman" w:cs="Times New Roman"/>
        </w:rPr>
      </w:pPr>
      <w:del w:id="747" w:author="HZS" w:date="2019-12-28T16:54:00Z">
        <w:r>
          <w:rPr>
            <w:rFonts w:ascii="Times New Roman" w:hAnsi="Times New Roman" w:cs="Times New Roman"/>
          </w:rPr>
          <w:delText xml:space="preserve">     </w:delText>
        </w:r>
      </w:del>
      <w:r>
        <w:rPr>
          <w:rFonts w:ascii="Times New Roman" w:hAnsi="Times New Roman" w:cs="Times New Roman"/>
        </w:rPr>
        <w:t>目前，我国不少地方也已开始实施减盐行动，低钠盐也早己摆在了各大城市的超市中销售。例如现在市场上已经有湖北盐业生产的低钠盐，成分是氯化钠、氯化钾、碘酸钾、亚铁氰化钾。其中氯化钠的含量是</w:t>
      </w:r>
      <w:del w:id="748" w:author="HZS" w:date="2019-12-28T17:15:00Z">
        <w:r>
          <w:rPr>
            <w:rFonts w:ascii="Times New Roman" w:hAnsi="Times New Roman" w:cs="Times New Roman"/>
          </w:rPr>
          <w:delText xml:space="preserve"> </w:delText>
        </w:r>
      </w:del>
      <w:r>
        <w:rPr>
          <w:rFonts w:ascii="Times New Roman" w:hAnsi="Times New Roman" w:cs="Times New Roman"/>
        </w:rPr>
        <w:t>70</w:t>
      </w:r>
      <w:del w:id="749" w:author="Administrator" w:date="2019-12-31T13:29:00Z">
        <w:r>
          <w:rPr>
            <w:rFonts w:ascii="Times New Roman" w:hAnsi="Times New Roman" w:cs="Times New Roman"/>
          </w:rPr>
          <w:delText>±</w:delText>
        </w:r>
      </w:del>
      <w:ins w:id="750" w:author="HZS" w:date="2019-12-28T17:15:00Z">
        <w:r>
          <w:rPr>
            <w:rFonts w:ascii="Times New Roman" w:hAnsi="Times New Roman" w:cs="Times New Roman"/>
          </w:rPr>
          <w:t xml:space="preserve"> </w:t>
        </w:r>
      </w:ins>
      <w:ins w:id="751" w:author="Administrator" w:date="2019-12-31T13:29:00Z">
        <w:r>
          <w:rPr>
            <w:rFonts w:ascii="Times New Roman" w:hAnsi="Times New Roman" w:cs="Times New Roman"/>
          </w:rPr>
          <w:t>±</w:t>
        </w:r>
      </w:ins>
      <w:ins w:id="752" w:author="HZS" w:date="2019-12-28T17:15:00Z">
        <w:r>
          <w:rPr>
            <w:rFonts w:ascii="Times New Roman" w:hAnsi="Times New Roman" w:cs="Times New Roman"/>
          </w:rPr>
          <w:t xml:space="preserve"> </w:t>
        </w:r>
      </w:ins>
      <w:r>
        <w:rPr>
          <w:rFonts w:ascii="Times New Roman" w:hAnsi="Times New Roman" w:cs="Times New Roman"/>
        </w:rPr>
        <w:t xml:space="preserve">10 </w:t>
      </w:r>
      <w:del w:id="753" w:author="HZS" w:date="2019-12-28T17:16:00Z">
        <w:r>
          <w:rPr>
            <w:rFonts w:ascii="Times New Roman" w:hAnsi="Times New Roman" w:cs="Times New Roman"/>
          </w:rPr>
          <w:delText xml:space="preserve"> </w:delText>
        </w:r>
      </w:del>
      <w:r>
        <w:rPr>
          <w:rFonts w:ascii="Times New Roman" w:hAnsi="Times New Roman" w:cs="Times New Roman"/>
        </w:rPr>
        <w:t>g/100 g</w:t>
      </w:r>
      <w:r>
        <w:rPr>
          <w:rFonts w:ascii="Times New Roman" w:hAnsi="Times New Roman" w:cs="Times New Roman"/>
        </w:rPr>
        <w:t>，氯化钾的含量是</w:t>
      </w:r>
      <w:r>
        <w:rPr>
          <w:rFonts w:ascii="Times New Roman" w:hAnsi="Times New Roman" w:cs="Times New Roman"/>
        </w:rPr>
        <w:t>20~35 g/100 g</w:t>
      </w:r>
      <w:r>
        <w:rPr>
          <w:rFonts w:ascii="Times New Roman" w:hAnsi="Times New Roman" w:cs="Times New Roman"/>
        </w:rPr>
        <w:t>、碘含量</w:t>
      </w:r>
      <w:ins w:id="754" w:author="HZS" w:date="2019-12-28T17:16:00Z">
        <w:r>
          <w:rPr>
            <w:rFonts w:ascii="Times New Roman" w:hAnsi="Times New Roman" w:cs="Times New Roman" w:hint="eastAsia"/>
          </w:rPr>
          <w:t>（</w:t>
        </w:r>
        <w:r>
          <w:rPr>
            <w:rFonts w:ascii="Times New Roman" w:hAnsi="Times New Roman" w:cs="Times New Roman"/>
          </w:rPr>
          <w:t>以</w:t>
        </w:r>
        <w:r>
          <w:rPr>
            <w:rFonts w:ascii="Times New Roman" w:hAnsi="Times New Roman" w:cs="Times New Roman"/>
          </w:rPr>
          <w:t>I</w:t>
        </w:r>
        <w:r>
          <w:rPr>
            <w:rFonts w:ascii="Times New Roman" w:hAnsi="Times New Roman" w:cs="Times New Roman"/>
          </w:rPr>
          <w:t>计</w:t>
        </w:r>
        <w:r>
          <w:rPr>
            <w:rFonts w:ascii="Times New Roman" w:hAnsi="Times New Roman" w:cs="Times New Roman" w:hint="eastAsia"/>
          </w:rPr>
          <w:t>）</w:t>
        </w:r>
      </w:ins>
      <w:del w:id="755" w:author="HZS" w:date="2019-12-28T17:16:00Z">
        <w:r>
          <w:rPr>
            <w:rFonts w:ascii="Times New Roman" w:hAnsi="Times New Roman" w:cs="Times New Roman"/>
          </w:rPr>
          <w:delText>(</w:delText>
        </w:r>
        <w:r>
          <w:rPr>
            <w:rFonts w:ascii="Times New Roman" w:hAnsi="Times New Roman" w:cs="Times New Roman"/>
          </w:rPr>
          <w:delText>以</w:delText>
        </w:r>
        <w:r>
          <w:rPr>
            <w:rFonts w:ascii="Times New Roman" w:hAnsi="Times New Roman" w:cs="Times New Roman"/>
          </w:rPr>
          <w:delText>I</w:delText>
        </w:r>
        <w:r>
          <w:rPr>
            <w:rFonts w:ascii="Times New Roman" w:hAnsi="Times New Roman" w:cs="Times New Roman"/>
          </w:rPr>
          <w:delText>计</w:delText>
        </w:r>
        <w:r>
          <w:rPr>
            <w:rFonts w:ascii="Times New Roman" w:hAnsi="Times New Roman" w:cs="Times New Roman"/>
          </w:rPr>
          <w:delText>)</w:delText>
        </w:r>
      </w:del>
      <w:r>
        <w:rPr>
          <w:rFonts w:ascii="Times New Roman" w:hAnsi="Times New Roman" w:cs="Times New Roman"/>
        </w:rPr>
        <w:t>是</w:t>
      </w:r>
      <w:r>
        <w:rPr>
          <w:rFonts w:ascii="Times New Roman" w:hAnsi="Times New Roman" w:cs="Times New Roman"/>
        </w:rPr>
        <w:t>18~33 mg/kg</w:t>
      </w:r>
      <w:r>
        <w:rPr>
          <w:rFonts w:ascii="Times New Roman" w:hAnsi="Times New Roman" w:cs="Times New Roman"/>
        </w:rPr>
        <w:t>、亚铁氰化钾</w:t>
      </w:r>
      <w:del w:id="756" w:author="HZS" w:date="2019-12-28T17:16:00Z">
        <w:r>
          <w:rPr>
            <w:rFonts w:ascii="Times New Roman" w:hAnsi="Times New Roman" w:cs="Times New Roman" w:hint="eastAsia"/>
          </w:rPr>
          <w:delText>(</w:delText>
        </w:r>
      </w:del>
      <w:ins w:id="757" w:author="HZS" w:date="2019-12-28T17:16:00Z">
        <w:r>
          <w:rPr>
            <w:rFonts w:ascii="Times New Roman" w:hAnsi="Times New Roman" w:cs="Times New Roman" w:hint="eastAsia"/>
          </w:rPr>
          <w:t>（</w:t>
        </w:r>
      </w:ins>
      <w:ins w:id="758" w:author="HZS" w:date="2019-12-28T17:17:00Z">
        <w:r>
          <w:rPr>
            <w:rFonts w:ascii="Times New Roman" w:hAnsi="Times New Roman" w:cs="Times New Roman"/>
          </w:rPr>
          <w:t>以</w:t>
        </w:r>
        <w:r>
          <w:rPr>
            <w:rFonts w:ascii="Times New Roman" w:hAnsi="Times New Roman" w:cs="Times New Roman"/>
          </w:rPr>
          <w:t>[Fe(CN)6]</w:t>
        </w:r>
        <w:r>
          <w:rPr>
            <w:rFonts w:ascii="Times New Roman" w:hAnsi="Times New Roman" w:cs="Times New Roman"/>
            <w:vertAlign w:val="superscript"/>
            <w:rPrChange w:id="759" w:author="HZS" w:date="2019-12-28T17:19:00Z">
              <w:rPr>
                <w:rFonts w:ascii="Times New Roman" w:hAnsi="Times New Roman" w:cs="Times New Roman"/>
              </w:rPr>
            </w:rPrChange>
          </w:rPr>
          <w:t>4-</w:t>
        </w:r>
        <w:r>
          <w:rPr>
            <w:rFonts w:ascii="Times New Roman" w:hAnsi="Times New Roman" w:cs="Times New Roman"/>
          </w:rPr>
          <w:t>计</w:t>
        </w:r>
      </w:ins>
      <w:ins w:id="760" w:author="HZS" w:date="2019-12-28T17:16:00Z">
        <w:r>
          <w:rPr>
            <w:rFonts w:ascii="Times New Roman" w:hAnsi="Times New Roman" w:cs="Times New Roman" w:hint="eastAsia"/>
          </w:rPr>
          <w:t>）</w:t>
        </w:r>
      </w:ins>
      <w:del w:id="761" w:author="HZS" w:date="2019-12-28T17:17:00Z">
        <w:r>
          <w:rPr>
            <w:rFonts w:ascii="Times New Roman" w:hAnsi="Times New Roman" w:cs="Times New Roman"/>
          </w:rPr>
          <w:delText>以</w:delText>
        </w:r>
        <w:r>
          <w:rPr>
            <w:rFonts w:ascii="Times New Roman" w:hAnsi="Times New Roman" w:cs="Times New Roman"/>
          </w:rPr>
          <w:delText>[Fe(CN)6]4-</w:delText>
        </w:r>
        <w:r>
          <w:rPr>
            <w:rFonts w:ascii="Times New Roman" w:hAnsi="Times New Roman" w:cs="Times New Roman"/>
          </w:rPr>
          <w:delText>计</w:delText>
        </w:r>
      </w:del>
      <w:del w:id="762" w:author="HZS" w:date="2019-12-28T17:19:00Z">
        <w:r>
          <w:rPr>
            <w:rFonts w:ascii="Times New Roman" w:hAnsi="Times New Roman" w:cs="Times New Roman"/>
          </w:rPr>
          <w:delText>)</w:delText>
        </w:r>
      </w:del>
      <w:r>
        <w:rPr>
          <w:rFonts w:ascii="Times New Roman" w:hAnsi="Times New Roman" w:cs="Times New Roman"/>
        </w:rPr>
        <w:t>不大于</w:t>
      </w:r>
      <w:r>
        <w:rPr>
          <w:rFonts w:ascii="Times New Roman" w:hAnsi="Times New Roman" w:cs="Times New Roman"/>
        </w:rPr>
        <w:t xml:space="preserve">10 </w:t>
      </w:r>
      <w:r>
        <w:rPr>
          <w:rFonts w:ascii="Times New Roman" w:hAnsi="Times New Roman" w:cs="Times New Roman"/>
        </w:rPr>
        <w:t>mg/kg</w:t>
      </w:r>
      <w:r>
        <w:rPr>
          <w:rFonts w:ascii="Times New Roman" w:hAnsi="Times New Roman" w:cs="Times New Roman"/>
        </w:rPr>
        <w:t>。同时在市场上也已出现了其他多种营养强化盐，例如，预防骨质疏松的钙强化营养盐，防缺铁性贫血的铁强化营养盐，抗氧化的硒强化营养盐，强化蛋白质代谢的锌强化营养盐等，以满足人们补充这些微量元素的需要。</w:t>
      </w:r>
    </w:p>
    <w:p w14:paraId="4ED106CC" w14:textId="77777777" w:rsidR="00970176" w:rsidRDefault="008D6EE0">
      <w:pPr>
        <w:rPr>
          <w:rFonts w:ascii="Times New Roman" w:hAnsi="Times New Roman" w:cs="Times New Roman"/>
        </w:rPr>
      </w:pPr>
      <w:del w:id="763" w:author="HZS" w:date="2019-12-28T17:19:00Z">
        <w:r>
          <w:rPr>
            <w:rFonts w:ascii="Times New Roman" w:hAnsi="Times New Roman" w:cs="Times New Roman" w:hint="eastAsia"/>
          </w:rPr>
          <w:delText xml:space="preserve">     </w:delText>
        </w:r>
      </w:del>
      <w:r>
        <w:rPr>
          <w:rFonts w:ascii="Times New Roman" w:hAnsi="Times New Roman" w:cs="Times New Roman"/>
        </w:rPr>
        <w:t>每个国家的低钠盐产品都不尽相同，除了减少氯化钠的含量，也有食盐的替代物。有关低钠盐的产品，芬兰规定氯化钠</w:t>
      </w:r>
      <w:r>
        <w:rPr>
          <w:rFonts w:ascii="Times New Roman" w:hAnsi="Times New Roman" w:cs="Times New Roman"/>
        </w:rPr>
        <w:t>65%</w:t>
      </w:r>
      <w:r>
        <w:rPr>
          <w:rFonts w:ascii="Times New Roman" w:hAnsi="Times New Roman" w:cs="Times New Roman"/>
        </w:rPr>
        <w:t>、氯化钾</w:t>
      </w:r>
      <w:r>
        <w:rPr>
          <w:rFonts w:ascii="Times New Roman" w:hAnsi="Times New Roman" w:cs="Times New Roman"/>
        </w:rPr>
        <w:t>25%</w:t>
      </w:r>
      <w:r>
        <w:rPr>
          <w:rFonts w:ascii="Times New Roman" w:hAnsi="Times New Roman" w:cs="Times New Roman"/>
        </w:rPr>
        <w:t>、氯化镁</w:t>
      </w:r>
      <w:r>
        <w:rPr>
          <w:rFonts w:ascii="Times New Roman" w:hAnsi="Times New Roman" w:cs="Times New Roman"/>
        </w:rPr>
        <w:t>10%</w:t>
      </w:r>
      <w:r>
        <w:rPr>
          <w:rFonts w:ascii="Times New Roman" w:hAnsi="Times New Roman" w:cs="Times New Roman"/>
        </w:rPr>
        <w:t>；日本规定氯化钠</w:t>
      </w:r>
      <w:r>
        <w:rPr>
          <w:rFonts w:ascii="Times New Roman" w:hAnsi="Times New Roman" w:cs="Times New Roman"/>
        </w:rPr>
        <w:t>78%</w:t>
      </w:r>
      <w:r>
        <w:rPr>
          <w:rFonts w:ascii="Times New Roman" w:hAnsi="Times New Roman" w:cs="Times New Roman"/>
        </w:rPr>
        <w:t>、氯化钾</w:t>
      </w:r>
      <w:r>
        <w:rPr>
          <w:rFonts w:ascii="Times New Roman" w:hAnsi="Times New Roman" w:cs="Times New Roman"/>
        </w:rPr>
        <w:t>20%</w:t>
      </w:r>
      <w:r>
        <w:rPr>
          <w:rFonts w:ascii="Times New Roman" w:hAnsi="Times New Roman" w:cs="Times New Roman"/>
        </w:rPr>
        <w:t>；美国</w:t>
      </w:r>
      <w:r>
        <w:rPr>
          <w:rFonts w:ascii="Times New Roman" w:hAnsi="Times New Roman" w:cs="Times New Roman"/>
        </w:rPr>
        <w:t>Lit</w:t>
      </w:r>
      <w:r>
        <w:rPr>
          <w:rFonts w:ascii="Times New Roman" w:hAnsi="Times New Roman" w:cs="Times New Roman"/>
        </w:rPr>
        <w:t>盐规定氯化钠</w:t>
      </w:r>
      <w:r>
        <w:rPr>
          <w:rFonts w:ascii="Times New Roman" w:hAnsi="Times New Roman" w:cs="Times New Roman"/>
        </w:rPr>
        <w:t>50%</w:t>
      </w:r>
      <w:r>
        <w:rPr>
          <w:rFonts w:ascii="Times New Roman" w:hAnsi="Times New Roman" w:cs="Times New Roman"/>
        </w:rPr>
        <w:t>、氯化钾</w:t>
      </w:r>
      <w:r>
        <w:rPr>
          <w:rFonts w:ascii="Times New Roman" w:hAnsi="Times New Roman" w:cs="Times New Roman"/>
        </w:rPr>
        <w:t>50%</w:t>
      </w:r>
      <w:r>
        <w:rPr>
          <w:rFonts w:ascii="Times New Roman" w:hAnsi="Times New Roman" w:cs="Times New Roman"/>
        </w:rPr>
        <w:t>；也有一些专利规定：氯化钠</w:t>
      </w:r>
      <w:r>
        <w:rPr>
          <w:rFonts w:ascii="Times New Roman" w:hAnsi="Times New Roman" w:cs="Times New Roman"/>
        </w:rPr>
        <w:t>92%-93%</w:t>
      </w:r>
      <w:r>
        <w:rPr>
          <w:rFonts w:ascii="Times New Roman" w:hAnsi="Times New Roman" w:cs="Times New Roman"/>
        </w:rPr>
        <w:t>、氯化钾</w:t>
      </w:r>
      <w:r>
        <w:rPr>
          <w:rFonts w:ascii="Times New Roman" w:hAnsi="Times New Roman" w:cs="Times New Roman"/>
        </w:rPr>
        <w:t>2.4%-3.4%</w:t>
      </w:r>
      <w:r>
        <w:rPr>
          <w:rFonts w:ascii="Times New Roman" w:hAnsi="Times New Roman" w:cs="Times New Roman"/>
        </w:rPr>
        <w:t>、钙盐</w:t>
      </w:r>
      <w:r>
        <w:rPr>
          <w:rFonts w:ascii="Times New Roman" w:hAnsi="Times New Roman" w:cs="Times New Roman"/>
        </w:rPr>
        <w:t>3.1</w:t>
      </w:r>
      <w:r>
        <w:rPr>
          <w:rFonts w:ascii="Times New Roman" w:hAnsi="Times New Roman" w:cs="Times New Roman"/>
        </w:rPr>
        <w:t>%-3.4%</w:t>
      </w:r>
      <w:r>
        <w:rPr>
          <w:rFonts w:ascii="Times New Roman" w:hAnsi="Times New Roman" w:cs="Times New Roman"/>
        </w:rPr>
        <w:t>、镁盐</w:t>
      </w:r>
      <w:r>
        <w:rPr>
          <w:rFonts w:ascii="Times New Roman" w:hAnsi="Times New Roman" w:cs="Times New Roman"/>
        </w:rPr>
        <w:t>1.2%-1.4%</w:t>
      </w:r>
      <w:del w:id="764" w:author="Administrator" w:date="2019-12-31T13:29:00Z">
        <w:r>
          <w:rPr>
            <w:rFonts w:ascii="Times New Roman" w:hAnsi="Times New Roman" w:cs="Times New Roman"/>
          </w:rPr>
          <w:delText>及</w:delText>
        </w:r>
      </w:del>
      <w:ins w:id="765" w:author="HZS" w:date="2019-12-28T17:24:00Z">
        <w:r>
          <w:rPr>
            <w:rFonts w:ascii="Times New Roman" w:hAnsi="Times New Roman" w:cs="Times New Roman" w:hint="eastAsia"/>
          </w:rPr>
          <w:t>，以</w:t>
        </w:r>
      </w:ins>
      <w:ins w:id="766" w:author="Administrator" w:date="2019-12-31T13:29:00Z">
        <w:r>
          <w:rPr>
            <w:rFonts w:ascii="Times New Roman" w:hAnsi="Times New Roman" w:cs="Times New Roman"/>
          </w:rPr>
          <w:t>及</w:t>
        </w:r>
      </w:ins>
      <w:r>
        <w:rPr>
          <w:rFonts w:ascii="Times New Roman" w:hAnsi="Times New Roman" w:cs="Times New Roman"/>
        </w:rPr>
        <w:t>微量元素；日本公布的颗粒低钠盐专利，氯化钠</w:t>
      </w:r>
      <w:r>
        <w:rPr>
          <w:rFonts w:ascii="Times New Roman" w:hAnsi="Times New Roman" w:cs="Times New Roman"/>
        </w:rPr>
        <w:t>48.5%</w:t>
      </w:r>
      <w:r>
        <w:rPr>
          <w:rFonts w:ascii="Times New Roman" w:hAnsi="Times New Roman" w:cs="Times New Roman"/>
        </w:rPr>
        <w:t>、氯化钾</w:t>
      </w:r>
      <w:r>
        <w:rPr>
          <w:rFonts w:ascii="Times New Roman" w:hAnsi="Times New Roman" w:cs="Times New Roman"/>
        </w:rPr>
        <w:t>48.5%</w:t>
      </w:r>
      <w:r>
        <w:rPr>
          <w:rFonts w:ascii="Times New Roman" w:hAnsi="Times New Roman" w:cs="Times New Roman"/>
        </w:rPr>
        <w:t>、可溶性淀粉</w:t>
      </w:r>
      <w:r>
        <w:rPr>
          <w:rFonts w:ascii="Times New Roman" w:hAnsi="Times New Roman" w:cs="Times New Roman"/>
        </w:rPr>
        <w:t>3%</w:t>
      </w:r>
      <w:r>
        <w:rPr>
          <w:rFonts w:ascii="Times New Roman" w:hAnsi="Times New Roman" w:cs="Times New Roman"/>
        </w:rPr>
        <w:t>等。美国</w:t>
      </w:r>
      <w:r>
        <w:rPr>
          <w:rFonts w:ascii="Times New Roman" w:hAnsi="Times New Roman" w:cs="Times New Roman"/>
        </w:rPr>
        <w:t>Linguagen</w:t>
      </w:r>
      <w:r>
        <w:rPr>
          <w:rFonts w:ascii="Times New Roman" w:hAnsi="Times New Roman" w:cs="Times New Roman"/>
        </w:rPr>
        <w:t>公司生产了</w:t>
      </w:r>
      <w:r>
        <w:rPr>
          <w:rFonts w:ascii="Times New Roman" w:hAnsi="Times New Roman" w:cs="Times New Roman"/>
        </w:rPr>
        <w:t>5’-</w:t>
      </w:r>
      <w:r>
        <w:rPr>
          <w:rFonts w:ascii="Times New Roman" w:hAnsi="Times New Roman" w:cs="Times New Roman"/>
        </w:rPr>
        <w:t>磷酸腺苷，这种物质可通过阻断味觉神经细胞的激活来阻止味觉感受，在低盐肉制品中</w:t>
      </w:r>
      <w:r>
        <w:rPr>
          <w:rFonts w:ascii="Times New Roman" w:hAnsi="Times New Roman" w:cs="Times New Roman"/>
        </w:rPr>
        <w:lastRenderedPageBreak/>
        <w:t>可以屏蔽氯化钾替代氯化钠后产生的苦味。现在，许多公司均生产各种各样的盐，这些盐能降低肉制品中钠的含量，却能在相同的含量下反而获得更高的咸度。日本生产了一种</w:t>
      </w:r>
      <w:r>
        <w:rPr>
          <w:rFonts w:ascii="Times New Roman" w:hAnsi="Times New Roman" w:cs="Times New Roman"/>
        </w:rPr>
        <w:t>Aromild</w:t>
      </w:r>
      <w:r>
        <w:rPr>
          <w:rFonts w:ascii="Times New Roman" w:hAnsi="Times New Roman" w:cs="Times New Roman"/>
        </w:rPr>
        <w:t>酵母提取液，其中含有非常丰富的</w:t>
      </w:r>
      <w:r>
        <w:rPr>
          <w:rFonts w:ascii="Times New Roman" w:hAnsi="Times New Roman" w:cs="Times New Roman"/>
        </w:rPr>
        <w:t>5’-</w:t>
      </w:r>
      <w:r>
        <w:rPr>
          <w:rFonts w:ascii="Times New Roman" w:hAnsi="Times New Roman" w:cs="Times New Roman"/>
        </w:rPr>
        <w:t>肌苷酸和</w:t>
      </w:r>
      <w:r>
        <w:rPr>
          <w:rFonts w:ascii="Times New Roman" w:hAnsi="Times New Roman" w:cs="Times New Roman"/>
        </w:rPr>
        <w:t>5’-</w:t>
      </w:r>
      <w:r>
        <w:rPr>
          <w:rFonts w:ascii="Times New Roman" w:hAnsi="Times New Roman" w:cs="Times New Roman"/>
        </w:rPr>
        <w:t>鸟苷酸，可以降低食盐含量，同时还能增加食品的风</w:t>
      </w:r>
      <w:r>
        <w:rPr>
          <w:rFonts w:ascii="Times New Roman" w:hAnsi="Times New Roman" w:cs="Times New Roman"/>
        </w:rPr>
        <w:t>味。</w:t>
      </w:r>
      <w:r>
        <w:rPr>
          <w:rFonts w:ascii="Times New Roman" w:hAnsi="Times New Roman" w:cs="Times New Roman"/>
        </w:rPr>
        <w:t>Lutz</w:t>
      </w:r>
      <w:r>
        <w:rPr>
          <w:rFonts w:ascii="Times New Roman" w:hAnsi="Times New Roman" w:cs="Times New Roman"/>
        </w:rPr>
        <w:t>报道在红肉肉糜中，片状食盐相比枝状或颗粒状食盐咸度更高。发现使用片状食盐后能提高产量，提高蛋白质功能特性，并减少感官质量的劣变程度。</w:t>
      </w:r>
    </w:p>
    <w:p w14:paraId="43FEABA2" w14:textId="77777777" w:rsidR="00970176" w:rsidRDefault="008D6EE0">
      <w:pPr>
        <w:ind w:firstLine="420"/>
        <w:rPr>
          <w:rFonts w:ascii="Times New Roman" w:hAnsi="Times New Roman" w:cs="Times New Roman"/>
        </w:rPr>
      </w:pPr>
      <w:r>
        <w:rPr>
          <w:rFonts w:ascii="Times New Roman" w:hAnsi="Times New Roman" w:cs="Times New Roman"/>
        </w:rPr>
        <w:t>目前市场上亦有许多降低食盐含量的品牌，例如亨氏集团声称亨氏焗豆和亨氏灌装通心粉中氯化钠的含量降低了</w:t>
      </w:r>
      <w:r>
        <w:rPr>
          <w:rFonts w:ascii="Times New Roman" w:hAnsi="Times New Roman" w:cs="Times New Roman"/>
        </w:rPr>
        <w:t>1/3</w:t>
      </w:r>
      <w:r>
        <w:rPr>
          <w:rFonts w:ascii="Times New Roman" w:hAnsi="Times New Roman" w:cs="Times New Roman"/>
        </w:rPr>
        <w:t>，而儿童食品中食盐降幅更达到</w:t>
      </w:r>
      <w:r>
        <w:rPr>
          <w:rFonts w:ascii="Times New Roman" w:hAnsi="Times New Roman" w:cs="Times New Roman"/>
        </w:rPr>
        <w:t>59%</w:t>
      </w:r>
      <w:r>
        <w:rPr>
          <w:rFonts w:ascii="Times New Roman" w:hAnsi="Times New Roman" w:cs="Times New Roman"/>
        </w:rPr>
        <w:t>。</w:t>
      </w:r>
      <w:r>
        <w:rPr>
          <w:rFonts w:ascii="Times New Roman" w:hAnsi="Times New Roman" w:cs="Times New Roman"/>
        </w:rPr>
        <w:t>Arla Foods</w:t>
      </w:r>
      <w:r>
        <w:rPr>
          <w:rFonts w:ascii="Times New Roman" w:hAnsi="Times New Roman" w:cs="Times New Roman"/>
        </w:rPr>
        <w:t>公司生产的软奶酪中食盐降幅达</w:t>
      </w:r>
      <w:r>
        <w:rPr>
          <w:rFonts w:ascii="Times New Roman" w:hAnsi="Times New Roman" w:cs="Times New Roman"/>
        </w:rPr>
        <w:t>50%</w:t>
      </w:r>
      <w:r>
        <w:rPr>
          <w:rFonts w:ascii="Times New Roman" w:hAnsi="Times New Roman" w:cs="Times New Roman"/>
        </w:rPr>
        <w:t>，黄油中食盐含量也降低了</w:t>
      </w:r>
      <w:r>
        <w:rPr>
          <w:rFonts w:ascii="Times New Roman" w:hAnsi="Times New Roman" w:cs="Times New Roman"/>
        </w:rPr>
        <w:t>15%</w:t>
      </w:r>
      <w:r>
        <w:rPr>
          <w:rFonts w:ascii="Times New Roman" w:hAnsi="Times New Roman" w:cs="Times New Roman"/>
        </w:rPr>
        <w:t>。</w:t>
      </w:r>
    </w:p>
    <w:p w14:paraId="1C0B326E" w14:textId="77777777" w:rsidR="00970176" w:rsidRDefault="008D6EE0">
      <w:pPr>
        <w:ind w:firstLine="420"/>
        <w:rPr>
          <w:rFonts w:ascii="Times New Roman" w:hAnsi="Times New Roman" w:cs="Times New Roman"/>
        </w:rPr>
      </w:pPr>
      <w:r>
        <w:rPr>
          <w:rFonts w:ascii="Times New Roman" w:hAnsi="Times New Roman" w:cs="Times New Roman"/>
        </w:rPr>
        <w:t>随着人们对饮食营养健康的重视，低钠盐的需求正在迅猛上升，全球掀起了一股减盐风潮。目前减盐或寻找食盐的替代物等措施，都存在着一定的缺陷，开发</w:t>
      </w:r>
      <w:r>
        <w:rPr>
          <w:rFonts w:ascii="Times New Roman" w:hAnsi="Times New Roman" w:cs="Times New Roman"/>
        </w:rPr>
        <w:t>出来的一些替代物只能应用于某些特定的食品中。虽然我国己经陆续开展了一些减盐相关的活动，但基本还停留在宣传动员阶段，尚未落实为大范围的行动，更缺乏具体的政策，尤其与国际上发达国家减盐行动相比，我国开展的减盐行动实施力度明显不够。对于肉制品而言，是人类饮食食盐</w:t>
      </w:r>
      <w:ins w:id="767" w:author="HZS" w:date="2019-12-28T17:26:00Z">
        <w:r>
          <w:rPr>
            <w:rFonts w:ascii="Times New Roman" w:hAnsi="Times New Roman" w:cs="Times New Roman" w:hint="eastAsia"/>
          </w:rPr>
          <w:t>（</w:t>
        </w:r>
        <w:r>
          <w:rPr>
            <w:rFonts w:ascii="Times New Roman" w:hAnsi="Times New Roman" w:cs="Times New Roman"/>
          </w:rPr>
          <w:t>钠</w:t>
        </w:r>
        <w:r>
          <w:rPr>
            <w:rFonts w:ascii="Times New Roman" w:hAnsi="Times New Roman" w:cs="Times New Roman" w:hint="eastAsia"/>
          </w:rPr>
          <w:t>）</w:t>
        </w:r>
      </w:ins>
      <w:del w:id="768" w:author="HZS" w:date="2019-12-28T17:26:00Z">
        <w:r>
          <w:rPr>
            <w:rFonts w:ascii="Times New Roman" w:hAnsi="Times New Roman" w:cs="Times New Roman"/>
          </w:rPr>
          <w:delText>(</w:delText>
        </w:r>
        <w:r>
          <w:rPr>
            <w:rFonts w:ascii="Times New Roman" w:hAnsi="Times New Roman" w:cs="Times New Roman"/>
          </w:rPr>
          <w:delText>钠</w:delText>
        </w:r>
        <w:r>
          <w:rPr>
            <w:rFonts w:ascii="Times New Roman" w:hAnsi="Times New Roman" w:cs="Times New Roman"/>
          </w:rPr>
          <w:delText>)</w:delText>
        </w:r>
      </w:del>
      <w:r>
        <w:rPr>
          <w:rFonts w:ascii="Times New Roman" w:hAnsi="Times New Roman" w:cs="Times New Roman"/>
        </w:rPr>
        <w:t>的重要来源之一，由于食盐和钠在肉制品中具有无法替代的独特功能和作用，现行生产的多种肉制品，特别是一些传统的腌腊肉制品和酱卤肉制品，其产品食盐和钠含量比较高，研发低盐或低钠肉制品如何实现</w:t>
      </w:r>
      <w:ins w:id="769" w:author="HZS" w:date="2019-12-28T17:32:00Z">
        <w:r>
          <w:rPr>
            <w:rFonts w:ascii="Times New Roman" w:hAnsi="Times New Roman" w:cs="Times New Roman" w:hint="eastAsia"/>
          </w:rPr>
          <w:t>“</w:t>
        </w:r>
        <w:r>
          <w:rPr>
            <w:rFonts w:ascii="Times New Roman" w:hAnsi="Times New Roman" w:cs="Times New Roman"/>
          </w:rPr>
          <w:t>减盐</w:t>
        </w:r>
        <w:r>
          <w:rPr>
            <w:rFonts w:ascii="Times New Roman" w:hAnsi="Times New Roman" w:cs="Times New Roman" w:hint="eastAsia"/>
          </w:rPr>
          <w:t>（</w:t>
        </w:r>
        <w:r>
          <w:rPr>
            <w:rFonts w:ascii="Times New Roman" w:hAnsi="Times New Roman" w:cs="Times New Roman"/>
          </w:rPr>
          <w:t>钠</w:t>
        </w:r>
        <w:r>
          <w:rPr>
            <w:rFonts w:ascii="Times New Roman" w:hAnsi="Times New Roman" w:cs="Times New Roman" w:hint="eastAsia"/>
          </w:rPr>
          <w:t>）</w:t>
        </w:r>
        <w:r>
          <w:rPr>
            <w:rFonts w:ascii="Times New Roman" w:hAnsi="Times New Roman" w:cs="Times New Roman"/>
          </w:rPr>
          <w:t>不减味</w:t>
        </w:r>
        <w:r>
          <w:rPr>
            <w:rFonts w:ascii="Times New Roman" w:hAnsi="Times New Roman" w:cs="Times New Roman" w:hint="eastAsia"/>
          </w:rPr>
          <w:t>”</w:t>
        </w:r>
      </w:ins>
      <w:del w:id="770" w:author="HZS" w:date="2019-12-28T17:32:00Z">
        <w:r>
          <w:rPr>
            <w:rFonts w:ascii="Times New Roman" w:hAnsi="Times New Roman" w:cs="Times New Roman"/>
          </w:rPr>
          <w:delText>“</w:delText>
        </w:r>
        <w:r>
          <w:rPr>
            <w:rFonts w:ascii="Times New Roman" w:hAnsi="Times New Roman" w:cs="Times New Roman"/>
          </w:rPr>
          <w:delText>减盐</w:delText>
        </w:r>
        <w:r>
          <w:rPr>
            <w:rFonts w:ascii="Times New Roman" w:hAnsi="Times New Roman" w:cs="Times New Roman"/>
          </w:rPr>
          <w:delText>(</w:delText>
        </w:r>
        <w:r>
          <w:rPr>
            <w:rFonts w:ascii="Times New Roman" w:hAnsi="Times New Roman" w:cs="Times New Roman"/>
          </w:rPr>
          <w:delText>钠</w:delText>
        </w:r>
        <w:r>
          <w:rPr>
            <w:rFonts w:ascii="Times New Roman" w:hAnsi="Times New Roman" w:cs="Times New Roman"/>
          </w:rPr>
          <w:delText>)</w:delText>
        </w:r>
        <w:r>
          <w:rPr>
            <w:rFonts w:ascii="Times New Roman" w:hAnsi="Times New Roman" w:cs="Times New Roman"/>
          </w:rPr>
          <w:delText>不减味</w:delText>
        </w:r>
      </w:del>
      <w:del w:id="771" w:author="HZS" w:date="2019-12-28T17:33:00Z">
        <w:r>
          <w:rPr>
            <w:rFonts w:ascii="Times New Roman" w:hAnsi="Times New Roman" w:cs="Times New Roman"/>
          </w:rPr>
          <w:delText>”</w:delText>
        </w:r>
      </w:del>
      <w:r>
        <w:rPr>
          <w:rFonts w:ascii="Times New Roman" w:hAnsi="Times New Roman" w:cs="Times New Roman"/>
        </w:rPr>
        <w:t>或</w:t>
      </w:r>
      <w:del w:id="772" w:author="Administrator" w:date="2019-12-31T13:44:00Z">
        <w:r>
          <w:rPr>
            <w:rFonts w:ascii="Times New Roman" w:hAnsi="Times New Roman" w:cs="Times New Roman"/>
          </w:rPr>
          <w:delText>“</w:delText>
        </w:r>
      </w:del>
      <w:del w:id="773" w:author="Administrator" w:date="2019-12-31T13:29:00Z">
        <w:r>
          <w:rPr>
            <w:rFonts w:ascii="Times New Roman" w:hAnsi="Times New Roman" w:cs="Times New Roman"/>
          </w:rPr>
          <w:delText>“</w:delText>
        </w:r>
      </w:del>
      <w:del w:id="774" w:author="HZS" w:date="2019-12-28T17:33:00Z">
        <w:r>
          <w:rPr>
            <w:rFonts w:ascii="Times New Roman" w:hAnsi="Times New Roman" w:cs="Times New Roman"/>
          </w:rPr>
          <w:delText>“</w:delText>
        </w:r>
      </w:del>
      <w:ins w:id="775" w:author="HZS" w:date="2019-12-28T17:33:00Z">
        <w:r>
          <w:rPr>
            <w:rFonts w:ascii="Times New Roman" w:hAnsi="Times New Roman" w:cs="Times New Roman"/>
          </w:rPr>
          <w:t>“</w:t>
        </w:r>
        <w:r>
          <w:rPr>
            <w:rFonts w:ascii="Times New Roman" w:hAnsi="Times New Roman" w:cs="Times New Roman"/>
          </w:rPr>
          <w:t>减盐保质</w:t>
        </w:r>
        <w:r>
          <w:rPr>
            <w:rFonts w:ascii="Times New Roman" w:hAnsi="Times New Roman" w:cs="Times New Roman"/>
          </w:rPr>
          <w:t>”</w:t>
        </w:r>
      </w:ins>
      <w:del w:id="776" w:author="HZS" w:date="2019-12-28T17:33:00Z">
        <w:r>
          <w:rPr>
            <w:rFonts w:ascii="Times New Roman" w:hAnsi="Times New Roman" w:cs="Times New Roman"/>
          </w:rPr>
          <w:delText>减盐保质</w:delText>
        </w:r>
        <w:r>
          <w:rPr>
            <w:rFonts w:ascii="Times New Roman" w:hAnsi="Times New Roman" w:cs="Times New Roman"/>
          </w:rPr>
          <w:delText>”</w:delText>
        </w:r>
      </w:del>
      <w:r>
        <w:rPr>
          <w:rFonts w:ascii="Times New Roman" w:hAnsi="Times New Roman" w:cs="Times New Roman"/>
        </w:rPr>
        <w:t>，这需要加强相关基础科学和加工技术研究，对低钠盐食品开展相关功能性的实验研究，增强产品宣传的科学性和说服力。同时，要配套制定低盐</w:t>
      </w:r>
      <w:ins w:id="777" w:author="HZS" w:date="2019-12-28T17:33:00Z">
        <w:r>
          <w:rPr>
            <w:rFonts w:ascii="Times New Roman" w:hAnsi="Times New Roman" w:cs="Times New Roman" w:hint="eastAsia"/>
          </w:rPr>
          <w:t>（</w:t>
        </w:r>
        <w:r>
          <w:rPr>
            <w:rFonts w:ascii="Times New Roman" w:hAnsi="Times New Roman" w:cs="Times New Roman"/>
          </w:rPr>
          <w:t>低钠</w:t>
        </w:r>
        <w:r>
          <w:rPr>
            <w:rFonts w:ascii="Times New Roman" w:hAnsi="Times New Roman" w:cs="Times New Roman" w:hint="eastAsia"/>
          </w:rPr>
          <w:t>）</w:t>
        </w:r>
      </w:ins>
      <w:del w:id="778" w:author="HZS" w:date="2019-12-28T17:33:00Z">
        <w:r>
          <w:rPr>
            <w:rFonts w:ascii="Times New Roman" w:hAnsi="Times New Roman" w:cs="Times New Roman"/>
          </w:rPr>
          <w:delText>(</w:delText>
        </w:r>
        <w:r>
          <w:rPr>
            <w:rFonts w:ascii="Times New Roman" w:hAnsi="Times New Roman" w:cs="Times New Roman"/>
          </w:rPr>
          <w:delText>低钠</w:delText>
        </w:r>
        <w:r>
          <w:rPr>
            <w:rFonts w:ascii="Times New Roman" w:hAnsi="Times New Roman" w:cs="Times New Roman"/>
          </w:rPr>
          <w:delText>)</w:delText>
        </w:r>
      </w:del>
      <w:r>
        <w:rPr>
          <w:rFonts w:ascii="Times New Roman" w:hAnsi="Times New Roman" w:cs="Times New Roman"/>
        </w:rPr>
        <w:t>食品的产品标准及检验方法，在产品标签上做出明确标识，辅助正确的宣传，这样才会有利于低盐食品</w:t>
      </w:r>
      <w:ins w:id="779" w:author="HZS" w:date="2019-12-28T17:34:00Z">
        <w:r>
          <w:rPr>
            <w:rFonts w:ascii="Times New Roman" w:hAnsi="Times New Roman" w:cs="Times New Roman" w:hint="eastAsia"/>
          </w:rPr>
          <w:t>（</w:t>
        </w:r>
        <w:r>
          <w:rPr>
            <w:rFonts w:ascii="Times New Roman" w:hAnsi="Times New Roman" w:cs="Times New Roman"/>
          </w:rPr>
          <w:t>含低盐肉制品</w:t>
        </w:r>
        <w:r>
          <w:rPr>
            <w:rFonts w:ascii="Times New Roman" w:hAnsi="Times New Roman" w:cs="Times New Roman" w:hint="eastAsia"/>
          </w:rPr>
          <w:t>）</w:t>
        </w:r>
      </w:ins>
      <w:del w:id="780" w:author="HZS" w:date="2019-12-28T17:34:00Z">
        <w:r>
          <w:rPr>
            <w:rFonts w:ascii="Times New Roman" w:hAnsi="Times New Roman" w:cs="Times New Roman"/>
          </w:rPr>
          <w:delText>(</w:delText>
        </w:r>
        <w:r>
          <w:rPr>
            <w:rFonts w:ascii="Times New Roman" w:hAnsi="Times New Roman" w:cs="Times New Roman"/>
          </w:rPr>
          <w:delText>含低盐肉制品</w:delText>
        </w:r>
        <w:r>
          <w:rPr>
            <w:rFonts w:ascii="Times New Roman" w:hAnsi="Times New Roman" w:cs="Times New Roman"/>
          </w:rPr>
          <w:delText>)</w:delText>
        </w:r>
      </w:del>
      <w:r>
        <w:rPr>
          <w:rFonts w:ascii="Times New Roman" w:hAnsi="Times New Roman" w:cs="Times New Roman"/>
        </w:rPr>
        <w:t>走上健康发展轨道，真正走进市民生活，为民众健康造福。</w:t>
      </w:r>
    </w:p>
    <w:p w14:paraId="749A71DC" w14:textId="77777777" w:rsidR="00970176" w:rsidRDefault="008D6EE0">
      <w:pPr>
        <w:pStyle w:val="2"/>
        <w:rPr>
          <w:rFonts w:ascii="Times New Roman" w:hAnsi="Times New Roman" w:cs="Times New Roman"/>
        </w:rPr>
      </w:pPr>
      <w:bookmarkStart w:id="781" w:name="_Toc14992001"/>
      <w:r>
        <w:rPr>
          <w:rFonts w:ascii="Times New Roman" w:hAnsi="Times New Roman" w:cs="Times New Roman"/>
        </w:rPr>
        <w:t xml:space="preserve">1.3 </w:t>
      </w:r>
      <w:r>
        <w:rPr>
          <w:rFonts w:ascii="Times New Roman" w:hAnsi="Times New Roman" w:cs="Times New Roman"/>
        </w:rPr>
        <w:t>现代营养食品对香精的新要求</w:t>
      </w:r>
      <w:bookmarkEnd w:id="781"/>
    </w:p>
    <w:p w14:paraId="640F0532" w14:textId="77777777" w:rsidR="00970176" w:rsidRDefault="008D6EE0">
      <w:pPr>
        <w:pStyle w:val="3"/>
        <w:rPr>
          <w:rFonts w:ascii="Times New Roman" w:hAnsi="Times New Roman" w:cs="Times New Roman"/>
        </w:rPr>
      </w:pPr>
      <w:bookmarkStart w:id="782" w:name="_Toc14992002"/>
      <w:r>
        <w:rPr>
          <w:rFonts w:ascii="Times New Roman" w:hAnsi="Times New Roman" w:cs="Times New Roman"/>
        </w:rPr>
        <w:t xml:space="preserve">1.3.1 </w:t>
      </w:r>
      <w:r>
        <w:rPr>
          <w:rFonts w:ascii="Times New Roman" w:hAnsi="Times New Roman" w:cs="Times New Roman"/>
        </w:rPr>
        <w:t>现代营养食品中添加香精的重要性</w:t>
      </w:r>
      <w:bookmarkEnd w:id="782"/>
    </w:p>
    <w:p w14:paraId="2F474E2B" w14:textId="77777777" w:rsidR="00970176" w:rsidRDefault="008D6EE0">
      <w:pPr>
        <w:ind w:firstLineChars="200" w:firstLine="420"/>
        <w:rPr>
          <w:rFonts w:ascii="Times New Roman" w:hAnsi="Times New Roman" w:cs="Times New Roman"/>
        </w:rPr>
      </w:pPr>
      <w:r>
        <w:rPr>
          <w:rFonts w:ascii="Times New Roman" w:hAnsi="Times New Roman" w:cs="Times New Roman"/>
        </w:rPr>
        <w:t>现代营养食品是十分重要的一类食品，它们与传统食品从消费者口中争夺市场份额。尽管保健功能具有附加值，但如果食品味道不好，消费者就不太可能长期购买功能性食品。国际食品信息理事会</w:t>
      </w:r>
      <w:ins w:id="783" w:author="HZS" w:date="2019-12-28T17:35:00Z">
        <w:r>
          <w:rPr>
            <w:rFonts w:ascii="Times New Roman" w:hAnsi="Times New Roman" w:cs="Times New Roman" w:hint="eastAsia"/>
          </w:rPr>
          <w:t>（</w:t>
        </w:r>
        <w:r>
          <w:rPr>
            <w:rFonts w:ascii="Times New Roman" w:hAnsi="Times New Roman" w:cs="Times New Roman"/>
          </w:rPr>
          <w:t>International Food Information Council</w:t>
        </w:r>
        <w:r>
          <w:rPr>
            <w:rFonts w:ascii="Times New Roman" w:hAnsi="Times New Roman" w:cs="Times New Roman" w:hint="eastAsia"/>
          </w:rPr>
          <w:t>）</w:t>
        </w:r>
      </w:ins>
      <w:del w:id="784" w:author="HZS" w:date="2019-12-28T17:35:00Z">
        <w:r>
          <w:rPr>
            <w:rFonts w:ascii="Times New Roman" w:hAnsi="Times New Roman" w:cs="Times New Roman"/>
          </w:rPr>
          <w:delText>(International Food Information Council)</w:delText>
        </w:r>
      </w:del>
      <w:r>
        <w:rPr>
          <w:rFonts w:ascii="Times New Roman" w:hAnsi="Times New Roman" w:cs="Times New Roman"/>
        </w:rPr>
        <w:t>2011</w:t>
      </w:r>
      <w:r>
        <w:rPr>
          <w:rFonts w:ascii="Times New Roman" w:hAnsi="Times New Roman" w:cs="Times New Roman"/>
        </w:rPr>
        <w:t>年对功能性食品进行的消费者趋势调查发现，影响美国人消费功能性食品决定的最重要因素是价格和口味。</w:t>
      </w:r>
    </w:p>
    <w:p w14:paraId="5D8E9CE3" w14:textId="77777777" w:rsidR="00970176" w:rsidRDefault="008D6EE0">
      <w:pPr>
        <w:ind w:firstLineChars="200" w:firstLine="420"/>
        <w:rPr>
          <w:rFonts w:ascii="Times New Roman" w:hAnsi="Times New Roman" w:cs="Times New Roman"/>
        </w:rPr>
      </w:pPr>
      <w:r>
        <w:rPr>
          <w:rFonts w:ascii="Times New Roman" w:hAnsi="Times New Roman" w:cs="Times New Roman"/>
        </w:rPr>
        <w:t>功能性食品不应作为一个同质组进行研究，而应作为不同食品类别中的独立产品进行研</w:t>
      </w:r>
      <w:r>
        <w:rPr>
          <w:rFonts w:ascii="Times New Roman" w:hAnsi="Times New Roman" w:cs="Times New Roman"/>
        </w:rPr>
        <w:t>究。增加功能性食品的功能性，例如增加生物活性化合物，可能会导致异味，导致由于味道而引起厌恶的顾客反应。一项关于具有特定健康声明的果汁中的异味的研究发现，即使知道了健康声明，消费者的喜好程度和消费可能性</w:t>
      </w:r>
      <w:ins w:id="785" w:author="HZS" w:date="2019-12-28T17:36:00Z">
        <w:r>
          <w:rPr>
            <w:rFonts w:ascii="Times New Roman" w:hAnsi="Times New Roman" w:cs="Times New Roman" w:hint="eastAsia"/>
          </w:rPr>
          <w:t>，</w:t>
        </w:r>
      </w:ins>
      <w:r>
        <w:rPr>
          <w:rFonts w:ascii="Times New Roman" w:hAnsi="Times New Roman" w:cs="Times New Roman"/>
        </w:rPr>
        <w:t>也随着味道缺陷的严重程度而降低。即使是轻微的异味也不被消费者所认可。</w:t>
      </w:r>
    </w:p>
    <w:p w14:paraId="4325A56E" w14:textId="77777777" w:rsidR="00970176" w:rsidRDefault="008D6EE0">
      <w:pPr>
        <w:ind w:firstLineChars="200" w:firstLine="420"/>
        <w:rPr>
          <w:rFonts w:ascii="Times New Roman" w:hAnsi="Times New Roman" w:cs="Times New Roman"/>
        </w:rPr>
      </w:pPr>
      <w:r>
        <w:rPr>
          <w:rFonts w:ascii="Times New Roman" w:hAnsi="Times New Roman" w:cs="Times New Roman"/>
        </w:rPr>
        <w:t>即使在医疗食品中，消费者可能会在医生的处方下服用产品，风味仍然是非常重要的。风味除了使食物味道好之外还有几个好处，包括促进消化以及人的生理健康。</w:t>
      </w:r>
    </w:p>
    <w:p w14:paraId="16483532" w14:textId="77777777" w:rsidR="00970176" w:rsidRDefault="008D6EE0">
      <w:pPr>
        <w:ind w:firstLineChars="200" w:firstLine="420"/>
        <w:rPr>
          <w:rFonts w:ascii="Times New Roman" w:hAnsi="Times New Roman" w:cs="Times New Roman"/>
        </w:rPr>
      </w:pPr>
      <w:r>
        <w:rPr>
          <w:rFonts w:ascii="Times New Roman" w:hAnsi="Times New Roman" w:cs="Times New Roman"/>
        </w:rPr>
        <w:t>调味品被添加到功能性食品中：</w:t>
      </w:r>
      <w:ins w:id="786" w:author="HZS" w:date="2019-12-28T17:36:00Z">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ins>
      <w:del w:id="787" w:author="HZS" w:date="2019-12-28T17:36:00Z">
        <w:r>
          <w:rPr>
            <w:rFonts w:ascii="Times New Roman" w:hAnsi="Times New Roman" w:cs="Times New Roman"/>
          </w:rPr>
          <w:delText>(1).</w:delText>
        </w:r>
      </w:del>
      <w:r>
        <w:rPr>
          <w:rFonts w:ascii="Times New Roman" w:hAnsi="Times New Roman" w:cs="Times New Roman"/>
        </w:rPr>
        <w:t>向原本平淡的产品赋予风味。</w:t>
      </w:r>
      <w:ins w:id="788" w:author="HZS" w:date="2019-12-28T17:37:00Z">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ins>
      <w:del w:id="789" w:author="HZS" w:date="2019-12-28T17:37:00Z">
        <w:r>
          <w:rPr>
            <w:rFonts w:ascii="Times New Roman" w:hAnsi="Times New Roman" w:cs="Times New Roman"/>
          </w:rPr>
          <w:delText>(2).</w:delText>
        </w:r>
      </w:del>
      <w:r>
        <w:rPr>
          <w:rFonts w:ascii="Times New Roman" w:hAnsi="Times New Roman" w:cs="Times New Roman"/>
        </w:rPr>
        <w:t>修改或补充现</w:t>
      </w:r>
      <w:r>
        <w:rPr>
          <w:rFonts w:ascii="Times New Roman" w:hAnsi="Times New Roman" w:cs="Times New Roman"/>
        </w:rPr>
        <w:t>有的风味基础。</w:t>
      </w:r>
      <w:ins w:id="790" w:author="HZS" w:date="2019-12-28T17:37:00Z">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ins>
      <w:del w:id="791" w:author="HZS" w:date="2019-12-28T17:37:00Z">
        <w:r>
          <w:rPr>
            <w:rFonts w:ascii="Times New Roman" w:hAnsi="Times New Roman" w:cs="Times New Roman"/>
          </w:rPr>
          <w:delText>(3).</w:delText>
        </w:r>
      </w:del>
      <w:r>
        <w:rPr>
          <w:rFonts w:ascii="Times New Roman" w:hAnsi="Times New Roman" w:cs="Times New Roman"/>
        </w:rPr>
        <w:t>通过阻挡、掩蔽或以其他方式诱使味蕾不识别异味，来掩饰或掩盖不受欢迎的风味属性或偏调。</w:t>
      </w:r>
    </w:p>
    <w:p w14:paraId="6B2D7689" w14:textId="77777777" w:rsidR="00970176" w:rsidRDefault="008D6EE0">
      <w:pPr>
        <w:pStyle w:val="3"/>
        <w:rPr>
          <w:rFonts w:ascii="Times New Roman" w:hAnsi="Times New Roman" w:cs="Times New Roman"/>
        </w:rPr>
      </w:pPr>
      <w:bookmarkStart w:id="792" w:name="_Toc14992003"/>
      <w:r>
        <w:rPr>
          <w:rFonts w:ascii="Times New Roman" w:hAnsi="Times New Roman" w:cs="Times New Roman"/>
        </w:rPr>
        <w:lastRenderedPageBreak/>
        <w:t xml:space="preserve">1.3.2 </w:t>
      </w:r>
      <w:r>
        <w:rPr>
          <w:rFonts w:ascii="Times New Roman" w:hAnsi="Times New Roman" w:cs="Times New Roman"/>
        </w:rPr>
        <w:t>现代营养食品中添加香精的挑战性</w:t>
      </w:r>
      <w:bookmarkEnd w:id="792"/>
    </w:p>
    <w:p w14:paraId="4A294886" w14:textId="77777777" w:rsidR="00970176" w:rsidRDefault="008D6EE0">
      <w:pPr>
        <w:ind w:firstLineChars="200" w:firstLine="420"/>
        <w:rPr>
          <w:rFonts w:ascii="Times New Roman" w:hAnsi="Times New Roman" w:cs="Times New Roman"/>
        </w:rPr>
      </w:pPr>
      <w:r>
        <w:rPr>
          <w:rFonts w:ascii="Times New Roman" w:hAnsi="Times New Roman" w:cs="Times New Roman"/>
        </w:rPr>
        <w:t>功能性食品是食品，所以调味应该类似于调味其他加工食品。然而，活性成分可能会导致需要掩饰或减少的异味。例如：含有大豆蛋白的食物可能有许多人不喜欢的豆腥味。维生素</w:t>
      </w:r>
      <w:r>
        <w:rPr>
          <w:rFonts w:ascii="Times New Roman" w:hAnsi="Times New Roman" w:cs="Times New Roman"/>
        </w:rPr>
        <w:t>B</w:t>
      </w:r>
      <w:r>
        <w:rPr>
          <w:rFonts w:ascii="Times New Roman" w:hAnsi="Times New Roman" w:cs="Times New Roman"/>
        </w:rPr>
        <w:t>类通常具有一种咸的肉质风味。许多功能性成分都是苦的。其他功能性成分容易滋味变质，如类胡萝卜素</w:t>
      </w:r>
      <w:ins w:id="793" w:author="HZS" w:date="2019-12-28T17:41:00Z">
        <w:r>
          <w:rPr>
            <w:rFonts w:ascii="Times New Roman" w:hAnsi="Times New Roman" w:cs="Times New Roman" w:hint="eastAsia"/>
          </w:rPr>
          <w:t>（</w:t>
        </w:r>
        <w:r>
          <w:rPr>
            <w:rFonts w:ascii="Times New Roman" w:hAnsi="Times New Roman" w:cs="Times New Roman"/>
          </w:rPr>
          <w:t>氧化</w:t>
        </w:r>
        <w:r>
          <w:rPr>
            <w:rFonts w:ascii="Times New Roman" w:hAnsi="Times New Roman" w:cs="Times New Roman" w:hint="eastAsia"/>
          </w:rPr>
          <w:t>）</w:t>
        </w:r>
      </w:ins>
      <w:del w:id="794" w:author="HZS" w:date="2019-12-28T17:41:00Z">
        <w:r>
          <w:rPr>
            <w:rFonts w:ascii="Times New Roman" w:hAnsi="Times New Roman" w:cs="Times New Roman"/>
          </w:rPr>
          <w:delText>(</w:delText>
        </w:r>
        <w:r>
          <w:rPr>
            <w:rFonts w:ascii="Times New Roman" w:hAnsi="Times New Roman" w:cs="Times New Roman"/>
          </w:rPr>
          <w:delText>氧化</w:delText>
        </w:r>
        <w:r>
          <w:rPr>
            <w:rFonts w:ascii="Times New Roman" w:hAnsi="Times New Roman" w:cs="Times New Roman"/>
          </w:rPr>
          <w:delText>)</w:delText>
        </w:r>
      </w:del>
      <w:r>
        <w:rPr>
          <w:rFonts w:ascii="Times New Roman" w:hAnsi="Times New Roman" w:cs="Times New Roman"/>
        </w:rPr>
        <w:t>，硫胺素</w:t>
      </w:r>
      <w:ins w:id="795" w:author="HZS" w:date="2019-12-28T17:41:00Z">
        <w:r>
          <w:rPr>
            <w:rFonts w:ascii="Times New Roman" w:hAnsi="Times New Roman" w:cs="Times New Roman" w:hint="eastAsia"/>
          </w:rPr>
          <w:t>（</w:t>
        </w:r>
        <w:r>
          <w:rPr>
            <w:rFonts w:ascii="Times New Roman" w:hAnsi="Times New Roman" w:cs="Times New Roman"/>
          </w:rPr>
          <w:t>降解为肉质或维生素</w:t>
        </w:r>
        <w:r>
          <w:rPr>
            <w:rFonts w:ascii="Times New Roman" w:hAnsi="Times New Roman" w:cs="Times New Roman" w:hint="eastAsia"/>
          </w:rPr>
          <w:t>）</w:t>
        </w:r>
      </w:ins>
      <w:del w:id="796" w:author="HZS" w:date="2019-12-28T17:41:00Z">
        <w:r>
          <w:rPr>
            <w:rFonts w:ascii="Times New Roman" w:hAnsi="Times New Roman" w:cs="Times New Roman"/>
          </w:rPr>
          <w:delText>(</w:delText>
        </w:r>
        <w:r>
          <w:rPr>
            <w:rFonts w:ascii="Times New Roman" w:hAnsi="Times New Roman" w:cs="Times New Roman"/>
          </w:rPr>
          <w:delText>降解为肉质或维生素</w:delText>
        </w:r>
      </w:del>
      <w:del w:id="797" w:author="HZS" w:date="2019-12-28T17:42:00Z">
        <w:r>
          <w:rPr>
            <w:rFonts w:ascii="Times New Roman" w:hAnsi="Times New Roman" w:cs="Times New Roman"/>
          </w:rPr>
          <w:delText>)</w:delText>
        </w:r>
      </w:del>
      <w:r>
        <w:rPr>
          <w:rFonts w:ascii="Times New Roman" w:hAnsi="Times New Roman" w:cs="Times New Roman"/>
        </w:rPr>
        <w:t>和鱼油</w:t>
      </w:r>
      <w:del w:id="798" w:author="HZS" w:date="2019-12-28T17:42:00Z">
        <w:r>
          <w:rPr>
            <w:rFonts w:ascii="Times New Roman" w:hAnsi="Times New Roman" w:cs="Times New Roman" w:hint="eastAsia"/>
          </w:rPr>
          <w:delText>(</w:delText>
        </w:r>
      </w:del>
      <w:ins w:id="799" w:author="HZS" w:date="2019-12-28T17:42:00Z">
        <w:r>
          <w:rPr>
            <w:rFonts w:ascii="Times New Roman" w:hAnsi="Times New Roman" w:cs="Times New Roman" w:hint="eastAsia"/>
          </w:rPr>
          <w:t>（</w:t>
        </w:r>
        <w:r>
          <w:rPr>
            <w:rFonts w:ascii="Times New Roman" w:hAnsi="Times New Roman" w:cs="Times New Roman"/>
          </w:rPr>
          <w:t>氧化</w:t>
        </w:r>
        <w:r>
          <w:rPr>
            <w:rFonts w:ascii="Times New Roman" w:hAnsi="Times New Roman" w:cs="Times New Roman" w:hint="eastAsia"/>
          </w:rPr>
          <w:t>）</w:t>
        </w:r>
      </w:ins>
      <w:del w:id="800" w:author="HZS" w:date="2019-12-28T17:42:00Z">
        <w:r>
          <w:rPr>
            <w:rFonts w:ascii="Times New Roman" w:hAnsi="Times New Roman" w:cs="Times New Roman"/>
          </w:rPr>
          <w:delText>氧化</w:delText>
        </w:r>
        <w:r>
          <w:rPr>
            <w:rFonts w:ascii="Times New Roman" w:hAnsi="Times New Roman" w:cs="Times New Roman"/>
          </w:rPr>
          <w:delText>)</w:delText>
        </w:r>
      </w:del>
      <w:r>
        <w:rPr>
          <w:rFonts w:ascii="Times New Roman" w:hAnsi="Times New Roman" w:cs="Times New Roman"/>
        </w:rPr>
        <w:t>。食品基料之间的相互作用也是一个因素。食品中添加的纤维可以有效地结合风味，就像蛋白质和淀粉一样。在全脂食品中效果很好的口味在低脂肪或不含脂肪的系统中可能不好吃。许多功能性食品含有各种草药和香料，含有苦味，涩，草和其他风味缺陷。矿物质配方可能会增加金属味。风味化学物质本质上都是具有反应性的。调香师知道这一点，可以在常规食物中进行补偿。然而，他们可能不熟悉食品中草药混合物的反应特性。营养品，而不是食品，将很可能有苦味，金属和其他异味。此外，它们可能具有不同于食品的特征，如高</w:t>
      </w:r>
      <w:r>
        <w:rPr>
          <w:rFonts w:ascii="Times New Roman" w:hAnsi="Times New Roman" w:cs="Times New Roman"/>
        </w:rPr>
        <w:t>pH</w:t>
      </w:r>
      <w:r>
        <w:rPr>
          <w:rFonts w:ascii="Times New Roman" w:hAnsi="Times New Roman" w:cs="Times New Roman"/>
        </w:rPr>
        <w:t>值或低</w:t>
      </w:r>
      <w:r>
        <w:rPr>
          <w:rFonts w:ascii="Times New Roman" w:hAnsi="Times New Roman" w:cs="Times New Roman"/>
        </w:rPr>
        <w:t>pH</w:t>
      </w:r>
      <w:r>
        <w:rPr>
          <w:rFonts w:ascii="Times New Roman" w:hAnsi="Times New Roman" w:cs="Times New Roman"/>
        </w:rPr>
        <w:t>值或长保质期，并且可能需</w:t>
      </w:r>
      <w:r>
        <w:rPr>
          <w:rFonts w:ascii="Times New Roman" w:hAnsi="Times New Roman" w:cs="Times New Roman"/>
        </w:rPr>
        <w:t>要在相关卫生当局登记。</w:t>
      </w:r>
    </w:p>
    <w:p w14:paraId="2CD0261B" w14:textId="77777777" w:rsidR="00970176" w:rsidRDefault="008D6EE0">
      <w:pPr>
        <w:pStyle w:val="3"/>
        <w:rPr>
          <w:rFonts w:ascii="Times New Roman" w:hAnsi="Times New Roman" w:cs="Times New Roman"/>
        </w:rPr>
      </w:pPr>
      <w:bookmarkStart w:id="801" w:name="_Toc14992004"/>
      <w:r>
        <w:rPr>
          <w:rFonts w:ascii="Times New Roman" w:hAnsi="Times New Roman" w:cs="Times New Roman"/>
        </w:rPr>
        <w:t xml:space="preserve">1.3.3 </w:t>
      </w:r>
      <w:r>
        <w:rPr>
          <w:rFonts w:ascii="Times New Roman" w:hAnsi="Times New Roman" w:cs="Times New Roman"/>
        </w:rPr>
        <w:t>现代营养食品中添加香精的基本策略</w:t>
      </w:r>
      <w:bookmarkEnd w:id="801"/>
    </w:p>
    <w:p w14:paraId="4852A317" w14:textId="77777777" w:rsidR="00970176" w:rsidRDefault="008D6EE0">
      <w:pPr>
        <w:pStyle w:val="4"/>
        <w:rPr>
          <w:rFonts w:ascii="Times New Roman" w:hAnsi="Times New Roman" w:cs="Times New Roman"/>
        </w:rPr>
      </w:pPr>
      <w:r>
        <w:rPr>
          <w:rFonts w:ascii="Times New Roman" w:hAnsi="Times New Roman" w:cs="Times New Roman"/>
        </w:rPr>
        <w:t xml:space="preserve">1.3.3.1 </w:t>
      </w:r>
      <w:r>
        <w:rPr>
          <w:rFonts w:ascii="Times New Roman" w:hAnsi="Times New Roman" w:cs="Times New Roman"/>
        </w:rPr>
        <w:t>基料的解决办法</w:t>
      </w:r>
    </w:p>
    <w:p w14:paraId="2547758F" w14:textId="77777777" w:rsidR="00970176" w:rsidRDefault="008D6EE0">
      <w:pPr>
        <w:ind w:firstLineChars="200" w:firstLine="420"/>
        <w:rPr>
          <w:rFonts w:ascii="Times New Roman" w:hAnsi="Times New Roman" w:cs="Times New Roman"/>
        </w:rPr>
      </w:pPr>
      <w:r>
        <w:rPr>
          <w:rFonts w:ascii="Times New Roman" w:hAnsi="Times New Roman" w:cs="Times New Roman"/>
        </w:rPr>
        <w:t>最好消除</w:t>
      </w:r>
      <w:r>
        <w:rPr>
          <w:rFonts w:ascii="Times New Roman" w:hAnsi="Times New Roman" w:cs="Times New Roman"/>
        </w:rPr>
        <w:t>/</w:t>
      </w:r>
      <w:r>
        <w:rPr>
          <w:rFonts w:ascii="Times New Roman" w:hAnsi="Times New Roman" w:cs="Times New Roman"/>
        </w:rPr>
        <w:t>减少</w:t>
      </w:r>
      <w:r>
        <w:rPr>
          <w:rFonts w:ascii="Times New Roman" w:hAnsi="Times New Roman" w:cs="Times New Roman"/>
        </w:rPr>
        <w:t>/</w:t>
      </w:r>
      <w:r>
        <w:rPr>
          <w:rFonts w:ascii="Times New Roman" w:hAnsi="Times New Roman" w:cs="Times New Roman"/>
        </w:rPr>
        <w:t>掩蔽食品基料中的异味，使基料的风味尽可能中性。仅仅用香精来弥补口味缺陷是昂贵的，并且高含量的香精可能会导致其他缺陷。最好的做法是在基料使用高品质的成分</w:t>
      </w:r>
      <w:ins w:id="802" w:author="HZS" w:date="2019-12-28T17:44:00Z">
        <w:r>
          <w:rPr>
            <w:rFonts w:ascii="Times New Roman" w:hAnsi="Times New Roman" w:cs="Times New Roman" w:hint="eastAsia"/>
          </w:rPr>
          <w:t>（</w:t>
        </w:r>
        <w:r>
          <w:rPr>
            <w:rFonts w:ascii="Times New Roman" w:hAnsi="Times New Roman" w:cs="Times New Roman"/>
          </w:rPr>
          <w:t>新鲜、成熟</w:t>
        </w:r>
        <w:r>
          <w:rPr>
            <w:rFonts w:ascii="Times New Roman" w:hAnsi="Times New Roman" w:cs="Times New Roman" w:hint="eastAsia"/>
          </w:rPr>
          <w:t>）</w:t>
        </w:r>
      </w:ins>
      <w:del w:id="803" w:author="HZS" w:date="2019-12-28T17:44:00Z">
        <w:r>
          <w:rPr>
            <w:rFonts w:ascii="Times New Roman" w:hAnsi="Times New Roman" w:cs="Times New Roman"/>
          </w:rPr>
          <w:delText>(</w:delText>
        </w:r>
        <w:r>
          <w:rPr>
            <w:rFonts w:ascii="Times New Roman" w:hAnsi="Times New Roman" w:cs="Times New Roman"/>
          </w:rPr>
          <w:delText>新鲜、成熟</w:delText>
        </w:r>
        <w:r>
          <w:rPr>
            <w:rFonts w:ascii="Times New Roman" w:hAnsi="Times New Roman" w:cs="Times New Roman"/>
          </w:rPr>
          <w:delText>)</w:delText>
        </w:r>
      </w:del>
      <w:r>
        <w:rPr>
          <w:rFonts w:ascii="Times New Roman" w:hAnsi="Times New Roman" w:cs="Times New Roman"/>
        </w:rPr>
        <w:t>，本身具有最小的风味缺陷。例如豆腥味低的大豆蛋白，或金黄色的车前子。另外，食品基料可以进一步通过加工以去除异味。如果在产品开发之初，就有一种异味出现，那么这个新产品注定将是失败的。同样的，完全无味的食品基料也会带来其</w:t>
      </w:r>
      <w:r>
        <w:rPr>
          <w:rFonts w:ascii="Times New Roman" w:hAnsi="Times New Roman" w:cs="Times New Roman"/>
        </w:rPr>
        <w:t>他问题。因为产品口感不平衡和不添加其他风味组合物的情况下，很难通过产品自身的风味化学物质提供所有的风味。而在添加香精的情况下，必须掌握使食品中的甜味，咸味和其他口味所产生的效果必须平衡。</w:t>
      </w:r>
    </w:p>
    <w:p w14:paraId="4175BE60" w14:textId="77777777" w:rsidR="00970176" w:rsidRDefault="008D6EE0">
      <w:pPr>
        <w:ind w:firstLineChars="200" w:firstLine="420"/>
        <w:rPr>
          <w:rFonts w:ascii="Times New Roman" w:hAnsi="Times New Roman" w:cs="Times New Roman"/>
        </w:rPr>
      </w:pPr>
      <w:r>
        <w:rPr>
          <w:rFonts w:ascii="Times New Roman" w:hAnsi="Times New Roman" w:cs="Times New Roman"/>
        </w:rPr>
        <w:t>这里需要说明的是，长期从事食品基料风味改良工作的研发人员可能会忽略，习惯，甚至接受，在他们的基料中的不良味道和不新鲜的味道。所以让与产品开发不相关的人，例如不懂技术的同事，甚至朋友和家人，品尝基料并听取他们的意见可能是一个好主意。你也可以在远离实验室的地方品尝基料，比如在家里或休息室。</w:t>
      </w:r>
    </w:p>
    <w:p w14:paraId="5D153108" w14:textId="77777777" w:rsidR="00970176" w:rsidRDefault="008D6EE0">
      <w:pPr>
        <w:pStyle w:val="4"/>
        <w:rPr>
          <w:rFonts w:ascii="Times New Roman" w:hAnsi="Times New Roman" w:cs="Times New Roman"/>
        </w:rPr>
      </w:pPr>
      <w:r>
        <w:rPr>
          <w:rFonts w:ascii="Times New Roman" w:hAnsi="Times New Roman" w:cs="Times New Roman"/>
        </w:rPr>
        <w:t xml:space="preserve">1.3.3.2 </w:t>
      </w:r>
      <w:r>
        <w:rPr>
          <w:rFonts w:ascii="Times New Roman" w:hAnsi="Times New Roman" w:cs="Times New Roman"/>
        </w:rPr>
        <w:t>终端产品的解决办法</w:t>
      </w:r>
    </w:p>
    <w:p w14:paraId="1106D6AD" w14:textId="77777777" w:rsidR="00970176" w:rsidRDefault="008D6EE0">
      <w:pPr>
        <w:ind w:firstLine="420"/>
        <w:rPr>
          <w:rFonts w:ascii="Times New Roman" w:hAnsi="Times New Roman" w:cs="Times New Roman"/>
        </w:rPr>
      </w:pPr>
      <w:r>
        <w:rPr>
          <w:rFonts w:ascii="Times New Roman" w:hAnsi="Times New Roman" w:cs="Times New Roman"/>
        </w:rPr>
        <w:t>如果做了最大的努力，使一个不令人反感的基料仍然留下不受欢迎的口味，下一步是与香料公司合作，以掩盖或以其他方式消除异味。</w:t>
      </w:r>
      <w:r>
        <w:rPr>
          <w:rFonts w:ascii="Times New Roman" w:hAnsi="Times New Roman" w:cs="Times New Roman"/>
        </w:rPr>
        <w:t>Woo</w:t>
      </w:r>
      <w:del w:id="804" w:author="HZS" w:date="2019-12-28T17:45:00Z">
        <w:r>
          <w:rPr>
            <w:rFonts w:ascii="Times New Roman" w:hAnsi="Times New Roman" w:cs="Times New Roman"/>
          </w:rPr>
          <w:delText>(2015)</w:delText>
        </w:r>
      </w:del>
      <w:r>
        <w:rPr>
          <w:rFonts w:ascii="Times New Roman" w:hAnsi="Times New Roman" w:cs="Times New Roman"/>
        </w:rPr>
        <w:t>描述了减少苦味感知或其他异味和口味的五种不同策略：避免、去除、混合、掩蔽和阻挡。正如前面在基料解决办法中提到的，避免基料中风味缺陷的最佳实践</w:t>
      </w:r>
      <w:ins w:id="805" w:author="HZS" w:date="2019-12-28T17:46:00Z">
        <w:r>
          <w:rPr>
            <w:rFonts w:ascii="Times New Roman" w:hAnsi="Times New Roman" w:cs="Times New Roman" w:hint="eastAsia"/>
          </w:rPr>
          <w:t>，</w:t>
        </w:r>
      </w:ins>
      <w:r>
        <w:rPr>
          <w:rFonts w:ascii="Times New Roman" w:hAnsi="Times New Roman" w:cs="Times New Roman"/>
        </w:rPr>
        <w:t>是通过选择很少或没有异味的高品质原料来避免这个问题。选择加工条件以最大限度地减少风味缺陷</w:t>
      </w:r>
      <w:ins w:id="806" w:author="HZS" w:date="2019-12-28T17:46:00Z">
        <w:r>
          <w:rPr>
            <w:rFonts w:ascii="Times New Roman" w:hAnsi="Times New Roman" w:cs="Times New Roman" w:hint="eastAsia"/>
          </w:rPr>
          <w:t>（</w:t>
        </w:r>
        <w:r>
          <w:rPr>
            <w:rFonts w:ascii="Times New Roman" w:hAnsi="Times New Roman" w:cs="Times New Roman"/>
          </w:rPr>
          <w:t>高热处理可能导致风味缺陷</w:t>
        </w:r>
        <w:r>
          <w:rPr>
            <w:rFonts w:ascii="Times New Roman" w:hAnsi="Times New Roman" w:cs="Times New Roman" w:hint="eastAsia"/>
          </w:rPr>
          <w:t>）</w:t>
        </w:r>
      </w:ins>
      <w:del w:id="807" w:author="HZS" w:date="2019-12-28T17:46:00Z">
        <w:r>
          <w:rPr>
            <w:rFonts w:ascii="Times New Roman" w:hAnsi="Times New Roman" w:cs="Times New Roman"/>
          </w:rPr>
          <w:delText>(</w:delText>
        </w:r>
        <w:r>
          <w:rPr>
            <w:rFonts w:ascii="Times New Roman" w:hAnsi="Times New Roman" w:cs="Times New Roman"/>
          </w:rPr>
          <w:delText>高热处理可能导致风味缺陷</w:delText>
        </w:r>
        <w:r>
          <w:rPr>
            <w:rFonts w:ascii="Times New Roman" w:hAnsi="Times New Roman" w:cs="Times New Roman"/>
          </w:rPr>
          <w:delText>)</w:delText>
        </w:r>
      </w:del>
      <w:r>
        <w:rPr>
          <w:rFonts w:ascii="Times New Roman" w:hAnsi="Times New Roman" w:cs="Times New Roman"/>
        </w:rPr>
        <w:t>也很重要。微生物污染也可能导致异味，应加以控制。如果苦味化合物无法避免，例如它们是碱或活性成分中固有的，则可以通过物理、化学或微生物</w:t>
      </w:r>
      <w:r>
        <w:rPr>
          <w:rFonts w:ascii="Times New Roman" w:hAnsi="Times New Roman" w:cs="Times New Roman"/>
        </w:rPr>
        <w:t>/</w:t>
      </w:r>
      <w:r>
        <w:rPr>
          <w:rFonts w:ascii="Times New Roman" w:hAnsi="Times New Roman" w:cs="Times New Roman"/>
        </w:rPr>
        <w:t>酶方法去除这些化合物。包埋，使有效成分可以递送，但不能在口腔中被品尝是一种物理解决办法。</w:t>
      </w:r>
      <w:r>
        <w:rPr>
          <w:rFonts w:ascii="Times New Roman" w:hAnsi="Times New Roman" w:cs="Times New Roman"/>
        </w:rPr>
        <w:lastRenderedPageBreak/>
        <w:t>过滤可用于去除苦味化合物。一些不良风味物质可以通过化学手段</w:t>
      </w:r>
      <w:ins w:id="808" w:author="HZS" w:date="2019-12-28T17:47:00Z">
        <w:r>
          <w:rPr>
            <w:rFonts w:ascii="Times New Roman" w:hAnsi="Times New Roman" w:cs="Times New Roman" w:hint="eastAsia"/>
          </w:rPr>
          <w:t>（</w:t>
        </w:r>
        <w:r>
          <w:rPr>
            <w:rFonts w:ascii="Times New Roman" w:hAnsi="Times New Roman" w:cs="Times New Roman"/>
          </w:rPr>
          <w:t>如氧化</w:t>
        </w:r>
        <w:r>
          <w:rPr>
            <w:rFonts w:ascii="Times New Roman" w:hAnsi="Times New Roman" w:cs="Times New Roman" w:hint="eastAsia"/>
          </w:rPr>
          <w:t>）</w:t>
        </w:r>
      </w:ins>
      <w:del w:id="809" w:author="HZS" w:date="2019-12-28T17:46:00Z">
        <w:r>
          <w:rPr>
            <w:rFonts w:ascii="Times New Roman" w:hAnsi="Times New Roman" w:cs="Times New Roman"/>
          </w:rPr>
          <w:delText>(</w:delText>
        </w:r>
      </w:del>
      <w:del w:id="810" w:author="HZS" w:date="2019-12-28T17:47:00Z">
        <w:r>
          <w:rPr>
            <w:rFonts w:ascii="Times New Roman" w:hAnsi="Times New Roman" w:cs="Times New Roman"/>
          </w:rPr>
          <w:delText>如氧化</w:delText>
        </w:r>
        <w:r>
          <w:rPr>
            <w:rFonts w:ascii="Times New Roman" w:hAnsi="Times New Roman" w:cs="Times New Roman"/>
          </w:rPr>
          <w:delText>)</w:delText>
        </w:r>
      </w:del>
      <w:r>
        <w:rPr>
          <w:rFonts w:ascii="Times New Roman" w:hAnsi="Times New Roman" w:cs="Times New Roman"/>
        </w:rPr>
        <w:t>被破坏或修饰。或者，这些化合物可以被酶或发酵破坏或修饰成非苦味的形式。例如，苦味化合物如果是具有碳水化合物部分的结合物（即糖苷化合物）的形式，分子可能被水解，苷元变得无味。混合可能是另一种选择。具有较高苦味含量的</w:t>
      </w:r>
      <w:r>
        <w:rPr>
          <w:rFonts w:ascii="Times New Roman" w:hAnsi="Times New Roman" w:cs="Times New Roman"/>
        </w:rPr>
        <w:t>成分可以与较大数量的具有较低苦味含量的成分混合，以便最终产品具有可接受的味道。</w:t>
      </w:r>
    </w:p>
    <w:p w14:paraId="4E666B5C" w14:textId="77777777" w:rsidR="00970176" w:rsidRDefault="008D6EE0">
      <w:pPr>
        <w:pStyle w:val="5"/>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）苦味阻断</w:t>
      </w:r>
    </w:p>
    <w:p w14:paraId="4A319152" w14:textId="77777777" w:rsidR="00970176" w:rsidRDefault="008D6EE0">
      <w:pPr>
        <w:ind w:firstLine="420"/>
        <w:rPr>
          <w:rFonts w:ascii="Times New Roman" w:hAnsi="Times New Roman" w:cs="Times New Roman"/>
        </w:rPr>
      </w:pPr>
      <w:r>
        <w:rPr>
          <w:rFonts w:ascii="Times New Roman" w:hAnsi="Times New Roman" w:cs="Times New Roman"/>
        </w:rPr>
        <w:t>Ley</w:t>
      </w:r>
      <w:del w:id="811" w:author="HZS" w:date="2019-12-28T17:47:00Z">
        <w:r>
          <w:rPr>
            <w:rFonts w:ascii="Times New Roman" w:hAnsi="Times New Roman" w:cs="Times New Roman"/>
          </w:rPr>
          <w:delText>(2008)</w:delText>
        </w:r>
      </w:del>
      <w:r>
        <w:rPr>
          <w:rFonts w:ascii="Times New Roman" w:hAnsi="Times New Roman" w:cs="Times New Roman"/>
        </w:rPr>
        <w:t>回顾了阻止苦味的各种方法。一种方法是防止苦味分子接触味蕾。这包括可以覆盖舌头的脂肪和淀粉，以及可以隔离分子的环糊精，直到复合物溶解在胃的酸性环境中。一种更复杂的方法是利用防止与苦味受体结合的分子。有</w:t>
      </w:r>
      <w:r>
        <w:rPr>
          <w:rFonts w:ascii="Times New Roman" w:hAnsi="Times New Roman" w:cs="Times New Roman"/>
        </w:rPr>
        <w:t>25</w:t>
      </w:r>
      <w:r>
        <w:rPr>
          <w:rFonts w:ascii="Times New Roman" w:hAnsi="Times New Roman" w:cs="Times New Roman"/>
        </w:rPr>
        <w:t>种已确定的苦味受体类型，检测不同类别的苦味化合物的结构可以帮助我们确定其与哪种受体结合。大量的史料记载反映了我们祖先感知苦涩的重要性。如果无法检测到一种苦味和潜在的有毒物质，这在进化上将是明显的劣</w:t>
      </w:r>
      <w:r>
        <w:rPr>
          <w:rFonts w:ascii="Times New Roman" w:hAnsi="Times New Roman" w:cs="Times New Roman"/>
        </w:rPr>
        <w:t>势。这就导致了在食品中使用苦味阻滞剂的问题。阻断剂必须特定地阻断食物中发现的苦味化合物的受体。如果阻滞剂影响了错误的受体，它不会帮助你的产品消除苦味。此外，许多这些阻滞剂不是食品级</w:t>
      </w:r>
      <w:ins w:id="812" w:author="HZS" w:date="2019-12-28T17:48:00Z">
        <w:r>
          <w:rPr>
            <w:rFonts w:ascii="Times New Roman" w:hAnsi="Times New Roman" w:cs="Times New Roman" w:hint="eastAsia"/>
          </w:rPr>
          <w:t>（</w:t>
        </w:r>
        <w:r>
          <w:rPr>
            <w:rFonts w:ascii="Times New Roman" w:hAnsi="Times New Roman" w:cs="Times New Roman"/>
          </w:rPr>
          <w:t>它们主要用于药物</w:t>
        </w:r>
        <w:r>
          <w:rPr>
            <w:rFonts w:ascii="Times New Roman" w:hAnsi="Times New Roman" w:cs="Times New Roman" w:hint="eastAsia"/>
          </w:rPr>
          <w:t>）</w:t>
        </w:r>
      </w:ins>
      <w:del w:id="813" w:author="HZS" w:date="2019-12-28T17:48:00Z">
        <w:r>
          <w:rPr>
            <w:rFonts w:ascii="Times New Roman" w:hAnsi="Times New Roman" w:cs="Times New Roman"/>
          </w:rPr>
          <w:delText>(</w:delText>
        </w:r>
        <w:r>
          <w:rPr>
            <w:rFonts w:ascii="Times New Roman" w:hAnsi="Times New Roman" w:cs="Times New Roman"/>
          </w:rPr>
          <w:delText>它们主要用于药物</w:delText>
        </w:r>
        <w:r>
          <w:rPr>
            <w:rFonts w:ascii="Times New Roman" w:hAnsi="Times New Roman" w:cs="Times New Roman"/>
          </w:rPr>
          <w:delText>)</w:delText>
        </w:r>
      </w:del>
      <w:r>
        <w:rPr>
          <w:rFonts w:ascii="Times New Roman" w:hAnsi="Times New Roman" w:cs="Times New Roman"/>
        </w:rPr>
        <w:t>或非天然衍生，因此可能不适合全天然功能性食品。腺苷</w:t>
      </w:r>
      <w:r>
        <w:rPr>
          <w:rFonts w:ascii="Times New Roman" w:hAnsi="Times New Roman" w:cs="Times New Roman"/>
        </w:rPr>
        <w:t>5’-</w:t>
      </w:r>
      <w:r>
        <w:rPr>
          <w:rFonts w:ascii="Times New Roman" w:hAnsi="Times New Roman" w:cs="Times New Roman"/>
        </w:rPr>
        <w:t>单磷酸腺苷</w:t>
      </w:r>
      <w:ins w:id="814" w:author="HZS" w:date="2019-12-28T17:48:00Z">
        <w:r>
          <w:rPr>
            <w:rFonts w:ascii="Times New Roman" w:hAnsi="Times New Roman" w:cs="Times New Roman" w:hint="eastAsia"/>
          </w:rPr>
          <w:t>（</w:t>
        </w:r>
        <w:r>
          <w:rPr>
            <w:rFonts w:ascii="Times New Roman" w:hAnsi="Times New Roman" w:cs="Times New Roman"/>
          </w:rPr>
          <w:t>AMP</w:t>
        </w:r>
        <w:r>
          <w:rPr>
            <w:rFonts w:ascii="Times New Roman" w:hAnsi="Times New Roman" w:cs="Times New Roman" w:hint="eastAsia"/>
          </w:rPr>
          <w:t>）</w:t>
        </w:r>
      </w:ins>
      <w:del w:id="815" w:author="HZS" w:date="2019-12-28T17:48:00Z">
        <w:r>
          <w:rPr>
            <w:rFonts w:ascii="Times New Roman" w:hAnsi="Times New Roman" w:cs="Times New Roman"/>
          </w:rPr>
          <w:delText>(AMP)</w:delText>
        </w:r>
      </w:del>
      <w:r>
        <w:rPr>
          <w:rFonts w:ascii="Times New Roman" w:hAnsi="Times New Roman" w:cs="Times New Roman"/>
        </w:rPr>
        <w:t>能够减少苦味分子对味觉细胞的激活。许多其他化合物正在通过测量它们对苦味受体的影响或通过感官研究来测试。它们的种类很广，如牛磺酸、</w:t>
      </w:r>
      <w:r>
        <w:rPr>
          <w:rFonts w:ascii="Times New Roman" w:hAnsi="Times New Roman" w:cs="Times New Roman"/>
        </w:rPr>
        <w:t>L-</w:t>
      </w:r>
      <w:r>
        <w:rPr>
          <w:rFonts w:ascii="Times New Roman" w:hAnsi="Times New Roman" w:cs="Times New Roman"/>
        </w:rPr>
        <w:t>酪氨酸和阿魏酸。一些香料和草药也可以减轻苦味，例如肉桂、孜然、生姜和红辣椒</w:t>
      </w:r>
      <w:r>
        <w:rPr>
          <w:rFonts w:ascii="Times New Roman" w:hAnsi="Times New Roman" w:cs="Times New Roman"/>
        </w:rPr>
        <w:t>。由于苦味化合物种类繁多，通常没有一种苦味阻断剂是足够的。苦味阻断复合系统通常是在个案的基础上开发的，并且需要开发风味产品的技能和经验。</w:t>
      </w:r>
    </w:p>
    <w:p w14:paraId="6AA0DC04" w14:textId="77777777" w:rsidR="00970176" w:rsidRDefault="008D6EE0">
      <w:pPr>
        <w:pStyle w:val="5"/>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）异味掩盖</w:t>
      </w:r>
    </w:p>
    <w:p w14:paraId="38256E81" w14:textId="77777777" w:rsidR="00970176" w:rsidRDefault="008D6EE0">
      <w:pPr>
        <w:ind w:firstLine="420"/>
        <w:rPr>
          <w:rFonts w:ascii="Times New Roman" w:hAnsi="Times New Roman" w:cs="Times New Roman"/>
        </w:rPr>
      </w:pPr>
      <w:r>
        <w:rPr>
          <w:rFonts w:ascii="Times New Roman" w:hAnsi="Times New Roman" w:cs="Times New Roman"/>
        </w:rPr>
        <w:t>掩蔽是添加香料以最大限度地减少异味的可行性办法。这些方法包括：通过提供其他感觉来调节味觉，通过与苦味受体竞争来抑制味觉</w:t>
      </w:r>
      <w:ins w:id="816" w:author="HZS" w:date="2019-12-28T17:49:00Z">
        <w:r>
          <w:rPr>
            <w:rFonts w:ascii="Times New Roman" w:hAnsi="Times New Roman" w:cs="Times New Roman" w:hint="eastAsia"/>
          </w:rPr>
          <w:t>（</w:t>
        </w:r>
        <w:r>
          <w:rPr>
            <w:rFonts w:ascii="Times New Roman" w:hAnsi="Times New Roman" w:cs="Times New Roman"/>
          </w:rPr>
          <w:t>阻断</w:t>
        </w:r>
        <w:r>
          <w:rPr>
            <w:rFonts w:ascii="Times New Roman" w:hAnsi="Times New Roman" w:cs="Times New Roman" w:hint="eastAsia"/>
          </w:rPr>
          <w:t>）</w:t>
        </w:r>
      </w:ins>
      <w:del w:id="817" w:author="HZS" w:date="2019-12-28T17:49:00Z">
        <w:r>
          <w:rPr>
            <w:rFonts w:ascii="Times New Roman" w:hAnsi="Times New Roman" w:cs="Times New Roman"/>
          </w:rPr>
          <w:delText>(</w:delText>
        </w:r>
        <w:r>
          <w:rPr>
            <w:rFonts w:ascii="Times New Roman" w:hAnsi="Times New Roman" w:cs="Times New Roman"/>
          </w:rPr>
          <w:delText>阻断</w:delText>
        </w:r>
        <w:r>
          <w:rPr>
            <w:rFonts w:ascii="Times New Roman" w:hAnsi="Times New Roman" w:cs="Times New Roman"/>
          </w:rPr>
          <w:delText>)</w:delText>
        </w:r>
      </w:del>
      <w:r>
        <w:rPr>
          <w:rFonts w:ascii="Times New Roman" w:hAnsi="Times New Roman" w:cs="Times New Roman"/>
        </w:rPr>
        <w:t>，或者加重其他口味</w:t>
      </w:r>
      <w:ins w:id="818" w:author="HZS" w:date="2019-12-28T17:49:00Z">
        <w:r>
          <w:rPr>
            <w:rFonts w:ascii="Times New Roman" w:hAnsi="Times New Roman" w:cs="Times New Roman" w:hint="eastAsia"/>
          </w:rPr>
          <w:t>（</w:t>
        </w:r>
        <w:r>
          <w:rPr>
            <w:rFonts w:ascii="Times New Roman" w:hAnsi="Times New Roman" w:cs="Times New Roman"/>
          </w:rPr>
          <w:t>味觉增强</w:t>
        </w:r>
        <w:r>
          <w:rPr>
            <w:rFonts w:ascii="Times New Roman" w:hAnsi="Times New Roman" w:cs="Times New Roman" w:hint="eastAsia"/>
          </w:rPr>
          <w:t>）</w:t>
        </w:r>
      </w:ins>
      <w:del w:id="819" w:author="HZS" w:date="2019-12-28T17:49:00Z">
        <w:r>
          <w:rPr>
            <w:rFonts w:ascii="Times New Roman" w:hAnsi="Times New Roman" w:cs="Times New Roman"/>
          </w:rPr>
          <w:delText>(</w:delText>
        </w:r>
        <w:r>
          <w:rPr>
            <w:rFonts w:ascii="Times New Roman" w:hAnsi="Times New Roman" w:cs="Times New Roman"/>
          </w:rPr>
          <w:delText>味觉增强</w:delText>
        </w:r>
        <w:r>
          <w:rPr>
            <w:rFonts w:ascii="Times New Roman" w:hAnsi="Times New Roman" w:cs="Times New Roman"/>
          </w:rPr>
          <w:delText>)</w:delText>
        </w:r>
      </w:del>
      <w:r>
        <w:rPr>
          <w:rFonts w:ascii="Times New Roman" w:hAnsi="Times New Roman" w:cs="Times New Roman"/>
        </w:rPr>
        <w:t>。前面讨论过苦味阻断。甜味通常足以掩盖苦味，因为苦味和甜味的受体在结构上是相似的。然而，仅仅添加更多的蔗糖可能不是解决办法，特别是对于膳食食品。可以使用低热量的</w:t>
      </w:r>
      <w:r>
        <w:rPr>
          <w:rFonts w:ascii="Times New Roman" w:hAnsi="Times New Roman" w:cs="Times New Roman"/>
        </w:rPr>
        <w:t>HIS</w:t>
      </w:r>
      <w:r>
        <w:rPr>
          <w:rFonts w:ascii="Times New Roman" w:hAnsi="Times New Roman" w:cs="Times New Roman"/>
        </w:rPr>
        <w:t>，包括甘草甜素和新橙皮苷二氢查尔酮。非甜味掩蔽剂包括神秘蛋白。一种从</w:t>
      </w:r>
      <w:r>
        <w:rPr>
          <w:rFonts w:ascii="Times New Roman" w:hAnsi="Times New Roman" w:cs="Times New Roman"/>
        </w:rPr>
        <w:t>Synsepalum bilcificum</w:t>
      </w:r>
      <w:r>
        <w:rPr>
          <w:rFonts w:ascii="Times New Roman" w:hAnsi="Times New Roman" w:cs="Times New Roman"/>
        </w:rPr>
        <w:t>的浆果中分离出来的蛋白质，它具有使酸味食物尝起来甜美的奇妙效果。个人经验表明，这种蛋白质可以让咬柠檬片看起来像甜柠檬水。其他用于掩蔽的化合物包括常见的调味料麦芽醇和呋喃酮，如</w:t>
      </w:r>
      <w:ins w:id="820" w:author="HZS" w:date="2019-12-28T17:50:00Z">
        <w:r>
          <w:rPr>
            <w:rFonts w:ascii="Times New Roman" w:hAnsi="Times New Roman" w:cs="Times New Roman" w:hint="eastAsia"/>
          </w:rPr>
          <w:t>“</w:t>
        </w:r>
        <w:r>
          <w:rPr>
            <w:rFonts w:ascii="Times New Roman" w:hAnsi="Times New Roman" w:cs="Times New Roman"/>
          </w:rPr>
          <w:t>草莓呋喃酮</w:t>
        </w:r>
      </w:ins>
      <w:del w:id="821" w:author="Administrator" w:date="2019-12-31T13:29:00Z">
        <w:r>
          <w:rPr>
            <w:rFonts w:ascii="Times New Roman" w:hAnsi="Times New Roman" w:cs="Times New Roman"/>
          </w:rPr>
          <w:delText>”</w:delText>
        </w:r>
      </w:del>
      <w:ins w:id="822" w:author="HZS" w:date="2019-12-28T17:50:00Z">
        <w:r>
          <w:rPr>
            <w:rFonts w:ascii="Times New Roman" w:hAnsi="Times New Roman" w:cs="Times New Roman" w:hint="eastAsia"/>
          </w:rPr>
          <w:t>”</w:t>
        </w:r>
      </w:ins>
      <w:del w:id="823" w:author="HZS" w:date="2019-12-28T17:50:00Z">
        <w:r>
          <w:rPr>
            <w:rFonts w:ascii="Times New Roman" w:hAnsi="Times New Roman" w:cs="Times New Roman"/>
          </w:rPr>
          <w:delText>“</w:delText>
        </w:r>
        <w:r>
          <w:rPr>
            <w:rFonts w:ascii="Times New Roman" w:hAnsi="Times New Roman" w:cs="Times New Roman"/>
          </w:rPr>
          <w:delText>草莓呋喃酮</w:delText>
        </w:r>
      </w:del>
      <w:ins w:id="824" w:author="HZS" w:date="2019-12-28T17:50:00Z">
        <w:r>
          <w:rPr>
            <w:rFonts w:ascii="Times New Roman" w:hAnsi="Times New Roman" w:cs="Times New Roman" w:hint="eastAsia"/>
          </w:rPr>
          <w:t>（</w:t>
        </w:r>
      </w:ins>
      <w:ins w:id="825" w:author="HZS" w:date="2019-12-28T17:51:00Z">
        <w:r>
          <w:rPr>
            <w:rFonts w:ascii="Times New Roman" w:hAnsi="Times New Roman" w:cs="Times New Roman"/>
          </w:rPr>
          <w:t>4-</w:t>
        </w:r>
        <w:r>
          <w:rPr>
            <w:rFonts w:ascii="Times New Roman" w:hAnsi="Times New Roman" w:cs="Times New Roman"/>
          </w:rPr>
          <w:t>羟基</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 5-</w:t>
        </w:r>
        <w:r>
          <w:rPr>
            <w:rFonts w:ascii="Times New Roman" w:hAnsi="Times New Roman" w:cs="Times New Roman"/>
          </w:rPr>
          <w:t>二甲基</w:t>
        </w:r>
        <w:r>
          <w:rPr>
            <w:rFonts w:ascii="Times New Roman" w:hAnsi="Times New Roman" w:cs="Times New Roman"/>
          </w:rPr>
          <w:t>-3(</w:t>
        </w:r>
        <w:r>
          <w:rPr>
            <w:rFonts w:ascii="Times New Roman" w:hAnsi="Times New Roman" w:cs="Times New Roman"/>
          </w:rPr>
          <w:t>2H)-</w:t>
        </w:r>
        <w:r>
          <w:rPr>
            <w:rFonts w:ascii="Times New Roman" w:hAnsi="Times New Roman" w:cs="Times New Roman"/>
          </w:rPr>
          <w:t>呋喃酮</w:t>
        </w:r>
      </w:ins>
      <w:ins w:id="826" w:author="HZS" w:date="2019-12-28T17:50:00Z">
        <w:r>
          <w:rPr>
            <w:rFonts w:ascii="Times New Roman" w:hAnsi="Times New Roman" w:cs="Times New Roman" w:hint="eastAsia"/>
          </w:rPr>
          <w:t>）</w:t>
        </w:r>
      </w:ins>
      <w:del w:id="827" w:author="HZS" w:date="2019-12-28T17:50:00Z">
        <w:r>
          <w:rPr>
            <w:rFonts w:ascii="Times New Roman" w:hAnsi="Times New Roman" w:cs="Times New Roman"/>
          </w:rPr>
          <w:delText>”(4-</w:delText>
        </w:r>
        <w:r>
          <w:rPr>
            <w:rFonts w:ascii="Times New Roman" w:hAnsi="Times New Roman" w:cs="Times New Roman"/>
          </w:rPr>
          <w:delText>羟基</w:delText>
        </w:r>
        <w:r>
          <w:rPr>
            <w:rFonts w:ascii="Times New Roman" w:hAnsi="Times New Roman" w:cs="Times New Roman"/>
          </w:rPr>
          <w:delText>-2</w:delText>
        </w:r>
        <w:r>
          <w:rPr>
            <w:rFonts w:ascii="Times New Roman" w:hAnsi="Times New Roman" w:cs="Times New Roman"/>
          </w:rPr>
          <w:delText>，</w:delText>
        </w:r>
        <w:r>
          <w:rPr>
            <w:rFonts w:ascii="Times New Roman" w:hAnsi="Times New Roman" w:cs="Times New Roman"/>
          </w:rPr>
          <w:delText>5-</w:delText>
        </w:r>
        <w:r>
          <w:rPr>
            <w:rFonts w:ascii="Times New Roman" w:hAnsi="Times New Roman" w:cs="Times New Roman"/>
          </w:rPr>
          <w:delText>二甲基</w:delText>
        </w:r>
        <w:r>
          <w:rPr>
            <w:rFonts w:ascii="Times New Roman" w:hAnsi="Times New Roman" w:cs="Times New Roman"/>
          </w:rPr>
          <w:delText>-3(2H)-</w:delText>
        </w:r>
        <w:r>
          <w:rPr>
            <w:rFonts w:ascii="Times New Roman" w:hAnsi="Times New Roman" w:cs="Times New Roman"/>
          </w:rPr>
          <w:delText>呋喃酮</w:delText>
        </w:r>
      </w:del>
      <w:del w:id="828" w:author="HZS" w:date="2019-12-28T17:51:00Z">
        <w:r>
          <w:rPr>
            <w:rFonts w:ascii="Times New Roman" w:hAnsi="Times New Roman" w:cs="Times New Roman"/>
          </w:rPr>
          <w:delText>)</w:delText>
        </w:r>
      </w:del>
      <w:r>
        <w:rPr>
          <w:rFonts w:ascii="Times New Roman" w:hAnsi="Times New Roman" w:cs="Times New Roman"/>
        </w:rPr>
        <w:t>和甲基环戊烯酮</w:t>
      </w:r>
      <w:ins w:id="829" w:author="HZS" w:date="2019-12-28T17:51:00Z">
        <w:r>
          <w:rPr>
            <w:rFonts w:ascii="Times New Roman" w:hAnsi="Times New Roman" w:cs="Times New Roman" w:hint="eastAsia"/>
          </w:rPr>
          <w:t>（</w:t>
        </w:r>
        <w:r>
          <w:rPr>
            <w:rFonts w:ascii="Times New Roman" w:hAnsi="Times New Roman" w:cs="Times New Roman"/>
          </w:rPr>
          <w:t>MCP</w:t>
        </w:r>
        <w:r>
          <w:rPr>
            <w:rFonts w:ascii="Times New Roman" w:hAnsi="Times New Roman" w:cs="Times New Roman" w:hint="eastAsia"/>
          </w:rPr>
          <w:t>）</w:t>
        </w:r>
      </w:ins>
      <w:del w:id="830" w:author="HZS" w:date="2019-12-28T17:51:00Z">
        <w:r>
          <w:rPr>
            <w:rFonts w:ascii="Times New Roman" w:hAnsi="Times New Roman" w:cs="Times New Roman"/>
          </w:rPr>
          <w:delText>(MCP)</w:delText>
        </w:r>
      </w:del>
      <w:r>
        <w:rPr>
          <w:rFonts w:ascii="Times New Roman" w:hAnsi="Times New Roman" w:cs="Times New Roman"/>
        </w:rPr>
        <w:t>，它们都与糖的热分解有关，以及一些氨基酸，如丙氨酸和甘氨酸。麦芽酚、香兰素和</w:t>
      </w:r>
      <w:r>
        <w:rPr>
          <w:rFonts w:ascii="Times New Roman" w:hAnsi="Times New Roman" w:cs="Times New Roman"/>
        </w:rPr>
        <w:t>MCP</w:t>
      </w:r>
      <w:r>
        <w:rPr>
          <w:rFonts w:ascii="Times New Roman" w:hAnsi="Times New Roman" w:cs="Times New Roman"/>
        </w:rPr>
        <w:t>都闻起来</w:t>
      </w:r>
      <w:ins w:id="831" w:author="HZS" w:date="2019-12-28T17:51:00Z">
        <w:r>
          <w:rPr>
            <w:rFonts w:ascii="Times New Roman" w:hAnsi="Times New Roman" w:cs="Times New Roman" w:hint="eastAsia"/>
          </w:rPr>
          <w:t>“</w:t>
        </w:r>
        <w:r>
          <w:rPr>
            <w:rFonts w:ascii="Times New Roman" w:hAnsi="Times New Roman" w:cs="Times New Roman"/>
          </w:rPr>
          <w:t>甜</w:t>
        </w:r>
        <w:r>
          <w:rPr>
            <w:rFonts w:ascii="Times New Roman" w:hAnsi="Times New Roman" w:cs="Times New Roman" w:hint="eastAsia"/>
          </w:rPr>
          <w:t>”</w:t>
        </w:r>
      </w:ins>
      <w:del w:id="832" w:author="HZS" w:date="2019-12-28T17:51:00Z">
        <w:r>
          <w:rPr>
            <w:rFonts w:ascii="Times New Roman" w:hAnsi="Times New Roman" w:cs="Times New Roman"/>
          </w:rPr>
          <w:delText>“</w:delText>
        </w:r>
        <w:r>
          <w:rPr>
            <w:rFonts w:ascii="Times New Roman" w:hAnsi="Times New Roman" w:cs="Times New Roman"/>
          </w:rPr>
          <w:delText>甜</w:delText>
        </w:r>
        <w:r>
          <w:rPr>
            <w:rFonts w:ascii="Times New Roman" w:hAnsi="Times New Roman" w:cs="Times New Roman"/>
          </w:rPr>
          <w:delText>”</w:delText>
        </w:r>
      </w:del>
      <w:r>
        <w:rPr>
          <w:rFonts w:ascii="Times New Roman" w:hAnsi="Times New Roman" w:cs="Times New Roman"/>
        </w:rPr>
        <w:t>，也就是说，它们具有与甜食相关的香气</w:t>
      </w:r>
      <w:ins w:id="833" w:author="HZS" w:date="2019-12-28T17:51:00Z">
        <w:r>
          <w:rPr>
            <w:rFonts w:ascii="Times New Roman" w:hAnsi="Times New Roman" w:cs="Times New Roman" w:hint="eastAsia"/>
          </w:rPr>
          <w:t>（</w:t>
        </w:r>
        <w:r>
          <w:rPr>
            <w:rFonts w:ascii="Times New Roman" w:hAnsi="Times New Roman" w:cs="Times New Roman"/>
          </w:rPr>
          <w:t>比如冰淇淋、甜面包房物品和枫糖糖浆</w:t>
        </w:r>
        <w:r>
          <w:rPr>
            <w:rFonts w:ascii="Times New Roman" w:hAnsi="Times New Roman" w:cs="Times New Roman" w:hint="eastAsia"/>
          </w:rPr>
          <w:t>）</w:t>
        </w:r>
      </w:ins>
      <w:del w:id="834" w:author="HZS" w:date="2019-12-28T17:51:00Z">
        <w:r>
          <w:rPr>
            <w:rFonts w:ascii="Times New Roman" w:hAnsi="Times New Roman" w:cs="Times New Roman"/>
          </w:rPr>
          <w:delText>(</w:delText>
        </w:r>
        <w:r>
          <w:rPr>
            <w:rFonts w:ascii="Times New Roman" w:hAnsi="Times New Roman" w:cs="Times New Roman"/>
          </w:rPr>
          <w:delText>比如冰淇淋、甜面包房物品和枫糖糖浆</w:delText>
        </w:r>
      </w:del>
      <w:del w:id="835" w:author="HZS" w:date="2019-12-28T17:52:00Z">
        <w:r>
          <w:rPr>
            <w:rFonts w:ascii="Times New Roman" w:hAnsi="Times New Roman" w:cs="Times New Roman"/>
          </w:rPr>
          <w:delText>)</w:delText>
        </w:r>
      </w:del>
      <w:r>
        <w:rPr>
          <w:rFonts w:ascii="Times New Roman" w:hAnsi="Times New Roman" w:cs="Times New Roman"/>
        </w:rPr>
        <w:t>。添加到含有苦味成分的食物中，甜味香气会欺骗大脑忽略苦味成分，因为它与甜味和香气不一致。香兰素有一种令人向往的风味，并且非常善于圆润基料的味道，改善食物的口感。商业产品中使用香兰素的一个例子是在天然</w:t>
      </w:r>
      <w:r>
        <w:rPr>
          <w:rFonts w:ascii="Times New Roman" w:hAnsi="Times New Roman" w:cs="Times New Roman"/>
        </w:rPr>
        <w:t>零售糖替代品中使用的香兰素。这种替代品是用天然甜叶菊和更多的低甜度糖醇赤藓糖醇的混合物制成的。这种混合物及其成分在</w:t>
      </w:r>
      <w:r>
        <w:rPr>
          <w:rFonts w:ascii="Times New Roman" w:hAnsi="Times New Roman" w:cs="Times New Roman"/>
        </w:rPr>
        <w:t>Kalsec</w:t>
      </w:r>
      <w:r>
        <w:rPr>
          <w:rFonts w:ascii="Times New Roman" w:hAnsi="Times New Roman" w:cs="Times New Roman"/>
        </w:rPr>
        <w:t>公司的感官小组中被用来和蔗糖做对比。相关实验结果表明，与甜叶菊和赤藓糖醇本身相比，混合物的感官轮廓更接近于糖的感官轮廓。然而，请注意，该混合物有一个相当大的峰，被识别为</w:t>
      </w:r>
      <w:ins w:id="836" w:author="HZS" w:date="2019-12-28T17:52:00Z">
        <w:r>
          <w:rPr>
            <w:rFonts w:ascii="Times New Roman" w:hAnsi="Times New Roman" w:cs="Times New Roman" w:hint="eastAsia"/>
          </w:rPr>
          <w:t>“</w:t>
        </w:r>
        <w:r>
          <w:rPr>
            <w:rFonts w:ascii="Times New Roman" w:hAnsi="Times New Roman" w:cs="Times New Roman"/>
          </w:rPr>
          <w:t>香草味</w:t>
        </w:r>
        <w:r>
          <w:rPr>
            <w:rFonts w:ascii="Times New Roman" w:hAnsi="Times New Roman" w:cs="Times New Roman" w:hint="eastAsia"/>
          </w:rPr>
          <w:t>”</w:t>
        </w:r>
      </w:ins>
      <w:del w:id="837" w:author="HZS" w:date="2019-12-28T17:52:00Z">
        <w:r>
          <w:rPr>
            <w:rFonts w:ascii="Times New Roman" w:hAnsi="Times New Roman" w:cs="Times New Roman"/>
          </w:rPr>
          <w:delText>“</w:delText>
        </w:r>
        <w:r>
          <w:rPr>
            <w:rFonts w:ascii="Times New Roman" w:hAnsi="Times New Roman" w:cs="Times New Roman"/>
          </w:rPr>
          <w:delText>香草味</w:delText>
        </w:r>
        <w:r>
          <w:rPr>
            <w:rFonts w:ascii="Times New Roman" w:hAnsi="Times New Roman" w:cs="Times New Roman"/>
          </w:rPr>
          <w:delText>”</w:delText>
        </w:r>
      </w:del>
      <w:r>
        <w:rPr>
          <w:rFonts w:ascii="Times New Roman" w:hAnsi="Times New Roman" w:cs="Times New Roman"/>
        </w:rPr>
        <w:t>，这不</w:t>
      </w:r>
      <w:r>
        <w:rPr>
          <w:rFonts w:ascii="Times New Roman" w:hAnsi="Times New Roman" w:cs="Times New Roman"/>
        </w:rPr>
        <w:lastRenderedPageBreak/>
        <w:t>是糖的典型风味轮廓，也不存在于甜菊糖或赤藓糖醇中。可能香兰素被添加到混合物中，以掩盖异味并改善口感。使用味精或其他高鲜味产品的盐和增效剂可能也适用于美味的产品。一旦基料中的异味的知觉减少，调味料就可以添加到基料中。由于消除基料中所有的异味是不切实际的，一个好的方法是分层味觉，改变时间剖面和混淆感官。加入辣椒粉，薄荷和盐增加了触感，这种感觉比苦味更普遍，持续时间更长，使味道更容易被接受。香兰素在甜味应用中起到的就是这种分层作用。添加的口味可能是一致的或对比的。相同的口味具有一些与你想要掩饰的感知相同的味</w:t>
      </w:r>
      <w:r>
        <w:rPr>
          <w:rFonts w:ascii="Times New Roman" w:hAnsi="Times New Roman" w:cs="Times New Roman"/>
        </w:rPr>
        <w:t>道特征。例如，柚子和黑巧克力都是苦的，所以功能性食品中的一些苦味不会降低产品的风味。柑橘味可用于酸味。薄荷组合对基料缺陷起作用，而金属缺陷与葡萄和柠檬酸橙口味相容。相反，对比的口味，几乎没有异味的香韵。添加</w:t>
      </w:r>
      <w:ins w:id="838" w:author="HZS" w:date="2019-12-28T17:53:00Z">
        <w:r>
          <w:rPr>
            <w:rFonts w:ascii="Times New Roman" w:hAnsi="Times New Roman" w:cs="Times New Roman" w:hint="eastAsia"/>
          </w:rPr>
          <w:t>“</w:t>
        </w:r>
        <w:r>
          <w:rPr>
            <w:rFonts w:ascii="Times New Roman" w:hAnsi="Times New Roman" w:cs="Times New Roman"/>
          </w:rPr>
          <w:t>棕色，甜味</w:t>
        </w:r>
        <w:r>
          <w:rPr>
            <w:rFonts w:ascii="Times New Roman" w:hAnsi="Times New Roman" w:cs="Times New Roman" w:hint="eastAsia"/>
          </w:rPr>
          <w:t>”</w:t>
        </w:r>
      </w:ins>
      <w:del w:id="839" w:author="HZS" w:date="2019-12-28T17:53:00Z">
        <w:r>
          <w:rPr>
            <w:rFonts w:ascii="Times New Roman" w:hAnsi="Times New Roman" w:cs="Times New Roman"/>
          </w:rPr>
          <w:delText>“</w:delText>
        </w:r>
        <w:r>
          <w:rPr>
            <w:rFonts w:ascii="Times New Roman" w:hAnsi="Times New Roman" w:cs="Times New Roman"/>
          </w:rPr>
          <w:delText>棕色，甜味</w:delText>
        </w:r>
        <w:r>
          <w:rPr>
            <w:rFonts w:ascii="Times New Roman" w:hAnsi="Times New Roman" w:cs="Times New Roman"/>
          </w:rPr>
          <w:delText>”</w:delText>
        </w:r>
      </w:del>
      <w:r>
        <w:rPr>
          <w:rFonts w:ascii="Times New Roman" w:hAnsi="Times New Roman" w:cs="Times New Roman"/>
        </w:rPr>
        <w:t>风味化合物，如麦芽酚和香草，或口味如枫糖或蜂蜜，具有与甜味产品相关的香气。这增强了功能性食品的甜味，淡化了任何苦味。其他选择是添加香料，酸，或辛辣的香料，如辣椒，以增加对产品风味的影响，并减少对苦味的感知。</w:t>
      </w:r>
    </w:p>
    <w:p w14:paraId="0F0D17AB" w14:textId="77777777" w:rsidR="00970176" w:rsidRDefault="008D6EE0">
      <w:pPr>
        <w:pStyle w:val="4"/>
        <w:rPr>
          <w:rFonts w:ascii="Times New Roman" w:hAnsi="Times New Roman" w:cs="Times New Roman"/>
        </w:rPr>
      </w:pPr>
      <w:r>
        <w:rPr>
          <w:rFonts w:ascii="Times New Roman" w:hAnsi="Times New Roman" w:cs="Times New Roman"/>
        </w:rPr>
        <w:t xml:space="preserve">1.3.3.3 </w:t>
      </w:r>
      <w:r>
        <w:rPr>
          <w:rFonts w:ascii="Times New Roman" w:hAnsi="Times New Roman" w:cs="Times New Roman"/>
        </w:rPr>
        <w:t>香精的选择</w:t>
      </w:r>
    </w:p>
    <w:p w14:paraId="0451B592" w14:textId="77777777" w:rsidR="00970176" w:rsidRDefault="008D6EE0">
      <w:pPr>
        <w:ind w:firstLineChars="200" w:firstLine="420"/>
        <w:rPr>
          <w:rFonts w:ascii="Times New Roman" w:hAnsi="Times New Roman" w:cs="Times New Roman"/>
        </w:rPr>
      </w:pPr>
      <w:r>
        <w:rPr>
          <w:rFonts w:ascii="Times New Roman" w:hAnsi="Times New Roman" w:cs="Times New Roman"/>
        </w:rPr>
        <w:t>许多草药和香料及其提取物的药用特性已有报道</w:t>
      </w:r>
      <w:r>
        <w:rPr>
          <w:rFonts w:ascii="Times New Roman" w:hAnsi="Times New Roman" w:cs="Times New Roman"/>
        </w:rPr>
        <w:t>。例如，紫云英是一种祛风剂</w:t>
      </w:r>
      <w:ins w:id="840" w:author="HZS" w:date="2019-12-28T17:54:00Z">
        <w:r>
          <w:rPr>
            <w:rFonts w:ascii="Times New Roman" w:hAnsi="Times New Roman" w:cs="Times New Roman" w:hint="eastAsia"/>
          </w:rPr>
          <w:t>（</w:t>
        </w:r>
        <w:r>
          <w:rPr>
            <w:rFonts w:ascii="Times New Roman" w:hAnsi="Times New Roman" w:cs="Times New Roman"/>
          </w:rPr>
          <w:t>防止肠道产气</w:t>
        </w:r>
        <w:r>
          <w:rPr>
            <w:rFonts w:ascii="Times New Roman" w:hAnsi="Times New Roman" w:cs="Times New Roman" w:hint="eastAsia"/>
          </w:rPr>
          <w:t>）</w:t>
        </w:r>
      </w:ins>
      <w:del w:id="841" w:author="HZS" w:date="2019-12-28T17:54:00Z">
        <w:r>
          <w:rPr>
            <w:rFonts w:ascii="Times New Roman" w:hAnsi="Times New Roman" w:cs="Times New Roman"/>
          </w:rPr>
          <w:delText>(</w:delText>
        </w:r>
        <w:r>
          <w:rPr>
            <w:rFonts w:ascii="Times New Roman" w:hAnsi="Times New Roman" w:cs="Times New Roman"/>
          </w:rPr>
          <w:delText>防止肠道产气</w:delText>
        </w:r>
        <w:r>
          <w:rPr>
            <w:rFonts w:ascii="Times New Roman" w:hAnsi="Times New Roman" w:cs="Times New Roman"/>
          </w:rPr>
          <w:delText>)</w:delText>
        </w:r>
      </w:del>
      <w:r>
        <w:rPr>
          <w:rFonts w:ascii="Times New Roman" w:hAnsi="Times New Roman" w:cs="Times New Roman"/>
        </w:rPr>
        <w:t>，可以舒胃</w:t>
      </w:r>
      <w:ins w:id="842" w:author="HZS" w:date="2019-12-28T17:54:00Z">
        <w:r>
          <w:rPr>
            <w:rFonts w:ascii="Times New Roman" w:hAnsi="Times New Roman" w:cs="Times New Roman" w:hint="eastAsia"/>
          </w:rPr>
          <w:t>（</w:t>
        </w:r>
        <w:r>
          <w:rPr>
            <w:rFonts w:ascii="Times New Roman" w:hAnsi="Times New Roman" w:cs="Times New Roman"/>
          </w:rPr>
          <w:t>改善胃功能</w:t>
        </w:r>
        <w:r>
          <w:rPr>
            <w:rFonts w:ascii="Times New Roman" w:hAnsi="Times New Roman" w:cs="Times New Roman" w:hint="eastAsia"/>
          </w:rPr>
          <w:t>）</w:t>
        </w:r>
      </w:ins>
      <w:del w:id="843" w:author="HZS" w:date="2019-12-28T17:54:00Z">
        <w:r>
          <w:rPr>
            <w:rFonts w:ascii="Times New Roman" w:hAnsi="Times New Roman" w:cs="Times New Roman"/>
          </w:rPr>
          <w:delText>(</w:delText>
        </w:r>
        <w:r>
          <w:rPr>
            <w:rFonts w:ascii="Times New Roman" w:hAnsi="Times New Roman" w:cs="Times New Roman"/>
          </w:rPr>
          <w:delText>改善胃功能</w:delText>
        </w:r>
        <w:r>
          <w:rPr>
            <w:rFonts w:ascii="Times New Roman" w:hAnsi="Times New Roman" w:cs="Times New Roman"/>
          </w:rPr>
          <w:delText>)</w:delText>
        </w:r>
      </w:del>
      <w:r>
        <w:rPr>
          <w:rFonts w:ascii="Times New Roman" w:hAnsi="Times New Roman" w:cs="Times New Roman"/>
        </w:rPr>
        <w:t>和退热</w:t>
      </w:r>
      <w:ins w:id="844" w:author="HZS" w:date="2019-12-28T17:54:00Z">
        <w:r>
          <w:rPr>
            <w:rFonts w:ascii="Times New Roman" w:hAnsi="Times New Roman" w:cs="Times New Roman" w:hint="eastAsia"/>
          </w:rPr>
          <w:t>（</w:t>
        </w:r>
        <w:r>
          <w:rPr>
            <w:rFonts w:ascii="Times New Roman" w:hAnsi="Times New Roman" w:cs="Times New Roman"/>
          </w:rPr>
          <w:t>退烧</w:t>
        </w:r>
        <w:r>
          <w:rPr>
            <w:rFonts w:ascii="Times New Roman" w:hAnsi="Times New Roman" w:cs="Times New Roman" w:hint="eastAsia"/>
          </w:rPr>
          <w:t>）</w:t>
        </w:r>
      </w:ins>
      <w:del w:id="845" w:author="HZS" w:date="2019-12-28T17:54:00Z">
        <w:r>
          <w:rPr>
            <w:rFonts w:ascii="Times New Roman" w:hAnsi="Times New Roman" w:cs="Times New Roman"/>
          </w:rPr>
          <w:delText>(</w:delText>
        </w:r>
        <w:r>
          <w:rPr>
            <w:rFonts w:ascii="Times New Roman" w:hAnsi="Times New Roman" w:cs="Times New Roman"/>
          </w:rPr>
          <w:delText>退烧</w:delText>
        </w:r>
        <w:r>
          <w:rPr>
            <w:rFonts w:ascii="Times New Roman" w:hAnsi="Times New Roman" w:cs="Times New Roman"/>
          </w:rPr>
          <w:delText>)</w:delText>
        </w:r>
      </w:del>
      <w:r>
        <w:rPr>
          <w:rFonts w:ascii="Times New Roman" w:hAnsi="Times New Roman" w:cs="Times New Roman"/>
        </w:rPr>
        <w:t>。大蒜具有抗胆固醇作用，罂粟籽具有祛痰作用，百里香具有抗痉挛作用。此外，许多天然香料具有抗氧化和抗菌特性。可烹饪的香料和草药具有良好的口感品质，但许多具有营养价值的活性化合物是苦的，涩的，酸的。因此，香料和草药及其提取物可以用于食品的调味，如果他们的风味对基料有利，并且提取物不干扰产品的功能性，是完全可以用来调味的。油树脂是溶剂萃取的，因此即使在可接受的残留水平下，也可能对所使用的溶剂具有抵</w:t>
      </w:r>
      <w:r>
        <w:rPr>
          <w:rFonts w:ascii="Times New Roman" w:hAnsi="Times New Roman" w:cs="Times New Roman"/>
        </w:rPr>
        <w:t>抗力。替代的萃取方法包括蒸馏</w:t>
      </w:r>
      <w:ins w:id="846" w:author="HZS" w:date="2019-12-28T17:55:00Z">
        <w:r>
          <w:rPr>
            <w:rFonts w:ascii="Times New Roman" w:hAnsi="Times New Roman" w:cs="Times New Roman" w:hint="eastAsia"/>
          </w:rPr>
          <w:t>（</w:t>
        </w:r>
        <w:r>
          <w:rPr>
            <w:rFonts w:ascii="Times New Roman" w:hAnsi="Times New Roman" w:cs="Times New Roman"/>
          </w:rPr>
          <w:t>精油</w:t>
        </w:r>
        <w:r>
          <w:rPr>
            <w:rFonts w:ascii="Times New Roman" w:hAnsi="Times New Roman" w:cs="Times New Roman" w:hint="eastAsia"/>
          </w:rPr>
          <w:t>）</w:t>
        </w:r>
      </w:ins>
      <w:del w:id="847" w:author="HZS" w:date="2019-12-28T17:55:00Z">
        <w:r>
          <w:rPr>
            <w:rFonts w:ascii="Times New Roman" w:hAnsi="Times New Roman" w:cs="Times New Roman"/>
          </w:rPr>
          <w:delText>(</w:delText>
        </w:r>
        <w:r>
          <w:rPr>
            <w:rFonts w:ascii="Times New Roman" w:hAnsi="Times New Roman" w:cs="Times New Roman"/>
          </w:rPr>
          <w:delText>精油</w:delText>
        </w:r>
        <w:r>
          <w:rPr>
            <w:rFonts w:ascii="Times New Roman" w:hAnsi="Times New Roman" w:cs="Times New Roman"/>
          </w:rPr>
          <w:delText>)</w:delText>
        </w:r>
      </w:del>
      <w:r>
        <w:rPr>
          <w:rFonts w:ascii="Times New Roman" w:hAnsi="Times New Roman" w:cs="Times New Roman"/>
        </w:rPr>
        <w:t>，二氧化碳萃取</w:t>
      </w:r>
      <w:ins w:id="848" w:author="HZS" w:date="2019-12-28T17:56:00Z">
        <w:r>
          <w:rPr>
            <w:rFonts w:ascii="Times New Roman" w:hAnsi="Times New Roman" w:cs="Times New Roman" w:hint="eastAsia"/>
          </w:rPr>
          <w:t>（</w:t>
        </w:r>
        <w:r>
          <w:rPr>
            <w:rFonts w:ascii="Times New Roman" w:hAnsi="Times New Roman" w:cs="Times New Roman"/>
          </w:rPr>
          <w:t>超临界或亚临界</w:t>
        </w:r>
        <w:r>
          <w:rPr>
            <w:rFonts w:ascii="Times New Roman" w:hAnsi="Times New Roman" w:cs="Times New Roman" w:hint="eastAsia"/>
          </w:rPr>
          <w:t>）</w:t>
        </w:r>
      </w:ins>
      <w:del w:id="849" w:author="HZS" w:date="2019-12-28T17:56:00Z">
        <w:r>
          <w:rPr>
            <w:rFonts w:ascii="Times New Roman" w:hAnsi="Times New Roman" w:cs="Times New Roman"/>
          </w:rPr>
          <w:delText>(</w:delText>
        </w:r>
        <w:r>
          <w:rPr>
            <w:rFonts w:ascii="Times New Roman" w:hAnsi="Times New Roman" w:cs="Times New Roman"/>
          </w:rPr>
          <w:delText>超临界或亚临界</w:delText>
        </w:r>
        <w:r>
          <w:rPr>
            <w:rFonts w:ascii="Times New Roman" w:hAnsi="Times New Roman" w:cs="Times New Roman"/>
          </w:rPr>
          <w:delText>)</w:delText>
        </w:r>
      </w:del>
      <w:r>
        <w:rPr>
          <w:rFonts w:ascii="Times New Roman" w:hAnsi="Times New Roman" w:cs="Times New Roman"/>
        </w:rPr>
        <w:t>，压榨提取，或醇</w:t>
      </w:r>
      <w:r>
        <w:rPr>
          <w:rFonts w:ascii="Times New Roman" w:hAnsi="Times New Roman" w:cs="Times New Roman"/>
        </w:rPr>
        <w:t>/</w:t>
      </w:r>
      <w:r>
        <w:rPr>
          <w:rFonts w:ascii="Times New Roman" w:hAnsi="Times New Roman" w:cs="Times New Roman"/>
        </w:rPr>
        <w:t>水液液萃取。反应香料在美国被认为是天然香精</w:t>
      </w:r>
      <w:del w:id="850" w:author="Administrator" w:date="2019-12-31T13:29:00Z">
        <w:r>
          <w:rPr>
            <w:rFonts w:ascii="Times New Roman" w:hAnsi="Times New Roman" w:cs="Times New Roman"/>
          </w:rPr>
          <w:delText>(</w:delText>
        </w:r>
      </w:del>
      <w:ins w:id="851" w:author="HZS" w:date="2019-12-28T17:56:00Z">
        <w:r>
          <w:rPr>
            <w:rFonts w:ascii="Times New Roman" w:hAnsi="Times New Roman" w:cs="Times New Roman" w:hint="eastAsia"/>
          </w:rPr>
          <w:t>（</w:t>
        </w:r>
        <w:r>
          <w:rPr>
            <w:rFonts w:ascii="Times New Roman" w:hAnsi="Times New Roman" w:cs="Times New Roman"/>
          </w:rPr>
          <w:t>如果它们符合</w:t>
        </w:r>
        <w:r>
          <w:rPr>
            <w:rFonts w:ascii="Times New Roman" w:hAnsi="Times New Roman" w:cs="Times New Roman"/>
          </w:rPr>
          <w:t>FDA</w:t>
        </w:r>
        <w:r>
          <w:rPr>
            <w:rFonts w:ascii="Times New Roman" w:hAnsi="Times New Roman" w:cs="Times New Roman"/>
          </w:rPr>
          <w:t>对天然香精的定义</w:t>
        </w:r>
      </w:ins>
      <w:del w:id="852" w:author="Administrator" w:date="2019-12-31T13:29:00Z">
        <w:r>
          <w:rPr>
            <w:rFonts w:ascii="Times New Roman" w:hAnsi="Times New Roman" w:cs="Times New Roman"/>
          </w:rPr>
          <w:delText>)</w:delText>
        </w:r>
        <w:r>
          <w:rPr>
            <w:rFonts w:ascii="Times New Roman" w:hAnsi="Times New Roman" w:cs="Times New Roman"/>
          </w:rPr>
          <w:delText>。</w:delText>
        </w:r>
      </w:del>
      <w:ins w:id="853" w:author="HZS" w:date="2019-12-28T17:56:00Z">
        <w:r>
          <w:rPr>
            <w:rFonts w:ascii="Times New Roman" w:hAnsi="Times New Roman" w:cs="Times New Roman" w:hint="eastAsia"/>
          </w:rPr>
          <w:t>）</w:t>
        </w:r>
      </w:ins>
      <w:del w:id="854" w:author="HZS" w:date="2019-12-28T17:56:00Z">
        <w:r>
          <w:rPr>
            <w:rFonts w:ascii="Times New Roman" w:hAnsi="Times New Roman" w:cs="Times New Roman"/>
          </w:rPr>
          <w:delText>(</w:delText>
        </w:r>
        <w:r>
          <w:rPr>
            <w:rFonts w:ascii="Times New Roman" w:hAnsi="Times New Roman" w:cs="Times New Roman"/>
          </w:rPr>
          <w:delText>如果它们符合</w:delText>
        </w:r>
        <w:r>
          <w:rPr>
            <w:rFonts w:ascii="Times New Roman" w:hAnsi="Times New Roman" w:cs="Times New Roman"/>
          </w:rPr>
          <w:delText>FDA</w:delText>
        </w:r>
        <w:r>
          <w:rPr>
            <w:rFonts w:ascii="Times New Roman" w:hAnsi="Times New Roman" w:cs="Times New Roman"/>
          </w:rPr>
          <w:delText>对天然香精的定义</w:delText>
        </w:r>
        <w:r>
          <w:rPr>
            <w:rFonts w:ascii="Times New Roman" w:hAnsi="Times New Roman" w:cs="Times New Roman"/>
          </w:rPr>
          <w:delText>)</w:delText>
        </w:r>
      </w:del>
      <w:ins w:id="855" w:author="Administrator" w:date="2019-12-31T13:29:00Z">
        <w:r>
          <w:rPr>
            <w:rFonts w:ascii="Times New Roman" w:hAnsi="Times New Roman" w:cs="Times New Roman"/>
          </w:rPr>
          <w:t>。</w:t>
        </w:r>
      </w:ins>
      <w:r>
        <w:rPr>
          <w:rFonts w:ascii="Times New Roman" w:hAnsi="Times New Roman" w:cs="Times New Roman"/>
        </w:rPr>
        <w:t>要注意任何载体，如麦芽糊精，可能是可以接受的，也可能不是。反应物通常不向客户</w:t>
      </w:r>
      <w:del w:id="856" w:author="HZS" w:date="2019-12-28T17:56:00Z">
        <w:r>
          <w:rPr>
            <w:rFonts w:ascii="Times New Roman" w:hAnsi="Times New Roman" w:cs="Times New Roman"/>
          </w:rPr>
          <w:delText>披露</w:delText>
        </w:r>
      </w:del>
      <w:ins w:id="857" w:author="HZS" w:date="2019-12-28T17:56:00Z">
        <w:r>
          <w:rPr>
            <w:rFonts w:ascii="Times New Roman" w:hAnsi="Times New Roman" w:cs="Times New Roman" w:hint="eastAsia"/>
          </w:rPr>
          <w:t>透</w:t>
        </w:r>
        <w:r>
          <w:rPr>
            <w:rFonts w:ascii="Times New Roman" w:hAnsi="Times New Roman" w:cs="Times New Roman"/>
          </w:rPr>
          <w:t>露</w:t>
        </w:r>
      </w:ins>
      <w:r>
        <w:rPr>
          <w:rFonts w:ascii="Times New Roman" w:hAnsi="Times New Roman" w:cs="Times New Roman"/>
        </w:rPr>
        <w:t>。</w:t>
      </w:r>
    </w:p>
    <w:p w14:paraId="4DAF493A" w14:textId="77777777" w:rsidR="00970176" w:rsidRDefault="008D6EE0">
      <w:pPr>
        <w:ind w:firstLineChars="200" w:firstLine="420"/>
        <w:rPr>
          <w:rFonts w:ascii="Times New Roman" w:hAnsi="Times New Roman" w:cs="Times New Roman"/>
        </w:rPr>
      </w:pPr>
      <w:r>
        <w:rPr>
          <w:rFonts w:ascii="Times New Roman" w:hAnsi="Times New Roman" w:cs="Times New Roman"/>
        </w:rPr>
        <w:t>许多香精产品是用风味化学物质调配制成的，由于专有原因，这些风味化学物质没有向客户披露。香精通常存在于载体中，例如油、丙二醇、乙醇或麦芽糊精，它们通常可向顾客公开，也可不向消费者公开，因为它们被认为是</w:t>
      </w:r>
      <w:ins w:id="858" w:author="HZS" w:date="2019-12-28T17:57:00Z">
        <w:r>
          <w:rPr>
            <w:rFonts w:ascii="Times New Roman" w:hAnsi="Times New Roman" w:cs="Times New Roman" w:hint="eastAsia"/>
          </w:rPr>
          <w:t>“</w:t>
        </w:r>
        <w:r>
          <w:rPr>
            <w:rFonts w:ascii="Times New Roman" w:hAnsi="Times New Roman" w:cs="Times New Roman"/>
          </w:rPr>
          <w:t>加工助剂</w:t>
        </w:r>
      </w:ins>
      <w:del w:id="859" w:author="Administrator" w:date="2019-12-31T13:29:00Z">
        <w:r>
          <w:rPr>
            <w:rFonts w:ascii="Times New Roman" w:hAnsi="Times New Roman" w:cs="Times New Roman"/>
          </w:rPr>
          <w:delText>”</w:delText>
        </w:r>
      </w:del>
      <w:ins w:id="860" w:author="HZS" w:date="2019-12-28T17:57:00Z">
        <w:r>
          <w:rPr>
            <w:rFonts w:ascii="Times New Roman" w:hAnsi="Times New Roman" w:cs="Times New Roman" w:hint="eastAsia"/>
          </w:rPr>
          <w:t>”</w:t>
        </w:r>
      </w:ins>
      <w:del w:id="861" w:author="HZS" w:date="2019-12-28T17:57:00Z">
        <w:r>
          <w:rPr>
            <w:rFonts w:ascii="Times New Roman" w:hAnsi="Times New Roman" w:cs="Times New Roman"/>
          </w:rPr>
          <w:delText>“</w:delText>
        </w:r>
        <w:r>
          <w:rPr>
            <w:rFonts w:ascii="Times New Roman" w:hAnsi="Times New Roman" w:cs="Times New Roman"/>
          </w:rPr>
          <w:delText>加工助剂</w:delText>
        </w:r>
        <w:r>
          <w:rPr>
            <w:rFonts w:ascii="Times New Roman" w:hAnsi="Times New Roman" w:cs="Times New Roman"/>
          </w:rPr>
          <w:delText>”</w:delText>
        </w:r>
      </w:del>
      <w:r>
        <w:rPr>
          <w:rFonts w:ascii="Times New Roman" w:hAnsi="Times New Roman" w:cs="Times New Roman"/>
        </w:rPr>
        <w:t>或</w:t>
      </w:r>
      <w:ins w:id="862" w:author="HZS" w:date="2019-12-28T17:57:00Z">
        <w:r>
          <w:rPr>
            <w:rFonts w:ascii="Times New Roman" w:hAnsi="Times New Roman" w:cs="Times New Roman" w:hint="eastAsia"/>
          </w:rPr>
          <w:t>“</w:t>
        </w:r>
        <w:r>
          <w:rPr>
            <w:rFonts w:ascii="Times New Roman" w:hAnsi="Times New Roman" w:cs="Times New Roman"/>
          </w:rPr>
          <w:t>附带添加剂</w:t>
        </w:r>
        <w:r>
          <w:rPr>
            <w:rFonts w:ascii="Times New Roman" w:hAnsi="Times New Roman" w:cs="Times New Roman" w:hint="eastAsia"/>
          </w:rPr>
          <w:t>”</w:t>
        </w:r>
      </w:ins>
      <w:del w:id="863" w:author="HZS" w:date="2019-12-28T17:57:00Z">
        <w:r>
          <w:rPr>
            <w:rFonts w:ascii="Times New Roman" w:hAnsi="Times New Roman" w:cs="Times New Roman"/>
          </w:rPr>
          <w:delText>“</w:delText>
        </w:r>
        <w:r>
          <w:rPr>
            <w:rFonts w:ascii="Times New Roman" w:hAnsi="Times New Roman" w:cs="Times New Roman"/>
          </w:rPr>
          <w:delText>附带添加剂</w:delText>
        </w:r>
        <w:r>
          <w:rPr>
            <w:rFonts w:ascii="Times New Roman" w:hAnsi="Times New Roman" w:cs="Times New Roman"/>
          </w:rPr>
          <w:delText>”</w:delText>
        </w:r>
      </w:del>
      <w:r>
        <w:rPr>
          <w:rFonts w:ascii="Times New Roman" w:hAnsi="Times New Roman" w:cs="Times New Roman"/>
        </w:rPr>
        <w:t>。对于用于增加水溶性或亲水应用的乳化香精也是如此。要采购香精，有必要让香料公司知道哪些成分是所应用的产品可接受的，哪些成分是不可接受的。所采购的香精取决于应用的对象和程序。水溶性或油溶性的香精液体是最受欢迎的，这取决于与食品基料的相容性。以乙醇为基础的液体香</w:t>
      </w:r>
      <w:r>
        <w:rPr>
          <w:rFonts w:ascii="Times New Roman" w:hAnsi="Times New Roman" w:cs="Times New Roman"/>
        </w:rPr>
        <w:t>料对于需要加热的应用程序</w:t>
      </w:r>
      <w:ins w:id="864" w:author="HZS" w:date="2019-12-28T17:58:00Z">
        <w:r>
          <w:rPr>
            <w:rFonts w:ascii="Times New Roman" w:hAnsi="Times New Roman" w:cs="Times New Roman" w:hint="eastAsia"/>
          </w:rPr>
          <w:t>（</w:t>
        </w:r>
        <w:r>
          <w:rPr>
            <w:rFonts w:ascii="Times New Roman" w:hAnsi="Times New Roman" w:cs="Times New Roman"/>
          </w:rPr>
          <w:t>如硬糖</w:t>
        </w:r>
        <w:r>
          <w:rPr>
            <w:rFonts w:ascii="Times New Roman" w:hAnsi="Times New Roman" w:cs="Times New Roman" w:hint="eastAsia"/>
          </w:rPr>
          <w:t>）</w:t>
        </w:r>
      </w:ins>
      <w:del w:id="865" w:author="HZS" w:date="2019-12-28T17:58:00Z">
        <w:r>
          <w:rPr>
            <w:rFonts w:ascii="Times New Roman" w:hAnsi="Times New Roman" w:cs="Times New Roman"/>
          </w:rPr>
          <w:delText>(</w:delText>
        </w:r>
        <w:r>
          <w:rPr>
            <w:rFonts w:ascii="Times New Roman" w:hAnsi="Times New Roman" w:cs="Times New Roman"/>
          </w:rPr>
          <w:delText>如硬糖</w:delText>
        </w:r>
        <w:r>
          <w:rPr>
            <w:rFonts w:ascii="Times New Roman" w:hAnsi="Times New Roman" w:cs="Times New Roman"/>
          </w:rPr>
          <w:delText>)</w:delText>
        </w:r>
      </w:del>
      <w:r>
        <w:rPr>
          <w:rFonts w:ascii="Times New Roman" w:hAnsi="Times New Roman" w:cs="Times New Roman"/>
        </w:rPr>
        <w:t>来说是一个糟糕的选择。在载体上包埋香料</w:t>
      </w:r>
      <w:ins w:id="866" w:author="HZS" w:date="2019-12-28T17:58:00Z">
        <w:r>
          <w:rPr>
            <w:rFonts w:ascii="Times New Roman" w:hAnsi="Times New Roman" w:cs="Times New Roman" w:hint="eastAsia"/>
          </w:rPr>
          <w:t>（</w:t>
        </w:r>
        <w:r>
          <w:rPr>
            <w:rFonts w:ascii="Times New Roman" w:hAnsi="Times New Roman" w:cs="Times New Roman"/>
          </w:rPr>
          <w:t>麦芽糊精，盐，淀粉，葡萄糖等</w:t>
        </w:r>
        <w:r>
          <w:rPr>
            <w:rFonts w:ascii="Times New Roman" w:hAnsi="Times New Roman" w:cs="Times New Roman" w:hint="eastAsia"/>
          </w:rPr>
          <w:t>）</w:t>
        </w:r>
      </w:ins>
      <w:del w:id="867" w:author="HZS" w:date="2019-12-28T17:58:00Z">
        <w:r>
          <w:rPr>
            <w:rFonts w:ascii="Times New Roman" w:hAnsi="Times New Roman" w:cs="Times New Roman"/>
          </w:rPr>
          <w:delText>(</w:delText>
        </w:r>
        <w:r>
          <w:rPr>
            <w:rFonts w:ascii="Times New Roman" w:hAnsi="Times New Roman" w:cs="Times New Roman"/>
          </w:rPr>
          <w:delText>麦芽糊精，盐，淀粉，葡萄糖等</w:delText>
        </w:r>
        <w:r>
          <w:rPr>
            <w:rFonts w:ascii="Times New Roman" w:hAnsi="Times New Roman" w:cs="Times New Roman"/>
          </w:rPr>
          <w:delText>)</w:delText>
        </w:r>
      </w:del>
      <w:r>
        <w:rPr>
          <w:rFonts w:ascii="Times New Roman" w:hAnsi="Times New Roman" w:cs="Times New Roman"/>
        </w:rPr>
        <w:t>是一种为干燥产品提供香精的廉价方法，但不能保护香精免受环境影响，如挥发或氧化。喷雾干燥可更好地应用于制备固体香精，其成本较低，但产品损失较大。当产品需要水分散香精时，乳状液很受欢迎。口味强度、微生物稳定性和潜在的令人反感的成分可能是使用这些固体香精或乳化香精的进一步障碍。</w:t>
      </w:r>
    </w:p>
    <w:p w14:paraId="58990FD5" w14:textId="77777777" w:rsidR="00970176" w:rsidRDefault="008D6EE0">
      <w:pPr>
        <w:pStyle w:val="4"/>
        <w:rPr>
          <w:rFonts w:ascii="Times New Roman" w:hAnsi="Times New Roman" w:cs="Times New Roman"/>
        </w:rPr>
      </w:pPr>
      <w:r>
        <w:rPr>
          <w:rFonts w:ascii="Times New Roman" w:hAnsi="Times New Roman" w:cs="Times New Roman"/>
        </w:rPr>
        <w:t xml:space="preserve">1.3.3.4 </w:t>
      </w:r>
      <w:r>
        <w:rPr>
          <w:rFonts w:ascii="Times New Roman" w:hAnsi="Times New Roman" w:cs="Times New Roman"/>
        </w:rPr>
        <w:t>加工和其他注意事项</w:t>
      </w:r>
    </w:p>
    <w:p w14:paraId="03014F73" w14:textId="77777777" w:rsidR="00970176" w:rsidRDefault="008D6EE0">
      <w:pPr>
        <w:ind w:firstLineChars="200" w:firstLine="420"/>
        <w:rPr>
          <w:rFonts w:ascii="Times New Roman" w:hAnsi="Times New Roman" w:cs="Times New Roman"/>
        </w:rPr>
      </w:pPr>
      <w:r>
        <w:rPr>
          <w:rFonts w:ascii="Times New Roman" w:hAnsi="Times New Roman" w:cs="Times New Roman"/>
        </w:rPr>
        <w:t>香精，包括掩蔽剂和阻断剂，必须与食品基质和加工兼容。热加工不利于许多风味物质的保留，并且还可能导致基质的风味变化。例如，美拉德褐变反应可以增加甜味或刺激性风</w:t>
      </w:r>
      <w:r>
        <w:rPr>
          <w:rFonts w:ascii="Times New Roman" w:hAnsi="Times New Roman" w:cs="Times New Roman"/>
        </w:rPr>
        <w:lastRenderedPageBreak/>
        <w:t>味。高温也可能会降解不饱和脂肪酸。在开放系统中</w:t>
      </w:r>
      <w:r>
        <w:rPr>
          <w:rFonts w:ascii="Times New Roman" w:hAnsi="Times New Roman" w:cs="Times New Roman"/>
        </w:rPr>
        <w:t>添加香精需要允许风味物质的损失，因为大多数风味化合物是挥发性物质。</w:t>
      </w:r>
      <w:r>
        <w:rPr>
          <w:rFonts w:ascii="Times New Roman" w:hAnsi="Times New Roman" w:cs="Times New Roman"/>
        </w:rPr>
        <w:t>pH</w:t>
      </w:r>
      <w:r>
        <w:rPr>
          <w:rFonts w:ascii="Times New Roman" w:hAnsi="Times New Roman" w:cs="Times New Roman"/>
        </w:rPr>
        <w:t>，无论是基质中固有的</w:t>
      </w:r>
      <w:ins w:id="868" w:author="HZS" w:date="2019-12-28T17:59:00Z">
        <w:r>
          <w:rPr>
            <w:rFonts w:ascii="Times New Roman" w:hAnsi="Times New Roman" w:cs="Times New Roman" w:hint="eastAsia"/>
          </w:rPr>
          <w:t>（</w:t>
        </w:r>
        <w:r>
          <w:rPr>
            <w:rFonts w:ascii="Times New Roman" w:hAnsi="Times New Roman" w:cs="Times New Roman"/>
          </w:rPr>
          <w:t>柑橘汁</w:t>
        </w:r>
        <w:r>
          <w:rPr>
            <w:rFonts w:ascii="Times New Roman" w:hAnsi="Times New Roman" w:cs="Times New Roman" w:hint="eastAsia"/>
          </w:rPr>
          <w:t>）</w:t>
        </w:r>
      </w:ins>
      <w:del w:id="869" w:author="HZS" w:date="2019-12-28T17:59:00Z">
        <w:r>
          <w:rPr>
            <w:rFonts w:ascii="Times New Roman" w:hAnsi="Times New Roman" w:cs="Times New Roman"/>
          </w:rPr>
          <w:delText>(</w:delText>
        </w:r>
        <w:r>
          <w:rPr>
            <w:rFonts w:ascii="Times New Roman" w:hAnsi="Times New Roman" w:cs="Times New Roman"/>
          </w:rPr>
          <w:delText>柑橘汁</w:delText>
        </w:r>
        <w:r>
          <w:rPr>
            <w:rFonts w:ascii="Times New Roman" w:hAnsi="Times New Roman" w:cs="Times New Roman"/>
          </w:rPr>
          <w:delText>)</w:delText>
        </w:r>
      </w:del>
      <w:r>
        <w:rPr>
          <w:rFonts w:ascii="Times New Roman" w:hAnsi="Times New Roman" w:cs="Times New Roman"/>
        </w:rPr>
        <w:t>还是添加的酸，都会影响风味。柑橘口味在酸性环境中效果最好，巧克力在中性条件下效果更好。空气接触有可能增加香精和功能成分的氧化。</w:t>
      </w:r>
    </w:p>
    <w:p w14:paraId="6451A5EC" w14:textId="77777777" w:rsidR="00970176" w:rsidRDefault="008D6EE0">
      <w:pPr>
        <w:pStyle w:val="4"/>
        <w:rPr>
          <w:rFonts w:ascii="Times New Roman" w:hAnsi="Times New Roman" w:cs="Times New Roman"/>
        </w:rPr>
      </w:pPr>
      <w:r>
        <w:rPr>
          <w:rFonts w:ascii="Times New Roman" w:hAnsi="Times New Roman" w:cs="Times New Roman"/>
        </w:rPr>
        <w:t>1.3.3.5</w:t>
      </w:r>
      <w:r>
        <w:rPr>
          <w:rFonts w:ascii="Times New Roman" w:hAnsi="Times New Roman" w:cs="Times New Roman"/>
        </w:rPr>
        <w:t>标签和其他营销考虑</w:t>
      </w:r>
    </w:p>
    <w:p w14:paraId="2B5742F4" w14:textId="77777777" w:rsidR="00970176" w:rsidRDefault="008D6EE0">
      <w:pPr>
        <w:ind w:firstLineChars="200" w:firstLine="420"/>
        <w:rPr>
          <w:rFonts w:ascii="Times New Roman" w:hAnsi="Times New Roman" w:cs="Times New Roman"/>
        </w:rPr>
      </w:pPr>
      <w:r>
        <w:rPr>
          <w:rFonts w:ascii="Times New Roman" w:hAnsi="Times New Roman" w:cs="Times New Roman"/>
        </w:rPr>
        <w:t>虽然天然香精在分子基础上与人工调配香精基本相同，但营销考虑往往决定添加天然香精。请注意，与欧洲、日本和其他国家相比，美国对天然香精的规定可能有很大不同。即使在美国，也有三个机构负责香精的安全监管</w:t>
      </w:r>
      <w:del w:id="870" w:author="Administrator" w:date="2019-12-31T13:29:00Z">
        <w:r>
          <w:rPr>
            <w:rFonts w:ascii="Times New Roman" w:hAnsi="Times New Roman" w:cs="Times New Roman"/>
          </w:rPr>
          <w:delText>(</w:delText>
        </w:r>
      </w:del>
      <w:ins w:id="871" w:author="HZS" w:date="2019-12-28T17:59:00Z">
        <w:r>
          <w:rPr>
            <w:rFonts w:ascii="Times New Roman" w:hAnsi="Times New Roman" w:cs="Times New Roman" w:hint="eastAsia"/>
          </w:rPr>
          <w:t>（</w:t>
        </w:r>
        <w:r>
          <w:rPr>
            <w:rFonts w:ascii="Times New Roman" w:hAnsi="Times New Roman" w:cs="Times New Roman"/>
          </w:rPr>
          <w:t>FDA</w:t>
        </w:r>
        <w:r>
          <w:rPr>
            <w:rFonts w:ascii="Times New Roman" w:hAnsi="Times New Roman" w:cs="Times New Roman"/>
          </w:rPr>
          <w:t>是主要机构，但</w:t>
        </w:r>
        <w:r>
          <w:rPr>
            <w:rFonts w:ascii="Times New Roman" w:hAnsi="Times New Roman" w:cs="Times New Roman"/>
          </w:rPr>
          <w:t>USDA</w:t>
        </w:r>
        <w:r>
          <w:rPr>
            <w:rFonts w:ascii="Times New Roman" w:hAnsi="Times New Roman" w:cs="Times New Roman"/>
          </w:rPr>
          <w:t>和</w:t>
        </w:r>
        <w:r>
          <w:rPr>
            <w:rFonts w:ascii="Times New Roman" w:hAnsi="Times New Roman" w:cs="Times New Roman"/>
          </w:rPr>
          <w:t>TTB</w:t>
        </w:r>
        <w:r>
          <w:rPr>
            <w:rStyle w:val="af5"/>
            <w:rFonts w:ascii="Times New Roman" w:hAnsi="Times New Roman" w:cs="Times New Roman"/>
          </w:rPr>
          <w:footnoteReference w:id="1"/>
        </w:r>
        <w:r>
          <w:rPr>
            <w:rFonts w:ascii="Times New Roman" w:hAnsi="Times New Roman" w:cs="Times New Roman"/>
          </w:rPr>
          <w:t>对天</w:t>
        </w:r>
        <w:r>
          <w:rPr>
            <w:rFonts w:ascii="Times New Roman" w:hAnsi="Times New Roman" w:cs="Times New Roman"/>
          </w:rPr>
          <w:t>然香料都有不同的规定</w:t>
        </w:r>
      </w:ins>
      <w:del w:id="874" w:author="Administrator" w:date="2019-12-31T13:29:00Z">
        <w:r>
          <w:rPr>
            <w:rFonts w:ascii="Times New Roman" w:hAnsi="Times New Roman" w:cs="Times New Roman"/>
          </w:rPr>
          <w:delText>)</w:delText>
        </w:r>
        <w:r>
          <w:rPr>
            <w:rFonts w:ascii="Times New Roman" w:hAnsi="Times New Roman" w:cs="Times New Roman"/>
          </w:rPr>
          <w:delText>。</w:delText>
        </w:r>
      </w:del>
      <w:ins w:id="875" w:author="HZS" w:date="2019-12-28T17:59:00Z">
        <w:r>
          <w:rPr>
            <w:rFonts w:ascii="Times New Roman" w:hAnsi="Times New Roman" w:cs="Times New Roman" w:hint="eastAsia"/>
          </w:rPr>
          <w:t>）</w:t>
        </w:r>
      </w:ins>
      <w:del w:id="876" w:author="HZS" w:date="2019-12-28T17:59:00Z">
        <w:r>
          <w:rPr>
            <w:rFonts w:ascii="Times New Roman" w:hAnsi="Times New Roman" w:cs="Times New Roman"/>
          </w:rPr>
          <w:delText>(FDA</w:delText>
        </w:r>
        <w:r>
          <w:rPr>
            <w:rFonts w:ascii="Times New Roman" w:hAnsi="Times New Roman" w:cs="Times New Roman"/>
          </w:rPr>
          <w:delText>是主要机构，但</w:delText>
        </w:r>
        <w:r>
          <w:rPr>
            <w:rFonts w:ascii="Times New Roman" w:hAnsi="Times New Roman" w:cs="Times New Roman"/>
          </w:rPr>
          <w:delText>USDA</w:delText>
        </w:r>
        <w:r>
          <w:rPr>
            <w:rFonts w:ascii="Times New Roman" w:hAnsi="Times New Roman" w:cs="Times New Roman"/>
          </w:rPr>
          <w:delText>和</w:delText>
        </w:r>
        <w:r>
          <w:rPr>
            <w:rFonts w:ascii="Times New Roman" w:hAnsi="Times New Roman" w:cs="Times New Roman"/>
          </w:rPr>
          <w:delText>TTB</w:delText>
        </w:r>
        <w:r>
          <w:rPr>
            <w:rStyle w:val="af5"/>
            <w:rFonts w:ascii="Times New Roman" w:hAnsi="Times New Roman" w:cs="Times New Roman"/>
          </w:rPr>
          <w:footnoteReference w:id="2"/>
        </w:r>
        <w:r>
          <w:rPr>
            <w:rFonts w:ascii="Times New Roman" w:hAnsi="Times New Roman" w:cs="Times New Roman"/>
          </w:rPr>
          <w:delText>对天然香料都有不同的规定</w:delText>
        </w:r>
        <w:r>
          <w:rPr>
            <w:rFonts w:ascii="Times New Roman" w:hAnsi="Times New Roman" w:cs="Times New Roman"/>
          </w:rPr>
          <w:delText>)</w:delText>
        </w:r>
      </w:del>
      <w:ins w:id="879" w:author="Administrator" w:date="2019-12-31T13:29:00Z">
        <w:r>
          <w:rPr>
            <w:rFonts w:ascii="Times New Roman" w:hAnsi="Times New Roman" w:cs="Times New Roman"/>
          </w:rPr>
          <w:t>。</w:t>
        </w:r>
      </w:ins>
      <w:r>
        <w:rPr>
          <w:rFonts w:ascii="Times New Roman" w:hAnsi="Times New Roman" w:cs="Times New Roman"/>
        </w:rPr>
        <w:t>另外，要非常清楚，天然口味和</w:t>
      </w:r>
      <w:ins w:id="880" w:author="HZS" w:date="2019-12-28T18:00:00Z">
        <w:r>
          <w:rPr>
            <w:rFonts w:ascii="Times New Roman" w:hAnsi="Times New Roman" w:cs="Times New Roman" w:hint="eastAsia"/>
          </w:rPr>
          <w:t>“</w:t>
        </w:r>
        <w:r>
          <w:rPr>
            <w:rFonts w:ascii="Times New Roman" w:hAnsi="Times New Roman" w:cs="Times New Roman"/>
          </w:rPr>
          <w:t>全天然</w:t>
        </w:r>
        <w:r>
          <w:rPr>
            <w:rFonts w:ascii="Times New Roman" w:hAnsi="Times New Roman" w:cs="Times New Roman" w:hint="eastAsia"/>
          </w:rPr>
          <w:t>”</w:t>
        </w:r>
      </w:ins>
      <w:del w:id="881" w:author="HZS" w:date="2019-12-28T18:00:00Z">
        <w:r>
          <w:rPr>
            <w:rFonts w:ascii="Times New Roman" w:hAnsi="Times New Roman" w:cs="Times New Roman"/>
          </w:rPr>
          <w:delText>“</w:delText>
        </w:r>
        <w:r>
          <w:rPr>
            <w:rFonts w:ascii="Times New Roman" w:hAnsi="Times New Roman" w:cs="Times New Roman"/>
          </w:rPr>
          <w:delText>全天然</w:delText>
        </w:r>
        <w:r>
          <w:rPr>
            <w:rFonts w:ascii="Times New Roman" w:hAnsi="Times New Roman" w:cs="Times New Roman"/>
          </w:rPr>
          <w:delText>”</w:delText>
        </w:r>
      </w:del>
      <w:r>
        <w:rPr>
          <w:rFonts w:ascii="Times New Roman" w:hAnsi="Times New Roman" w:cs="Times New Roman"/>
        </w:rPr>
        <w:t>是不一样的。在美国没有</w:t>
      </w:r>
      <w:r>
        <w:rPr>
          <w:rFonts w:ascii="Times New Roman" w:hAnsi="Times New Roman" w:cs="Times New Roman"/>
        </w:rPr>
        <w:t>“</w:t>
      </w:r>
      <w:r>
        <w:rPr>
          <w:rFonts w:ascii="Times New Roman" w:hAnsi="Times New Roman" w:cs="Times New Roman"/>
        </w:rPr>
        <w:t>全天然</w:t>
      </w:r>
      <w:r>
        <w:rPr>
          <w:rFonts w:ascii="Times New Roman" w:hAnsi="Times New Roman" w:cs="Times New Roman"/>
        </w:rPr>
        <w:t>”</w:t>
      </w:r>
      <w:r>
        <w:rPr>
          <w:rFonts w:ascii="Times New Roman" w:hAnsi="Times New Roman" w:cs="Times New Roman"/>
        </w:rPr>
        <w:t>的定义。每个消费者自行解释天然声称的问题。一些有影响力的公司有达到准监管地位的天然法规，如全食</w:t>
      </w:r>
      <w:del w:id="882" w:author="Administrator" w:date="2019-12-31T13:29:00Z">
        <w:r>
          <w:rPr>
            <w:rFonts w:ascii="Times New Roman" w:hAnsi="Times New Roman" w:cs="Times New Roman"/>
          </w:rPr>
          <w:delText>(</w:delText>
        </w:r>
      </w:del>
      <w:ins w:id="883" w:author="HZS" w:date="2019-12-28T18:00:00Z">
        <w:r>
          <w:rPr>
            <w:rFonts w:ascii="Times New Roman" w:hAnsi="Times New Roman" w:cs="Times New Roman" w:hint="eastAsia"/>
          </w:rPr>
          <w:t>（</w:t>
        </w:r>
        <w:r>
          <w:rPr>
            <w:rFonts w:ascii="Times New Roman" w:hAnsi="Times New Roman" w:cs="Times New Roman"/>
          </w:rPr>
          <w:t>Whole Foods</w:t>
        </w:r>
        <w:r>
          <w:rPr>
            <w:rFonts w:ascii="Times New Roman" w:hAnsi="Times New Roman" w:cs="Times New Roman" w:hint="eastAsia"/>
          </w:rPr>
          <w:t>）</w:t>
        </w:r>
      </w:ins>
      <w:del w:id="884" w:author="HZS" w:date="2019-12-28T18:00:00Z">
        <w:r>
          <w:rPr>
            <w:rFonts w:ascii="Times New Roman" w:hAnsi="Times New Roman" w:cs="Times New Roman"/>
          </w:rPr>
          <w:delText>(Whole Foods)</w:delText>
        </w:r>
      </w:del>
      <w:r>
        <w:rPr>
          <w:rFonts w:ascii="Times New Roman" w:hAnsi="Times New Roman" w:cs="Times New Roman"/>
        </w:rPr>
        <w:t>。此外，根据美国农业部的国家有机计划，</w:t>
      </w:r>
      <w:ins w:id="885" w:author="HZS" w:date="2019-12-28T18:00:00Z">
        <w:r>
          <w:rPr>
            <w:rFonts w:ascii="Times New Roman" w:hAnsi="Times New Roman" w:cs="Times New Roman" w:hint="eastAsia"/>
          </w:rPr>
          <w:t>“</w:t>
        </w:r>
        <w:r>
          <w:rPr>
            <w:rFonts w:ascii="Times New Roman" w:hAnsi="Times New Roman" w:cs="Times New Roman"/>
          </w:rPr>
          <w:t>经认证的有机</w:t>
        </w:r>
        <w:r>
          <w:rPr>
            <w:rFonts w:ascii="Times New Roman" w:hAnsi="Times New Roman" w:cs="Times New Roman" w:hint="eastAsia"/>
          </w:rPr>
          <w:t>”</w:t>
        </w:r>
      </w:ins>
      <w:del w:id="886" w:author="HZS" w:date="2019-12-28T18:00:00Z">
        <w:r>
          <w:rPr>
            <w:rFonts w:ascii="Times New Roman" w:hAnsi="Times New Roman" w:cs="Times New Roman"/>
          </w:rPr>
          <w:delText>“</w:delText>
        </w:r>
        <w:r>
          <w:rPr>
            <w:rFonts w:ascii="Times New Roman" w:hAnsi="Times New Roman" w:cs="Times New Roman"/>
          </w:rPr>
          <w:delText>经认证的有机</w:delText>
        </w:r>
        <w:r>
          <w:rPr>
            <w:rFonts w:ascii="Times New Roman" w:hAnsi="Times New Roman" w:cs="Times New Roman"/>
          </w:rPr>
          <w:delText>”</w:delText>
        </w:r>
      </w:del>
      <w:r>
        <w:rPr>
          <w:rFonts w:ascii="Times New Roman" w:hAnsi="Times New Roman" w:cs="Times New Roman"/>
        </w:rPr>
        <w:t>确实允许某些合成成分在天然食品中存在。宗教项目也会带来额外的监管负担。洁食是以犹太饮食法为基础的。清真是建立在伊斯兰法律的基础上的。两者有相似之处，但并不相同。其他考虑因素包括过敏原，转基因生物，素食者</w:t>
      </w:r>
      <w:r>
        <w:rPr>
          <w:rFonts w:ascii="Times New Roman" w:hAnsi="Times New Roman" w:cs="Times New Roman"/>
        </w:rPr>
        <w:t>/</w:t>
      </w:r>
      <w:r>
        <w:rPr>
          <w:rFonts w:ascii="Times New Roman" w:hAnsi="Times New Roman" w:cs="Times New Roman"/>
        </w:rPr>
        <w:t>素食主义者，等等。</w:t>
      </w:r>
    </w:p>
    <w:p w14:paraId="495BE3EC" w14:textId="77777777" w:rsidR="00970176" w:rsidRDefault="00970176">
      <w:pPr>
        <w:spacing w:afterLines="50" w:after="156" w:line="360" w:lineRule="auto"/>
        <w:rPr>
          <w:rFonts w:ascii="Times New Roman" w:hAnsi="Times New Roman" w:cs="Times New Roman"/>
        </w:rPr>
      </w:pPr>
    </w:p>
    <w:p w14:paraId="2C5B8079" w14:textId="77777777" w:rsidR="00970176" w:rsidRDefault="00970176">
      <w:pPr>
        <w:spacing w:afterLines="50" w:after="156" w:line="360" w:lineRule="auto"/>
        <w:rPr>
          <w:rFonts w:ascii="Times New Roman" w:hAnsi="Times New Roman" w:cs="Times New Roman"/>
        </w:rPr>
        <w:sectPr w:rsidR="00970176">
          <w:footerReference w:type="default" r:id="rId12"/>
          <w:pgSz w:w="11906" w:h="16838"/>
          <w:pgMar w:top="1440" w:right="1800" w:bottom="1440" w:left="1800" w:header="851" w:footer="992" w:gutter="0"/>
          <w:pgNumType w:start="1"/>
          <w:cols w:space="425"/>
          <w:docGrid w:type="lines" w:linePitch="312"/>
        </w:sectPr>
      </w:pPr>
    </w:p>
    <w:p w14:paraId="4D5C6AB6" w14:textId="77777777" w:rsidR="00970176" w:rsidRDefault="008D6EE0">
      <w:pPr>
        <w:pStyle w:val="1"/>
        <w:jc w:val="center"/>
        <w:rPr>
          <w:rFonts w:ascii="Times New Roman" w:hAnsi="Times New Roman" w:cs="Times New Roman"/>
        </w:rPr>
      </w:pPr>
      <w:bookmarkStart w:id="887" w:name="_Toc14992005"/>
      <w:r>
        <w:rPr>
          <w:rFonts w:ascii="Times New Roman" w:hAnsi="Times New Roman" w:cs="Times New Roman"/>
        </w:rPr>
        <w:lastRenderedPageBreak/>
        <w:t>第二章</w:t>
      </w:r>
      <w:r>
        <w:rPr>
          <w:rFonts w:ascii="Times New Roman" w:hAnsi="Times New Roman" w:cs="Times New Roman"/>
        </w:rPr>
        <w:t xml:space="preserve"> </w:t>
      </w:r>
      <w:r>
        <w:rPr>
          <w:rFonts w:ascii="Times New Roman" w:hAnsi="Times New Roman" w:cs="Times New Roman"/>
        </w:rPr>
        <w:t>香与味之间的协同作用与机制</w:t>
      </w:r>
      <w:bookmarkEnd w:id="887"/>
    </w:p>
    <w:p w14:paraId="6D76B044" w14:textId="77777777" w:rsidR="00970176" w:rsidRDefault="008D6EE0">
      <w:pPr>
        <w:pStyle w:val="2"/>
        <w:rPr>
          <w:rFonts w:ascii="Times New Roman" w:hAnsi="Times New Roman" w:cs="Times New Roman"/>
        </w:rPr>
      </w:pPr>
      <w:bookmarkStart w:id="888" w:name="_Toc14992006"/>
      <w:r>
        <w:rPr>
          <w:rFonts w:ascii="Times New Roman" w:hAnsi="Times New Roman" w:cs="Times New Roman"/>
        </w:rPr>
        <w:t xml:space="preserve">2.1 </w:t>
      </w:r>
      <w:r>
        <w:rPr>
          <w:rFonts w:ascii="Times New Roman" w:hAnsi="Times New Roman" w:cs="Times New Roman"/>
        </w:rPr>
        <w:t>有关香与味相互作用的一些理论的起源</w:t>
      </w:r>
      <w:bookmarkEnd w:id="888"/>
    </w:p>
    <w:p w14:paraId="7D550CF9"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我们最古老的感官是与化学调节能力有关的感觉：气味和味道。其中，气味可能是最古老的，在我们的大脑半球完全发育之前，嗅觉器官已经作为边缘系统的延伸而存在。嗅觉和味觉的研究是如此复杂，它包括芳香学家，食品科学家，生理学家，行为心理学家，认知神经科学家，欧洲药理学家，生物化学家，人类学家，分子生物学家等等的团队，并且与味道研究直接有关。</w:t>
      </w:r>
    </w:p>
    <w:p w14:paraId="42DF986E"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脊椎动物的嗅觉系统是一种独特的胚胎学。它形成于</w:t>
      </w:r>
      <w:r>
        <w:rPr>
          <w:rFonts w:ascii="Times New Roman" w:hAnsi="Times New Roman" w:cs="Times New Roman"/>
        </w:rPr>
        <w:t>1</w:t>
      </w:r>
      <w:r>
        <w:rPr>
          <w:rFonts w:ascii="Times New Roman" w:hAnsi="Times New Roman" w:cs="Times New Roman"/>
        </w:rPr>
        <w:t>）由非神经上皮组成的成对的基板，能够在嗅上皮中产生感觉神经元和支持细胞，</w:t>
      </w:r>
      <w:r>
        <w:rPr>
          <w:rFonts w:ascii="Times New Roman" w:hAnsi="Times New Roman" w:cs="Times New Roman"/>
        </w:rPr>
        <w:t>2</w:t>
      </w:r>
      <w:r>
        <w:rPr>
          <w:rFonts w:ascii="Times New Roman" w:hAnsi="Times New Roman" w:cs="Times New Roman"/>
        </w:rPr>
        <w:t>）产生神经嵴细胞对于鼻子及其空腔的结构元素。虽然没有另一个</w:t>
      </w:r>
      <w:r>
        <w:rPr>
          <w:rFonts w:ascii="Times New Roman" w:hAnsi="Times New Roman" w:cs="Times New Roman"/>
        </w:rPr>
        <w:t>人不能形成，但神经嵴细胞首先到达目的地。嗅觉受体神经元位于鼻腔中，它们的轴突以束状排列，穿过筛状板和硬脑膜，与嗅球中的细胞突触，嗅球是大脑的延伸。嗅觉神经元和伴随的神经胶质细胞出现在中枢神经系统之外，但有能力在整个生命过程中再生</w:t>
      </w:r>
      <w:r>
        <w:rPr>
          <w:rFonts w:ascii="Times New Roman" w:hAnsi="Times New Roman" w:cs="Times New Roman"/>
        </w:rPr>
        <w:t>;</w:t>
      </w:r>
      <w:r>
        <w:rPr>
          <w:rFonts w:ascii="Times New Roman" w:hAnsi="Times New Roman" w:cs="Times New Roman"/>
        </w:rPr>
        <w:t>似乎祖先神经嵴细胞可能是它们的起源。</w:t>
      </w:r>
    </w:p>
    <w:p w14:paraId="16E78410"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人类的嗅觉是双向的，我们感知气味的方式根据气流方向而变化。呼吸时会感觉到鼻腔的气味，而当口腔中产生的气味被迫进入鼻腔时会产生气味。最后一种类型的气味比第一种气味复杂得多，因为它会产生味道，质地，听觉和肌肉活动。像狗一样具有强烈嗅觉的动物主要用于</w:t>
      </w:r>
      <w:r>
        <w:rPr>
          <w:rFonts w:ascii="Times New Roman" w:hAnsi="Times New Roman" w:cs="Times New Roman"/>
        </w:rPr>
        <w:t>鼻窦气味。它们长长的鼻子将浓缩，滋润和直接加味的空气直接喷向嗅觉上皮，确保容易检测到温热的分子。狗有超过</w:t>
      </w:r>
      <w:r>
        <w:rPr>
          <w:rFonts w:ascii="Times New Roman" w:hAnsi="Times New Roman" w:cs="Times New Roman"/>
        </w:rPr>
        <w:t>2.2</w:t>
      </w:r>
      <w:r>
        <w:rPr>
          <w:rFonts w:ascii="Times New Roman" w:hAnsi="Times New Roman" w:cs="Times New Roman"/>
        </w:rPr>
        <w:t>亿个嗅觉受体（相比之下，人类有</w:t>
      </w:r>
      <w:r>
        <w:rPr>
          <w:rFonts w:ascii="Times New Roman" w:hAnsi="Times New Roman" w:cs="Times New Roman"/>
        </w:rPr>
        <w:t>5-10</w:t>
      </w:r>
      <w:r>
        <w:rPr>
          <w:rFonts w:ascii="Times New Roman" w:hAnsi="Times New Roman" w:cs="Times New Roman"/>
        </w:rPr>
        <w:t>万个），大脑面积比专用于嗅觉的面积大</w:t>
      </w:r>
      <w:r>
        <w:rPr>
          <w:rFonts w:ascii="Times New Roman" w:hAnsi="Times New Roman" w:cs="Times New Roman"/>
        </w:rPr>
        <w:t>40</w:t>
      </w:r>
      <w:r>
        <w:rPr>
          <w:rFonts w:ascii="Times New Roman" w:hAnsi="Times New Roman" w:cs="Times New Roman"/>
        </w:rPr>
        <w:t>％，并且能够比人类更好地闻到</w:t>
      </w:r>
      <w:r>
        <w:rPr>
          <w:rFonts w:ascii="Times New Roman" w:hAnsi="Times New Roman" w:cs="Times New Roman"/>
        </w:rPr>
        <w:t>1000</w:t>
      </w:r>
      <w:r>
        <w:rPr>
          <w:rFonts w:ascii="Times New Roman" w:hAnsi="Times New Roman" w:cs="Times New Roman"/>
        </w:rPr>
        <w:t>到</w:t>
      </w:r>
      <w:r>
        <w:rPr>
          <w:rFonts w:ascii="Times New Roman" w:hAnsi="Times New Roman" w:cs="Times New Roman"/>
        </w:rPr>
        <w:t>10000</w:t>
      </w:r>
      <w:r>
        <w:rPr>
          <w:rFonts w:ascii="Times New Roman" w:hAnsi="Times New Roman" w:cs="Times New Roman"/>
        </w:rPr>
        <w:t>倍</w:t>
      </w:r>
      <w:r>
        <w:rPr>
          <w:rFonts w:ascii="Times New Roman" w:hAnsi="Times New Roman" w:cs="Times New Roman"/>
        </w:rPr>
        <w:t>.2</w:t>
      </w:r>
      <w:r>
        <w:rPr>
          <w:rFonts w:ascii="Times New Roman" w:hAnsi="Times New Roman" w:cs="Times New Roman"/>
        </w:rPr>
        <w:t>此外，狗有一个大犁鼻（</w:t>
      </w:r>
      <w:r>
        <w:rPr>
          <w:rFonts w:ascii="Times New Roman" w:hAnsi="Times New Roman" w:cs="Times New Roman"/>
        </w:rPr>
        <w:t>Jacobson</w:t>
      </w:r>
      <w:r>
        <w:rPr>
          <w:rFonts w:ascii="Times New Roman" w:hAnsi="Times New Roman" w:cs="Times New Roman"/>
        </w:rPr>
        <w:t>）器官，其神经元延伸到辅助嗅球，然后延伸到海马。该器官主要参与信息素感知，并且在人类嗅觉中不起重要作用。信息素具有</w:t>
      </w:r>
      <w:r>
        <w:rPr>
          <w:rFonts w:ascii="Times New Roman" w:hAnsi="Times New Roman" w:cs="Times New Roman"/>
        </w:rPr>
        <w:t>“</w:t>
      </w:r>
      <w:r>
        <w:rPr>
          <w:rFonts w:ascii="Times New Roman" w:hAnsi="Times New Roman" w:cs="Times New Roman"/>
        </w:rPr>
        <w:t>盲味</w:t>
      </w:r>
      <w:r>
        <w:rPr>
          <w:rFonts w:ascii="Times New Roman" w:hAnsi="Times New Roman" w:cs="Times New Roman"/>
        </w:rPr>
        <w:t>”</w:t>
      </w:r>
      <w:r>
        <w:rPr>
          <w:rFonts w:ascii="Times New Roman" w:hAnsi="Times New Roman" w:cs="Times New Roman"/>
        </w:rPr>
        <w:t>，意味着它们刺激大脑（用</w:t>
      </w:r>
      <w:r>
        <w:rPr>
          <w:rFonts w:ascii="Times New Roman" w:hAnsi="Times New Roman" w:cs="Times New Roman"/>
        </w:rPr>
        <w:t>fMRI</w:t>
      </w:r>
      <w:r>
        <w:rPr>
          <w:rFonts w:ascii="Times New Roman" w:hAnsi="Times New Roman" w:cs="Times New Roman"/>
        </w:rPr>
        <w:t>观察），同时没有可感知的气味。女性对男性信息素敏感，特别是在排卵期间。男性信息</w:t>
      </w:r>
      <w:r>
        <w:rPr>
          <w:rFonts w:ascii="Times New Roman" w:hAnsi="Times New Roman" w:cs="Times New Roman"/>
        </w:rPr>
        <w:t>素存在于汗液中，但只有新鲜汗液。</w:t>
      </w:r>
      <w:r>
        <w:rPr>
          <w:rFonts w:ascii="Times New Roman" w:hAnsi="Times New Roman" w:cs="Times New Roman"/>
        </w:rPr>
        <w:t xml:space="preserve"> 20</w:t>
      </w:r>
      <w:r>
        <w:rPr>
          <w:rFonts w:ascii="Times New Roman" w:hAnsi="Times New Roman" w:cs="Times New Roman"/>
        </w:rPr>
        <w:t>分钟后，汗水被氧化，味道很难闻。计费机构将发送用</w:t>
      </w:r>
      <w:r>
        <w:rPr>
          <w:rFonts w:ascii="Times New Roman" w:hAnsi="Times New Roman" w:cs="Times New Roman"/>
        </w:rPr>
        <w:t>androstenone</w:t>
      </w:r>
      <w:r>
        <w:rPr>
          <w:rFonts w:ascii="Times New Roman" w:hAnsi="Times New Roman" w:cs="Times New Roman"/>
        </w:rPr>
        <w:t>（信息素）香味的账单因为他们被认为更积极，并提高他们的收集率。</w:t>
      </w:r>
    </w:p>
    <w:p w14:paraId="4AC213F5"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因为人类主要依赖于立体视觉，而视觉依赖于严格的双眼距离，我们没有长鼻子，我们的前鼻道不像狗那样复杂，效率低，而且短。然而，与先前的信念相反，嗅觉和味觉与视觉</w:t>
      </w:r>
      <w:r>
        <w:rPr>
          <w:rFonts w:ascii="Times New Roman" w:hAnsi="Times New Roman" w:cs="Times New Roman"/>
        </w:rPr>
        <w:lastRenderedPageBreak/>
        <w:t>之间没有进化竞争</w:t>
      </w:r>
      <w:r>
        <w:rPr>
          <w:rFonts w:ascii="Times New Roman" w:hAnsi="Times New Roman" w:cs="Times New Roman"/>
        </w:rPr>
        <w:t>;</w:t>
      </w:r>
      <w:r>
        <w:rPr>
          <w:rFonts w:ascii="Times New Roman" w:hAnsi="Times New Roman" w:cs="Times New Roman"/>
        </w:rPr>
        <w:t>我们的视力有所改善，但我们的嗅觉仍然很好，盲人没有比视力更好的嗅觉。虽然大多数哺乳动物依赖于鼻窦气味，但我们人类大多使用鼻涕气味。当我们说一些味道好的东西时，实际上</w:t>
      </w:r>
      <w:r>
        <w:rPr>
          <w:rFonts w:ascii="Times New Roman" w:hAnsi="Times New Roman" w:cs="Times New Roman"/>
        </w:rPr>
        <w:t>我们的意思是它闻起来很好，因为大多数</w:t>
      </w:r>
      <w:r>
        <w:rPr>
          <w:rFonts w:ascii="Times New Roman" w:hAnsi="Times New Roman" w:cs="Times New Roman"/>
        </w:rPr>
        <w:t>“</w:t>
      </w:r>
      <w:r>
        <w:rPr>
          <w:rFonts w:ascii="Times New Roman" w:hAnsi="Times New Roman" w:cs="Times New Roman"/>
        </w:rPr>
        <w:t>味道</w:t>
      </w:r>
      <w:r>
        <w:rPr>
          <w:rFonts w:ascii="Times New Roman" w:hAnsi="Times New Roman" w:cs="Times New Roman"/>
        </w:rPr>
        <w:t>”</w:t>
      </w:r>
      <w:r>
        <w:rPr>
          <w:rFonts w:ascii="Times New Roman" w:hAnsi="Times New Roman" w:cs="Times New Roman"/>
        </w:rPr>
        <w:t>实际上是气味。虽然气味对于品尝是必不可少的，但味道的气味并非如此。</w:t>
      </w:r>
    </w:p>
    <w:p w14:paraId="1284760C"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一旦加臭的空气以顺行或逆行的方向进入鼻子，就会到达嗅觉神经元的纤毛，其中存在约</w:t>
      </w:r>
      <w:r>
        <w:rPr>
          <w:rFonts w:ascii="Times New Roman" w:hAnsi="Times New Roman" w:cs="Times New Roman"/>
        </w:rPr>
        <w:t>1000</w:t>
      </w:r>
      <w:r>
        <w:rPr>
          <w:rFonts w:ascii="Times New Roman" w:hAnsi="Times New Roman" w:cs="Times New Roman"/>
        </w:rPr>
        <w:t>种特异性受体蛋白质。特定的嗅觉受体基因编码每种蛋白质。这些基因的发现者被授予</w:t>
      </w:r>
      <w:r>
        <w:rPr>
          <w:rFonts w:ascii="Times New Roman" w:hAnsi="Times New Roman" w:cs="Times New Roman"/>
        </w:rPr>
        <w:t>2004</w:t>
      </w:r>
      <w:r>
        <w:rPr>
          <w:rFonts w:ascii="Times New Roman" w:hAnsi="Times New Roman" w:cs="Times New Roman"/>
        </w:rPr>
        <w:t>年诺贝尔奖</w:t>
      </w:r>
      <w:r>
        <w:rPr>
          <w:rFonts w:ascii="Times New Roman" w:hAnsi="Times New Roman" w:cs="Times New Roman"/>
        </w:rPr>
        <w:t>.4</w:t>
      </w:r>
      <w:r>
        <w:rPr>
          <w:rFonts w:ascii="Times New Roman" w:hAnsi="Times New Roman" w:cs="Times New Roman"/>
        </w:rPr>
        <w:t>由于人类可以很好地看到，我们并不太依赖气味。三色视觉的发展导致许多嗅觉受体基因消失</w:t>
      </w:r>
      <w:r>
        <w:rPr>
          <w:rFonts w:ascii="Times New Roman" w:hAnsi="Times New Roman" w:cs="Times New Roman"/>
        </w:rPr>
        <w:t>.5</w:t>
      </w:r>
      <w:r>
        <w:rPr>
          <w:rFonts w:ascii="Times New Roman" w:hAnsi="Times New Roman" w:cs="Times New Roman"/>
        </w:rPr>
        <w:t>人类仍然可以区分大约</w:t>
      </w:r>
      <w:r>
        <w:rPr>
          <w:rFonts w:ascii="Times New Roman" w:hAnsi="Times New Roman" w:cs="Times New Roman"/>
        </w:rPr>
        <w:t>10,000</w:t>
      </w:r>
      <w:r>
        <w:rPr>
          <w:rFonts w:ascii="Times New Roman" w:hAnsi="Times New Roman" w:cs="Times New Roman"/>
        </w:rPr>
        <w:t>种气味，但是要说明一切，你必须成为葡萄酒鉴赏家罗伯特帕克等专家。每种气味的分子都具有独特的化学和物</w:t>
      </w:r>
      <w:r>
        <w:rPr>
          <w:rFonts w:ascii="Times New Roman" w:hAnsi="Times New Roman" w:cs="Times New Roman"/>
        </w:rPr>
        <w:t>理结构，使它们能够与特定的受体结合（所谓的</w:t>
      </w:r>
      <w:r>
        <w:rPr>
          <w:rFonts w:ascii="Times New Roman" w:hAnsi="Times New Roman" w:cs="Times New Roman"/>
        </w:rPr>
        <w:t>“</w:t>
      </w:r>
      <w:r>
        <w:rPr>
          <w:rFonts w:ascii="Times New Roman" w:hAnsi="Times New Roman" w:cs="Times New Roman"/>
        </w:rPr>
        <w:t>锁和钥匙</w:t>
      </w:r>
      <w:r>
        <w:rPr>
          <w:rFonts w:ascii="Times New Roman" w:hAnsi="Times New Roman" w:cs="Times New Roman"/>
        </w:rPr>
        <w:t>”</w:t>
      </w:r>
      <w:r>
        <w:rPr>
          <w:rFonts w:ascii="Times New Roman" w:hAnsi="Times New Roman" w:cs="Times New Roman"/>
        </w:rPr>
        <w:t>概念）。一旦分子结合，腺苷酸环化酶就会受到刺激，结果是一个电脉冲传递到位于嗅球中的二尖瓣细胞，并将轴突送到大脑的不同部位，如下所示：</w:t>
      </w:r>
    </w:p>
    <w:p w14:paraId="7EB16E3E"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梨状皮质由杏仁核，</w:t>
      </w:r>
      <w:r>
        <w:rPr>
          <w:rFonts w:ascii="Times New Roman" w:hAnsi="Times New Roman" w:cs="Times New Roman"/>
        </w:rPr>
        <w:t>uncus</w:t>
      </w:r>
      <w:r>
        <w:rPr>
          <w:rFonts w:ascii="Times New Roman" w:hAnsi="Times New Roman" w:cs="Times New Roman"/>
        </w:rPr>
        <w:t>和</w:t>
      </w:r>
      <w:r>
        <w:rPr>
          <w:rFonts w:ascii="Times New Roman" w:hAnsi="Times New Roman" w:cs="Times New Roman"/>
        </w:rPr>
        <w:t>parahippocampal</w:t>
      </w:r>
      <w:r>
        <w:rPr>
          <w:rFonts w:ascii="Times New Roman" w:hAnsi="Times New Roman" w:cs="Times New Roman"/>
        </w:rPr>
        <w:t>回形成，并参与气味的感知。</w:t>
      </w:r>
    </w:p>
    <w:p w14:paraId="77DF3017"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内嗅皮层是</w:t>
      </w:r>
      <w:r>
        <w:rPr>
          <w:rFonts w:ascii="Times New Roman" w:hAnsi="Times New Roman" w:cs="Times New Roman"/>
        </w:rPr>
        <w:t>parahippocampal</w:t>
      </w:r>
      <w:r>
        <w:rPr>
          <w:rFonts w:ascii="Times New Roman" w:hAnsi="Times New Roman" w:cs="Times New Roman"/>
        </w:rPr>
        <w:t>的前方回。它的功能是将特定气味与特定记忆配对（请记住，异常嗅觉是典型的阿尔茨海默病和帕金森病）。</w:t>
      </w:r>
    </w:p>
    <w:p w14:paraId="4844CE07"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嗅结节位于伏隔核附近</w:t>
      </w:r>
      <w:r>
        <w:rPr>
          <w:rFonts w:ascii="Times New Roman" w:hAnsi="Times New Roman" w:cs="Times New Roman"/>
        </w:rPr>
        <w:t>;</w:t>
      </w:r>
      <w:r>
        <w:rPr>
          <w:rFonts w:ascii="Times New Roman" w:hAnsi="Times New Roman" w:cs="Times New Roman"/>
        </w:rPr>
        <w:t>它不直接参与气味的感知，而是与气味相关的奖励行为。</w:t>
      </w:r>
    </w:p>
    <w:p w14:paraId="12A0BD22"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杏仁核参与对气味</w:t>
      </w:r>
      <w:r>
        <w:rPr>
          <w:rFonts w:ascii="Times New Roman" w:hAnsi="Times New Roman" w:cs="Times New Roman"/>
        </w:rPr>
        <w:t>的情绪和自主反应。</w:t>
      </w:r>
    </w:p>
    <w:p w14:paraId="3B848BFB"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如厨师</w:t>
      </w:r>
      <w:r>
        <w:rPr>
          <w:rFonts w:ascii="Times New Roman" w:hAnsi="Times New Roman" w:cs="Times New Roman"/>
        </w:rPr>
        <w:t>Grant Achatz</w:t>
      </w:r>
      <w:r>
        <w:rPr>
          <w:rFonts w:ascii="Times New Roman" w:hAnsi="Times New Roman" w:cs="Times New Roman"/>
        </w:rPr>
        <w:t>所见，良好的嗅觉可以弥补味道的损失。</w:t>
      </w:r>
      <w:r>
        <w:rPr>
          <w:rFonts w:ascii="Times New Roman" w:hAnsi="Times New Roman" w:cs="Times New Roman"/>
        </w:rPr>
        <w:t xml:space="preserve"> Achatz</w:t>
      </w:r>
      <w:r>
        <w:rPr>
          <w:rFonts w:ascii="Times New Roman" w:hAnsi="Times New Roman" w:cs="Times New Roman"/>
        </w:rPr>
        <w:t>先生的芝加哥餐厅</w:t>
      </w:r>
      <w:r>
        <w:rPr>
          <w:rFonts w:ascii="Times New Roman" w:hAnsi="Times New Roman" w:cs="Times New Roman"/>
        </w:rPr>
        <w:t>Alinea</w:t>
      </w:r>
      <w:r>
        <w:rPr>
          <w:rFonts w:ascii="Times New Roman" w:hAnsi="Times New Roman" w:cs="Times New Roman"/>
        </w:rPr>
        <w:t>现在排名世界第六（它还被授予米其林三星）。</w:t>
      </w:r>
      <w:r>
        <w:rPr>
          <w:rFonts w:ascii="Times New Roman" w:hAnsi="Times New Roman" w:cs="Times New Roman"/>
        </w:rPr>
        <w:t xml:space="preserve"> Achatz</w:t>
      </w:r>
      <w:r>
        <w:rPr>
          <w:rFonts w:ascii="Times New Roman" w:hAnsi="Times New Roman" w:cs="Times New Roman"/>
        </w:rPr>
        <w:t>先生不幸罹患并忽视了口腔癌，直到它进入第</w:t>
      </w:r>
      <w:r>
        <w:rPr>
          <w:rFonts w:ascii="Times New Roman" w:hAnsi="Times New Roman" w:cs="Times New Roman"/>
        </w:rPr>
        <w:t>4</w:t>
      </w:r>
      <w:r>
        <w:rPr>
          <w:rFonts w:ascii="Times New Roman" w:hAnsi="Times New Roman" w:cs="Times New Roman"/>
        </w:rPr>
        <w:t>阶段，而不是失去舌头，他决定接受化疗，放疗和手术</w:t>
      </w:r>
      <w:r>
        <w:rPr>
          <w:rFonts w:ascii="Times New Roman" w:hAnsi="Times New Roman" w:cs="Times New Roman"/>
        </w:rPr>
        <w:t>.8</w:t>
      </w:r>
      <w:r>
        <w:rPr>
          <w:rFonts w:ascii="Times New Roman" w:hAnsi="Times New Roman" w:cs="Times New Roman"/>
        </w:rPr>
        <w:t>虽然他的癌症处于缓解期，但他失去了味觉（但不是他的嗅觉）。我在</w:t>
      </w:r>
      <w:r>
        <w:rPr>
          <w:rFonts w:ascii="Times New Roman" w:hAnsi="Times New Roman" w:cs="Times New Roman"/>
        </w:rPr>
        <w:t>Alinea</w:t>
      </w:r>
      <w:r>
        <w:rPr>
          <w:rFonts w:ascii="Times New Roman" w:hAnsi="Times New Roman" w:cs="Times New Roman"/>
        </w:rPr>
        <w:t>吃过饭，可以向我们的读者保证，这种障碍并没有影响他设计和准备的美味食物的味道。嗅觉，味觉和大脑之间的关系由一门名为</w:t>
      </w:r>
      <w:r>
        <w:rPr>
          <w:rFonts w:ascii="Times New Roman" w:hAnsi="Times New Roman" w:cs="Times New Roman"/>
        </w:rPr>
        <w:t>“</w:t>
      </w:r>
      <w:r>
        <w:rPr>
          <w:rFonts w:ascii="Times New Roman" w:hAnsi="Times New Roman" w:cs="Times New Roman"/>
        </w:rPr>
        <w:t>神经胃肠病学</w:t>
      </w:r>
      <w:r>
        <w:rPr>
          <w:rFonts w:ascii="Times New Roman" w:hAnsi="Times New Roman" w:cs="Times New Roman"/>
        </w:rPr>
        <w:t>”</w:t>
      </w:r>
      <w:r>
        <w:rPr>
          <w:rFonts w:ascii="Times New Roman" w:hAnsi="Times New Roman" w:cs="Times New Roman"/>
        </w:rPr>
        <w:t>的学科研究。</w:t>
      </w:r>
    </w:p>
    <w:p w14:paraId="66FAF2B9"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气味会在特定的嗅</w:t>
      </w:r>
      <w:r>
        <w:rPr>
          <w:rFonts w:ascii="Times New Roman" w:hAnsi="Times New Roman" w:cs="Times New Roman"/>
        </w:rPr>
        <w:t>球区域产生活化，具体取决于它们的特定化合物和时间。似乎嗅球使用类似于我们的</w:t>
      </w:r>
      <w:r>
        <w:rPr>
          <w:rFonts w:ascii="Times New Roman" w:hAnsi="Times New Roman" w:cs="Times New Roman"/>
        </w:rPr>
        <w:t>“</w:t>
      </w:r>
      <w:r>
        <w:rPr>
          <w:rFonts w:ascii="Times New Roman" w:hAnsi="Times New Roman" w:cs="Times New Roman"/>
        </w:rPr>
        <w:t>视觉模式识别</w:t>
      </w:r>
      <w:r>
        <w:rPr>
          <w:rFonts w:ascii="Times New Roman" w:hAnsi="Times New Roman" w:cs="Times New Roman"/>
        </w:rPr>
        <w:t>”</w:t>
      </w:r>
      <w:r>
        <w:rPr>
          <w:rFonts w:ascii="Times New Roman" w:hAnsi="Times New Roman" w:cs="Times New Roman"/>
        </w:rPr>
        <w:t>的机制来识别离散的气味。</w:t>
      </w:r>
      <w:r>
        <w:rPr>
          <w:rFonts w:ascii="Times New Roman" w:hAnsi="Times New Roman" w:cs="Times New Roman"/>
        </w:rPr>
        <w:t xml:space="preserve"> “</w:t>
      </w:r>
      <w:r>
        <w:rPr>
          <w:rFonts w:ascii="Times New Roman" w:hAnsi="Times New Roman" w:cs="Times New Roman"/>
        </w:rPr>
        <w:t>气味图像</w:t>
      </w:r>
      <w:r>
        <w:rPr>
          <w:rFonts w:ascii="Times New Roman" w:hAnsi="Times New Roman" w:cs="Times New Roman"/>
        </w:rPr>
        <w:t>”</w:t>
      </w:r>
      <w:r>
        <w:rPr>
          <w:rFonts w:ascii="Times New Roman" w:hAnsi="Times New Roman" w:cs="Times New Roman"/>
        </w:rPr>
        <w:t>是指嗅觉期间嗅球活动的图。</w:t>
      </w:r>
      <w:r>
        <w:rPr>
          <w:rFonts w:ascii="Times New Roman" w:hAnsi="Times New Roman" w:cs="Times New Roman"/>
        </w:rPr>
        <w:t xml:space="preserve"> SenseLab</w:t>
      </w:r>
      <w:r>
        <w:rPr>
          <w:rFonts w:ascii="Times New Roman" w:hAnsi="Times New Roman" w:cs="Times New Roman"/>
        </w:rPr>
        <w:t>网站包含许多在动物</w:t>
      </w:r>
      <w:r>
        <w:rPr>
          <w:rFonts w:ascii="Times New Roman" w:hAnsi="Times New Roman" w:cs="Times New Roman"/>
        </w:rPr>
        <w:t>7T</w:t>
      </w:r>
      <w:r>
        <w:rPr>
          <w:rFonts w:ascii="Times New Roman" w:hAnsi="Times New Roman" w:cs="Times New Roman"/>
        </w:rPr>
        <w:t>时用</w:t>
      </w:r>
      <w:r>
        <w:rPr>
          <w:rFonts w:ascii="Times New Roman" w:hAnsi="Times New Roman" w:cs="Times New Roman"/>
        </w:rPr>
        <w:t>fMRI</w:t>
      </w:r>
      <w:r>
        <w:rPr>
          <w:rFonts w:ascii="Times New Roman" w:hAnsi="Times New Roman" w:cs="Times New Roman"/>
        </w:rPr>
        <w:t>获得的这些地图（因为嗅球包含神经元，它们的激活可能通过</w:t>
      </w:r>
      <w:r>
        <w:rPr>
          <w:rFonts w:ascii="Times New Roman" w:hAnsi="Times New Roman" w:cs="Times New Roman"/>
        </w:rPr>
        <w:t>fMRI</w:t>
      </w:r>
      <w:r>
        <w:rPr>
          <w:rFonts w:ascii="Times New Roman" w:hAnsi="Times New Roman" w:cs="Times New Roman"/>
        </w:rPr>
        <w:t>映射，就像我们在大脑中常见的那样）。奇怪的是，气味感知可能在所有相关之后发生。只要嗅球完好无损，大脑区域就会受损。</w:t>
      </w:r>
    </w:p>
    <w:p w14:paraId="443E9B8B"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与嗅觉系统类似，味道取决于舌头中特定细胞对不同味道的特异性识别。西方人认识到</w:t>
      </w:r>
      <w:r>
        <w:rPr>
          <w:rFonts w:ascii="Times New Roman" w:hAnsi="Times New Roman" w:cs="Times New Roman"/>
        </w:rPr>
        <w:t>4</w:t>
      </w:r>
      <w:r>
        <w:rPr>
          <w:rFonts w:ascii="Times New Roman" w:hAnsi="Times New Roman" w:cs="Times New Roman"/>
        </w:rPr>
        <w:t>种刺激（盐，酸，甜和苦），而东方人可以添加鲜味（咸</w:t>
      </w:r>
      <w:r>
        <w:rPr>
          <w:rFonts w:ascii="Times New Roman" w:hAnsi="Times New Roman" w:cs="Times New Roman"/>
        </w:rPr>
        <w:t>味或肉味）。与嗅觉细胞不同，味</w:t>
      </w:r>
      <w:r>
        <w:rPr>
          <w:rFonts w:ascii="Times New Roman" w:hAnsi="Times New Roman" w:cs="Times New Roman"/>
        </w:rPr>
        <w:lastRenderedPageBreak/>
        <w:t>道不是通过第七，第九和第十颅神经直接进入大脑。尚不清楚穿过这些神经的刺激是否相互竞争和相互补充，但刺激传递的尽头是大脑皮层，其中味道成为一种有意识的活动。微弱的气味和味道是相互一致的，它们加起来才是可识别的味道。分子美食，如在</w:t>
      </w:r>
      <w:r>
        <w:rPr>
          <w:rFonts w:ascii="Times New Roman" w:hAnsi="Times New Roman" w:cs="Times New Roman"/>
        </w:rPr>
        <w:t>Alinea</w:t>
      </w:r>
      <w:r>
        <w:rPr>
          <w:rFonts w:ascii="Times New Roman" w:hAnsi="Times New Roman" w:cs="Times New Roman"/>
        </w:rPr>
        <w:t>，</w:t>
      </w:r>
      <w:r>
        <w:rPr>
          <w:rFonts w:ascii="Times New Roman" w:hAnsi="Times New Roman" w:cs="Times New Roman"/>
        </w:rPr>
        <w:t>El Bulli</w:t>
      </w:r>
      <w:r>
        <w:rPr>
          <w:rFonts w:ascii="Times New Roman" w:hAnsi="Times New Roman" w:cs="Times New Roman"/>
        </w:rPr>
        <w:t>和其他著名的现代餐厅中应用，是基于非一致性成分的组合，导致新的味道感觉。例如，</w:t>
      </w:r>
      <w:r>
        <w:rPr>
          <w:rFonts w:ascii="Times New Roman" w:hAnsi="Times New Roman" w:cs="Times New Roman"/>
        </w:rPr>
        <w:t>El Bulli</w:t>
      </w:r>
      <w:r>
        <w:rPr>
          <w:rFonts w:ascii="Times New Roman" w:hAnsi="Times New Roman" w:cs="Times New Roman"/>
        </w:rPr>
        <w:t>的厨师</w:t>
      </w:r>
      <w:r>
        <w:rPr>
          <w:rFonts w:ascii="Times New Roman" w:hAnsi="Times New Roman" w:cs="Times New Roman"/>
        </w:rPr>
        <w:t>Ferran Adria</w:t>
      </w:r>
      <w:r>
        <w:rPr>
          <w:rFonts w:ascii="Times New Roman" w:hAnsi="Times New Roman" w:cs="Times New Roman"/>
        </w:rPr>
        <w:t>的门徒</w:t>
      </w:r>
      <w:r>
        <w:rPr>
          <w:rFonts w:ascii="Times New Roman" w:hAnsi="Times New Roman" w:cs="Times New Roman"/>
        </w:rPr>
        <w:t>Adam Melonas</w:t>
      </w:r>
      <w:r>
        <w:rPr>
          <w:rFonts w:ascii="Times New Roman" w:hAnsi="Times New Roman" w:cs="Times New Roman"/>
        </w:rPr>
        <w:t>创造了</w:t>
      </w:r>
      <w:r>
        <w:rPr>
          <w:rFonts w:ascii="Times New Roman" w:hAnsi="Times New Roman" w:cs="Times New Roman"/>
        </w:rPr>
        <w:t>“Octopop”</w:t>
      </w:r>
      <w:r>
        <w:rPr>
          <w:rFonts w:ascii="Times New Roman" w:hAnsi="Times New Roman" w:cs="Times New Roman"/>
        </w:rPr>
        <w:t>，一种由切成薄片，橙色的章鱼制成的类似棒棒糖的一</w:t>
      </w:r>
      <w:r>
        <w:rPr>
          <w:rFonts w:ascii="Times New Roman" w:hAnsi="Times New Roman" w:cs="Times New Roman"/>
        </w:rPr>
        <w:t>道菜。在这道菜中，橙子的强烈气味与章鱼的质地混合在一起导致感官交叉，并且需要更多的大脑皮层区域，以感知口腔中的食物，从而产生全新的体验。</w:t>
      </w:r>
    </w:p>
    <w:p w14:paraId="30E1F266"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到目前为止，厨师们只能做成这样，因为大多数滋味和气味都有强烈的情感（享乐）成分，可能会使一些口味的组合具有趋避性。感官体验超出阈值往往使消费者们乐此不疲，但大家不喜欢的可能是些单一的滋味或气味，特别是对于一些超级小吃，大家可能还是需要品尝菜肴中的各个成分的综合味道，才能享受它们本身。当以感官体验为目标时，需要精确测量各种成分的比例（这就是为什么分子烹调被认为非常接近风味化</w:t>
      </w:r>
      <w:r>
        <w:rPr>
          <w:rFonts w:ascii="Times New Roman" w:hAnsi="Times New Roman" w:cs="Times New Roman"/>
        </w:rPr>
        <w:t>学）。例如，添加过多的辣椒素，这种灼烧感的刺激性会抑制食物中其他物质的味道。</w:t>
      </w:r>
    </w:p>
    <w:p w14:paraId="671CF0CB"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虽然这个观点的标题是指</w:t>
      </w:r>
      <w:r>
        <w:rPr>
          <w:rFonts w:ascii="Times New Roman" w:hAnsi="Times New Roman" w:cs="Times New Roman"/>
        </w:rPr>
        <w:t>“</w:t>
      </w:r>
      <w:r>
        <w:rPr>
          <w:rFonts w:ascii="Times New Roman" w:hAnsi="Times New Roman" w:cs="Times New Roman"/>
        </w:rPr>
        <w:t>闻香道味</w:t>
      </w:r>
      <w:r>
        <w:rPr>
          <w:rFonts w:ascii="Times New Roman" w:hAnsi="Times New Roman" w:cs="Times New Roman"/>
        </w:rPr>
        <w:t>”</w:t>
      </w:r>
      <w:r>
        <w:rPr>
          <w:rFonts w:ascii="Times New Roman" w:hAnsi="Times New Roman" w:cs="Times New Roman"/>
        </w:rPr>
        <w:t>，但也必须加上</w:t>
      </w:r>
      <w:r>
        <w:rPr>
          <w:rFonts w:ascii="Times New Roman" w:hAnsi="Times New Roman" w:cs="Times New Roman"/>
        </w:rPr>
        <w:t>“</w:t>
      </w:r>
      <w:r>
        <w:rPr>
          <w:rFonts w:ascii="Times New Roman" w:hAnsi="Times New Roman" w:cs="Times New Roman"/>
        </w:rPr>
        <w:t>口感</w:t>
      </w:r>
      <w:r>
        <w:rPr>
          <w:rFonts w:ascii="Times New Roman" w:hAnsi="Times New Roman" w:cs="Times New Roman"/>
        </w:rPr>
        <w:t>”</w:t>
      </w:r>
      <w:r>
        <w:rPr>
          <w:rFonts w:ascii="Times New Roman" w:hAnsi="Times New Roman" w:cs="Times New Roman"/>
        </w:rPr>
        <w:t>才能使其正确。口感对味道很重要，指的是口腔内的温度，疼痛，触觉和压力感受器。这些感觉通过三叉神经传递到躯体感觉皮层。分子（也称为现代）烹饪的基石</w:t>
      </w:r>
      <w:r>
        <w:rPr>
          <w:rFonts w:ascii="Times New Roman" w:hAnsi="Times New Roman" w:cs="Times New Roman"/>
        </w:rPr>
        <w:t xml:space="preserve"> - </w:t>
      </w:r>
      <w:r>
        <w:rPr>
          <w:rFonts w:ascii="Times New Roman" w:hAnsi="Times New Roman" w:cs="Times New Roman"/>
        </w:rPr>
        <w:t>泡沫，球体和粉末</w:t>
      </w:r>
      <w:r>
        <w:rPr>
          <w:rFonts w:ascii="Times New Roman" w:hAnsi="Times New Roman" w:cs="Times New Roman"/>
        </w:rPr>
        <w:t xml:space="preserve"> - </w:t>
      </w:r>
      <w:r>
        <w:rPr>
          <w:rFonts w:ascii="Times New Roman" w:hAnsi="Times New Roman" w:cs="Times New Roman"/>
        </w:rPr>
        <w:t>依赖于产生具有完全不同口感的味道而使我们感到惊讶。接下来，我们必须为风味的等式增加变量。色彩鲜艳的食物比平淡无奇的食物味道和气味更强烈。在饮料和葡萄酒中也发挥作用，例如，如果白葡萄酒是红色的，许多品尝者会相</w:t>
      </w:r>
      <w:r>
        <w:rPr>
          <w:rFonts w:ascii="Times New Roman" w:hAnsi="Times New Roman" w:cs="Times New Roman"/>
        </w:rPr>
        <w:t>信他们被给予红葡萄酒。等式的最后一个补充是声音。如果我们购买一种被称为</w:t>
      </w:r>
      <w:r>
        <w:rPr>
          <w:rFonts w:ascii="Times New Roman" w:hAnsi="Times New Roman" w:cs="Times New Roman"/>
        </w:rPr>
        <w:t>“</w:t>
      </w:r>
      <w:r>
        <w:rPr>
          <w:rFonts w:ascii="Times New Roman" w:hAnsi="Times New Roman" w:cs="Times New Roman"/>
        </w:rPr>
        <w:t>脆皮</w:t>
      </w:r>
      <w:r>
        <w:rPr>
          <w:rFonts w:ascii="Times New Roman" w:hAnsi="Times New Roman" w:cs="Times New Roman"/>
        </w:rPr>
        <w:t>”</w:t>
      </w:r>
      <w:r>
        <w:rPr>
          <w:rFonts w:ascii="Times New Roman" w:hAnsi="Times New Roman" w:cs="Times New Roman"/>
        </w:rPr>
        <w:t>的饼干，它必须在我们的口中产生超过</w:t>
      </w:r>
      <w:r>
        <w:rPr>
          <w:rFonts w:ascii="Times New Roman" w:hAnsi="Times New Roman" w:cs="Times New Roman"/>
        </w:rPr>
        <w:t>5 kHz</w:t>
      </w:r>
      <w:r>
        <w:rPr>
          <w:rFonts w:ascii="Times New Roman" w:hAnsi="Times New Roman" w:cs="Times New Roman"/>
        </w:rPr>
        <w:t>的声音，以便我们能够感知它。胡萝卜，我们期望</w:t>
      </w:r>
      <w:r>
        <w:rPr>
          <w:rFonts w:ascii="Times New Roman" w:hAnsi="Times New Roman" w:cs="Times New Roman"/>
        </w:rPr>
        <w:t>“</w:t>
      </w:r>
      <w:r>
        <w:rPr>
          <w:rFonts w:ascii="Times New Roman" w:hAnsi="Times New Roman" w:cs="Times New Roman"/>
        </w:rPr>
        <w:t>脆脆</w:t>
      </w:r>
      <w:r>
        <w:rPr>
          <w:rFonts w:ascii="Times New Roman" w:hAnsi="Times New Roman" w:cs="Times New Roman"/>
        </w:rPr>
        <w:t>”</w:t>
      </w:r>
      <w:r>
        <w:rPr>
          <w:rFonts w:ascii="Times New Roman" w:hAnsi="Times New Roman" w:cs="Times New Roman"/>
        </w:rPr>
        <w:t>，产生</w:t>
      </w:r>
      <w:r>
        <w:rPr>
          <w:rFonts w:ascii="Times New Roman" w:hAnsi="Times New Roman" w:cs="Times New Roman"/>
        </w:rPr>
        <w:t>1</w:t>
      </w:r>
      <w:r>
        <w:rPr>
          <w:rFonts w:ascii="Times New Roman" w:hAnsi="Times New Roman" w:cs="Times New Roman"/>
        </w:rPr>
        <w:t>到</w:t>
      </w:r>
      <w:r>
        <w:rPr>
          <w:rFonts w:ascii="Times New Roman" w:hAnsi="Times New Roman" w:cs="Times New Roman"/>
        </w:rPr>
        <w:t>2</w:t>
      </w:r>
      <w:r>
        <w:rPr>
          <w:rFonts w:ascii="Times New Roman" w:hAnsi="Times New Roman" w:cs="Times New Roman"/>
        </w:rPr>
        <w:t>千赫兹之间的声音。</w:t>
      </w:r>
    </w:p>
    <w:p w14:paraId="5C4E8F5C"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耶鲁大学神经生物学教授戈登</w:t>
      </w:r>
      <w:r>
        <w:rPr>
          <w:rFonts w:ascii="Times New Roman" w:hAnsi="Times New Roman" w:cs="Times New Roman"/>
        </w:rPr>
        <w:t>·M·</w:t>
      </w:r>
      <w:r>
        <w:rPr>
          <w:rFonts w:ascii="Times New Roman" w:hAnsi="Times New Roman" w:cs="Times New Roman"/>
        </w:rPr>
        <w:t>谢泊德（</w:t>
      </w:r>
      <w:r>
        <w:rPr>
          <w:rFonts w:ascii="Times New Roman" w:hAnsi="Times New Roman" w:cs="Times New Roman"/>
        </w:rPr>
        <w:t>Gordon M. Shepherd</w:t>
      </w:r>
      <w:r>
        <w:rPr>
          <w:rFonts w:ascii="Times New Roman" w:hAnsi="Times New Roman" w:cs="Times New Roman"/>
        </w:rPr>
        <w:t>）在他的著作</w:t>
      </w:r>
      <w:r>
        <w:rPr>
          <w:rFonts w:ascii="Times New Roman" w:hAnsi="Times New Roman" w:cs="Times New Roman"/>
        </w:rPr>
        <w:t>“</w:t>
      </w:r>
      <w:r>
        <w:rPr>
          <w:rFonts w:ascii="Times New Roman" w:hAnsi="Times New Roman" w:cs="Times New Roman"/>
        </w:rPr>
        <w:t>神经病学研究</w:t>
      </w:r>
      <w:r>
        <w:rPr>
          <w:rFonts w:ascii="Times New Roman" w:hAnsi="Times New Roman" w:cs="Times New Roman"/>
        </w:rPr>
        <w:t>”</w:t>
      </w:r>
      <w:r>
        <w:rPr>
          <w:rFonts w:ascii="Times New Roman" w:hAnsi="Times New Roman" w:cs="Times New Roman"/>
        </w:rPr>
        <w:t>中提到了</w:t>
      </w:r>
      <w:r>
        <w:rPr>
          <w:rFonts w:ascii="Times New Roman" w:hAnsi="Times New Roman" w:cs="Times New Roman"/>
        </w:rPr>
        <w:t>“</w:t>
      </w:r>
      <w:r>
        <w:rPr>
          <w:rFonts w:ascii="Times New Roman" w:hAnsi="Times New Roman" w:cs="Times New Roman"/>
        </w:rPr>
        <w:t>风味感知系统</w:t>
      </w:r>
      <w:r>
        <w:rPr>
          <w:rFonts w:ascii="Times New Roman" w:hAnsi="Times New Roman" w:cs="Times New Roman"/>
        </w:rPr>
        <w:t>”.</w:t>
      </w:r>
      <w:r>
        <w:rPr>
          <w:rFonts w:ascii="Times New Roman" w:hAnsi="Times New Roman" w:cs="Times New Roman"/>
        </w:rPr>
        <w:t>谢泊德教授称另一半方程式（情绪记忆决定可塑性语言意识风味）的</w:t>
      </w:r>
      <w:r>
        <w:rPr>
          <w:rFonts w:ascii="Times New Roman" w:hAnsi="Times New Roman" w:cs="Times New Roman"/>
        </w:rPr>
        <w:t>“</w:t>
      </w:r>
      <w:r>
        <w:rPr>
          <w:rFonts w:ascii="Times New Roman" w:hAnsi="Times New Roman" w:cs="Times New Roman"/>
        </w:rPr>
        <w:t>味道</w:t>
      </w:r>
      <w:r>
        <w:rPr>
          <w:rFonts w:ascii="Times New Roman" w:hAnsi="Times New Roman" w:cs="Times New Roman"/>
        </w:rPr>
        <w:t>”</w:t>
      </w:r>
      <w:r>
        <w:rPr>
          <w:rFonts w:ascii="Times New Roman" w:hAnsi="Times New Roman" w:cs="Times New Roman"/>
        </w:rPr>
        <w:t>行动系统，</w:t>
      </w:r>
      <w:r>
        <w:rPr>
          <w:rFonts w:ascii="Times New Roman" w:hAnsi="Times New Roman" w:cs="Times New Roman"/>
        </w:rPr>
        <w:t>“</w:t>
      </w:r>
      <w:r>
        <w:rPr>
          <w:rFonts w:ascii="Times New Roman" w:hAnsi="Times New Roman" w:cs="Times New Roman"/>
        </w:rPr>
        <w:t>如果没有另一个系统，这一个系统将无法工作。研究成瘾的科学家（特别是药物和食物成瘾者）以及神经经济</w:t>
      </w:r>
      <w:r>
        <w:rPr>
          <w:rFonts w:ascii="Times New Roman" w:hAnsi="Times New Roman" w:cs="Times New Roman"/>
        </w:rPr>
        <w:t>学家对这些系统非常感兴趣。在对两者理解的基础上，食品工业创造了最令人上瘾和通用的食品：炸薯条（黄油味，咸味，松脆的感觉和声音，以及鲜艳的黄色）。业内人士也知道，孩子喜欢甜和咸，而不是酸和苦。颜色可以做出奇怪味道的东西和增加我们吃的欲望。据说橙色和黄色会诱发食欲，因此被用于许多快餐店的装修风格。绿色，棕色和红色是食品行业中最常用的颜色，因为它们是天然存在的颜色，我们将它们与自然和健康联系起来。蓝色与甜味有关，但它不是天然的食用色素，我们</w:t>
      </w:r>
      <w:r>
        <w:rPr>
          <w:rFonts w:ascii="Times New Roman" w:hAnsi="Times New Roman" w:cs="Times New Roman"/>
        </w:rPr>
        <w:lastRenderedPageBreak/>
        <w:t>倾向于避免这种颜色的食物。颜色和味道与营养价值无关。气味引起奇怪的感觉</w:t>
      </w:r>
      <w:r>
        <w:rPr>
          <w:rFonts w:ascii="Times New Roman" w:hAnsi="Times New Roman" w:cs="Times New Roman"/>
        </w:rPr>
        <w:t>;</w:t>
      </w:r>
      <w:r>
        <w:rPr>
          <w:rFonts w:ascii="Times New Roman" w:hAnsi="Times New Roman" w:cs="Times New Roman"/>
        </w:rPr>
        <w:t>谁</w:t>
      </w:r>
      <w:r>
        <w:rPr>
          <w:rFonts w:ascii="Times New Roman" w:hAnsi="Times New Roman" w:cs="Times New Roman"/>
        </w:rPr>
        <w:t>会想到南瓜饼的气味会增加人的性欲？</w:t>
      </w:r>
    </w:p>
    <w:p w14:paraId="4CDEA0AD"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随着年龄的增长</w:t>
      </w:r>
      <w:r>
        <w:rPr>
          <w:rFonts w:ascii="Times New Roman" w:hAnsi="Times New Roman" w:cs="Times New Roman"/>
        </w:rPr>
        <w:t>;</w:t>
      </w:r>
      <w:r>
        <w:rPr>
          <w:rFonts w:ascii="Times New Roman" w:hAnsi="Times New Roman" w:cs="Times New Roman"/>
        </w:rPr>
        <w:t>我们的嗅觉和味觉感知将会逐渐退化，这一发现在</w:t>
      </w:r>
      <w:r>
        <w:rPr>
          <w:rFonts w:ascii="Times New Roman" w:hAnsi="Times New Roman" w:cs="Times New Roman"/>
        </w:rPr>
        <w:t>60</w:t>
      </w:r>
      <w:r>
        <w:rPr>
          <w:rFonts w:ascii="Times New Roman" w:hAnsi="Times New Roman" w:cs="Times New Roman"/>
        </w:rPr>
        <w:t>岁之后几乎普遍存在，我们都熟悉在食物中加入过多盐或糖的后果。到</w:t>
      </w:r>
      <w:r>
        <w:rPr>
          <w:rFonts w:ascii="Times New Roman" w:hAnsi="Times New Roman" w:cs="Times New Roman"/>
        </w:rPr>
        <w:t>80</w:t>
      </w:r>
      <w:r>
        <w:rPr>
          <w:rFonts w:ascii="Times New Roman" w:hAnsi="Times New Roman" w:cs="Times New Roman"/>
        </w:rPr>
        <w:t>岁时，大多数人的嗅觉受到严重损害（尽管女性比男性好得多）。老年人的菜肴试图通过使食物更加美味来弥补感官减少。无论年龄，风味方程都很复杂，我喜欢把它想象成如下的公式：</w:t>
      </w:r>
    </w:p>
    <w:p w14:paraId="13C6E80A"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气味，滋味，口感，视觉，声音）</w:t>
      </w:r>
      <w:r>
        <w:rPr>
          <w:rFonts w:ascii="Times New Roman" w:hAnsi="Times New Roman" w:cs="Times New Roman"/>
        </w:rPr>
        <w:t>+</w:t>
      </w:r>
      <w:r>
        <w:rPr>
          <w:rFonts w:ascii="Times New Roman" w:hAnsi="Times New Roman" w:cs="Times New Roman"/>
        </w:rPr>
        <w:t>（情绪，记忆，决定，可塑性语言，意识）</w:t>
      </w:r>
      <w:r>
        <w:rPr>
          <w:rFonts w:ascii="Times New Roman" w:hAnsi="Times New Roman" w:cs="Times New Roman"/>
        </w:rPr>
        <w:t>=</w:t>
      </w:r>
      <w:r>
        <w:rPr>
          <w:rFonts w:ascii="Times New Roman" w:hAnsi="Times New Roman" w:cs="Times New Roman"/>
        </w:rPr>
        <w:t>味道。</w:t>
      </w:r>
    </w:p>
    <w:p w14:paraId="50C07D48"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对食物或饮料的味道的认知反映了来自多种感觉传入的信息，包括味觉，嗅觉和体感触觉。虽然风味感知因此来</w:t>
      </w:r>
      <w:r>
        <w:rPr>
          <w:rFonts w:ascii="Times New Roman" w:hAnsi="Times New Roman" w:cs="Times New Roman"/>
        </w:rPr>
        <w:t>自多个感官输入的中心整合，但是可以区分有助于风味识别的不同形式，特别是当注意到一些特定的感官特征时。尽管如此，我们对食物或饮料风味的体验同时也是一种整体感觉。旨在理解这种综合香味感知背后机制的研究在很大程度上是相对较新的。然而，关于风味感知中涉及的跨模式感觉相互作用的心理物理学，神经成像和神经生理学研究已经开始提供对产生这种单一感知的感觉系统综合活动的理解，并因此提供了这些信号在</w:t>
      </w:r>
      <w:r>
        <w:rPr>
          <w:rFonts w:ascii="Times New Roman" w:hAnsi="Times New Roman" w:cs="Times New Roman"/>
        </w:rPr>
        <w:t>“</w:t>
      </w:r>
      <w:r>
        <w:rPr>
          <w:rFonts w:ascii="Times New Roman" w:hAnsi="Times New Roman" w:cs="Times New Roman"/>
        </w:rPr>
        <w:t>功能上联合</w:t>
      </w:r>
      <w:r>
        <w:rPr>
          <w:rFonts w:ascii="Times New Roman" w:hAnsi="Times New Roman" w:cs="Times New Roman"/>
        </w:rPr>
        <w:t>”</w:t>
      </w:r>
      <w:r>
        <w:rPr>
          <w:rFonts w:ascii="Times New Roman" w:hAnsi="Times New Roman" w:cs="Times New Roman"/>
        </w:rPr>
        <w:t>的机制。这与解剖学上的认知是完全独立分开的。在这里，我们回顾了最近关于气味</w:t>
      </w:r>
      <w:r>
        <w:rPr>
          <w:rFonts w:ascii="Times New Roman" w:hAnsi="Times New Roman" w:cs="Times New Roman"/>
        </w:rPr>
        <w:t>/</w:t>
      </w:r>
      <w:r>
        <w:rPr>
          <w:rFonts w:ascii="Times New Roman" w:hAnsi="Times New Roman" w:cs="Times New Roman"/>
        </w:rPr>
        <w:t>味道整合的研究，并提出了一种风味处理模型</w:t>
      </w:r>
      <w:r>
        <w:rPr>
          <w:rFonts w:ascii="Times New Roman" w:hAnsi="Times New Roman" w:cs="Times New Roman"/>
        </w:rPr>
        <w:t>，该模型依赖于先前的经验以及感觉输入，时间和空间并发以及注意力分配的特定组合。我们提出风味感知取决于发生在大脑化学感应区域的神经过程，包括前脑岛，额鳃盖，眶额皮质和前扣带皮层，以及这种化学感觉</w:t>
      </w:r>
      <w:r>
        <w:rPr>
          <w:rFonts w:ascii="Times New Roman" w:hAnsi="Times New Roman" w:cs="Times New Roman"/>
        </w:rPr>
        <w:t>“</w:t>
      </w:r>
      <w:r>
        <w:rPr>
          <w:rFonts w:ascii="Times New Roman" w:hAnsi="Times New Roman" w:cs="Times New Roman"/>
        </w:rPr>
        <w:t>风味网络</w:t>
      </w:r>
      <w:r>
        <w:rPr>
          <w:rFonts w:ascii="Times New Roman" w:hAnsi="Times New Roman" w:cs="Times New Roman"/>
        </w:rPr>
        <w:t>”</w:t>
      </w:r>
      <w:r>
        <w:rPr>
          <w:rFonts w:ascii="Times New Roman" w:hAnsi="Times New Roman" w:cs="Times New Roman"/>
        </w:rPr>
        <w:t>与其他异形区域的相互作用。后顶叶皮层和可能腹侧外侧前额叶皮层。</w:t>
      </w:r>
    </w:p>
    <w:p w14:paraId="03930F19"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查理斯</w:t>
      </w:r>
      <w:r>
        <w:rPr>
          <w:rFonts w:ascii="Times New Roman" w:hAnsi="Times New Roman" w:cs="Times New Roman"/>
        </w:rPr>
        <w:t>·</w:t>
      </w:r>
      <w:r>
        <w:rPr>
          <w:rFonts w:ascii="Times New Roman" w:hAnsi="Times New Roman" w:cs="Times New Roman"/>
        </w:rPr>
        <w:t>史彭斯</w:t>
      </w:r>
      <w:r>
        <w:rPr>
          <w:rFonts w:ascii="Times New Roman" w:hAnsi="Times New Roman" w:cs="Times New Roman"/>
        </w:rPr>
        <w:t>(Charles</w:t>
      </w:r>
      <w:r>
        <w:rPr>
          <w:rFonts w:ascii="Times New Roman" w:eastAsia="宋体" w:hAnsi="Times New Roman" w:cs="Times New Roman"/>
        </w:rPr>
        <w:t>·</w:t>
      </w:r>
      <w:r>
        <w:rPr>
          <w:rFonts w:ascii="Times New Roman" w:hAnsi="Times New Roman" w:cs="Times New Roman"/>
        </w:rPr>
        <w:t>Spence)</w:t>
      </w:r>
      <w:r>
        <w:rPr>
          <w:rFonts w:ascii="Times New Roman" w:hAnsi="Times New Roman" w:cs="Times New Roman"/>
        </w:rPr>
        <w:t>在其文章《我们的味道中有多少来自嗅觉？》中指出，一些神经生物科学家们推测，即我们通常认为的味道的</w:t>
      </w:r>
      <w:r>
        <w:rPr>
          <w:rFonts w:ascii="Times New Roman" w:hAnsi="Times New Roman" w:cs="Times New Roman"/>
        </w:rPr>
        <w:t>75</w:t>
      </w:r>
      <w:r>
        <w:rPr>
          <w:rFonts w:ascii="Times New Roman" w:hAnsi="Times New Roman" w:cs="Times New Roman"/>
        </w:rPr>
        <w:t>％到</w:t>
      </w:r>
      <w:r>
        <w:rPr>
          <w:rFonts w:ascii="Times New Roman" w:hAnsi="Times New Roman" w:cs="Times New Roman"/>
        </w:rPr>
        <w:t>95</w:t>
      </w:r>
      <w:r>
        <w:rPr>
          <w:rFonts w:ascii="Times New Roman" w:hAnsi="Times New Roman" w:cs="Times New Roman"/>
        </w:rPr>
        <w:t>％实际上来自嗅觉。然而，如果有的话，很少引用支持这种精确定量的量化主张的经验证据。实际上，仔细研究似乎引起这种一般类型陈述的研究根本不支持所提出的主张。正如我们将要看到的那样，经常混淆，而且肯定令人困惑的是，使用</w:t>
      </w:r>
      <w:r>
        <w:rPr>
          <w:rFonts w:ascii="Times New Roman" w:hAnsi="Times New Roman" w:cs="Times New Roman"/>
        </w:rPr>
        <w:t>“</w:t>
      </w:r>
      <w:r>
        <w:rPr>
          <w:rFonts w:ascii="Times New Roman" w:hAnsi="Times New Roman" w:cs="Times New Roman"/>
        </w:rPr>
        <w:t>品味</w:t>
      </w:r>
      <w:r>
        <w:rPr>
          <w:rFonts w:ascii="Times New Roman" w:hAnsi="Times New Roman" w:cs="Times New Roman"/>
        </w:rPr>
        <w:t>”</w:t>
      </w:r>
      <w:r>
        <w:rPr>
          <w:rFonts w:ascii="Times New Roman" w:hAnsi="Times New Roman" w:cs="Times New Roman"/>
        </w:rPr>
        <w:t>这个词</w:t>
      </w:r>
      <w:r>
        <w:rPr>
          <w:rFonts w:ascii="Times New Roman" w:hAnsi="Times New Roman" w:cs="Times New Roman"/>
        </w:rPr>
        <w:t xml:space="preserve"> - </w:t>
      </w:r>
      <w:r>
        <w:rPr>
          <w:rFonts w:ascii="Times New Roman" w:hAnsi="Times New Roman" w:cs="Times New Roman"/>
        </w:rPr>
        <w:t>有时候是外行人的日常味道，有时候是更多精确的味觉科学含义，这就增加了这里的难度。此外，关于哪些感官应该被视为风味感知的组成部分以及仅仅是调节意味着广泛的分歧，</w:t>
      </w:r>
      <w:r>
        <w:rPr>
          <w:rFonts w:ascii="Times New Roman" w:hAnsi="Times New Roman" w:cs="Times New Roman"/>
        </w:rPr>
        <w:t>也意味着可能无法提供一个确切的答案来解决人们通常认为有多少味道的问题。来自鼻子，直到一个人仔细定义了一个词。然而，即便如此，根据人们正在考虑的嗅觉和味觉刺激的特定组合，答案可能会有很大的变化。尽管如此，尽管难以产生精确的数值或甚至数值范围，但大多数研究人员似乎都认为嗅觉在食物品尝中起着</w:t>
      </w:r>
      <w:r>
        <w:rPr>
          <w:rFonts w:ascii="Times New Roman" w:hAnsi="Times New Roman" w:cs="Times New Roman"/>
        </w:rPr>
        <w:t>“</w:t>
      </w:r>
      <w:r>
        <w:rPr>
          <w:rFonts w:ascii="Times New Roman" w:hAnsi="Times New Roman" w:cs="Times New Roman"/>
        </w:rPr>
        <w:t>主导</w:t>
      </w:r>
      <w:r>
        <w:rPr>
          <w:rFonts w:ascii="Times New Roman" w:hAnsi="Times New Roman" w:cs="Times New Roman"/>
        </w:rPr>
        <w:t>”</w:t>
      </w:r>
      <w:r>
        <w:rPr>
          <w:rFonts w:ascii="Times New Roman" w:hAnsi="Times New Roman" w:cs="Times New Roman"/>
        </w:rPr>
        <w:t>的作用。这个重要的观察（只是没有附上精确的百分比）当然值得更广泛地告知。至关重要的是，有证据表明，它有时可以激发现代主义厨师，更不用说烹饪艺术家和设计师，</w:t>
      </w:r>
      <w:r>
        <w:rPr>
          <w:rFonts w:ascii="Times New Roman" w:hAnsi="Times New Roman" w:cs="Times New Roman"/>
        </w:rPr>
        <w:lastRenderedPageBreak/>
        <w:t>改变他们向顾客提供多感官味道体验的方式（为了充分利用嗅觉在我们感</w:t>
      </w:r>
      <w:r>
        <w:rPr>
          <w:rFonts w:ascii="Times New Roman" w:hAnsi="Times New Roman" w:cs="Times New Roman"/>
        </w:rPr>
        <w:t>知中的主导作用）的食物和饮料）。</w:t>
      </w:r>
    </w:p>
    <w:p w14:paraId="3BB6E0B0"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食品科学文献中最普遍的观点之一，以及关于食物和风味的新闻文章，是我们认为的味觉的</w:t>
      </w:r>
      <w:r>
        <w:rPr>
          <w:rFonts w:ascii="Times New Roman" w:hAnsi="Times New Roman" w:cs="Times New Roman"/>
        </w:rPr>
        <w:t>75</w:t>
      </w:r>
      <w:r>
        <w:rPr>
          <w:rFonts w:ascii="Times New Roman" w:hAnsi="Times New Roman" w:cs="Times New Roman"/>
        </w:rPr>
        <w:t>％至</w:t>
      </w:r>
      <w:r>
        <w:rPr>
          <w:rFonts w:ascii="Times New Roman" w:hAnsi="Times New Roman" w:cs="Times New Roman"/>
        </w:rPr>
        <w:t>95</w:t>
      </w:r>
      <w:r>
        <w:rPr>
          <w:rFonts w:ascii="Times New Roman" w:hAnsi="Times New Roman" w:cs="Times New Roman"/>
        </w:rPr>
        <w:t>％（即由舌头上的味觉受体转导），实际上是由鼻子中嗅觉受体的刺激引起的。在这篇文章中，作者追溯了这个主张的历史，并评估是否甚至可以提供一个确切的答案来解决我们认为食物和饮料的味道实际上来自嗅觉的有多少。虽然回答了这个问题，但作者仍然建议（虽然不太认真地对待确切的价值），大多数同行似乎都同意嗅觉在我们对食物和饮料的感知和享受中起主导作用。那么，这里的问题就是看似不合理的精确性，这些数字还</w:t>
      </w:r>
      <w:r>
        <w:rPr>
          <w:rFonts w:ascii="Times New Roman" w:hAnsi="Times New Roman" w:cs="Times New Roman"/>
        </w:rPr>
        <w:t>要传达给更广泛的公众吗？</w:t>
      </w:r>
    </w:p>
    <w:p w14:paraId="71D69906"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尽管如此，提高公众对嗅觉在味觉感知中的作用的认识是重要的，因为对这一事实的认识可以，并且在某些情况下已经改变了厨师和烹饪艺术家（特别是现代主义说服者）思考他们的烹饪方式，食材选择和多感官体验的设计。</w:t>
      </w:r>
    </w:p>
    <w:p w14:paraId="50B97A42" w14:textId="77777777" w:rsidR="00970176" w:rsidRDefault="008D6EE0">
      <w:pPr>
        <w:pStyle w:val="3"/>
        <w:rPr>
          <w:rFonts w:ascii="Times New Roman" w:hAnsi="Times New Roman" w:cs="Times New Roman"/>
        </w:rPr>
      </w:pPr>
      <w:bookmarkStart w:id="889" w:name="_Toc14992007"/>
      <w:r>
        <w:rPr>
          <w:rFonts w:ascii="Times New Roman" w:hAnsi="Times New Roman" w:cs="Times New Roman"/>
        </w:rPr>
        <w:t xml:space="preserve">2.1.1 </w:t>
      </w:r>
      <w:r>
        <w:rPr>
          <w:rFonts w:ascii="Times New Roman" w:hAnsi="Times New Roman" w:cs="Times New Roman"/>
        </w:rPr>
        <w:t>嗅觉感受器和嗅觉的特点</w:t>
      </w:r>
      <w:bookmarkEnd w:id="889"/>
    </w:p>
    <w:p w14:paraId="76941236" w14:textId="77777777" w:rsidR="00970176" w:rsidRDefault="008D6EE0">
      <w:pPr>
        <w:spacing w:line="360" w:lineRule="auto"/>
        <w:ind w:firstLineChars="200" w:firstLine="420"/>
        <w:rPr>
          <w:rFonts w:ascii="Times New Roman" w:hAnsi="Times New Roman" w:cs="Times New Roman"/>
        </w:rPr>
      </w:pPr>
      <w:r>
        <w:rPr>
          <w:rFonts w:ascii="Times New Roman" w:hAnsi="Times New Roman" w:cs="Times New Roman"/>
        </w:rPr>
        <w:t>嗅觉感受器位于上鼻道及鼻中隔后上部的嗅上皮，两侧总面积约</w:t>
      </w:r>
      <w:r>
        <w:rPr>
          <w:rFonts w:ascii="Times New Roman" w:hAnsi="Times New Roman" w:cs="Times New Roman"/>
        </w:rPr>
        <w:t>5cm</w:t>
      </w:r>
      <w:r>
        <w:rPr>
          <w:rFonts w:ascii="Times New Roman" w:hAnsi="Times New Roman" w:cs="Times New Roman"/>
          <w:vertAlign w:val="superscript"/>
        </w:rPr>
        <w:t>2</w:t>
      </w:r>
      <w:r>
        <w:rPr>
          <w:rFonts w:ascii="Times New Roman" w:hAnsi="Times New Roman" w:cs="Times New Roman"/>
        </w:rPr>
        <w:t>。由于它们的位置较高平静呼吸时气流不易到达。因此在嗅一些不太显著的气味时，要用力吸气，使气流上冲，才能到达嗅上皮。嗅上皮含有三种细胞，即主细胞、支持细胞和基底细胞。主细胞也称呼嗅细胞（图</w:t>
      </w:r>
      <w:r>
        <w:rPr>
          <w:rFonts w:ascii="Times New Roman" w:hAnsi="Times New Roman" w:cs="Times New Roman"/>
        </w:rPr>
        <w:t>2.1</w:t>
      </w:r>
      <w:r>
        <w:rPr>
          <w:rFonts w:ascii="Times New Roman" w:hAnsi="Times New Roman" w:cs="Times New Roman"/>
        </w:rPr>
        <w:t>），呈圆瓶状，细胞顶端有</w:t>
      </w:r>
      <w:r>
        <w:rPr>
          <w:rFonts w:ascii="Times New Roman" w:hAnsi="Times New Roman" w:cs="Times New Roman"/>
        </w:rPr>
        <w:t>5-6</w:t>
      </w:r>
      <w:r>
        <w:rPr>
          <w:rFonts w:ascii="Times New Roman" w:hAnsi="Times New Roman" w:cs="Times New Roman"/>
        </w:rPr>
        <w:t>条短的纤毛，细胞的底端有长突，它们组成嗅丝，穿过筛骨直接进入嗅球。嗅细胞的纤毛受到存在于空气中的物质分子刺激时，有神经冲动传向嗅球，进而传向更高级的嗅觉中枢，引起嗅觉。</w:t>
      </w:r>
    </w:p>
    <w:p w14:paraId="298B9276" w14:textId="77777777" w:rsidR="00970176" w:rsidRDefault="008D6EE0">
      <w:pPr>
        <w:spacing w:line="360" w:lineRule="auto"/>
        <w:rPr>
          <w:ins w:id="890" w:author="Administrator" w:date="2019-12-31T13:29:00Z"/>
          <w:rFonts w:ascii="Times New Roman" w:hAnsi="Times New Roman" w:cs="Times New Roman"/>
        </w:rPr>
      </w:pPr>
      <w:del w:id="891" w:author="Administrator" w:date="2019-12-31T13:44:00Z">
        <w:r>
          <w:rPr>
            <w:rFonts w:ascii="Times New Roman" w:hAnsi="Times New Roman" w:cs="Times New Roman"/>
            <w:noProof/>
          </w:rPr>
          <w:drawing>
            <wp:inline distT="0" distB="0" distL="0" distR="0" wp14:anchorId="62832938" wp14:editId="5CD13131">
              <wp:extent cx="1677670" cy="2320925"/>
              <wp:effectExtent l="19050" t="0" r="0" b="0"/>
              <wp:docPr id="98" name="图片 1" descr="http://www.med66.com/html/upload/20058hu60238045161850022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http://www.med66.com/html/upload/20058hu60238045161850022040-1.jpg"/>
                      <pic:cNvPicPr>
                        <a:picLocks noChangeAspect="1" noChangeArrowheads="1"/>
                      </pic:cNvPicPr>
                    </pic:nvPicPr>
                    <pic:blipFill>
                      <a:blip r:embed="rId13" cstate="print"/>
                      <a:srcRect/>
                      <a:stretch>
                        <a:fillRect/>
                      </a:stretch>
                    </pic:blipFill>
                    <pic:spPr>
                      <a:xfrm>
                        <a:off x="0" y="0"/>
                        <a:ext cx="1678760" cy="2322284"/>
                      </a:xfrm>
                      <a:prstGeom prst="rect">
                        <a:avLst/>
                      </a:prstGeom>
                      <a:noFill/>
                      <a:ln w="9525">
                        <a:noFill/>
                        <a:miter lim="800000"/>
                        <a:headEnd/>
                        <a:tailEnd/>
                      </a:ln>
                    </pic:spPr>
                  </pic:pic>
                </a:graphicData>
              </a:graphic>
            </wp:inline>
          </w:drawing>
        </w:r>
      </w:del>
      <w:ins w:id="892" w:author="Administrator" w:date="2019-12-31T13:29:00Z">
        <w:r>
          <w:rPr>
            <w:rFonts w:ascii="Times New Roman" w:hAnsi="Times New Roman" w:cs="Times New Roman"/>
            <w:noProof/>
            <w:rPrChange w:id="893" w:author="" w:date="1900-01-01T00:00:00Z">
              <w:rPr>
                <w:noProof/>
              </w:rPr>
            </w:rPrChange>
          </w:rPr>
          <w:drawing>
            <wp:inline distT="0" distB="0" distL="0" distR="0" wp14:anchorId="60591B8F" wp14:editId="55833954">
              <wp:extent cx="1677670" cy="2320925"/>
              <wp:effectExtent l="19050" t="0" r="0" b="0"/>
              <wp:docPr id="263" name="图片 1" descr="http://www.med66.com/html/upload/20058hu60238045161850022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descr="http://www.med66.com/html/upload/20058hu60238045161850022040-1.jpg"/>
                      <pic:cNvPicPr>
                        <a:picLocks noChangeAspect="1" noChangeArrowheads="1"/>
                      </pic:cNvPicPr>
                    </pic:nvPicPr>
                    <pic:blipFill>
                      <a:blip r:embed="rId13" cstate="print"/>
                      <a:srcRect/>
                      <a:stretch>
                        <a:fillRect/>
                      </a:stretch>
                    </pic:blipFill>
                    <pic:spPr>
                      <a:xfrm>
                        <a:off x="0" y="0"/>
                        <a:ext cx="1678760" cy="2322284"/>
                      </a:xfrm>
                      <a:prstGeom prst="rect">
                        <a:avLst/>
                      </a:prstGeom>
                      <a:noFill/>
                      <a:ln w="9525">
                        <a:noFill/>
                        <a:miter lim="800000"/>
                        <a:headEnd/>
                        <a:tailEnd/>
                      </a:ln>
                    </pic:spPr>
                  </pic:pic>
                </a:graphicData>
              </a:graphic>
            </wp:inline>
          </w:drawing>
        </w:r>
        <w:r>
          <w:rPr>
            <w:rFonts w:ascii="Times New Roman" w:hAnsi="Times New Roman" w:cs="Times New Roman"/>
            <w:noProof/>
            <w:rPrChange w:id="894" w:author="" w:date="1900-01-01T00:00:00Z">
              <w:rPr>
                <w:noProof/>
              </w:rPr>
            </w:rPrChange>
          </w:rPr>
          <w:lastRenderedPageBreak/>
          <w:drawing>
            <wp:inline distT="0" distB="0" distL="0" distR="0" wp14:anchorId="263B3970" wp14:editId="49174312">
              <wp:extent cx="3328035" cy="2310130"/>
              <wp:effectExtent l="19050" t="0" r="5301" b="0"/>
              <wp:docPr id="266"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descr="image"/>
                      <pic:cNvPicPr>
                        <a:picLocks noChangeAspect="1" noChangeArrowheads="1"/>
                      </pic:cNvPicPr>
                    </pic:nvPicPr>
                    <pic:blipFill>
                      <a:blip r:embed="rId14" cstate="print"/>
                      <a:srcRect/>
                      <a:stretch>
                        <a:fillRect/>
                      </a:stretch>
                    </pic:blipFill>
                    <pic:spPr>
                      <a:xfrm>
                        <a:off x="0" y="0"/>
                        <a:ext cx="3329177" cy="2310840"/>
                      </a:xfrm>
                      <a:prstGeom prst="rect">
                        <a:avLst/>
                      </a:prstGeom>
                      <a:noFill/>
                      <a:ln w="9525">
                        <a:noFill/>
                        <a:miter lim="800000"/>
                        <a:headEnd/>
                        <a:tailEnd/>
                      </a:ln>
                    </pic:spPr>
                  </pic:pic>
                </a:graphicData>
              </a:graphic>
            </wp:inline>
          </w:drawing>
        </w:r>
      </w:ins>
    </w:p>
    <w:p w14:paraId="6A7E819F" w14:textId="77777777" w:rsidR="00970176" w:rsidRDefault="008D6EE0">
      <w:pPr>
        <w:spacing w:line="360" w:lineRule="auto"/>
        <w:rPr>
          <w:del w:id="895" w:author="Administrator" w:date="2019-12-31T13:29:00Z"/>
          <w:rFonts w:ascii="Times New Roman" w:hAnsi="Times New Roman" w:cs="Times New Roman"/>
        </w:rPr>
      </w:pPr>
      <w:del w:id="896" w:author="Administrator" w:date="2019-12-31T13:29:00Z">
        <w:r>
          <w:rPr>
            <w:rFonts w:ascii="Times New Roman" w:hAnsi="Times New Roman" w:cs="Times New Roman"/>
            <w:noProof/>
            <w:rPrChange w:id="897" w:author="" w:date="1900-01-01T00:00:00Z">
              <w:rPr>
                <w:noProof/>
              </w:rPr>
            </w:rPrChange>
          </w:rPr>
          <w:drawing>
            <wp:inline distT="0" distB="0" distL="0" distR="0" wp14:anchorId="1C74EB06" wp14:editId="4C6904B8">
              <wp:extent cx="1677670" cy="2320925"/>
              <wp:effectExtent l="19050" t="0" r="0" b="0"/>
              <wp:docPr id="3" name="图片 1" descr="http://www.med66.com/html/upload/20058hu60238045161850022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ttp://www.med66.com/html/upload/20058hu60238045161850022040-1.jpg"/>
                      <pic:cNvPicPr>
                        <a:picLocks noChangeAspect="1" noChangeArrowheads="1"/>
                      </pic:cNvPicPr>
                    </pic:nvPicPr>
                    <pic:blipFill>
                      <a:blip r:embed="rId13" cstate="print"/>
                      <a:srcRect/>
                      <a:stretch>
                        <a:fillRect/>
                      </a:stretch>
                    </pic:blipFill>
                    <pic:spPr>
                      <a:xfrm>
                        <a:off x="0" y="0"/>
                        <a:ext cx="1678760" cy="2322284"/>
                      </a:xfrm>
                      <a:prstGeom prst="rect">
                        <a:avLst/>
                      </a:prstGeom>
                      <a:noFill/>
                      <a:ln w="9525">
                        <a:noFill/>
                        <a:miter lim="800000"/>
                        <a:headEnd/>
                        <a:tailEnd/>
                      </a:ln>
                    </pic:spPr>
                  </pic:pic>
                </a:graphicData>
              </a:graphic>
            </wp:inline>
          </w:drawing>
        </w:r>
        <w:r>
          <w:rPr>
            <w:rFonts w:ascii="Times New Roman" w:hAnsi="Times New Roman"/>
            <w:noProof/>
          </w:rPr>
          <w:drawing>
            <wp:inline distT="0" distB="0" distL="0" distR="0" wp14:anchorId="73E6E1E1" wp14:editId="7B74692C">
              <wp:extent cx="3328035" cy="2310130"/>
              <wp:effectExtent l="19050" t="0" r="5301" b="0"/>
              <wp:docPr id="9"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age"/>
                      <pic:cNvPicPr>
                        <a:picLocks noChangeAspect="1" noChangeArrowheads="1"/>
                      </pic:cNvPicPr>
                    </pic:nvPicPr>
                    <pic:blipFill>
                      <a:blip r:embed="rId14" cstate="print"/>
                      <a:srcRect/>
                      <a:stretch>
                        <a:fillRect/>
                      </a:stretch>
                    </pic:blipFill>
                    <pic:spPr>
                      <a:xfrm>
                        <a:off x="0" y="0"/>
                        <a:ext cx="3329177" cy="2310840"/>
                      </a:xfrm>
                      <a:prstGeom prst="rect">
                        <a:avLst/>
                      </a:prstGeom>
                      <a:noFill/>
                      <a:ln w="9525">
                        <a:noFill/>
                        <a:miter lim="800000"/>
                        <a:headEnd/>
                        <a:tailEnd/>
                      </a:ln>
                    </pic:spPr>
                  </pic:pic>
                </a:graphicData>
              </a:graphic>
            </wp:inline>
          </w:drawing>
        </w:r>
      </w:del>
    </w:p>
    <w:p w14:paraId="123F98EA" w14:textId="77777777" w:rsidR="00970176" w:rsidRDefault="008D6EE0">
      <w:pPr>
        <w:ind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2.1 </w:t>
      </w:r>
      <w:r>
        <w:rPr>
          <w:rFonts w:ascii="Times New Roman" w:hAnsi="Times New Roman" w:cs="Times New Roman"/>
        </w:rPr>
        <w:t>嗅细胞（双极细胞）</w:t>
      </w:r>
    </w:p>
    <w:p w14:paraId="2CDA0EEB" w14:textId="77777777" w:rsidR="00970176" w:rsidRDefault="00970176">
      <w:pPr>
        <w:ind w:firstLine="420"/>
        <w:jc w:val="center"/>
        <w:rPr>
          <w:rFonts w:ascii="Times New Roman" w:hAnsi="Times New Roman" w:cs="Times New Roman"/>
        </w:rPr>
      </w:pPr>
    </w:p>
    <w:p w14:paraId="447B12E8" w14:textId="77777777" w:rsidR="00970176" w:rsidRDefault="008D6EE0">
      <w:pPr>
        <w:ind w:firstLine="420"/>
        <w:rPr>
          <w:rFonts w:ascii="Times New Roman" w:hAnsi="Times New Roman" w:cs="Times New Roman"/>
        </w:rPr>
      </w:pPr>
      <w:r>
        <w:rPr>
          <w:rFonts w:ascii="Times New Roman" w:hAnsi="Times New Roman" w:cs="Times New Roman"/>
        </w:rPr>
        <w:t>不同动物的嗅觉敏感程度差异很大，同一动物对不同有气味物质的敏感程度也不同。嗅上皮和有关中枢究竟怎样感受并能区分出多种气味，目前已有初步了解。有人分析了</w:t>
      </w:r>
      <w:r>
        <w:rPr>
          <w:rFonts w:ascii="Times New Roman" w:hAnsi="Times New Roman" w:cs="Times New Roman"/>
        </w:rPr>
        <w:t>600</w:t>
      </w:r>
      <w:r>
        <w:rPr>
          <w:rFonts w:ascii="Times New Roman" w:hAnsi="Times New Roman" w:cs="Times New Roman"/>
        </w:rPr>
        <w:t>种有气味物质和它们的化学结构，提出至少存在</w:t>
      </w:r>
      <w:r>
        <w:rPr>
          <w:rFonts w:ascii="Times New Roman" w:hAnsi="Times New Roman" w:cs="Times New Roman"/>
        </w:rPr>
        <w:t>7</w:t>
      </w:r>
      <w:r>
        <w:rPr>
          <w:rFonts w:ascii="Times New Roman" w:hAnsi="Times New Roman" w:cs="Times New Roman"/>
        </w:rPr>
        <w:t>种基本气味；其他众多的气味则可能由这些基本扬眉吐气的组合所引起。这</w:t>
      </w:r>
      <w:r>
        <w:rPr>
          <w:rFonts w:ascii="Times New Roman" w:hAnsi="Times New Roman" w:cs="Times New Roman"/>
        </w:rPr>
        <w:t>7</w:t>
      </w:r>
      <w:r>
        <w:rPr>
          <w:rFonts w:ascii="Times New Roman" w:hAnsi="Times New Roman" w:cs="Times New Roman"/>
        </w:rPr>
        <w:t>种基本气味是：樟脑味、麝香味、花卉味、薄荷味、乙醚味、辛辣味和腐腥味；他们发现，大多数具有同样气味的物质，具有共同的分子结构有特殊结合能力的受体蛋白（理论上至少有</w:t>
      </w:r>
      <w:r>
        <w:rPr>
          <w:rFonts w:ascii="Times New Roman" w:hAnsi="Times New Roman" w:cs="Times New Roman"/>
        </w:rPr>
        <w:t>7</w:t>
      </w:r>
      <w:r>
        <w:rPr>
          <w:rFonts w:ascii="Times New Roman" w:hAnsi="Times New Roman" w:cs="Times New Roman"/>
        </w:rPr>
        <w:t>种），这种结合可通过</w:t>
      </w:r>
      <w:r>
        <w:rPr>
          <w:rFonts w:ascii="Times New Roman" w:hAnsi="Times New Roman" w:cs="Times New Roman"/>
        </w:rPr>
        <w:t>G-</w:t>
      </w:r>
      <w:r>
        <w:rPr>
          <w:rFonts w:ascii="Times New Roman" w:hAnsi="Times New Roman" w:cs="Times New Roman"/>
        </w:rPr>
        <w:t>蛋白而引起第二信使类物质的产生，最后导致膜上某种离子通道</w:t>
      </w:r>
      <w:r>
        <w:rPr>
          <w:rFonts w:ascii="Times New Roman" w:hAnsi="Times New Roman" w:cs="Times New Roman"/>
        </w:rPr>
        <w:t>开放，引起</w:t>
      </w:r>
      <w:r>
        <w:rPr>
          <w:rFonts w:ascii="Times New Roman" w:hAnsi="Times New Roman" w:cs="Times New Roman"/>
        </w:rPr>
        <w:t>Na</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K</w:t>
      </w:r>
      <w:r>
        <w:rPr>
          <w:rFonts w:ascii="Times New Roman" w:hAnsi="Times New Roman" w:cs="Times New Roman"/>
          <w:vertAlign w:val="superscript"/>
        </w:rPr>
        <w:t>+</w:t>
      </w:r>
      <w:r>
        <w:rPr>
          <w:rFonts w:ascii="Times New Roman" w:hAnsi="Times New Roman" w:cs="Times New Roman"/>
        </w:rPr>
        <w:t>等离子的跨膜移动，在嗅细胞的胞体膜上产生去极化型的感受器电位，后者在轴突膜上引起不同频率的动作电位发放，传入中枢。用细胞内记录法检查单一嗅细胞电反应的实验发现，每一个嗅细胞只对一种或两种特殊的气味坡反应；还证明嗅球中不同部位的细胞只对某种特殊的气味起反应。嗅觉系统也其他感觉系统类似，不同性质的气味刺激有其相对专用的感受位点和传输线路；非基本气味则由于它们在不同线路上引起的不同数量冲动的组合特点，在中枢引起特有的主观嗅觉感受。</w:t>
      </w:r>
    </w:p>
    <w:p w14:paraId="40911756" w14:textId="77777777" w:rsidR="00970176" w:rsidRDefault="008D6EE0">
      <w:pPr>
        <w:pStyle w:val="3"/>
        <w:rPr>
          <w:rFonts w:ascii="Times New Roman" w:hAnsi="Times New Roman" w:cs="Times New Roman"/>
        </w:rPr>
      </w:pPr>
      <w:bookmarkStart w:id="898" w:name="_Toc14992008"/>
      <w:r>
        <w:rPr>
          <w:rFonts w:ascii="Times New Roman" w:hAnsi="Times New Roman" w:cs="Times New Roman"/>
        </w:rPr>
        <w:t xml:space="preserve">2.1.2  </w:t>
      </w:r>
      <w:r>
        <w:rPr>
          <w:rFonts w:ascii="Times New Roman" w:hAnsi="Times New Roman" w:cs="Times New Roman"/>
        </w:rPr>
        <w:t>味觉感受器和味觉的特点</w:t>
      </w:r>
      <w:bookmarkEnd w:id="898"/>
    </w:p>
    <w:p w14:paraId="19391BE8" w14:textId="77777777" w:rsidR="00970176" w:rsidRDefault="008D6EE0">
      <w:pPr>
        <w:ind w:firstLine="420"/>
        <w:rPr>
          <w:rFonts w:ascii="Times New Roman" w:hAnsi="Times New Roman" w:cs="Times New Roman"/>
        </w:rPr>
      </w:pPr>
      <w:r>
        <w:rPr>
          <w:rFonts w:ascii="Times New Roman" w:hAnsi="Times New Roman" w:cs="Times New Roman"/>
        </w:rPr>
        <w:t>味觉的感受器是味蕾，主</w:t>
      </w:r>
      <w:r>
        <w:rPr>
          <w:rFonts w:ascii="Times New Roman" w:hAnsi="Times New Roman" w:cs="Times New Roman"/>
        </w:rPr>
        <w:t>要分布在舌背部表面和知缘，口腔和咽部粘膜的表面也有散在的味蕾存在。儿童味蕾较成人为多，老年时因萎缩而逐渐减少。每一味蕾由味觉细胞和支持细胞组成（图</w:t>
      </w:r>
      <w:r>
        <w:rPr>
          <w:rFonts w:ascii="Times New Roman" w:hAnsi="Times New Roman" w:cs="Times New Roman"/>
        </w:rPr>
        <w:t>2.2</w:t>
      </w:r>
      <w:r>
        <w:rPr>
          <w:rFonts w:ascii="Times New Roman" w:hAnsi="Times New Roman" w:cs="Times New Roman"/>
        </w:rPr>
        <w:t>）。味觉细胞顶端有纤毛，称为味毛，由味蕾表面的孔伸出，是味觉感受的</w:t>
      </w:r>
      <w:r>
        <w:rPr>
          <w:rFonts w:ascii="Times New Roman" w:hAnsi="Times New Roman" w:cs="Times New Roman"/>
        </w:rPr>
        <w:lastRenderedPageBreak/>
        <w:t>关键部位。</w:t>
      </w:r>
    </w:p>
    <w:p w14:paraId="3EF048B5" w14:textId="77777777" w:rsidR="00970176" w:rsidRDefault="008D6EE0">
      <w:pPr>
        <w:rPr>
          <w:ins w:id="899" w:author="Administrator" w:date="2019-12-31T13:29:00Z"/>
          <w:rFonts w:ascii="Times New Roman" w:hAnsi="Times New Roman" w:cs="Times New Roman"/>
        </w:rPr>
      </w:pPr>
      <w:del w:id="900" w:author="Administrator" w:date="2019-12-31T13:44:00Z">
        <w:r>
          <w:rPr>
            <w:rFonts w:ascii="Times New Roman" w:hAnsi="Times New Roman" w:cs="Times New Roman"/>
            <w:noProof/>
          </w:rPr>
          <w:drawing>
            <wp:inline distT="0" distB="0" distL="0" distR="0" wp14:anchorId="3BF3C7AD" wp14:editId="12401A15">
              <wp:extent cx="1753870" cy="1558925"/>
              <wp:effectExtent l="19050" t="0" r="0" b="0"/>
              <wp:docPr id="99" name="图片 4" descr="http://www.med66.com/html/upload/20058hu60238045161850022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http://www.med66.com/html/upload/20058hu60238045161850022040-2.jpg"/>
                      <pic:cNvPicPr>
                        <a:picLocks noChangeAspect="1" noChangeArrowheads="1"/>
                      </pic:cNvPicPr>
                    </pic:nvPicPr>
                    <pic:blipFill>
                      <a:blip r:embed="rId15" cstate="print"/>
                      <a:srcRect/>
                      <a:stretch>
                        <a:fillRect/>
                      </a:stretch>
                    </pic:blipFill>
                    <pic:spPr>
                      <a:xfrm>
                        <a:off x="0" y="0"/>
                        <a:ext cx="1758152" cy="1562803"/>
                      </a:xfrm>
                      <a:prstGeom prst="rect">
                        <a:avLst/>
                      </a:prstGeom>
                      <a:noFill/>
                      <a:ln w="9525">
                        <a:noFill/>
                        <a:miter lim="800000"/>
                        <a:headEnd/>
                        <a:tailEnd/>
                      </a:ln>
                    </pic:spPr>
                  </pic:pic>
                </a:graphicData>
              </a:graphic>
            </wp:inline>
          </w:drawing>
        </w:r>
      </w:del>
      <w:ins w:id="901" w:author="Administrator" w:date="2019-12-31T13:29:00Z">
        <w:r>
          <w:rPr>
            <w:rFonts w:ascii="Times New Roman" w:hAnsi="Times New Roman" w:cs="Times New Roman"/>
            <w:noProof/>
            <w:rPrChange w:id="902" w:author="" w:date="1900-01-01T00:00:00Z">
              <w:rPr>
                <w:noProof/>
              </w:rPr>
            </w:rPrChange>
          </w:rPr>
          <w:drawing>
            <wp:inline distT="0" distB="0" distL="0" distR="0" wp14:anchorId="40355020" wp14:editId="584FB3D0">
              <wp:extent cx="1753870" cy="1558925"/>
              <wp:effectExtent l="19050" t="0" r="0" b="0"/>
              <wp:docPr id="267" name="图片 4" descr="http://www.med66.com/html/upload/20058hu60238045161850022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descr="http://www.med66.com/html/upload/20058hu60238045161850022040-2.jpg"/>
                      <pic:cNvPicPr>
                        <a:picLocks noChangeAspect="1" noChangeArrowheads="1"/>
                      </pic:cNvPicPr>
                    </pic:nvPicPr>
                    <pic:blipFill>
                      <a:blip r:embed="rId15" cstate="print"/>
                      <a:srcRect/>
                      <a:stretch>
                        <a:fillRect/>
                      </a:stretch>
                    </pic:blipFill>
                    <pic:spPr>
                      <a:xfrm>
                        <a:off x="0" y="0"/>
                        <a:ext cx="1758152" cy="1562803"/>
                      </a:xfrm>
                      <a:prstGeom prst="rect">
                        <a:avLst/>
                      </a:prstGeom>
                      <a:noFill/>
                      <a:ln w="9525">
                        <a:noFill/>
                        <a:miter lim="800000"/>
                        <a:headEnd/>
                        <a:tailEnd/>
                      </a:ln>
                    </pic:spPr>
                  </pic:pic>
                </a:graphicData>
              </a:graphic>
            </wp:inline>
          </w:drawing>
        </w:r>
        <w:r>
          <w:rPr>
            <w:rFonts w:ascii="Times New Roman" w:hAnsi="Times New Roman" w:cs="Times New Roman"/>
            <w:noProof/>
            <w:rPrChange w:id="903" w:author="" w:date="1900-01-01T00:00:00Z">
              <w:rPr>
                <w:noProof/>
              </w:rPr>
            </w:rPrChange>
          </w:rPr>
          <w:drawing>
            <wp:inline distT="0" distB="0" distL="0" distR="0" wp14:anchorId="04B22AC0" wp14:editId="421EC8B7">
              <wp:extent cx="3243580" cy="1633220"/>
              <wp:effectExtent l="0" t="0" r="0" b="0"/>
              <wp:docPr id="268" name="图片 22" descr="h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descr="hearing"/>
                      <pic:cNvPicPr>
                        <a:picLocks noChangeAspect="1" noChangeArrowheads="1"/>
                      </pic:cNvPicPr>
                    </pic:nvPicPr>
                    <pic:blipFill>
                      <a:blip r:embed="rId16" cstate="print"/>
                      <a:srcRect/>
                      <a:stretch>
                        <a:fillRect/>
                      </a:stretch>
                    </pic:blipFill>
                    <pic:spPr>
                      <a:xfrm>
                        <a:off x="0" y="0"/>
                        <a:ext cx="3251608" cy="1637017"/>
                      </a:xfrm>
                      <a:prstGeom prst="rect">
                        <a:avLst/>
                      </a:prstGeom>
                      <a:noFill/>
                      <a:ln w="9525">
                        <a:noFill/>
                        <a:miter lim="800000"/>
                        <a:headEnd/>
                        <a:tailEnd/>
                      </a:ln>
                    </pic:spPr>
                  </pic:pic>
                </a:graphicData>
              </a:graphic>
            </wp:inline>
          </w:drawing>
        </w:r>
      </w:ins>
    </w:p>
    <w:p w14:paraId="23220ECA" w14:textId="77777777" w:rsidR="00970176" w:rsidRDefault="00970176">
      <w:pPr>
        <w:ind w:firstLine="420"/>
        <w:jc w:val="center"/>
        <w:rPr>
          <w:ins w:id="904" w:author="Administrator" w:date="2019-12-31T13:29:00Z"/>
          <w:rFonts w:ascii="Times New Roman" w:hAnsi="Times New Roman" w:cs="Times New Roman"/>
        </w:rPr>
      </w:pPr>
    </w:p>
    <w:p w14:paraId="6C9E1659" w14:textId="77777777" w:rsidR="00970176" w:rsidRDefault="008D6EE0">
      <w:pPr>
        <w:ind w:firstLine="420"/>
        <w:rPr>
          <w:ins w:id="905" w:author="Administrator" w:date="2019-12-31T13:29:00Z"/>
          <w:rFonts w:ascii="Times New Roman" w:hAnsi="Times New Roman" w:cs="Times New Roman"/>
        </w:rPr>
      </w:pPr>
      <w:ins w:id="906" w:author="Administrator" w:date="2019-12-31T13:29:00Z">
        <w:r>
          <w:rPr>
            <w:rFonts w:ascii="Times New Roman" w:hAnsi="Times New Roman" w:cs="Times New Roman"/>
            <w:noProof/>
            <w:rPrChange w:id="907" w:author="" w:date="1900-01-01T00:00:00Z">
              <w:rPr>
                <w:noProof/>
              </w:rPr>
            </w:rPrChange>
          </w:rPr>
          <w:drawing>
            <wp:inline distT="0" distB="0" distL="0" distR="0" wp14:anchorId="3206DA77" wp14:editId="4BF7D3BB">
              <wp:extent cx="2143125" cy="1605280"/>
              <wp:effectExtent l="19050" t="0" r="8945" b="0"/>
              <wp:docPr id="269" name="图片 269" descr="h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hearing"/>
                      <pic:cNvPicPr>
                        <a:picLocks noChangeAspect="1" noChangeArrowheads="1"/>
                      </pic:cNvPicPr>
                    </pic:nvPicPr>
                    <pic:blipFill>
                      <a:blip r:embed="rId17" cstate="print"/>
                      <a:srcRect/>
                      <a:stretch>
                        <a:fillRect/>
                      </a:stretch>
                    </pic:blipFill>
                    <pic:spPr>
                      <a:xfrm>
                        <a:off x="0" y="0"/>
                        <a:ext cx="2145307" cy="1606972"/>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noProof/>
            <w:rPrChange w:id="908" w:author="" w:date="1900-01-01T00:00:00Z">
              <w:rPr>
                <w:noProof/>
              </w:rPr>
            </w:rPrChange>
          </w:rPr>
          <w:drawing>
            <wp:inline distT="0" distB="0" distL="0" distR="0" wp14:anchorId="7D82983A" wp14:editId="1616ED79">
              <wp:extent cx="1884045" cy="1549400"/>
              <wp:effectExtent l="19050" t="0" r="1427" b="0"/>
              <wp:docPr id="270" name="图片 13" descr="Figure_36_03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 descr="Figure_36_03_04"/>
                      <pic:cNvPicPr>
                        <a:picLocks noChangeAspect="1" noChangeArrowheads="1"/>
                      </pic:cNvPicPr>
                    </pic:nvPicPr>
                    <pic:blipFill>
                      <a:blip r:embed="rId18" cstate="print"/>
                      <a:srcRect/>
                      <a:stretch>
                        <a:fillRect/>
                      </a:stretch>
                    </pic:blipFill>
                    <pic:spPr>
                      <a:xfrm>
                        <a:off x="0" y="0"/>
                        <a:ext cx="1890098" cy="1554163"/>
                      </a:xfrm>
                      <a:prstGeom prst="rect">
                        <a:avLst/>
                      </a:prstGeom>
                      <a:noFill/>
                      <a:ln w="9525">
                        <a:noFill/>
                        <a:miter lim="800000"/>
                        <a:headEnd/>
                        <a:tailEnd/>
                      </a:ln>
                    </pic:spPr>
                  </pic:pic>
                </a:graphicData>
              </a:graphic>
            </wp:inline>
          </w:drawing>
        </w:r>
      </w:ins>
    </w:p>
    <w:p w14:paraId="07CC52AA" w14:textId="77777777" w:rsidR="00970176" w:rsidRDefault="008D6EE0">
      <w:pPr>
        <w:rPr>
          <w:del w:id="909" w:author="Administrator" w:date="2019-12-31T13:29:00Z"/>
          <w:rFonts w:ascii="Times New Roman" w:hAnsi="Times New Roman" w:cs="Times New Roman"/>
        </w:rPr>
      </w:pPr>
      <w:del w:id="910" w:author="Administrator" w:date="2019-12-31T13:29:00Z">
        <w:r>
          <w:rPr>
            <w:rFonts w:ascii="Times New Roman" w:hAnsi="Times New Roman" w:cs="Times New Roman"/>
            <w:noProof/>
            <w:rPrChange w:id="911" w:author="" w:date="1900-01-01T00:00:00Z">
              <w:rPr>
                <w:noProof/>
              </w:rPr>
            </w:rPrChange>
          </w:rPr>
          <w:drawing>
            <wp:inline distT="0" distB="0" distL="0" distR="0" wp14:anchorId="08A0ECF0" wp14:editId="20AE6C96">
              <wp:extent cx="1753870" cy="1558925"/>
              <wp:effectExtent l="19050" t="0" r="0" b="0"/>
              <wp:docPr id="6" name="图片 4" descr="http://www.med66.com/html/upload/20058hu60238045161850022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http://www.med66.com/html/upload/20058hu60238045161850022040-2.jpg"/>
                      <pic:cNvPicPr>
                        <a:picLocks noChangeAspect="1" noChangeArrowheads="1"/>
                      </pic:cNvPicPr>
                    </pic:nvPicPr>
                    <pic:blipFill>
                      <a:blip r:embed="rId15" cstate="print"/>
                      <a:srcRect/>
                      <a:stretch>
                        <a:fillRect/>
                      </a:stretch>
                    </pic:blipFill>
                    <pic:spPr>
                      <a:xfrm>
                        <a:off x="0" y="0"/>
                        <a:ext cx="1758152" cy="1562803"/>
                      </a:xfrm>
                      <a:prstGeom prst="rect">
                        <a:avLst/>
                      </a:prstGeom>
                      <a:noFill/>
                      <a:ln w="9525">
                        <a:noFill/>
                        <a:miter lim="800000"/>
                        <a:headEnd/>
                        <a:tailEnd/>
                      </a:ln>
                    </pic:spPr>
                  </pic:pic>
                </a:graphicData>
              </a:graphic>
            </wp:inline>
          </w:drawing>
        </w:r>
        <w:r>
          <w:rPr>
            <w:rFonts w:ascii="Times New Roman" w:hAnsi="Times New Roman"/>
            <w:noProof/>
          </w:rPr>
          <w:drawing>
            <wp:inline distT="0" distB="0" distL="0" distR="0" wp14:anchorId="5E886F36" wp14:editId="331F57B7">
              <wp:extent cx="3243580" cy="1633220"/>
              <wp:effectExtent l="0" t="0" r="0" b="0"/>
              <wp:docPr id="12" name="图片 22" descr="h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descr="hearing"/>
                      <pic:cNvPicPr>
                        <a:picLocks noChangeAspect="1" noChangeArrowheads="1"/>
                      </pic:cNvPicPr>
                    </pic:nvPicPr>
                    <pic:blipFill>
                      <a:blip r:embed="rId16" cstate="print"/>
                      <a:srcRect/>
                      <a:stretch>
                        <a:fillRect/>
                      </a:stretch>
                    </pic:blipFill>
                    <pic:spPr>
                      <a:xfrm>
                        <a:off x="0" y="0"/>
                        <a:ext cx="3251608" cy="1637017"/>
                      </a:xfrm>
                      <a:prstGeom prst="rect">
                        <a:avLst/>
                      </a:prstGeom>
                      <a:noFill/>
                      <a:ln w="9525">
                        <a:noFill/>
                        <a:miter lim="800000"/>
                        <a:headEnd/>
                        <a:tailEnd/>
                      </a:ln>
                    </pic:spPr>
                  </pic:pic>
                </a:graphicData>
              </a:graphic>
            </wp:inline>
          </w:drawing>
        </w:r>
      </w:del>
    </w:p>
    <w:p w14:paraId="448C00D3" w14:textId="77777777" w:rsidR="00970176" w:rsidRDefault="00970176">
      <w:pPr>
        <w:ind w:firstLine="420"/>
        <w:jc w:val="center"/>
        <w:rPr>
          <w:del w:id="912" w:author="Administrator" w:date="2019-12-31T13:29:00Z"/>
          <w:rFonts w:ascii="Times New Roman" w:hAnsi="Times New Roman" w:cs="Times New Roman"/>
        </w:rPr>
      </w:pPr>
    </w:p>
    <w:p w14:paraId="4A0879EA" w14:textId="77777777" w:rsidR="00970176" w:rsidRDefault="008D6EE0">
      <w:pPr>
        <w:ind w:firstLine="420"/>
        <w:rPr>
          <w:del w:id="913" w:author="Administrator" w:date="2019-12-31T13:29:00Z"/>
          <w:rFonts w:ascii="Times New Roman" w:hAnsi="Times New Roman" w:cs="Times New Roman"/>
        </w:rPr>
      </w:pPr>
      <w:del w:id="914" w:author="Administrator" w:date="2019-12-31T13:29:00Z">
        <w:r>
          <w:rPr>
            <w:rFonts w:ascii="Times New Roman" w:hAnsi="Times New Roman"/>
            <w:noProof/>
          </w:rPr>
          <w:lastRenderedPageBreak/>
          <w:drawing>
            <wp:inline distT="0" distB="0" distL="0" distR="0" wp14:anchorId="5474CCF0" wp14:editId="1FE6FBA4">
              <wp:extent cx="2143125" cy="1605280"/>
              <wp:effectExtent l="19050" t="0" r="8945" b="0"/>
              <wp:docPr id="25" name="图片 25" descr="h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earing"/>
                      <pic:cNvPicPr>
                        <a:picLocks noChangeAspect="1" noChangeArrowheads="1"/>
                      </pic:cNvPicPr>
                    </pic:nvPicPr>
                    <pic:blipFill>
                      <a:blip r:embed="rId17" cstate="print"/>
                      <a:srcRect/>
                      <a:stretch>
                        <a:fillRect/>
                      </a:stretch>
                    </pic:blipFill>
                    <pic:spPr>
                      <a:xfrm>
                        <a:off x="0" y="0"/>
                        <a:ext cx="2145307" cy="1606972"/>
                      </a:xfrm>
                      <a:prstGeom prst="rect">
                        <a:avLst/>
                      </a:prstGeom>
                      <a:noFill/>
                      <a:ln w="9525">
                        <a:noFill/>
                        <a:miter lim="800000"/>
                        <a:headEnd/>
                        <a:tailEnd/>
                      </a:ln>
                    </pic:spPr>
                  </pic:pic>
                </a:graphicData>
              </a:graphic>
            </wp:inline>
          </w:drawing>
        </w:r>
        <w:r>
          <w:rPr>
            <w:rFonts w:ascii="Times New Roman" w:hAnsi="Times New Roman" w:cs="Times New Roman"/>
          </w:rPr>
          <w:delText xml:space="preserve">  </w:delText>
        </w:r>
        <w:r>
          <w:rPr>
            <w:rFonts w:ascii="Times New Roman" w:hAnsi="Times New Roman"/>
            <w:noProof/>
          </w:rPr>
          <w:drawing>
            <wp:inline distT="0" distB="0" distL="0" distR="0" wp14:anchorId="7B507DFE" wp14:editId="59FE7B0C">
              <wp:extent cx="1884045" cy="1549400"/>
              <wp:effectExtent l="19050" t="0" r="1427" b="0"/>
              <wp:docPr id="18" name="图片 13" descr="Figure_36_03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Figure_36_03_04"/>
                      <pic:cNvPicPr>
                        <a:picLocks noChangeAspect="1" noChangeArrowheads="1"/>
                      </pic:cNvPicPr>
                    </pic:nvPicPr>
                    <pic:blipFill>
                      <a:blip r:embed="rId18" cstate="print"/>
                      <a:srcRect/>
                      <a:stretch>
                        <a:fillRect/>
                      </a:stretch>
                    </pic:blipFill>
                    <pic:spPr>
                      <a:xfrm>
                        <a:off x="0" y="0"/>
                        <a:ext cx="1890098" cy="1554163"/>
                      </a:xfrm>
                      <a:prstGeom prst="rect">
                        <a:avLst/>
                      </a:prstGeom>
                      <a:noFill/>
                      <a:ln w="9525">
                        <a:noFill/>
                        <a:miter lim="800000"/>
                        <a:headEnd/>
                        <a:tailEnd/>
                      </a:ln>
                    </pic:spPr>
                  </pic:pic>
                </a:graphicData>
              </a:graphic>
            </wp:inline>
          </w:drawing>
        </w:r>
      </w:del>
    </w:p>
    <w:p w14:paraId="4239E8FD" w14:textId="77777777" w:rsidR="00970176" w:rsidRDefault="00970176">
      <w:pPr>
        <w:ind w:firstLine="420"/>
        <w:jc w:val="center"/>
        <w:rPr>
          <w:rFonts w:ascii="Times New Roman" w:hAnsi="Times New Roman" w:cs="Times New Roman"/>
        </w:rPr>
      </w:pPr>
    </w:p>
    <w:p w14:paraId="42AC09BA" w14:textId="77777777" w:rsidR="00970176" w:rsidRDefault="008D6EE0">
      <w:pPr>
        <w:ind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2.2 </w:t>
      </w:r>
      <w:r>
        <w:rPr>
          <w:rFonts w:ascii="Times New Roman" w:hAnsi="Times New Roman" w:cs="Times New Roman"/>
        </w:rPr>
        <w:t>味蕾的结构</w:t>
      </w:r>
    </w:p>
    <w:p w14:paraId="5CFDF9EA" w14:textId="77777777" w:rsidR="00970176" w:rsidRDefault="008D6EE0">
      <w:pPr>
        <w:ind w:firstLine="420"/>
        <w:rPr>
          <w:rFonts w:ascii="Times New Roman" w:hAnsi="Times New Roman" w:cs="Times New Roman"/>
        </w:rPr>
      </w:pPr>
      <w:r>
        <w:rPr>
          <w:rFonts w:ascii="Times New Roman" w:hAnsi="Times New Roman" w:cs="Times New Roman"/>
        </w:rPr>
        <w:t>舌表面不同部分对不同味刺激的敏感程度不一样。在人，一般是舌尖部对甜味道比较敏感，舌两侧对酸味比较敏感。舌两侧前部对咸味比较敏感，而软腭和舌根部对苦味比较敏感。味觉的敏感度往往受食物或刺激物本身温度的影响。在</w:t>
      </w:r>
      <w:r>
        <w:rPr>
          <w:rFonts w:ascii="Times New Roman" w:hAnsi="Times New Roman" w:cs="Times New Roman"/>
        </w:rPr>
        <w:t>20-30</w:t>
      </w:r>
      <w:r>
        <w:rPr>
          <w:rFonts w:ascii="宋体" w:eastAsia="宋体" w:hAnsi="宋体" w:cs="宋体" w:hint="eastAsia"/>
        </w:rPr>
        <w:t>℃</w:t>
      </w:r>
      <w:r>
        <w:rPr>
          <w:rFonts w:ascii="Times New Roman" w:hAnsi="Times New Roman" w:cs="Times New Roman"/>
        </w:rPr>
        <w:t>之间，味觉的敏感度最高。另外，味觉的辨别能力也受血液化学成分的影响，例如，动物实验中正常大鼠能辩出</w:t>
      </w:r>
      <w:r>
        <w:rPr>
          <w:rFonts w:ascii="Times New Roman" w:hAnsi="Times New Roman" w:cs="Times New Roman"/>
        </w:rPr>
        <w:t>1</w:t>
      </w:r>
      <w:r>
        <w:rPr>
          <w:rFonts w:ascii="Times New Roman" w:hAnsi="Times New Roman" w:cs="Times New Roman"/>
        </w:rPr>
        <w:t>：</w:t>
      </w:r>
      <w:r>
        <w:rPr>
          <w:rFonts w:ascii="Times New Roman" w:hAnsi="Times New Roman" w:cs="Times New Roman"/>
        </w:rPr>
        <w:t>2000</w:t>
      </w:r>
      <w:r>
        <w:rPr>
          <w:rFonts w:ascii="Times New Roman" w:hAnsi="Times New Roman" w:cs="Times New Roman"/>
        </w:rPr>
        <w:t>的氯化钠深夜，而切除上腺皮质的大鼠，可能是由于血液中低</w:t>
      </w:r>
      <w:r>
        <w:rPr>
          <w:rFonts w:ascii="Times New Roman" w:hAnsi="Times New Roman" w:cs="Times New Roman"/>
        </w:rPr>
        <w:t>Na</w:t>
      </w:r>
      <w:r>
        <w:rPr>
          <w:rFonts w:ascii="Times New Roman" w:hAnsi="Times New Roman" w:cs="Times New Roman"/>
          <w:vertAlign w:val="superscript"/>
        </w:rPr>
        <w:t>+</w:t>
      </w:r>
      <w:r>
        <w:rPr>
          <w:rFonts w:ascii="Times New Roman" w:hAnsi="Times New Roman" w:cs="Times New Roman"/>
        </w:rPr>
        <w:t>，可辨别出</w:t>
      </w:r>
      <w:r>
        <w:rPr>
          <w:rFonts w:ascii="Times New Roman" w:hAnsi="Times New Roman" w:cs="Times New Roman"/>
        </w:rPr>
        <w:t>1</w:t>
      </w:r>
      <w:r>
        <w:rPr>
          <w:rFonts w:ascii="Times New Roman" w:hAnsi="Times New Roman" w:cs="Times New Roman"/>
        </w:rPr>
        <w:t>：</w:t>
      </w:r>
      <w:r>
        <w:rPr>
          <w:rFonts w:ascii="Times New Roman" w:hAnsi="Times New Roman" w:cs="Times New Roman"/>
        </w:rPr>
        <w:t>33000</w:t>
      </w:r>
      <w:r>
        <w:rPr>
          <w:rFonts w:ascii="Times New Roman" w:hAnsi="Times New Roman" w:cs="Times New Roman"/>
        </w:rPr>
        <w:t>的氯化钠深夜，主动选饮这种含盐多的深夜。因此，味觉的功能不仅在于辨别不同的味道，而且与营养物的摄取和</w:t>
      </w:r>
      <w:r>
        <w:rPr>
          <w:rFonts w:ascii="Times New Roman" w:hAnsi="Times New Roman" w:cs="Times New Roman"/>
        </w:rPr>
        <w:t>内环境恒定的调节也有关系。</w:t>
      </w:r>
    </w:p>
    <w:p w14:paraId="16695B94" w14:textId="77777777" w:rsidR="00970176" w:rsidRDefault="008D6EE0">
      <w:pPr>
        <w:ind w:firstLine="420"/>
        <w:rPr>
          <w:rFonts w:ascii="Times New Roman" w:hAnsi="Times New Roman" w:cs="Times New Roman"/>
        </w:rPr>
      </w:pPr>
      <w:r>
        <w:rPr>
          <w:rFonts w:ascii="Times New Roman" w:hAnsi="Times New Roman" w:cs="Times New Roman"/>
        </w:rPr>
        <w:t>人和动物味觉系统可以感受和区分出多种味道；但很早以前就知道，众多的味道是由四种基本的味觉组合而成的，这就是甜、咸、酸和苦。不同物质的味道与它们的分子结构的形式有关，便也有例外。通常</w:t>
      </w:r>
      <w:r>
        <w:rPr>
          <w:rFonts w:ascii="Times New Roman" w:hAnsi="Times New Roman" w:cs="Times New Roman"/>
        </w:rPr>
        <w:t>NaCI</w:t>
      </w:r>
      <w:r>
        <w:rPr>
          <w:rFonts w:ascii="Times New Roman" w:hAnsi="Times New Roman" w:cs="Times New Roman"/>
        </w:rPr>
        <w:t>能引起典型的咸味；甜味的引起与葡萄糖的主体结构有关；而奎宁和一些有毒植物的生物碱的结构能引起典型的苦味。有趣的是，这</w:t>
      </w:r>
      <w:r>
        <w:rPr>
          <w:rFonts w:ascii="Times New Roman" w:hAnsi="Times New Roman" w:cs="Times New Roman"/>
        </w:rPr>
        <w:t>4</w:t>
      </w:r>
      <w:r>
        <w:rPr>
          <w:rFonts w:ascii="Times New Roman" w:hAnsi="Times New Roman" w:cs="Times New Roman"/>
        </w:rPr>
        <w:t>种基本味觉的换能或跨膜信号的转换机制并不一样，如咸和酸的刺激要通过特殊化学门控通道，甜味的引起要通过受体、</w:t>
      </w:r>
      <w:r>
        <w:rPr>
          <w:rFonts w:ascii="Times New Roman" w:hAnsi="Times New Roman" w:cs="Times New Roman"/>
        </w:rPr>
        <w:t>G-</w:t>
      </w:r>
      <w:r>
        <w:rPr>
          <w:rFonts w:ascii="Times New Roman" w:hAnsi="Times New Roman" w:cs="Times New Roman"/>
        </w:rPr>
        <w:t>蛋白和第二信使系统，而苦味则由于物质结构不同而通过上述两种形式换能。</w:t>
      </w:r>
      <w:r>
        <w:rPr>
          <w:rFonts w:ascii="Times New Roman" w:hAnsi="Times New Roman" w:cs="Times New Roman"/>
        </w:rPr>
        <w:t>和前面讲过的嗅觉刺激的编码过程类似，中枢可能通过来自传导四种基本味觉的专用神经通路上的神经信号和不同组合来</w:t>
      </w:r>
      <w:r>
        <w:rPr>
          <w:rFonts w:ascii="Times New Roman" w:hAnsi="Times New Roman" w:cs="Times New Roman"/>
        </w:rPr>
        <w:t>“</w:t>
      </w:r>
      <w:r>
        <w:rPr>
          <w:rFonts w:ascii="Times New Roman" w:hAnsi="Times New Roman" w:cs="Times New Roman"/>
        </w:rPr>
        <w:t>认知</w:t>
      </w:r>
      <w:r>
        <w:rPr>
          <w:rFonts w:ascii="Times New Roman" w:hAnsi="Times New Roman" w:cs="Times New Roman"/>
        </w:rPr>
        <w:t>”</w:t>
      </w:r>
      <w:r>
        <w:rPr>
          <w:rFonts w:ascii="Times New Roman" w:hAnsi="Times New Roman" w:cs="Times New Roman"/>
        </w:rPr>
        <w:t>这些基本味觉的以外的多种味觉。</w:t>
      </w:r>
    </w:p>
    <w:p w14:paraId="62EB00E0" w14:textId="77777777" w:rsidR="00970176" w:rsidRDefault="008D6EE0">
      <w:pPr>
        <w:pStyle w:val="2"/>
        <w:rPr>
          <w:rFonts w:ascii="Times New Roman" w:hAnsi="Times New Roman" w:cs="Times New Roman"/>
        </w:rPr>
      </w:pPr>
      <w:bookmarkStart w:id="915" w:name="_Toc14992009"/>
      <w:r>
        <w:rPr>
          <w:rFonts w:ascii="Times New Roman" w:hAnsi="Times New Roman" w:cs="Times New Roman"/>
        </w:rPr>
        <w:t xml:space="preserve">2.2.  </w:t>
      </w:r>
      <w:r>
        <w:rPr>
          <w:rFonts w:ascii="Times New Roman" w:hAnsi="Times New Roman" w:cs="Times New Roman"/>
        </w:rPr>
        <w:t>味觉与嗅觉</w:t>
      </w:r>
      <w:bookmarkEnd w:id="915"/>
    </w:p>
    <w:p w14:paraId="6C8D6F7C" w14:textId="77777777" w:rsidR="00970176" w:rsidRDefault="008D6EE0">
      <w:pPr>
        <w:pStyle w:val="3"/>
        <w:rPr>
          <w:rFonts w:ascii="Times New Roman" w:hAnsi="Times New Roman" w:cs="Times New Roman"/>
        </w:rPr>
      </w:pPr>
      <w:bookmarkStart w:id="916" w:name="_Toc14992010"/>
      <w:r>
        <w:rPr>
          <w:rFonts w:ascii="Times New Roman" w:hAnsi="Times New Roman" w:cs="Times New Roman"/>
        </w:rPr>
        <w:t xml:space="preserve">2.2.1 </w:t>
      </w:r>
      <w:r>
        <w:rPr>
          <w:rFonts w:ascii="Times New Roman" w:hAnsi="Times New Roman" w:cs="Times New Roman"/>
        </w:rPr>
        <w:t>味觉</w:t>
      </w:r>
      <w:bookmarkEnd w:id="916"/>
    </w:p>
    <w:p w14:paraId="08FAC749" w14:textId="77777777" w:rsidR="00970176" w:rsidRDefault="008D6EE0">
      <w:pPr>
        <w:pStyle w:val="4"/>
        <w:rPr>
          <w:rFonts w:ascii="Times New Roman" w:hAnsi="Times New Roman" w:cs="Times New Roman"/>
        </w:rPr>
      </w:pPr>
      <w:r>
        <w:rPr>
          <w:rFonts w:ascii="Times New Roman" w:hAnsi="Times New Roman" w:cs="Times New Roman"/>
        </w:rPr>
        <w:t>(1)</w:t>
      </w:r>
      <w:r>
        <w:rPr>
          <w:rFonts w:ascii="Times New Roman" w:hAnsi="Times New Roman" w:cs="Times New Roman"/>
        </w:rPr>
        <w:t>、味觉的生理基础</w:t>
      </w:r>
    </w:p>
    <w:p w14:paraId="17BBE9E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物的滋味是食品中可溶性呈味物质溶于唾液或是食品的溶液刺激口腔内的味觉感受器，再通过一个收集和传递信息的味神经感觉系统传导到大脑的味觉中枢，最后通过大脑的综合神经中枢系统的分析，从而产生味觉，或叫味感。口腔内的味觉感受器主要是味蕾，其次是自由神经末梢。味蕾是分布在口腔黏膜中极其活跃的微结构，具有味孔</w:t>
      </w:r>
      <w:r>
        <w:rPr>
          <w:rFonts w:ascii="Times New Roman" w:hAnsi="Times New Roman" w:cs="Times New Roman"/>
          <w:sz w:val="24"/>
          <w:szCs w:val="24"/>
        </w:rPr>
        <w:t>，与味神经相通。人的味蕾数目会随着年龄的增长而减少，对味的敏感性也随之降低。</w:t>
      </w:r>
    </w:p>
    <w:p w14:paraId="1F09071B" w14:textId="77777777" w:rsidR="00970176" w:rsidRDefault="008D6EE0">
      <w:pPr>
        <w:pStyle w:val="4"/>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rPr>
        <w:t>、味觉的生理基础</w:t>
      </w:r>
    </w:p>
    <w:p w14:paraId="38625586"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）呈味物质的结构：呈味物质的结构是影响味觉的内因。糖类如葡萄糖、蔗糖等多呈甜味，而酸类如柠檬酸、醋酸等多呈酸味，盐类如氯化钠、氯化钾等多呈咸味，生物碱、重金属等盐呈苦味。</w:t>
      </w:r>
    </w:p>
    <w:p w14:paraId="2F77D0C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）温度：味觉一般在</w:t>
      </w:r>
      <w:r>
        <w:rPr>
          <w:rFonts w:ascii="Times New Roman" w:hAnsi="Times New Roman" w:cs="Times New Roman"/>
          <w:sz w:val="24"/>
          <w:szCs w:val="24"/>
        </w:rPr>
        <w:t>10-40</w:t>
      </w:r>
      <w:r>
        <w:rPr>
          <w:rFonts w:ascii="宋体" w:eastAsia="宋体" w:hAnsi="宋体" w:cs="宋体" w:hint="eastAsia"/>
          <w:sz w:val="24"/>
          <w:szCs w:val="24"/>
        </w:rPr>
        <w:t>℃</w:t>
      </w:r>
      <w:r>
        <w:rPr>
          <w:rFonts w:ascii="Times New Roman" w:hAnsi="Times New Roman" w:cs="Times New Roman"/>
          <w:sz w:val="24"/>
          <w:szCs w:val="24"/>
        </w:rPr>
        <w:t>时较为敏锐，其中以</w:t>
      </w:r>
      <w:r>
        <w:rPr>
          <w:rFonts w:ascii="Times New Roman" w:hAnsi="Times New Roman" w:cs="Times New Roman"/>
          <w:sz w:val="24"/>
          <w:szCs w:val="24"/>
        </w:rPr>
        <w:t>30</w:t>
      </w:r>
      <w:r>
        <w:rPr>
          <w:rFonts w:ascii="宋体" w:eastAsia="宋体" w:hAnsi="宋体" w:cs="宋体" w:hint="eastAsia"/>
          <w:sz w:val="24"/>
          <w:szCs w:val="24"/>
        </w:rPr>
        <w:t>℃</w:t>
      </w:r>
      <w:r>
        <w:rPr>
          <w:rFonts w:ascii="Times New Roman" w:hAnsi="Times New Roman" w:cs="Times New Roman"/>
          <w:sz w:val="24"/>
          <w:szCs w:val="24"/>
        </w:rPr>
        <w:t>最为敏锐。不同味觉受温度影响的程度也不同，对糖精甜度影响最大，对盐酸影响最小。</w:t>
      </w:r>
    </w:p>
    <w:p w14:paraId="2291D0C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浓度和溶解度：一般来说，甜味在任何被感觉到的浓度都能给人带来愉快的感受，单纯的苦味在任何浓度差不多都是令人不快的，酸味和咸味在低浓度时会使人有愉悦感，而在高浓度会使人感到不快；呈味物质只有溶解后才能刺激味蕾，口腔内由腮腺、颌下腺、舌下腺以及无数小唾液腺分泌出来的唾液，是食物的天然溶剂。由于呈味物质只有在溶解状态下才能扩散至味觉感受器，进而影响味觉，因此味觉也会受呈味物质所在的介质影响。介质的黏度会影响可溶性呈味物质向感受器的扩散，介质性质会降低呈味物质的可溶性，或者抑制呈味物质有效成分的释放。</w:t>
      </w:r>
    </w:p>
    <w:p w14:paraId="4F03B571"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）年龄</w:t>
      </w:r>
      <w:r>
        <w:rPr>
          <w:rFonts w:ascii="Times New Roman" w:hAnsi="Times New Roman" w:cs="Times New Roman"/>
          <w:sz w:val="24"/>
          <w:szCs w:val="24"/>
        </w:rPr>
        <w:t>、性别以及生理状况：对于</w:t>
      </w:r>
      <w:r>
        <w:rPr>
          <w:rFonts w:ascii="Times New Roman" w:hAnsi="Times New Roman" w:cs="Times New Roman"/>
          <w:sz w:val="24"/>
          <w:szCs w:val="24"/>
        </w:rPr>
        <w:t>60</w:t>
      </w:r>
      <w:r>
        <w:rPr>
          <w:rFonts w:ascii="Times New Roman" w:hAnsi="Times New Roman" w:cs="Times New Roman"/>
          <w:sz w:val="24"/>
          <w:szCs w:val="24"/>
        </w:rPr>
        <w:t>岁以下的人来说，味觉敏感性没有明显的变化，而年龄超过</w:t>
      </w:r>
      <w:r>
        <w:rPr>
          <w:rFonts w:ascii="Times New Roman" w:hAnsi="Times New Roman" w:cs="Times New Roman"/>
          <w:sz w:val="24"/>
          <w:szCs w:val="24"/>
        </w:rPr>
        <w:t>60</w:t>
      </w:r>
      <w:r>
        <w:rPr>
          <w:rFonts w:ascii="Times New Roman" w:hAnsi="Times New Roman" w:cs="Times New Roman"/>
          <w:sz w:val="24"/>
          <w:szCs w:val="24"/>
        </w:rPr>
        <w:t>岁的人，对咸、酸、苦、甜四种原味的敏感性会显著降低，造成的原因一方面是年龄增长到一定程度后，舌乳头上的味蕾数目会减少，另一方面则是老年人自身所患的疾病阻碍对味觉感觉的敏感性；性别对味觉的影响差异不大，对咸味和甜味来说女性比男性敏感，而酸味则是男性比女性敏感；身体罹患某些疾病或是发生异常时，会导致失味、味觉迟钝或变味；人在饥饿状态下会提高味觉敏感性，而饱食状态则会使味觉敏感性下降，一方面是摄入食物满足了生理需求，另一方面是饮食</w:t>
      </w:r>
      <w:r>
        <w:rPr>
          <w:rFonts w:ascii="Times New Roman" w:hAnsi="Times New Roman" w:cs="Times New Roman"/>
          <w:sz w:val="24"/>
          <w:szCs w:val="24"/>
        </w:rPr>
        <w:t>过程造成的味觉感受器产生疲劳导致味敏感性降低所致。</w:t>
      </w:r>
    </w:p>
    <w:p w14:paraId="5C5484A5" w14:textId="77777777" w:rsidR="00970176" w:rsidRDefault="008D6EE0">
      <w:pPr>
        <w:pStyle w:val="3"/>
        <w:rPr>
          <w:rFonts w:ascii="Times New Roman" w:hAnsi="Times New Roman" w:cs="Times New Roman"/>
        </w:rPr>
      </w:pPr>
      <w:bookmarkStart w:id="917" w:name="_Toc14992011"/>
      <w:r>
        <w:rPr>
          <w:rFonts w:ascii="Times New Roman" w:hAnsi="Times New Roman" w:cs="Times New Roman"/>
        </w:rPr>
        <w:t xml:space="preserve">2.2.2 </w:t>
      </w:r>
      <w:r>
        <w:rPr>
          <w:rFonts w:ascii="Times New Roman" w:hAnsi="Times New Roman" w:cs="Times New Roman"/>
        </w:rPr>
        <w:t>嗅觉</w:t>
      </w:r>
      <w:bookmarkEnd w:id="917"/>
    </w:p>
    <w:p w14:paraId="31718A8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嗅觉主要是指食品中的挥发性物质刺激鼻腔内的嗅觉神经细胞而在中枢神经中引起的一种感觉。其中，将令人愉快的嗅觉称为香味，令人厌恶的称为臭味。</w:t>
      </w:r>
      <w:r>
        <w:rPr>
          <w:rFonts w:ascii="Times New Roman" w:hAnsi="Times New Roman" w:cs="Times New Roman"/>
          <w:sz w:val="24"/>
          <w:szCs w:val="24"/>
        </w:rPr>
        <w:lastRenderedPageBreak/>
        <w:t>嗅觉是一种比味觉更复杂、更敏感的感觉现象。</w:t>
      </w:r>
    </w:p>
    <w:p w14:paraId="6BDD308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嗅觉立体化学理论：由</w:t>
      </w:r>
      <w:r>
        <w:rPr>
          <w:rFonts w:ascii="Times New Roman" w:hAnsi="Times New Roman" w:cs="Times New Roman"/>
          <w:sz w:val="24"/>
          <w:szCs w:val="24"/>
        </w:rPr>
        <w:t>Amoore</w:t>
      </w:r>
      <w:r>
        <w:rPr>
          <w:rFonts w:ascii="Times New Roman" w:hAnsi="Times New Roman" w:cs="Times New Roman"/>
          <w:sz w:val="24"/>
          <w:szCs w:val="24"/>
        </w:rPr>
        <w:t>提出，该理论认为，不同物质的气味实际上是有限几种主导气味的不同组合，而每一种主导气味可以被鼻腔内的一种相互各异的主导气味受体感知。</w:t>
      </w:r>
    </w:p>
    <w:p w14:paraId="1F9C1ED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嗅觉振动理论：由</w:t>
      </w:r>
      <w:r>
        <w:rPr>
          <w:rFonts w:ascii="Times New Roman" w:hAnsi="Times New Roman" w:cs="Times New Roman"/>
          <w:sz w:val="24"/>
          <w:szCs w:val="24"/>
        </w:rPr>
        <w:t>Dyson</w:t>
      </w:r>
      <w:r>
        <w:rPr>
          <w:rFonts w:ascii="Times New Roman" w:hAnsi="Times New Roman" w:cs="Times New Roman"/>
          <w:sz w:val="24"/>
          <w:szCs w:val="24"/>
        </w:rPr>
        <w:t>提出，该理论认为嗅觉受体分子能与气味分子发生共振。</w:t>
      </w:r>
    </w:p>
    <w:p w14:paraId="4358BA2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嗅觉特点：</w:t>
      </w:r>
    </w:p>
    <w:p w14:paraId="3DEA8160" w14:textId="77777777" w:rsidR="00970176" w:rsidRDefault="008D6EE0">
      <w:pPr>
        <w:numPr>
          <w:ilvl w:val="0"/>
          <w:numId w:val="1"/>
        </w:num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敏锐：人的嗅觉相当敏锐，一些气味化合物即使在很低的浓度下也会被感知。</w:t>
      </w:r>
    </w:p>
    <w:p w14:paraId="6872087A" w14:textId="77777777" w:rsidR="00970176" w:rsidRDefault="008D6EE0">
      <w:pPr>
        <w:numPr>
          <w:ilvl w:val="0"/>
          <w:numId w:val="1"/>
        </w:num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易疲劳与易适应：当嗅觉中枢神经由于一些气味的长期刺激而陷入负反馈状态时，感觉便受到抑制而产生适应性；嗅觉细胞易产生疲劳而对特定气味处于不敏感状态；当人的注意力被分散时会感觉不到气味，而长时</w:t>
      </w:r>
      <w:r>
        <w:rPr>
          <w:rFonts w:ascii="Times New Roman" w:hAnsi="Times New Roman" w:cs="Times New Roman"/>
          <w:sz w:val="24"/>
          <w:szCs w:val="24"/>
        </w:rPr>
        <w:t>间受到某种气味刺激便对该气味形成习惯等。</w:t>
      </w:r>
    </w:p>
    <w:p w14:paraId="79BC30E5" w14:textId="77777777" w:rsidR="00970176" w:rsidRDefault="008D6EE0">
      <w:pPr>
        <w:numPr>
          <w:ilvl w:val="0"/>
          <w:numId w:val="1"/>
        </w:num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个体差异大：不同的人嗅觉差别很大，即使嗅觉敏锐的人也会因气味而异。</w:t>
      </w:r>
    </w:p>
    <w:p w14:paraId="43ACB5B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阈值会随人身体状况变动：当人的身体疲劳或营养不良时，会引起嗅觉功能降低；人在生病时会感到食物平淡不香；女性在经期、孕期或更年期时可能会发生嗅觉减退或过敏现象等。这都说明生理状况对嗅觉有明显影响。</w:t>
      </w:r>
    </w:p>
    <w:p w14:paraId="53C3A59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嗅觉分类（</w:t>
      </w:r>
      <w:r>
        <w:rPr>
          <w:rFonts w:ascii="Times New Roman" w:hAnsi="Times New Roman" w:cs="Times New Roman"/>
          <w:sz w:val="24"/>
          <w:szCs w:val="24"/>
        </w:rPr>
        <w:t>Amoore</w:t>
      </w:r>
      <w:r>
        <w:rPr>
          <w:rFonts w:ascii="Times New Roman" w:hAnsi="Times New Roman" w:cs="Times New Roman"/>
          <w:sz w:val="24"/>
          <w:szCs w:val="24"/>
        </w:rPr>
        <w:t>）：清淡气味、樟脑气味、发霉气味、花香气味、薄荷气味、辛辣气味、腐烂气味。</w:t>
      </w:r>
    </w:p>
    <w:p w14:paraId="13B54F1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嗅感物质：醇类、酯类、酸类、酮类、萜烯类、杂环类、含硫化合物、芳烃类等。</w:t>
      </w:r>
    </w:p>
    <w:p w14:paraId="2DA874D5" w14:textId="77777777" w:rsidR="00970176" w:rsidRDefault="008D6EE0">
      <w:pPr>
        <w:pStyle w:val="2"/>
        <w:rPr>
          <w:rFonts w:ascii="Times New Roman" w:hAnsi="Times New Roman" w:cs="Times New Roman"/>
        </w:rPr>
      </w:pPr>
      <w:bookmarkStart w:id="918" w:name="_Toc14992012"/>
      <w:r>
        <w:rPr>
          <w:rFonts w:ascii="Times New Roman" w:hAnsi="Times New Roman" w:cs="Times New Roman"/>
        </w:rPr>
        <w:t xml:space="preserve">2.3 </w:t>
      </w:r>
      <w:r>
        <w:rPr>
          <w:rFonts w:ascii="Times New Roman" w:hAnsi="Times New Roman" w:cs="Times New Roman"/>
        </w:rPr>
        <w:t>香与味协同作用引起的</w:t>
      </w:r>
      <w:r>
        <w:rPr>
          <w:rFonts w:ascii="Times New Roman" w:hAnsi="Times New Roman" w:cs="Times New Roman"/>
        </w:rPr>
        <w:t>风味增强</w:t>
      </w:r>
      <w:bookmarkEnd w:id="918"/>
    </w:p>
    <w:p w14:paraId="3296E7CC"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香</w:t>
      </w:r>
      <w:r>
        <w:rPr>
          <w:rFonts w:ascii="Times New Roman" w:hAnsi="Times New Roman" w:cs="Times New Roman"/>
          <w:sz w:val="24"/>
          <w:szCs w:val="24"/>
        </w:rPr>
        <w:t>”</w:t>
      </w:r>
      <w:r>
        <w:rPr>
          <w:rFonts w:ascii="Times New Roman" w:hAnsi="Times New Roman" w:cs="Times New Roman"/>
          <w:sz w:val="24"/>
          <w:szCs w:val="24"/>
        </w:rPr>
        <w:t>与</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的协同作用也就是指嗅觉器官与味觉器官的协同作用，即嗅觉与味觉的协同。</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包括酸、甜、苦、辣、咸五味以及鲜味这一综合味感，常见的味觉现象如增强、对比、掩盖、疲劳、变味等，味觉易受到各种各样因素的影响，如物质结构、温度、浓度、溶解度以及人体健康状况等。嗅觉是通过长距离感受化学刺激的感觉，味觉相对于嗅觉是一种近距离的感觉，二者会相互作用、协同</w:t>
      </w:r>
      <w:r>
        <w:rPr>
          <w:rFonts w:ascii="Times New Roman" w:hAnsi="Times New Roman" w:cs="Times New Roman"/>
          <w:sz w:val="24"/>
          <w:szCs w:val="24"/>
        </w:rPr>
        <w:lastRenderedPageBreak/>
        <w:t>活动，对不同的食物作出不同的反应。人在生病的时候嗅觉会变得不灵敏甚至消失，这时味觉也会受到影响，品尝食物时会感到味道淡甚至尝不出味，这会严重影响人的</w:t>
      </w:r>
      <w:r>
        <w:rPr>
          <w:rFonts w:ascii="Times New Roman" w:hAnsi="Times New Roman" w:cs="Times New Roman"/>
          <w:sz w:val="24"/>
          <w:szCs w:val="24"/>
        </w:rPr>
        <w:t>食欲。这说明嗅觉与味觉二者紧密联系、密不可分，在一定程度上，嗅觉与味觉的协同作用会使得人类对食品风味的感受更加强烈。</w:t>
      </w:r>
    </w:p>
    <w:p w14:paraId="62473D79"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由于味觉和嗅觉在解剖学和生理学上是截然不同的实体，味觉和嗅觉被认为是可以独立处理输入信息的两种模式。然而，越来越多的证据表明味觉和嗅觉的输入</w:t>
      </w:r>
      <w:r>
        <w:rPr>
          <w:rFonts w:ascii="Times New Roman" w:hAnsi="Times New Roman" w:cs="Times New Roman"/>
          <w:sz w:val="24"/>
          <w:szCs w:val="24"/>
        </w:rPr>
        <w:t>——</w:t>
      </w:r>
      <w:r>
        <w:rPr>
          <w:rFonts w:ascii="Times New Roman" w:hAnsi="Times New Roman" w:cs="Times New Roman"/>
          <w:sz w:val="24"/>
          <w:szCs w:val="24"/>
        </w:rPr>
        <w:t>尤其是鼻后嗅觉</w:t>
      </w:r>
      <w:r>
        <w:rPr>
          <w:rFonts w:ascii="Times New Roman" w:hAnsi="Times New Roman" w:cs="Times New Roman"/>
          <w:sz w:val="24"/>
          <w:szCs w:val="24"/>
        </w:rPr>
        <w:t>——</w:t>
      </w:r>
      <w:r>
        <w:rPr>
          <w:rFonts w:ascii="Times New Roman" w:hAnsi="Times New Roman" w:cs="Times New Roman"/>
          <w:sz w:val="24"/>
          <w:szCs w:val="24"/>
        </w:rPr>
        <w:t>相互作用密切，这支持了统一的可感知口腔中食物的感觉系统的存在，风味系统。虽然我们最近才开始了解味觉和气味相互作用的神经基础，但心理生理学家长期以来一直在寻找味觉和鼻后嗅觉相互作用的知觉现象和潜在条件。</w:t>
      </w:r>
    </w:p>
    <w:p w14:paraId="620E25E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关于这种相互作用的第一个心理物</w:t>
      </w:r>
      <w:r>
        <w:rPr>
          <w:rFonts w:ascii="Times New Roman" w:hAnsi="Times New Roman" w:cs="Times New Roman"/>
          <w:sz w:val="24"/>
          <w:szCs w:val="24"/>
        </w:rPr>
        <w:t>理学研究可以追溯到</w:t>
      </w:r>
      <w:r>
        <w:rPr>
          <w:rFonts w:ascii="Times New Roman" w:hAnsi="Times New Roman" w:cs="Times New Roman"/>
          <w:sz w:val="24"/>
          <w:szCs w:val="24"/>
        </w:rPr>
        <w:t>Murphy</w:t>
      </w:r>
      <w:r>
        <w:rPr>
          <w:rFonts w:ascii="Times New Roman" w:hAnsi="Times New Roman" w:cs="Times New Roman"/>
          <w:sz w:val="24"/>
          <w:szCs w:val="24"/>
        </w:rPr>
        <w:t>和</w:t>
      </w:r>
      <w:r>
        <w:rPr>
          <w:rFonts w:ascii="Times New Roman" w:hAnsi="Times New Roman" w:cs="Times New Roman"/>
          <w:sz w:val="24"/>
          <w:szCs w:val="24"/>
        </w:rPr>
        <w:t>Cain</w:t>
      </w:r>
      <w:r>
        <w:rPr>
          <w:rFonts w:ascii="Times New Roman" w:hAnsi="Times New Roman" w:cs="Times New Roman"/>
          <w:sz w:val="24"/>
          <w:szCs w:val="24"/>
        </w:rPr>
        <w:t>、</w:t>
      </w:r>
      <w:r>
        <w:rPr>
          <w:rFonts w:ascii="Times New Roman" w:hAnsi="Times New Roman" w:cs="Times New Roman"/>
          <w:sz w:val="24"/>
          <w:szCs w:val="24"/>
        </w:rPr>
        <w:t>Murphy</w:t>
      </w:r>
      <w:r>
        <w:rPr>
          <w:rFonts w:ascii="Times New Roman" w:hAnsi="Times New Roman" w:cs="Times New Roman"/>
          <w:sz w:val="24"/>
          <w:szCs w:val="24"/>
        </w:rPr>
        <w:t>、</w:t>
      </w:r>
      <w:r>
        <w:rPr>
          <w:rFonts w:ascii="Times New Roman" w:hAnsi="Times New Roman" w:cs="Times New Roman"/>
          <w:sz w:val="24"/>
          <w:szCs w:val="24"/>
        </w:rPr>
        <w:t>Cain</w:t>
      </w:r>
      <w:r>
        <w:rPr>
          <w:rFonts w:ascii="Times New Roman" w:hAnsi="Times New Roman" w:cs="Times New Roman"/>
          <w:sz w:val="24"/>
          <w:szCs w:val="24"/>
        </w:rPr>
        <w:t>和</w:t>
      </w:r>
      <w:r>
        <w:rPr>
          <w:rFonts w:ascii="Times New Roman" w:hAnsi="Times New Roman" w:cs="Times New Roman"/>
          <w:sz w:val="24"/>
          <w:szCs w:val="24"/>
        </w:rPr>
        <w:t>Bartoshuk</w:t>
      </w:r>
      <w:r>
        <w:rPr>
          <w:rFonts w:ascii="Times New Roman" w:hAnsi="Times New Roman" w:cs="Times New Roman"/>
          <w:sz w:val="24"/>
          <w:szCs w:val="24"/>
        </w:rPr>
        <w:t>的研究，他们测量了味觉和鼻后气味感知强度的潜在超加性。研究结果表明，滋味</w:t>
      </w:r>
      <w:r>
        <w:rPr>
          <w:rFonts w:ascii="Times New Roman" w:hAnsi="Times New Roman" w:cs="Times New Roman"/>
          <w:sz w:val="24"/>
          <w:szCs w:val="24"/>
        </w:rPr>
        <w:t>-</w:t>
      </w:r>
      <w:r>
        <w:rPr>
          <w:rFonts w:ascii="Times New Roman" w:hAnsi="Times New Roman" w:cs="Times New Roman"/>
          <w:sz w:val="24"/>
          <w:szCs w:val="24"/>
        </w:rPr>
        <w:t>气味混合物的强度近似于综合味觉和嗅觉的强度，他们得出结论，这两种模式之间没有系统的相互作用。作者还认识到，受试者将相当程度的味觉大小归因于只含有气味的溶液。他们将这一观察结果解释为鼻后回气味与味觉混淆，从而导致口腔定位错误。</w:t>
      </w:r>
      <w:r>
        <w:rPr>
          <w:rFonts w:ascii="Times New Roman" w:hAnsi="Times New Roman" w:cs="Times New Roman"/>
          <w:sz w:val="24"/>
          <w:szCs w:val="24"/>
        </w:rPr>
        <w:t>Murphy</w:t>
      </w:r>
      <w:r>
        <w:rPr>
          <w:rFonts w:ascii="Times New Roman" w:hAnsi="Times New Roman" w:cs="Times New Roman"/>
          <w:sz w:val="24"/>
          <w:szCs w:val="24"/>
        </w:rPr>
        <w:t>和</w:t>
      </w:r>
      <w:r>
        <w:rPr>
          <w:rFonts w:ascii="Times New Roman" w:hAnsi="Times New Roman" w:cs="Times New Roman"/>
          <w:sz w:val="24"/>
          <w:szCs w:val="24"/>
        </w:rPr>
        <w:t>Cain</w:t>
      </w:r>
      <w:r>
        <w:rPr>
          <w:rFonts w:ascii="Times New Roman" w:hAnsi="Times New Roman" w:cs="Times New Roman"/>
          <w:sz w:val="24"/>
          <w:szCs w:val="24"/>
        </w:rPr>
        <w:t>认为，这种</w:t>
      </w:r>
      <w:r>
        <w:rPr>
          <w:rFonts w:ascii="Times New Roman" w:hAnsi="Times New Roman" w:cs="Times New Roman"/>
          <w:sz w:val="24"/>
          <w:szCs w:val="24"/>
        </w:rPr>
        <w:t>“</w:t>
      </w:r>
      <w:r>
        <w:rPr>
          <w:rFonts w:ascii="Times New Roman" w:hAnsi="Times New Roman" w:cs="Times New Roman"/>
          <w:sz w:val="24"/>
          <w:szCs w:val="24"/>
        </w:rPr>
        <w:t>错觉</w:t>
      </w:r>
      <w:r>
        <w:rPr>
          <w:rFonts w:ascii="Times New Roman" w:hAnsi="Times New Roman" w:cs="Times New Roman"/>
          <w:sz w:val="24"/>
          <w:szCs w:val="24"/>
        </w:rPr>
        <w:t>”</w:t>
      </w:r>
      <w:r>
        <w:rPr>
          <w:rFonts w:ascii="Times New Roman" w:hAnsi="Times New Roman" w:cs="Times New Roman"/>
          <w:sz w:val="24"/>
          <w:szCs w:val="24"/>
        </w:rPr>
        <w:t>可能是通过皮肤刺激介导的，其方式类似于将热感觉错误地转移到伴随触觉刺激的位置。</w:t>
      </w:r>
      <w:r>
        <w:rPr>
          <w:rFonts w:ascii="Times New Roman" w:hAnsi="Times New Roman" w:cs="Times New Roman"/>
          <w:sz w:val="24"/>
          <w:szCs w:val="24"/>
        </w:rPr>
        <w:t>Rozin</w:t>
      </w:r>
      <w:r>
        <w:rPr>
          <w:rFonts w:ascii="Times New Roman" w:hAnsi="Times New Roman" w:cs="Times New Roman"/>
          <w:sz w:val="24"/>
          <w:szCs w:val="24"/>
        </w:rPr>
        <w:t>后</w:t>
      </w:r>
      <w:r>
        <w:rPr>
          <w:rFonts w:ascii="Times New Roman" w:hAnsi="Times New Roman" w:cs="Times New Roman"/>
          <w:sz w:val="24"/>
          <w:szCs w:val="24"/>
        </w:rPr>
        <w:t>来讨论了将鼻后气味的感知转移到口腔是味觉的重要组成部分。与此同时，</w:t>
      </w:r>
      <w:r>
        <w:rPr>
          <w:rFonts w:ascii="Times New Roman" w:hAnsi="Times New Roman" w:cs="Times New Roman"/>
          <w:sz w:val="24"/>
          <w:szCs w:val="24"/>
        </w:rPr>
        <w:t>Frank</w:t>
      </w:r>
      <w:r>
        <w:rPr>
          <w:rFonts w:ascii="Times New Roman" w:hAnsi="Times New Roman" w:cs="Times New Roman"/>
          <w:sz w:val="24"/>
          <w:szCs w:val="24"/>
        </w:rPr>
        <w:t>和</w:t>
      </w:r>
      <w:r>
        <w:rPr>
          <w:rFonts w:ascii="Times New Roman" w:hAnsi="Times New Roman" w:cs="Times New Roman"/>
          <w:sz w:val="24"/>
          <w:szCs w:val="24"/>
        </w:rPr>
        <w:t>Byram</w:t>
      </w:r>
      <w:r>
        <w:rPr>
          <w:rFonts w:ascii="Times New Roman" w:hAnsi="Times New Roman" w:cs="Times New Roman"/>
          <w:sz w:val="24"/>
          <w:szCs w:val="24"/>
        </w:rPr>
        <w:t>对</w:t>
      </w:r>
      <w:r>
        <w:rPr>
          <w:rFonts w:ascii="Times New Roman" w:hAnsi="Times New Roman" w:cs="Times New Roman"/>
          <w:sz w:val="24"/>
          <w:szCs w:val="24"/>
        </w:rPr>
        <w:t>Murphy</w:t>
      </w:r>
      <w:r>
        <w:rPr>
          <w:rFonts w:ascii="Times New Roman" w:hAnsi="Times New Roman" w:cs="Times New Roman"/>
          <w:sz w:val="24"/>
          <w:szCs w:val="24"/>
        </w:rPr>
        <w:t>和</w:t>
      </w:r>
      <w:r>
        <w:rPr>
          <w:rFonts w:ascii="Times New Roman" w:hAnsi="Times New Roman" w:cs="Times New Roman"/>
          <w:sz w:val="24"/>
          <w:szCs w:val="24"/>
        </w:rPr>
        <w:t>Cain</w:t>
      </w:r>
      <w:r>
        <w:rPr>
          <w:rFonts w:ascii="Times New Roman" w:hAnsi="Times New Roman" w:cs="Times New Roman"/>
          <w:sz w:val="24"/>
          <w:szCs w:val="24"/>
        </w:rPr>
        <w:t>的研究进行了跟进，他们报告说，某些气味实际上可以增强味觉的强度</w:t>
      </w:r>
      <w:r>
        <w:rPr>
          <w:rFonts w:ascii="Times New Roman" w:hAnsi="Times New Roman" w:cs="Times New Roman"/>
          <w:sz w:val="24"/>
          <w:szCs w:val="24"/>
        </w:rPr>
        <w:t>(</w:t>
      </w:r>
      <w:r>
        <w:rPr>
          <w:rFonts w:ascii="Times New Roman" w:hAnsi="Times New Roman" w:cs="Times New Roman"/>
          <w:sz w:val="24"/>
          <w:szCs w:val="24"/>
        </w:rPr>
        <w:t>例如，蔗糖的甜味被草莓的气味增强，而不是花生酱的气味</w:t>
      </w:r>
      <w:r>
        <w:rPr>
          <w:rFonts w:ascii="Times New Roman" w:hAnsi="Times New Roman" w:cs="Times New Roman"/>
          <w:sz w:val="24"/>
          <w:szCs w:val="24"/>
        </w:rPr>
        <w:t>)</w:t>
      </w:r>
      <w:r>
        <w:rPr>
          <w:rFonts w:ascii="Times New Roman" w:hAnsi="Times New Roman" w:cs="Times New Roman"/>
          <w:sz w:val="24"/>
          <w:szCs w:val="24"/>
        </w:rPr>
        <w:t>。然而，</w:t>
      </w:r>
      <w:r>
        <w:rPr>
          <w:rFonts w:ascii="Times New Roman" w:hAnsi="Times New Roman" w:cs="Times New Roman"/>
          <w:sz w:val="24"/>
          <w:szCs w:val="24"/>
        </w:rPr>
        <w:t>Frank</w:t>
      </w:r>
      <w:r>
        <w:rPr>
          <w:rFonts w:ascii="Times New Roman" w:hAnsi="Times New Roman" w:cs="Times New Roman"/>
          <w:sz w:val="24"/>
          <w:szCs w:val="24"/>
        </w:rPr>
        <w:t>和他的同事们后来发现，只有当心理物理评价任务缺乏对气味的合适反应类别时，通过鼻后气味增强味觉才具有显著意义。克拉克和劳利斯</w:t>
      </w:r>
      <w:r>
        <w:rPr>
          <w:rFonts w:ascii="Times New Roman" w:hAnsi="Times New Roman" w:cs="Times New Roman"/>
          <w:sz w:val="24"/>
          <w:szCs w:val="24"/>
        </w:rPr>
        <w:t>(1994)</w:t>
      </w:r>
      <w:r>
        <w:rPr>
          <w:rFonts w:ascii="Times New Roman" w:hAnsi="Times New Roman" w:cs="Times New Roman"/>
          <w:sz w:val="24"/>
          <w:szCs w:val="24"/>
        </w:rPr>
        <w:t>证实了这一发现，他们将反应类别太少对感知强度评级的影响称为</w:t>
      </w:r>
      <w:r>
        <w:rPr>
          <w:rFonts w:ascii="Times New Roman" w:hAnsi="Times New Roman" w:cs="Times New Roman"/>
          <w:sz w:val="24"/>
          <w:szCs w:val="24"/>
        </w:rPr>
        <w:t>“</w:t>
      </w:r>
      <w:r>
        <w:rPr>
          <w:rFonts w:ascii="Times New Roman" w:hAnsi="Times New Roman" w:cs="Times New Roman"/>
          <w:sz w:val="24"/>
          <w:szCs w:val="24"/>
        </w:rPr>
        <w:t>倾销</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其他研究人员也曾报道过通过鼻后气味来增强味觉的现象，他们将这</w:t>
      </w:r>
      <w:r>
        <w:rPr>
          <w:rFonts w:ascii="Times New Roman" w:hAnsi="Times New Roman" w:cs="Times New Roman"/>
          <w:sz w:val="24"/>
          <w:szCs w:val="24"/>
        </w:rPr>
        <w:t>种现象解释为味觉和气味之间感知互动的结果。</w:t>
      </w:r>
      <w:r>
        <w:rPr>
          <w:rFonts w:ascii="Times New Roman" w:hAnsi="Times New Roman" w:cs="Times New Roman"/>
          <w:sz w:val="24"/>
          <w:szCs w:val="24"/>
        </w:rPr>
        <w:t>”</w:t>
      </w:r>
      <w:r>
        <w:rPr>
          <w:rFonts w:ascii="Times New Roman" w:hAnsi="Times New Roman" w:cs="Times New Roman"/>
          <w:sz w:val="24"/>
          <w:szCs w:val="24"/>
        </w:rPr>
        <w:t>其中包括感知相似性，即气味对味觉类属性的拥有以及在感知任务中所需要的注意力策略。然而，在大多数这些研究中，受试者并没有被要求在每次试验中都对滋味和气味强度进行评分，因此可能会被要求</w:t>
      </w:r>
      <w:r>
        <w:rPr>
          <w:rFonts w:ascii="Times New Roman" w:hAnsi="Times New Roman" w:cs="Times New Roman"/>
          <w:sz w:val="24"/>
          <w:szCs w:val="24"/>
        </w:rPr>
        <w:t>“</w:t>
      </w:r>
      <w:r>
        <w:rPr>
          <w:rFonts w:ascii="Times New Roman" w:hAnsi="Times New Roman" w:cs="Times New Roman"/>
          <w:sz w:val="24"/>
          <w:szCs w:val="24"/>
        </w:rPr>
        <w:t>倾销</w:t>
      </w:r>
      <w:r>
        <w:rPr>
          <w:rFonts w:ascii="Times New Roman" w:hAnsi="Times New Roman" w:cs="Times New Roman"/>
          <w:sz w:val="24"/>
          <w:szCs w:val="24"/>
        </w:rPr>
        <w:t>”</w:t>
      </w:r>
      <w:r>
        <w:rPr>
          <w:rFonts w:ascii="Times New Roman" w:hAnsi="Times New Roman" w:cs="Times New Roman"/>
          <w:sz w:val="24"/>
          <w:szCs w:val="24"/>
        </w:rPr>
        <w:t>。独立地，其他研究人员报告说，味觉增强了鼻后气味</w:t>
      </w:r>
      <w:r>
        <w:rPr>
          <w:rFonts w:ascii="Times New Roman" w:hAnsi="Times New Roman" w:cs="Times New Roman"/>
          <w:sz w:val="24"/>
          <w:szCs w:val="24"/>
        </w:rPr>
        <w:t>(</w:t>
      </w:r>
      <w:r>
        <w:rPr>
          <w:rFonts w:ascii="Times New Roman" w:hAnsi="Times New Roman" w:cs="Times New Roman"/>
          <w:sz w:val="24"/>
          <w:szCs w:val="24"/>
        </w:rPr>
        <w:t>通常被称为</w:t>
      </w:r>
      <w:r>
        <w:rPr>
          <w:rFonts w:ascii="Times New Roman" w:hAnsi="Times New Roman" w:cs="Times New Roman"/>
          <w:sz w:val="24"/>
          <w:szCs w:val="24"/>
        </w:rPr>
        <w:t>“</w:t>
      </w:r>
      <w:r>
        <w:rPr>
          <w:rFonts w:ascii="Times New Roman" w:hAnsi="Times New Roman" w:cs="Times New Roman"/>
          <w:sz w:val="24"/>
          <w:szCs w:val="24"/>
        </w:rPr>
        <w:t>风味</w:t>
      </w:r>
      <w:r>
        <w:rPr>
          <w:rFonts w:ascii="Times New Roman" w:hAnsi="Times New Roman" w:cs="Times New Roman"/>
          <w:sz w:val="24"/>
          <w:szCs w:val="24"/>
        </w:rPr>
        <w:t>”)</w:t>
      </w:r>
      <w:r>
        <w:rPr>
          <w:rFonts w:ascii="Times New Roman" w:hAnsi="Times New Roman" w:cs="Times New Roman"/>
          <w:sz w:val="24"/>
          <w:szCs w:val="24"/>
        </w:rPr>
        <w:t>，但是几乎所有的实验对象都被要求只给风味打分或者</w:t>
      </w:r>
      <w:r>
        <w:rPr>
          <w:rFonts w:ascii="Times New Roman" w:hAnsi="Times New Roman" w:cs="Times New Roman"/>
          <w:sz w:val="24"/>
          <w:szCs w:val="24"/>
        </w:rPr>
        <w:lastRenderedPageBreak/>
        <w:t>在单独的实验中给滋味和风味打分。</w:t>
      </w:r>
    </w:p>
    <w:p w14:paraId="53D195D7"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为了阐明味觉和鼻后气味是否相互作用，如果是，在何种程度上相互作用，</w:t>
      </w:r>
      <w:r>
        <w:rPr>
          <w:rFonts w:ascii="Times New Roman" w:hAnsi="Times New Roman" w:cs="Times New Roman"/>
          <w:sz w:val="24"/>
          <w:szCs w:val="24"/>
        </w:rPr>
        <w:t xml:space="preserve"> Lim, Fujimaru</w:t>
      </w:r>
      <w:r>
        <w:rPr>
          <w:rFonts w:ascii="Times New Roman" w:hAnsi="Times New Roman" w:cs="Times New Roman"/>
          <w:sz w:val="24"/>
          <w:szCs w:val="24"/>
        </w:rPr>
        <w:t>和</w:t>
      </w:r>
      <w:r>
        <w:rPr>
          <w:rFonts w:ascii="Times New Roman" w:hAnsi="Times New Roman" w:cs="Times New Roman"/>
          <w:sz w:val="24"/>
          <w:szCs w:val="24"/>
        </w:rPr>
        <w:t xml:space="preserve"> Linscott</w:t>
      </w:r>
      <w:r>
        <w:rPr>
          <w:rFonts w:ascii="Times New Roman" w:hAnsi="Times New Roman" w:cs="Times New Roman"/>
          <w:sz w:val="24"/>
          <w:szCs w:val="24"/>
        </w:rPr>
        <w:t>最近对上述研究</w:t>
      </w:r>
      <w:r>
        <w:rPr>
          <w:rFonts w:ascii="Times New Roman" w:hAnsi="Times New Roman" w:cs="Times New Roman"/>
          <w:sz w:val="24"/>
          <w:szCs w:val="24"/>
        </w:rPr>
        <w:t>进行了跟进，并报道了产生味觉与气味相互作用两种感知现象的条件</w:t>
      </w:r>
      <w:r>
        <w:rPr>
          <w:rFonts w:ascii="Times New Roman" w:hAnsi="Times New Roman" w:cs="Times New Roman"/>
          <w:sz w:val="24"/>
          <w:szCs w:val="24"/>
        </w:rPr>
        <w:t>:</w:t>
      </w:r>
      <w:r>
        <w:rPr>
          <w:rFonts w:ascii="Times New Roman" w:hAnsi="Times New Roman" w:cs="Times New Roman"/>
          <w:sz w:val="24"/>
          <w:szCs w:val="24"/>
        </w:rPr>
        <w:t>味觉增强鼻后气味和鼻后气味转移到口腔。为了测试味觉和味觉增强的可能性，研究者们使用了一种心理物理方法，在每次测试试验中都为受试者提供所有可能的反应类别。结果表明，味觉对鼻后气味的增强是一致的，具有统计学意义，而嗅觉对味觉的增强是不一致的，一般较弱。更有趣的是，所有测试气味刺激源</w:t>
      </w:r>
      <w:r>
        <w:rPr>
          <w:rFonts w:ascii="Times New Roman" w:hAnsi="Times New Roman" w:cs="Times New Roman"/>
          <w:sz w:val="24"/>
          <w:szCs w:val="24"/>
        </w:rPr>
        <w:t>(</w:t>
      </w:r>
      <w:r>
        <w:rPr>
          <w:rFonts w:ascii="Times New Roman" w:hAnsi="Times New Roman" w:cs="Times New Roman"/>
          <w:sz w:val="24"/>
          <w:szCs w:val="24"/>
        </w:rPr>
        <w:t>即，柠檬醛，香兰素，呋喃酮，樱桃味</w:t>
      </w:r>
      <w:r>
        <w:rPr>
          <w:rFonts w:ascii="Times New Roman" w:hAnsi="Times New Roman" w:cs="Times New Roman"/>
          <w:sz w:val="24"/>
          <w:szCs w:val="24"/>
        </w:rPr>
        <w:t>)</w:t>
      </w:r>
      <w:r>
        <w:rPr>
          <w:rFonts w:ascii="Times New Roman" w:hAnsi="Times New Roman" w:cs="Times New Roman"/>
          <w:sz w:val="24"/>
          <w:szCs w:val="24"/>
        </w:rPr>
        <w:t>被选择性地增强，但没有其他滋味</w:t>
      </w:r>
      <w:r>
        <w:rPr>
          <w:rFonts w:ascii="Times New Roman" w:hAnsi="Times New Roman" w:cs="Times New Roman"/>
          <w:sz w:val="24"/>
          <w:szCs w:val="24"/>
        </w:rPr>
        <w:t>(</w:t>
      </w:r>
      <w:r>
        <w:rPr>
          <w:rFonts w:ascii="Times New Roman" w:hAnsi="Times New Roman" w:cs="Times New Roman"/>
          <w:sz w:val="24"/>
          <w:szCs w:val="24"/>
        </w:rPr>
        <w:t>例如柠檬酸，食盐</w:t>
      </w:r>
      <w:r>
        <w:rPr>
          <w:rFonts w:ascii="Times New Roman" w:hAnsi="Times New Roman" w:cs="Times New Roman"/>
          <w:sz w:val="24"/>
          <w:szCs w:val="24"/>
        </w:rPr>
        <w:t>)</w:t>
      </w:r>
      <w:r>
        <w:rPr>
          <w:rFonts w:ascii="Times New Roman" w:hAnsi="Times New Roman" w:cs="Times New Roman"/>
          <w:sz w:val="24"/>
          <w:szCs w:val="24"/>
        </w:rPr>
        <w:t>，表明存在一个协调的，有营养的味道可能是发生气味增强的必要条件。同时，研究者们还调查</w:t>
      </w:r>
      <w:r>
        <w:rPr>
          <w:rFonts w:ascii="Times New Roman" w:hAnsi="Times New Roman" w:cs="Times New Roman"/>
          <w:sz w:val="24"/>
          <w:szCs w:val="24"/>
        </w:rPr>
        <w:t>了长期以来的推测，即鼻后气味转移感知是通过口腔中的触觉刺激介导的通过使用一种心理生理学方法，使人们能够在味觉和</w:t>
      </w:r>
      <w:r>
        <w:rPr>
          <w:rFonts w:ascii="Times New Roman" w:hAnsi="Times New Roman" w:cs="Times New Roman"/>
          <w:sz w:val="24"/>
          <w:szCs w:val="24"/>
        </w:rPr>
        <w:t>/</w:t>
      </w:r>
      <w:r>
        <w:rPr>
          <w:rFonts w:ascii="Times New Roman" w:hAnsi="Times New Roman" w:cs="Times New Roman"/>
          <w:sz w:val="24"/>
          <w:szCs w:val="24"/>
        </w:rPr>
        <w:t>或触觉刺激的存在和不存在的情况下，同时传递鼻后气味。最近的研究结果相当令人惊讶，因为与长期以来的假设相反，触觉刺激本身似乎并没有促进鼻后气味转移感知到口腔。相反，这又是一种与人的基本味觉相符的、有营养的味道的存在</w:t>
      </w:r>
      <w:r>
        <w:rPr>
          <w:rFonts w:ascii="Times New Roman" w:hAnsi="Times New Roman" w:cs="Times New Roman"/>
          <w:sz w:val="24"/>
          <w:szCs w:val="24"/>
        </w:rPr>
        <w:t>(</w:t>
      </w:r>
      <w:r>
        <w:rPr>
          <w:rFonts w:ascii="Times New Roman" w:hAnsi="Times New Roman" w:cs="Times New Roman"/>
          <w:sz w:val="24"/>
          <w:szCs w:val="24"/>
        </w:rPr>
        <w:t>蔗糖为香兰素，氯化钠为酱油味</w:t>
      </w:r>
      <w:r>
        <w:rPr>
          <w:rFonts w:ascii="Times New Roman" w:hAnsi="Times New Roman" w:cs="Times New Roman"/>
          <w:sz w:val="24"/>
          <w:szCs w:val="24"/>
        </w:rPr>
        <w:t>)</w:t>
      </w:r>
      <w:r>
        <w:rPr>
          <w:rFonts w:ascii="Times New Roman" w:hAnsi="Times New Roman" w:cs="Times New Roman"/>
          <w:sz w:val="24"/>
          <w:szCs w:val="24"/>
        </w:rPr>
        <w:t>，增加了气味转送到口腔的程度。这些研究结果证实了最近的跟进研究，测试相同的假设在正常饮食的情况下使用一个实际的食品基质</w:t>
      </w:r>
      <w:r>
        <w:rPr>
          <w:rFonts w:ascii="Times New Roman" w:hAnsi="Times New Roman" w:cs="Times New Roman"/>
          <w:sz w:val="24"/>
          <w:szCs w:val="24"/>
        </w:rPr>
        <w:t>:</w:t>
      </w:r>
      <w:r>
        <w:rPr>
          <w:rFonts w:ascii="Times New Roman" w:hAnsi="Times New Roman" w:cs="Times New Roman"/>
          <w:sz w:val="24"/>
          <w:szCs w:val="24"/>
        </w:rPr>
        <w:t>即存在某种适宜的食物，其质构不会增加</w:t>
      </w:r>
      <w:r>
        <w:rPr>
          <w:rFonts w:ascii="Times New Roman" w:hAnsi="Times New Roman" w:cs="Times New Roman"/>
          <w:sz w:val="24"/>
          <w:szCs w:val="24"/>
        </w:rPr>
        <w:t>鼻后气味的感知，但符合人的味觉习惯的某种味道或一些味道的混合物</w:t>
      </w:r>
      <w:r>
        <w:rPr>
          <w:rFonts w:ascii="Times New Roman" w:hAnsi="Times New Roman" w:cs="Times New Roman"/>
          <w:sz w:val="24"/>
          <w:szCs w:val="24"/>
        </w:rPr>
        <w:t>(</w:t>
      </w:r>
      <w:r>
        <w:rPr>
          <w:rFonts w:ascii="Times New Roman" w:hAnsi="Times New Roman" w:cs="Times New Roman"/>
          <w:sz w:val="24"/>
          <w:szCs w:val="24"/>
        </w:rPr>
        <w:t>如蔗糖、柠檬酸、柠檬醛及其混合物</w:t>
      </w:r>
      <w:r>
        <w:rPr>
          <w:rFonts w:ascii="Times New Roman" w:hAnsi="Times New Roman" w:cs="Times New Roman"/>
          <w:sz w:val="24"/>
          <w:szCs w:val="24"/>
        </w:rPr>
        <w:t>)</w:t>
      </w:r>
      <w:r>
        <w:rPr>
          <w:rFonts w:ascii="Times New Roman" w:hAnsi="Times New Roman" w:cs="Times New Roman"/>
          <w:sz w:val="24"/>
          <w:szCs w:val="24"/>
        </w:rPr>
        <w:t>会显著增强的鼻后气味转移到口腔和舌头感知的程度。</w:t>
      </w:r>
    </w:p>
    <w:p w14:paraId="2A6E4168"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综合起来，</w:t>
      </w:r>
      <w:r>
        <w:rPr>
          <w:rFonts w:ascii="Times New Roman" w:hAnsi="Times New Roman" w:cs="Times New Roman"/>
          <w:sz w:val="24"/>
          <w:szCs w:val="24"/>
        </w:rPr>
        <w:t>Lim, Fujimaru</w:t>
      </w:r>
      <w:r>
        <w:rPr>
          <w:rFonts w:ascii="Times New Roman" w:hAnsi="Times New Roman" w:cs="Times New Roman"/>
          <w:sz w:val="24"/>
          <w:szCs w:val="24"/>
        </w:rPr>
        <w:t>和</w:t>
      </w:r>
      <w:r>
        <w:rPr>
          <w:rFonts w:ascii="Times New Roman" w:hAnsi="Times New Roman" w:cs="Times New Roman"/>
          <w:sz w:val="24"/>
          <w:szCs w:val="24"/>
        </w:rPr>
        <w:t xml:space="preserve"> Linscott</w:t>
      </w:r>
      <w:r>
        <w:rPr>
          <w:rFonts w:ascii="Times New Roman" w:hAnsi="Times New Roman" w:cs="Times New Roman"/>
          <w:sz w:val="24"/>
          <w:szCs w:val="24"/>
        </w:rPr>
        <w:t>最近的研究结果表明，感知上一致的味道和气味</w:t>
      </w:r>
      <w:r>
        <w:rPr>
          <w:rFonts w:ascii="Times New Roman" w:hAnsi="Times New Roman" w:cs="Times New Roman"/>
          <w:sz w:val="24"/>
          <w:szCs w:val="24"/>
        </w:rPr>
        <w:t>(</w:t>
      </w:r>
      <w:r>
        <w:rPr>
          <w:rFonts w:ascii="Times New Roman" w:hAnsi="Times New Roman" w:cs="Times New Roman"/>
          <w:sz w:val="24"/>
          <w:szCs w:val="24"/>
        </w:rPr>
        <w:t>即味觉和嗅觉通常在食物中同时经历，因此成为相关的</w:t>
      </w:r>
      <w:r>
        <w:rPr>
          <w:rFonts w:ascii="Times New Roman" w:hAnsi="Times New Roman" w:cs="Times New Roman"/>
          <w:sz w:val="24"/>
          <w:szCs w:val="24"/>
        </w:rPr>
        <w:t>)</w:t>
      </w:r>
      <w:r>
        <w:rPr>
          <w:rFonts w:ascii="Times New Roman" w:hAnsi="Times New Roman" w:cs="Times New Roman"/>
          <w:sz w:val="24"/>
          <w:szCs w:val="24"/>
        </w:rPr>
        <w:t>是味觉和口腔鼻后气味增强的必要条件。同样重要的是，我们最近的转介研究表明，味觉和气味之间的一致性程度可能会调节口腔转介气味的程度。然而，在我们的研究中，没有一项是直接测量味觉</w:t>
      </w:r>
      <w:r>
        <w:rPr>
          <w:rFonts w:ascii="Times New Roman" w:hAnsi="Times New Roman" w:cs="Times New Roman"/>
          <w:sz w:val="24"/>
          <w:szCs w:val="24"/>
        </w:rPr>
        <w:t>-</w:t>
      </w:r>
      <w:r>
        <w:rPr>
          <w:rFonts w:ascii="Times New Roman" w:hAnsi="Times New Roman" w:cs="Times New Roman"/>
          <w:sz w:val="24"/>
          <w:szCs w:val="24"/>
        </w:rPr>
        <w:t>气味一致性的程度，而是假设一些配对是一</w:t>
      </w:r>
      <w:r>
        <w:rPr>
          <w:rFonts w:ascii="Times New Roman" w:hAnsi="Times New Roman" w:cs="Times New Roman"/>
          <w:sz w:val="24"/>
          <w:szCs w:val="24"/>
        </w:rPr>
        <w:t>致的，而另一些则不是。因此，</w:t>
      </w:r>
      <w:r>
        <w:rPr>
          <w:rFonts w:ascii="Times New Roman" w:hAnsi="Times New Roman" w:cs="Times New Roman"/>
          <w:sz w:val="24"/>
          <w:szCs w:val="24"/>
        </w:rPr>
        <w:t>Lim, Fujimaru</w:t>
      </w:r>
      <w:r>
        <w:rPr>
          <w:rFonts w:ascii="Times New Roman" w:hAnsi="Times New Roman" w:cs="Times New Roman"/>
          <w:sz w:val="24"/>
          <w:szCs w:val="24"/>
        </w:rPr>
        <w:t>和</w:t>
      </w:r>
      <w:r>
        <w:rPr>
          <w:rFonts w:ascii="Times New Roman" w:hAnsi="Times New Roman" w:cs="Times New Roman"/>
          <w:sz w:val="24"/>
          <w:szCs w:val="24"/>
        </w:rPr>
        <w:t xml:space="preserve"> Linscott</w:t>
      </w:r>
      <w:r>
        <w:rPr>
          <w:rFonts w:ascii="Times New Roman" w:hAnsi="Times New Roman" w:cs="Times New Roman"/>
          <w:sz w:val="24"/>
          <w:szCs w:val="24"/>
        </w:rPr>
        <w:t>旨在通过测量味觉和气味之间的一致性程度，并直接将其与气味增强和气味传入口腔的程度进行比较，来验证一致性假说。目前的研究也提供了进一步研究的机会</w:t>
      </w:r>
    </w:p>
    <w:p w14:paraId="62D006A0" w14:textId="77777777" w:rsidR="00970176" w:rsidRDefault="008D6EE0">
      <w:pPr>
        <w:spacing w:afterLines="50" w:after="156" w:line="360" w:lineRule="auto"/>
        <w:ind w:firstLineChars="200" w:firstLine="480"/>
        <w:rPr>
          <w:rFonts w:ascii="Times New Roman" w:hAnsi="Times New Roman" w:cs="Times New Roman"/>
          <w:szCs w:val="21"/>
        </w:rPr>
      </w:pPr>
      <w:r>
        <w:rPr>
          <w:rFonts w:ascii="Times New Roman" w:hAnsi="Times New Roman" w:cs="Times New Roman"/>
          <w:sz w:val="24"/>
          <w:szCs w:val="24"/>
        </w:rPr>
        <w:lastRenderedPageBreak/>
        <w:t>测试味道的营养状况对这两种现象的作用。蔗糖是唯一一种显著增强鼻后气味的味觉刺激；</w:t>
      </w:r>
      <w:r>
        <w:rPr>
          <w:rFonts w:ascii="Times New Roman" w:hAnsi="Times New Roman" w:cs="Times New Roman"/>
          <w:sz w:val="24"/>
          <w:szCs w:val="24"/>
        </w:rPr>
        <w:t>Green</w:t>
      </w:r>
      <w:r>
        <w:rPr>
          <w:rFonts w:ascii="Times New Roman" w:hAnsi="Times New Roman" w:cs="Times New Roman"/>
          <w:sz w:val="24"/>
          <w:szCs w:val="24"/>
        </w:rPr>
        <w:t>等人认为味觉的</w:t>
      </w:r>
      <w:r>
        <w:rPr>
          <w:rFonts w:ascii="Times New Roman" w:hAnsi="Times New Roman" w:cs="Times New Roman"/>
          <w:sz w:val="24"/>
          <w:szCs w:val="24"/>
        </w:rPr>
        <w:t>“</w:t>
      </w:r>
      <w:r>
        <w:rPr>
          <w:rFonts w:ascii="Times New Roman" w:hAnsi="Times New Roman" w:cs="Times New Roman"/>
          <w:sz w:val="24"/>
          <w:szCs w:val="24"/>
        </w:rPr>
        <w:t>营养</w:t>
      </w:r>
      <w:r>
        <w:rPr>
          <w:rFonts w:ascii="Times New Roman" w:hAnsi="Times New Roman" w:cs="Times New Roman"/>
          <w:sz w:val="24"/>
          <w:szCs w:val="24"/>
        </w:rPr>
        <w:t>”</w:t>
      </w:r>
      <w:r>
        <w:rPr>
          <w:rFonts w:ascii="Times New Roman" w:hAnsi="Times New Roman" w:cs="Times New Roman"/>
          <w:sz w:val="24"/>
          <w:szCs w:val="24"/>
        </w:rPr>
        <w:t>状态</w:t>
      </w:r>
      <w:r>
        <w:rPr>
          <w:rFonts w:ascii="Times New Roman" w:hAnsi="Times New Roman" w:cs="Times New Roman"/>
          <w:sz w:val="24"/>
          <w:szCs w:val="24"/>
        </w:rPr>
        <w:t>(</w:t>
      </w:r>
      <w:r>
        <w:rPr>
          <w:rFonts w:ascii="Times New Roman" w:hAnsi="Times New Roman" w:cs="Times New Roman"/>
          <w:sz w:val="24"/>
          <w:szCs w:val="24"/>
        </w:rPr>
        <w:t>即在味觉和气味的相互作用中，也可能起着重要的作用。这一假设在转介范式中得到了部分支持</w:t>
      </w:r>
      <w:r>
        <w:rPr>
          <w:rFonts w:ascii="Times New Roman" w:hAnsi="Times New Roman" w:cs="Times New Roman"/>
          <w:sz w:val="24"/>
          <w:szCs w:val="24"/>
        </w:rPr>
        <w:t>:</w:t>
      </w:r>
      <w:r>
        <w:rPr>
          <w:rFonts w:ascii="Times New Roman" w:hAnsi="Times New Roman" w:cs="Times New Roman"/>
          <w:sz w:val="24"/>
          <w:szCs w:val="24"/>
        </w:rPr>
        <w:t>在</w:t>
      </w:r>
      <w:r>
        <w:rPr>
          <w:rFonts w:ascii="Times New Roman" w:hAnsi="Times New Roman" w:cs="Times New Roman"/>
          <w:sz w:val="24"/>
          <w:szCs w:val="24"/>
        </w:rPr>
        <w:t>Lim</w:t>
      </w:r>
      <w:r>
        <w:rPr>
          <w:rFonts w:ascii="Times New Roman" w:hAnsi="Times New Roman" w:cs="Times New Roman"/>
          <w:sz w:val="24"/>
          <w:szCs w:val="24"/>
        </w:rPr>
        <w:t>等的第一个转介研究中，当一种协调的和营养的味道</w:t>
      </w:r>
      <w:r>
        <w:rPr>
          <w:rFonts w:ascii="Times New Roman" w:hAnsi="Times New Roman" w:cs="Times New Roman"/>
          <w:sz w:val="24"/>
          <w:szCs w:val="24"/>
        </w:rPr>
        <w:t>(</w:t>
      </w:r>
      <w:r>
        <w:rPr>
          <w:rFonts w:ascii="Times New Roman" w:hAnsi="Times New Roman" w:cs="Times New Roman"/>
          <w:sz w:val="24"/>
          <w:szCs w:val="24"/>
        </w:rPr>
        <w:t>分别为蔗糖和氯化钠</w:t>
      </w:r>
      <w:r>
        <w:rPr>
          <w:rFonts w:ascii="Times New Roman" w:hAnsi="Times New Roman" w:cs="Times New Roman"/>
          <w:sz w:val="24"/>
          <w:szCs w:val="24"/>
        </w:rPr>
        <w:t>)</w:t>
      </w:r>
      <w:r>
        <w:rPr>
          <w:rFonts w:ascii="Times New Roman" w:hAnsi="Times New Roman" w:cs="Times New Roman"/>
          <w:sz w:val="24"/>
          <w:szCs w:val="24"/>
        </w:rPr>
        <w:t>被送到嘴里时，</w:t>
      </w:r>
      <w:r>
        <w:rPr>
          <w:rFonts w:ascii="Times New Roman" w:hAnsi="Times New Roman" w:cs="Times New Roman"/>
          <w:sz w:val="24"/>
          <w:szCs w:val="24"/>
        </w:rPr>
        <w:t>受试者感知本地化香草和酱油的气味明显更多。另一方面，在第二项转介研究中，非营养性口味</w:t>
      </w:r>
      <w:r>
        <w:rPr>
          <w:rFonts w:ascii="Times New Roman" w:hAnsi="Times New Roman" w:cs="Times New Roman"/>
          <w:sz w:val="24"/>
          <w:szCs w:val="24"/>
        </w:rPr>
        <w:t>(</w:t>
      </w:r>
      <w:r>
        <w:rPr>
          <w:rFonts w:ascii="Times New Roman" w:hAnsi="Times New Roman" w:cs="Times New Roman"/>
          <w:sz w:val="24"/>
          <w:szCs w:val="24"/>
        </w:rPr>
        <w:t>即</w:t>
      </w:r>
      <w:r>
        <w:rPr>
          <w:rFonts w:ascii="Times New Roman" w:hAnsi="Times New Roman" w:cs="Times New Roman"/>
          <w:sz w:val="24"/>
          <w:szCs w:val="24"/>
        </w:rPr>
        <w:t>(</w:t>
      </w:r>
      <w:r>
        <w:rPr>
          <w:rFonts w:ascii="Times New Roman" w:hAnsi="Times New Roman" w:cs="Times New Roman"/>
          <w:sz w:val="24"/>
          <w:szCs w:val="24"/>
        </w:rPr>
        <w:t>如柠檬酸</w:t>
      </w:r>
      <w:r>
        <w:rPr>
          <w:rFonts w:ascii="Times New Roman" w:hAnsi="Times New Roman" w:cs="Times New Roman"/>
          <w:sz w:val="24"/>
          <w:szCs w:val="24"/>
        </w:rPr>
        <w:t>)</w:t>
      </w:r>
      <w:r>
        <w:rPr>
          <w:rFonts w:ascii="Times New Roman" w:hAnsi="Times New Roman" w:cs="Times New Roman"/>
          <w:sz w:val="24"/>
          <w:szCs w:val="24"/>
        </w:rPr>
        <w:t>能够显著增加口腔的气味转导，尽管比营养味</w:t>
      </w:r>
      <w:r>
        <w:rPr>
          <w:rFonts w:ascii="Times New Roman" w:hAnsi="Times New Roman" w:cs="Times New Roman"/>
          <w:sz w:val="24"/>
          <w:szCs w:val="24"/>
        </w:rPr>
        <w:t>(</w:t>
      </w:r>
      <w:r>
        <w:rPr>
          <w:rFonts w:ascii="Times New Roman" w:hAnsi="Times New Roman" w:cs="Times New Roman"/>
          <w:sz w:val="24"/>
          <w:szCs w:val="24"/>
        </w:rPr>
        <w:t>即蔗糖</w:t>
      </w:r>
      <w:r>
        <w:rPr>
          <w:rFonts w:ascii="Times New Roman" w:hAnsi="Times New Roman" w:cs="Times New Roman"/>
          <w:sz w:val="24"/>
          <w:szCs w:val="24"/>
        </w:rPr>
        <w:t>)</w:t>
      </w:r>
      <w:r>
        <w:rPr>
          <w:rFonts w:ascii="Times New Roman" w:hAnsi="Times New Roman" w:cs="Times New Roman"/>
          <w:sz w:val="24"/>
          <w:szCs w:val="24"/>
        </w:rPr>
        <w:t>。因为</w:t>
      </w:r>
      <w:r>
        <w:rPr>
          <w:rFonts w:ascii="Times New Roman" w:hAnsi="Times New Roman" w:cs="Times New Roman"/>
          <w:sz w:val="24"/>
          <w:szCs w:val="24"/>
        </w:rPr>
        <w:t>Lim</w:t>
      </w:r>
      <w:r>
        <w:rPr>
          <w:rFonts w:ascii="Times New Roman" w:hAnsi="Times New Roman" w:cs="Times New Roman"/>
          <w:sz w:val="24"/>
          <w:szCs w:val="24"/>
        </w:rPr>
        <w:t>等之前的研究主要使用的气味主要与营养的味道</w:t>
      </w:r>
      <w:r>
        <w:rPr>
          <w:rFonts w:ascii="Times New Roman" w:hAnsi="Times New Roman" w:cs="Times New Roman"/>
          <w:sz w:val="24"/>
          <w:szCs w:val="24"/>
        </w:rPr>
        <w:t>(</w:t>
      </w:r>
      <w:r>
        <w:rPr>
          <w:rFonts w:ascii="Times New Roman" w:hAnsi="Times New Roman" w:cs="Times New Roman"/>
          <w:sz w:val="24"/>
          <w:szCs w:val="24"/>
        </w:rPr>
        <w:t>甜的或咸的</w:t>
      </w:r>
      <w:r>
        <w:rPr>
          <w:rFonts w:ascii="Times New Roman" w:hAnsi="Times New Roman" w:cs="Times New Roman"/>
          <w:sz w:val="24"/>
          <w:szCs w:val="24"/>
        </w:rPr>
        <w:t>)</w:t>
      </w:r>
      <w:r>
        <w:rPr>
          <w:rFonts w:ascii="Times New Roman" w:hAnsi="Times New Roman" w:cs="Times New Roman"/>
          <w:sz w:val="24"/>
          <w:szCs w:val="24"/>
        </w:rPr>
        <w:t>一致，所以在目前的研究中，</w:t>
      </w:r>
      <w:r>
        <w:rPr>
          <w:rFonts w:ascii="Times New Roman" w:hAnsi="Times New Roman" w:cs="Times New Roman"/>
          <w:sz w:val="24"/>
          <w:szCs w:val="24"/>
        </w:rPr>
        <w:t>Lim</w:t>
      </w:r>
      <w:r>
        <w:rPr>
          <w:rFonts w:ascii="Times New Roman" w:hAnsi="Times New Roman" w:cs="Times New Roman"/>
          <w:sz w:val="24"/>
          <w:szCs w:val="24"/>
        </w:rPr>
        <w:t>等使用的气味</w:t>
      </w:r>
      <w:r>
        <w:rPr>
          <w:rFonts w:ascii="Times New Roman" w:hAnsi="Times New Roman" w:cs="Times New Roman"/>
          <w:sz w:val="24"/>
          <w:szCs w:val="24"/>
        </w:rPr>
        <w:t>(</w:t>
      </w:r>
      <w:r>
        <w:rPr>
          <w:rFonts w:ascii="Times New Roman" w:hAnsi="Times New Roman" w:cs="Times New Roman"/>
          <w:sz w:val="24"/>
          <w:szCs w:val="24"/>
        </w:rPr>
        <w:t>柠檬和咖啡的气味</w:t>
      </w:r>
      <w:r>
        <w:rPr>
          <w:rFonts w:ascii="Times New Roman" w:hAnsi="Times New Roman" w:cs="Times New Roman"/>
          <w:sz w:val="24"/>
          <w:szCs w:val="24"/>
        </w:rPr>
        <w:t>)</w:t>
      </w:r>
      <w:r>
        <w:rPr>
          <w:rFonts w:ascii="Times New Roman" w:hAnsi="Times New Roman" w:cs="Times New Roman"/>
          <w:sz w:val="24"/>
          <w:szCs w:val="24"/>
        </w:rPr>
        <w:t>分别与非营养的味道</w:t>
      </w:r>
      <w:r>
        <w:rPr>
          <w:rFonts w:ascii="Times New Roman" w:hAnsi="Times New Roman" w:cs="Times New Roman"/>
          <w:sz w:val="24"/>
          <w:szCs w:val="24"/>
        </w:rPr>
        <w:t>(</w:t>
      </w:r>
      <w:r>
        <w:rPr>
          <w:rFonts w:ascii="Times New Roman" w:hAnsi="Times New Roman" w:cs="Times New Roman"/>
          <w:sz w:val="24"/>
          <w:szCs w:val="24"/>
        </w:rPr>
        <w:t>酸的和苦的</w:t>
      </w:r>
      <w:r>
        <w:rPr>
          <w:rFonts w:ascii="Times New Roman" w:hAnsi="Times New Roman" w:cs="Times New Roman"/>
          <w:sz w:val="24"/>
          <w:szCs w:val="24"/>
        </w:rPr>
        <w:t>)</w:t>
      </w:r>
      <w:r>
        <w:rPr>
          <w:rFonts w:ascii="Times New Roman" w:hAnsi="Times New Roman" w:cs="Times New Roman"/>
          <w:sz w:val="24"/>
          <w:szCs w:val="24"/>
        </w:rPr>
        <w:t>一致。</w:t>
      </w:r>
    </w:p>
    <w:p w14:paraId="619B0BC7" w14:textId="77777777" w:rsidR="00970176" w:rsidRDefault="008D6EE0">
      <w:pPr>
        <w:pStyle w:val="3"/>
        <w:rPr>
          <w:rFonts w:ascii="Times New Roman" w:hAnsi="Times New Roman" w:cs="Times New Roman"/>
        </w:rPr>
      </w:pPr>
      <w:bookmarkStart w:id="919" w:name="_Toc14992013"/>
      <w:r>
        <w:rPr>
          <w:rFonts w:ascii="Times New Roman" w:hAnsi="Times New Roman" w:cs="Times New Roman"/>
        </w:rPr>
        <w:t xml:space="preserve">2.3.1 </w:t>
      </w:r>
      <w:r>
        <w:rPr>
          <w:rFonts w:ascii="Times New Roman" w:hAnsi="Times New Roman" w:cs="Times New Roman"/>
        </w:rPr>
        <w:t>气味定位任务</w:t>
      </w:r>
      <w:bookmarkEnd w:id="919"/>
    </w:p>
    <w:p w14:paraId="141FC177" w14:textId="77777777" w:rsidR="00970176" w:rsidRDefault="008D6EE0">
      <w:pPr>
        <w:spacing w:afterLines="50" w:after="156" w:line="360" w:lineRule="auto"/>
        <w:ind w:firstLineChars="200" w:firstLine="480"/>
        <w:rPr>
          <w:rFonts w:ascii="Times New Roman" w:hAnsi="Times New Roman" w:cs="Times New Roman"/>
          <w:szCs w:val="21"/>
        </w:rPr>
      </w:pPr>
      <w:r>
        <w:rPr>
          <w:rFonts w:ascii="Times New Roman" w:hAnsi="Times New Roman" w:cs="Times New Roman"/>
          <w:sz w:val="24"/>
          <w:szCs w:val="24"/>
        </w:rPr>
        <w:t>在收集数据之前，所有受试者都接受了气味定位任务的一步一步的指导，然后进行了两次香兰素作为气味剂的实践试验。在每次练习中，受试者都被要求张开嘴巴，并把吸管放进嘴里。当</w:t>
      </w:r>
      <w:r>
        <w:rPr>
          <w:rFonts w:ascii="Times New Roman" w:hAnsi="Times New Roman" w:cs="Times New Roman"/>
          <w:sz w:val="24"/>
          <w:szCs w:val="24"/>
        </w:rPr>
        <w:t>嘴张着的时候，实验者在舌头上放置一个一次性的吸管，里面含有</w:t>
      </w:r>
      <w:r>
        <w:rPr>
          <w:rFonts w:ascii="Times New Roman" w:hAnsi="Times New Roman" w:cs="Times New Roman"/>
          <w:sz w:val="24"/>
          <w:szCs w:val="24"/>
        </w:rPr>
        <w:t>1</w:t>
      </w:r>
      <w:r>
        <w:rPr>
          <w:rFonts w:ascii="Times New Roman" w:hAnsi="Times New Roman" w:cs="Times New Roman"/>
          <w:sz w:val="24"/>
          <w:szCs w:val="24"/>
        </w:rPr>
        <w:t>毫升的味觉刺激物</w:t>
      </w:r>
      <w:r>
        <w:rPr>
          <w:rFonts w:ascii="Times New Roman" w:hAnsi="Times New Roman" w:cs="Times New Roman"/>
          <w:sz w:val="24"/>
          <w:szCs w:val="24"/>
        </w:rPr>
        <w:t>(</w:t>
      </w:r>
      <w:r>
        <w:rPr>
          <w:rFonts w:ascii="Times New Roman" w:hAnsi="Times New Roman" w:cs="Times New Roman"/>
          <w:sz w:val="24"/>
          <w:szCs w:val="24"/>
        </w:rPr>
        <w:t>蔗糖或者去离子水</w:t>
      </w:r>
      <w:r>
        <w:rPr>
          <w:rFonts w:ascii="Times New Roman" w:hAnsi="Times New Roman" w:cs="Times New Roman"/>
          <w:sz w:val="24"/>
          <w:szCs w:val="24"/>
        </w:rPr>
        <w:t>)</w:t>
      </w:r>
      <w:r>
        <w:rPr>
          <w:rFonts w:ascii="Times New Roman" w:hAnsi="Times New Roman" w:cs="Times New Roman"/>
          <w:sz w:val="24"/>
          <w:szCs w:val="24"/>
        </w:rPr>
        <w:t>。然后受试者闭上嘴，围绕吸管和吸管</w:t>
      </w:r>
      <w:r>
        <w:rPr>
          <w:rFonts w:ascii="Times New Roman" w:hAnsi="Times New Roman" w:cs="Times New Roman"/>
          <w:sz w:val="24"/>
          <w:szCs w:val="24"/>
        </w:rPr>
        <w:t>(</w:t>
      </w:r>
      <w:r>
        <w:rPr>
          <w:rFonts w:ascii="Times New Roman" w:hAnsi="Times New Roman" w:cs="Times New Roman"/>
          <w:sz w:val="24"/>
          <w:szCs w:val="24"/>
        </w:rPr>
        <w:t>见图</w:t>
      </w:r>
      <w:r>
        <w:rPr>
          <w:rFonts w:ascii="Times New Roman" w:hAnsi="Times New Roman" w:cs="Times New Roman"/>
          <w:sz w:val="24"/>
          <w:szCs w:val="24"/>
        </w:rPr>
        <w:t>1)</w:t>
      </w:r>
      <w:r>
        <w:rPr>
          <w:rFonts w:ascii="Times New Roman" w:hAnsi="Times New Roman" w:cs="Times New Roman"/>
          <w:sz w:val="24"/>
          <w:szCs w:val="24"/>
        </w:rPr>
        <w:t>，开始通过吸管吸气，并以正常的呼吸速度通过鼻子呼气。在受试者开始吸气后，研究人员立即将味觉刺激注入舌头，并迅速收回吸管。受试者被告知在这段时间内不要吞咽刺激物或停止呼吸。经过两次完整的呼吸，受试者呼出了刺激物。受试者的任务是通过查阅包括</w:t>
      </w:r>
      <w:r>
        <w:rPr>
          <w:rFonts w:ascii="Times New Roman" w:hAnsi="Times New Roman" w:cs="Times New Roman"/>
          <w:sz w:val="24"/>
          <w:szCs w:val="24"/>
        </w:rPr>
        <w:t>(1)</w:t>
      </w:r>
      <w:r>
        <w:rPr>
          <w:rFonts w:ascii="Times New Roman" w:hAnsi="Times New Roman" w:cs="Times New Roman"/>
          <w:sz w:val="24"/>
          <w:szCs w:val="24"/>
        </w:rPr>
        <w:t>鼻子、</w:t>
      </w:r>
      <w:r>
        <w:rPr>
          <w:rFonts w:ascii="Times New Roman" w:hAnsi="Times New Roman" w:cs="Times New Roman"/>
          <w:sz w:val="24"/>
          <w:szCs w:val="24"/>
        </w:rPr>
        <w:t>(2)</w:t>
      </w:r>
      <w:r>
        <w:rPr>
          <w:rFonts w:ascii="Times New Roman" w:hAnsi="Times New Roman" w:cs="Times New Roman"/>
          <w:sz w:val="24"/>
          <w:szCs w:val="24"/>
        </w:rPr>
        <w:t>口腔、</w:t>
      </w:r>
      <w:r>
        <w:rPr>
          <w:rFonts w:ascii="Times New Roman" w:hAnsi="Times New Roman" w:cs="Times New Roman"/>
          <w:sz w:val="24"/>
          <w:szCs w:val="24"/>
        </w:rPr>
        <w:t>(3)</w:t>
      </w:r>
      <w:r>
        <w:rPr>
          <w:rFonts w:ascii="Times New Roman" w:hAnsi="Times New Roman" w:cs="Times New Roman"/>
          <w:sz w:val="24"/>
          <w:szCs w:val="24"/>
        </w:rPr>
        <w:t>舌头和</w:t>
      </w:r>
      <w:r>
        <w:rPr>
          <w:rFonts w:ascii="Times New Roman" w:hAnsi="Times New Roman" w:cs="Times New Roman"/>
          <w:sz w:val="24"/>
          <w:szCs w:val="24"/>
        </w:rPr>
        <w:t>(4)</w:t>
      </w:r>
      <w:r>
        <w:rPr>
          <w:rFonts w:ascii="Times New Roman" w:hAnsi="Times New Roman" w:cs="Times New Roman"/>
          <w:sz w:val="24"/>
          <w:szCs w:val="24"/>
        </w:rPr>
        <w:t>喉咙在内的口腔和鼻腔地图，口头报告他或她感知到</w:t>
      </w:r>
      <w:r>
        <w:rPr>
          <w:rFonts w:ascii="Times New Roman" w:hAnsi="Times New Roman" w:cs="Times New Roman"/>
          <w:sz w:val="24"/>
          <w:szCs w:val="24"/>
        </w:rPr>
        <w:t>“</w:t>
      </w:r>
      <w:r>
        <w:rPr>
          <w:rFonts w:ascii="Times New Roman" w:hAnsi="Times New Roman" w:cs="Times New Roman"/>
          <w:sz w:val="24"/>
          <w:szCs w:val="24"/>
        </w:rPr>
        <w:t>香草</w:t>
      </w:r>
      <w:r>
        <w:rPr>
          <w:rFonts w:ascii="Times New Roman" w:hAnsi="Times New Roman" w:cs="Times New Roman"/>
          <w:sz w:val="24"/>
          <w:szCs w:val="24"/>
        </w:rPr>
        <w:t>”</w:t>
      </w:r>
      <w:r>
        <w:rPr>
          <w:rFonts w:ascii="Times New Roman" w:hAnsi="Times New Roman" w:cs="Times New Roman"/>
          <w:sz w:val="24"/>
          <w:szCs w:val="24"/>
        </w:rPr>
        <w:t>气味的位置。他们强调，</w:t>
      </w:r>
      <w:r>
        <w:rPr>
          <w:rFonts w:ascii="Times New Roman" w:hAnsi="Times New Roman" w:cs="Times New Roman"/>
          <w:sz w:val="24"/>
          <w:szCs w:val="24"/>
        </w:rPr>
        <w:t>“</w:t>
      </w:r>
      <w:r>
        <w:rPr>
          <w:rFonts w:ascii="Times New Roman" w:hAnsi="Times New Roman" w:cs="Times New Roman"/>
          <w:sz w:val="24"/>
          <w:szCs w:val="24"/>
        </w:rPr>
        <w:t>香草</w:t>
      </w:r>
      <w:r>
        <w:rPr>
          <w:rFonts w:ascii="Times New Roman" w:hAnsi="Times New Roman" w:cs="Times New Roman"/>
          <w:sz w:val="24"/>
          <w:szCs w:val="24"/>
        </w:rPr>
        <w:t>”</w:t>
      </w:r>
      <w:r>
        <w:rPr>
          <w:rFonts w:ascii="Times New Roman" w:hAnsi="Times New Roman" w:cs="Times New Roman"/>
          <w:sz w:val="24"/>
          <w:szCs w:val="24"/>
        </w:rPr>
        <w:t>味可能在一</w:t>
      </w:r>
      <w:r>
        <w:rPr>
          <w:rFonts w:ascii="Times New Roman" w:hAnsi="Times New Roman" w:cs="Times New Roman"/>
          <w:sz w:val="24"/>
          <w:szCs w:val="24"/>
        </w:rPr>
        <w:t>个位置、多个位置被感知到，或者根本没有，而且必须在预期刺激之前做出决定。研究人员还强调，研究对象的任务是报告在哪里闻到了</w:t>
      </w:r>
      <w:r>
        <w:rPr>
          <w:rFonts w:ascii="Times New Roman" w:hAnsi="Times New Roman" w:cs="Times New Roman"/>
          <w:sz w:val="24"/>
          <w:szCs w:val="24"/>
        </w:rPr>
        <w:t>“</w:t>
      </w:r>
      <w:r>
        <w:rPr>
          <w:rFonts w:ascii="Times New Roman" w:hAnsi="Times New Roman" w:cs="Times New Roman"/>
          <w:sz w:val="24"/>
          <w:szCs w:val="24"/>
        </w:rPr>
        <w:t>香草</w:t>
      </w:r>
      <w:r>
        <w:rPr>
          <w:rFonts w:ascii="Times New Roman" w:hAnsi="Times New Roman" w:cs="Times New Roman"/>
          <w:sz w:val="24"/>
          <w:szCs w:val="24"/>
        </w:rPr>
        <w:t>”</w:t>
      </w:r>
      <w:r>
        <w:rPr>
          <w:rFonts w:ascii="Times New Roman" w:hAnsi="Times New Roman" w:cs="Times New Roman"/>
          <w:sz w:val="24"/>
          <w:szCs w:val="24"/>
        </w:rPr>
        <w:t>味，而不是甜味、咸味、酸味和苦味等其他感觉。</w:t>
      </w:r>
    </w:p>
    <w:p w14:paraId="214DA27D" w14:textId="77777777" w:rsidR="00970176" w:rsidRDefault="008D6EE0">
      <w:pPr>
        <w:ind w:firstLineChars="200" w:firstLine="420"/>
        <w:rPr>
          <w:ins w:id="920" w:author="Administrator" w:date="2019-12-31T13:29:00Z"/>
          <w:rFonts w:ascii="Times New Roman" w:hAnsi="Times New Roman" w:cs="Times New Roman"/>
          <w:szCs w:val="21"/>
        </w:rPr>
      </w:pPr>
      <w:ins w:id="921" w:author="Administrator" w:date="2019-12-31T13:29:00Z">
        <w:r>
          <w:rPr>
            <w:rFonts w:ascii="Times New Roman" w:hAnsi="Times New Roman" w:cs="Times New Roman"/>
            <w:noProof/>
            <w:szCs w:val="21"/>
            <w:rPrChange w:id="922" w:author="" w:date="1900-01-01T00:00:00Z">
              <w:rPr>
                <w:noProof/>
              </w:rPr>
            </w:rPrChange>
          </w:rPr>
          <w:lastRenderedPageBreak/>
          <w:drawing>
            <wp:inline distT="0" distB="0" distL="0" distR="0" wp14:anchorId="12C36C48" wp14:editId="6E1DAF5D">
              <wp:extent cx="4666615" cy="3707130"/>
              <wp:effectExtent l="0" t="0" r="0" b="0"/>
              <wp:docPr id="271" name="Drawing 6" descr="156280991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rawing 6" descr="1562809918681.png"/>
                      <pic:cNvPicPr>
                        <a:picLocks noChangeAspect="1"/>
                      </pic:cNvPicPr>
                    </pic:nvPicPr>
                    <pic:blipFill>
                      <a:blip r:embed="rId19" cstate="print"/>
                      <a:stretch>
                        <a:fillRect/>
                      </a:stretch>
                    </pic:blipFill>
                    <pic:spPr>
                      <a:xfrm>
                        <a:off x="0" y="0"/>
                        <a:ext cx="4666849" cy="3707310"/>
                      </a:xfrm>
                      <a:prstGeom prst="rect">
                        <a:avLst/>
                      </a:prstGeom>
                    </pic:spPr>
                  </pic:pic>
                </a:graphicData>
              </a:graphic>
            </wp:inline>
          </w:drawing>
        </w:r>
      </w:ins>
    </w:p>
    <w:p w14:paraId="3A5F47FD" w14:textId="77777777" w:rsidR="00970176" w:rsidRDefault="008D6EE0">
      <w:pPr>
        <w:ind w:firstLineChars="200" w:firstLine="420"/>
        <w:rPr>
          <w:del w:id="923" w:author="Administrator" w:date="2019-12-31T13:29:00Z"/>
          <w:rFonts w:ascii="Times New Roman" w:hAnsi="Times New Roman" w:cs="Times New Roman"/>
          <w:szCs w:val="21"/>
        </w:rPr>
      </w:pPr>
      <w:del w:id="924" w:author="Administrator" w:date="2019-12-31T13:29:00Z">
        <w:r>
          <w:rPr>
            <w:rFonts w:ascii="Times New Roman" w:hAnsi="Times New Roman"/>
            <w:noProof/>
          </w:rPr>
          <w:drawing>
            <wp:inline distT="0" distB="0" distL="0" distR="0" wp14:anchorId="03DD7F3F" wp14:editId="63673C1F">
              <wp:extent cx="4666615" cy="3707130"/>
              <wp:effectExtent l="0" t="0" r="0" b="0"/>
              <wp:docPr id="4" name="Drawing 6" descr="156280991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6" descr="1562809918681.png"/>
                      <pic:cNvPicPr>
                        <a:picLocks noChangeAspect="1"/>
                      </pic:cNvPicPr>
                    </pic:nvPicPr>
                    <pic:blipFill>
                      <a:blip r:embed="rId19" cstate="print"/>
                      <a:stretch>
                        <a:fillRect/>
                      </a:stretch>
                    </pic:blipFill>
                    <pic:spPr>
                      <a:xfrm>
                        <a:off x="0" y="0"/>
                        <a:ext cx="4666849" cy="3707310"/>
                      </a:xfrm>
                      <a:prstGeom prst="rect">
                        <a:avLst/>
                      </a:prstGeom>
                    </pic:spPr>
                  </pic:pic>
                </a:graphicData>
              </a:graphic>
            </wp:inline>
          </w:drawing>
        </w:r>
      </w:del>
    </w:p>
    <w:p w14:paraId="74597FB0" w14:textId="77777777" w:rsidR="00970176" w:rsidRDefault="008D6EE0">
      <w:pPr>
        <w:ind w:firstLineChars="200" w:firstLine="360"/>
        <w:jc w:val="center"/>
        <w:rPr>
          <w:rFonts w:ascii="Times New Roman" w:hAnsi="Times New Roman" w:cs="Times New Roman"/>
          <w:sz w:val="18"/>
          <w:szCs w:val="18"/>
        </w:rPr>
      </w:pPr>
      <w:r>
        <w:rPr>
          <w:rFonts w:ascii="Times New Roman" w:hAnsi="Times New Roman" w:cs="Times New Roman"/>
          <w:sz w:val="18"/>
          <w:szCs w:val="18"/>
        </w:rPr>
        <w:t>图</w:t>
      </w:r>
      <w:r>
        <w:rPr>
          <w:rFonts w:ascii="Times New Roman" w:hAnsi="Times New Roman" w:cs="Times New Roman"/>
          <w:sz w:val="18"/>
          <w:szCs w:val="18"/>
        </w:rPr>
        <w:t>1</w:t>
      </w:r>
      <w:r>
        <w:rPr>
          <w:rFonts w:ascii="Times New Roman" w:hAnsi="Times New Roman" w:cs="Times New Roman"/>
          <w:sz w:val="18"/>
          <w:szCs w:val="18"/>
        </w:rPr>
        <w:t>所示。受试者使用气味传递装置执行任务。一次性吸管和吸管同时放置在受试者口中。然后受试者通过吸管吸气，通过鼻子呼气。当受试者继续呼吸时，味觉刺激会从吸管中沉积到受试者的舌头上。这使得味觉和嗅觉可以分开传递，但同时体验。</w:t>
      </w:r>
    </w:p>
    <w:p w14:paraId="2884676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实验结束后，每名受试者接受</w:t>
      </w:r>
      <w:r>
        <w:rPr>
          <w:rFonts w:ascii="Times New Roman" w:hAnsi="Times New Roman" w:cs="Times New Roman"/>
          <w:sz w:val="24"/>
          <w:szCs w:val="24"/>
        </w:rPr>
        <w:t>6</w:t>
      </w:r>
      <w:r>
        <w:rPr>
          <w:rFonts w:ascii="Times New Roman" w:hAnsi="Times New Roman" w:cs="Times New Roman"/>
          <w:sz w:val="24"/>
          <w:szCs w:val="24"/>
        </w:rPr>
        <w:t>个由</w:t>
      </w:r>
      <w:r>
        <w:rPr>
          <w:rFonts w:ascii="Times New Roman" w:hAnsi="Times New Roman" w:cs="Times New Roman"/>
          <w:sz w:val="24"/>
          <w:szCs w:val="24"/>
        </w:rPr>
        <w:t>3</w:t>
      </w:r>
      <w:r>
        <w:rPr>
          <w:rFonts w:ascii="Times New Roman" w:hAnsi="Times New Roman" w:cs="Times New Roman"/>
          <w:sz w:val="24"/>
          <w:szCs w:val="24"/>
        </w:rPr>
        <w:t>个测试块</w:t>
      </w:r>
      <w:r>
        <w:rPr>
          <w:rFonts w:ascii="Times New Roman" w:hAnsi="Times New Roman" w:cs="Times New Roman"/>
          <w:sz w:val="24"/>
          <w:szCs w:val="24"/>
        </w:rPr>
        <w:t>(</w:t>
      </w:r>
      <w:r>
        <w:rPr>
          <w:rFonts w:ascii="Times New Roman" w:hAnsi="Times New Roman" w:cs="Times New Roman"/>
          <w:sz w:val="24"/>
          <w:szCs w:val="24"/>
        </w:rPr>
        <w:t>即，柠檬醛，</w:t>
      </w:r>
      <w:r>
        <w:rPr>
          <w:rFonts w:ascii="Times New Roman" w:hAnsi="Times New Roman" w:cs="Times New Roman"/>
          <w:sz w:val="24"/>
          <w:szCs w:val="24"/>
        </w:rPr>
        <w:t>“</w:t>
      </w:r>
      <w:r>
        <w:rPr>
          <w:rFonts w:ascii="Times New Roman" w:hAnsi="Times New Roman" w:cs="Times New Roman"/>
          <w:sz w:val="24"/>
          <w:szCs w:val="24"/>
        </w:rPr>
        <w:t>甜</w:t>
      </w:r>
      <w:r>
        <w:rPr>
          <w:rFonts w:ascii="Times New Roman" w:hAnsi="Times New Roman" w:cs="Times New Roman"/>
          <w:sz w:val="24"/>
          <w:szCs w:val="24"/>
        </w:rPr>
        <w:t>”</w:t>
      </w:r>
      <w:r>
        <w:rPr>
          <w:rFonts w:ascii="Times New Roman" w:hAnsi="Times New Roman" w:cs="Times New Roman"/>
          <w:sz w:val="24"/>
          <w:szCs w:val="24"/>
        </w:rPr>
        <w:t>咖啡，和</w:t>
      </w:r>
      <w:r>
        <w:rPr>
          <w:rFonts w:ascii="Times New Roman" w:hAnsi="Times New Roman" w:cs="Times New Roman"/>
          <w:sz w:val="24"/>
          <w:szCs w:val="24"/>
        </w:rPr>
        <w:t>“</w:t>
      </w:r>
      <w:r>
        <w:rPr>
          <w:rFonts w:ascii="Times New Roman" w:hAnsi="Times New Roman" w:cs="Times New Roman"/>
          <w:sz w:val="24"/>
          <w:szCs w:val="24"/>
        </w:rPr>
        <w:t>苦</w:t>
      </w:r>
      <w:r>
        <w:rPr>
          <w:rFonts w:ascii="Times New Roman" w:hAnsi="Times New Roman" w:cs="Times New Roman"/>
          <w:sz w:val="24"/>
          <w:szCs w:val="24"/>
        </w:rPr>
        <w:t>”</w:t>
      </w:r>
      <w:r>
        <w:rPr>
          <w:rFonts w:ascii="Times New Roman" w:hAnsi="Times New Roman" w:cs="Times New Roman"/>
          <w:sz w:val="24"/>
          <w:szCs w:val="24"/>
        </w:rPr>
        <w:t>咖啡</w:t>
      </w:r>
      <w:r>
        <w:rPr>
          <w:rFonts w:ascii="Times New Roman" w:hAnsi="Times New Roman" w:cs="Times New Roman"/>
          <w:sz w:val="24"/>
          <w:szCs w:val="24"/>
        </w:rPr>
        <w:t>)</w:t>
      </w:r>
      <w:r>
        <w:rPr>
          <w:rFonts w:ascii="Times New Roman" w:hAnsi="Times New Roman" w:cs="Times New Roman"/>
          <w:sz w:val="24"/>
          <w:szCs w:val="24"/>
        </w:rPr>
        <w:t>。气味块的顺序在受试者之间随机进行平衡，每个受试者用</w:t>
      </w:r>
      <w:r>
        <w:rPr>
          <w:rFonts w:ascii="Times New Roman" w:hAnsi="Times New Roman" w:cs="Times New Roman"/>
          <w:sz w:val="24"/>
          <w:szCs w:val="24"/>
        </w:rPr>
        <w:t>3</w:t>
      </w:r>
      <w:r>
        <w:rPr>
          <w:rFonts w:ascii="Times New Roman" w:hAnsi="Times New Roman" w:cs="Times New Roman"/>
          <w:sz w:val="24"/>
          <w:szCs w:val="24"/>
        </w:rPr>
        <w:t>分钟</w:t>
      </w:r>
      <w:r>
        <w:rPr>
          <w:rFonts w:ascii="Times New Roman" w:hAnsi="Times New Roman" w:cs="Times New Roman"/>
          <w:sz w:val="24"/>
          <w:szCs w:val="24"/>
        </w:rPr>
        <w:lastRenderedPageBreak/>
        <w:t>的休息时间将气味块分开。在每个气味块中，共有</w:t>
      </w:r>
      <w:r>
        <w:rPr>
          <w:rFonts w:ascii="Times New Roman" w:hAnsi="Times New Roman" w:cs="Times New Roman"/>
          <w:sz w:val="24"/>
          <w:szCs w:val="24"/>
        </w:rPr>
        <w:t>6</w:t>
      </w:r>
      <w:r>
        <w:rPr>
          <w:rFonts w:ascii="Times New Roman" w:hAnsi="Times New Roman" w:cs="Times New Roman"/>
          <w:sz w:val="24"/>
          <w:szCs w:val="24"/>
        </w:rPr>
        <w:t>个实验，实验对象在蒸汽相中对给定的气味进行采样，同时品尝</w:t>
      </w:r>
      <w:r>
        <w:rPr>
          <w:rFonts w:ascii="Times New Roman" w:hAnsi="Times New Roman" w:cs="Times New Roman"/>
          <w:sz w:val="24"/>
          <w:szCs w:val="24"/>
        </w:rPr>
        <w:t>1</w:t>
      </w:r>
      <w:r>
        <w:rPr>
          <w:rFonts w:ascii="Times New Roman" w:hAnsi="Times New Roman" w:cs="Times New Roman"/>
          <w:sz w:val="24"/>
          <w:szCs w:val="24"/>
        </w:rPr>
        <w:t>毫升的味觉刺激或去离子水</w:t>
      </w:r>
      <w:r>
        <w:rPr>
          <w:rFonts w:ascii="Times New Roman" w:hAnsi="Times New Roman" w:cs="Times New Roman"/>
          <w:sz w:val="24"/>
          <w:szCs w:val="24"/>
        </w:rPr>
        <w:t>(</w:t>
      </w:r>
      <w:r>
        <w:rPr>
          <w:rFonts w:ascii="Times New Roman" w:hAnsi="Times New Roman" w:cs="Times New Roman"/>
          <w:sz w:val="24"/>
          <w:szCs w:val="24"/>
        </w:rPr>
        <w:t>即去离子水</w:t>
      </w:r>
      <w:r>
        <w:rPr>
          <w:rFonts w:ascii="Times New Roman" w:hAnsi="Times New Roman" w:cs="Times New Roman"/>
          <w:sz w:val="24"/>
          <w:szCs w:val="24"/>
        </w:rPr>
        <w:t>)</w:t>
      </w:r>
      <w:r>
        <w:rPr>
          <w:rFonts w:ascii="Times New Roman" w:hAnsi="Times New Roman" w:cs="Times New Roman"/>
          <w:sz w:val="24"/>
          <w:szCs w:val="24"/>
        </w:rPr>
        <w:t>。受试者的任务是再次口头报告他或她在有无味觉刺激的情况下感觉到柑橘或咖啡气味的位置。在每个气味块内，</w:t>
      </w:r>
      <w:r>
        <w:rPr>
          <w:rFonts w:ascii="Times New Roman" w:hAnsi="Times New Roman" w:cs="Times New Roman"/>
          <w:sz w:val="24"/>
          <w:szCs w:val="24"/>
        </w:rPr>
        <w:t>5</w:t>
      </w:r>
      <w:r>
        <w:rPr>
          <w:rFonts w:ascii="Times New Roman" w:hAnsi="Times New Roman" w:cs="Times New Roman"/>
          <w:sz w:val="24"/>
          <w:szCs w:val="24"/>
        </w:rPr>
        <w:t>种味觉刺激和去离子水的呈现顺序完全随机。受试者在试验间隔</w:t>
      </w:r>
      <w:r>
        <w:rPr>
          <w:rFonts w:ascii="Times New Roman" w:hAnsi="Times New Roman" w:cs="Times New Roman"/>
          <w:sz w:val="24"/>
          <w:szCs w:val="24"/>
        </w:rPr>
        <w:t>1</w:t>
      </w:r>
      <w:r>
        <w:rPr>
          <w:rFonts w:ascii="Times New Roman" w:hAnsi="Times New Roman" w:cs="Times New Roman"/>
          <w:sz w:val="24"/>
          <w:szCs w:val="24"/>
        </w:rPr>
        <w:t>分钟内用去离子水</w:t>
      </w:r>
      <w:r>
        <w:rPr>
          <w:rFonts w:ascii="Times New Roman" w:hAnsi="Times New Roman" w:cs="Times New Roman"/>
          <w:sz w:val="24"/>
          <w:szCs w:val="24"/>
        </w:rPr>
        <w:t>(37±0.5 °C)</w:t>
      </w:r>
      <w:r>
        <w:rPr>
          <w:rFonts w:ascii="Times New Roman" w:hAnsi="Times New Roman" w:cs="Times New Roman"/>
          <w:sz w:val="24"/>
          <w:szCs w:val="24"/>
        </w:rPr>
        <w:t>漱口至少</w:t>
      </w:r>
      <w:r>
        <w:rPr>
          <w:rFonts w:ascii="Times New Roman" w:hAnsi="Times New Roman" w:cs="Times New Roman"/>
          <w:sz w:val="24"/>
          <w:szCs w:val="24"/>
        </w:rPr>
        <w:t>3</w:t>
      </w:r>
      <w:r>
        <w:rPr>
          <w:rFonts w:ascii="Times New Roman" w:hAnsi="Times New Roman" w:cs="Times New Roman"/>
          <w:sz w:val="24"/>
          <w:szCs w:val="24"/>
        </w:rPr>
        <w:t>次。在每个气味块内，在</w:t>
      </w:r>
      <w:r>
        <w:rPr>
          <w:rFonts w:ascii="Times New Roman" w:hAnsi="Times New Roman" w:cs="Times New Roman"/>
          <w:sz w:val="24"/>
          <w:szCs w:val="24"/>
        </w:rPr>
        <w:t>气味传递装置中使用相同的气味刺激连续</w:t>
      </w:r>
      <w:r>
        <w:rPr>
          <w:rFonts w:ascii="Times New Roman" w:hAnsi="Times New Roman" w:cs="Times New Roman"/>
          <w:sz w:val="24"/>
          <w:szCs w:val="24"/>
        </w:rPr>
        <w:t>6</w:t>
      </w:r>
      <w:r>
        <w:rPr>
          <w:rFonts w:ascii="Times New Roman" w:hAnsi="Times New Roman" w:cs="Times New Roman"/>
          <w:sz w:val="24"/>
          <w:szCs w:val="24"/>
        </w:rPr>
        <w:t>次试验。然而，为了避免受试者意识到相同的样品被重复使用了多次，在每次试验后，将设备从搅拌盘中取出，然后用一根新的吸管重新放置。由之前的研究结果表明，受试者对气味定位任务的反应在重复测量中是一致的，在统计学上是可靠的，所以本研究没有进行多次重复测量。</w:t>
      </w:r>
    </w:p>
    <w:p w14:paraId="7A803DAC" w14:textId="77777777" w:rsidR="00970176" w:rsidRDefault="008D6EE0">
      <w:pPr>
        <w:pStyle w:val="3"/>
        <w:rPr>
          <w:rFonts w:ascii="Times New Roman" w:hAnsi="Times New Roman" w:cs="Times New Roman"/>
        </w:rPr>
      </w:pPr>
      <w:bookmarkStart w:id="925" w:name="_Toc14992014"/>
      <w:r>
        <w:rPr>
          <w:rFonts w:ascii="Times New Roman" w:hAnsi="Times New Roman" w:cs="Times New Roman"/>
        </w:rPr>
        <w:t xml:space="preserve">2.2.2 </w:t>
      </w:r>
      <w:r>
        <w:rPr>
          <w:rFonts w:ascii="Times New Roman" w:hAnsi="Times New Roman" w:cs="Times New Roman"/>
        </w:rPr>
        <w:t>一致性评级的方法</w:t>
      </w:r>
      <w:bookmarkEnd w:id="925"/>
    </w:p>
    <w:p w14:paraId="24CAEC77" w14:textId="77777777" w:rsidR="00970176" w:rsidRDefault="008D6EE0">
      <w:pPr>
        <w:spacing w:afterLines="50" w:after="156" w:line="360" w:lineRule="auto"/>
        <w:ind w:firstLineChars="200" w:firstLine="480"/>
        <w:rPr>
          <w:rFonts w:ascii="Times New Roman" w:hAnsi="Times New Roman" w:cs="Times New Roman"/>
          <w:szCs w:val="21"/>
        </w:rPr>
      </w:pPr>
      <w:r>
        <w:rPr>
          <w:rFonts w:ascii="Times New Roman" w:hAnsi="Times New Roman" w:cs="Times New Roman"/>
          <w:sz w:val="24"/>
          <w:szCs w:val="24"/>
        </w:rPr>
        <w:t>受试者在不同的一天回到实验室，以获得</w:t>
      </w:r>
      <w:r>
        <w:rPr>
          <w:rFonts w:ascii="Times New Roman" w:hAnsi="Times New Roman" w:cs="Times New Roman"/>
          <w:sz w:val="24"/>
          <w:szCs w:val="24"/>
        </w:rPr>
        <w:t>15</w:t>
      </w:r>
      <w:r>
        <w:rPr>
          <w:rFonts w:ascii="Times New Roman" w:hAnsi="Times New Roman" w:cs="Times New Roman"/>
          <w:sz w:val="24"/>
          <w:szCs w:val="24"/>
        </w:rPr>
        <w:t>对味觉气味的一致性程度。再次，将</w:t>
      </w:r>
      <w:r>
        <w:rPr>
          <w:rFonts w:ascii="Times New Roman" w:hAnsi="Times New Roman" w:cs="Times New Roman"/>
          <w:sz w:val="24"/>
          <w:szCs w:val="24"/>
        </w:rPr>
        <w:t>3</w:t>
      </w:r>
      <w:r>
        <w:rPr>
          <w:rFonts w:ascii="Times New Roman" w:hAnsi="Times New Roman" w:cs="Times New Roman"/>
          <w:sz w:val="24"/>
          <w:szCs w:val="24"/>
        </w:rPr>
        <w:t>个测试用气味块分别进行评估，并将气味块的顺序随机化，在受试者之间进行平衡。在每个区块中，共有</w:t>
      </w:r>
      <w:r>
        <w:rPr>
          <w:rFonts w:ascii="Times New Roman" w:hAnsi="Times New Roman" w:cs="Times New Roman"/>
          <w:sz w:val="24"/>
          <w:szCs w:val="24"/>
        </w:rPr>
        <w:t>5</w:t>
      </w:r>
      <w:r>
        <w:rPr>
          <w:rFonts w:ascii="Times New Roman" w:hAnsi="Times New Roman" w:cs="Times New Roman"/>
          <w:sz w:val="24"/>
          <w:szCs w:val="24"/>
        </w:rPr>
        <w:t>个实验，其中</w:t>
      </w:r>
      <w:r>
        <w:rPr>
          <w:rFonts w:ascii="Times New Roman" w:hAnsi="Times New Roman" w:cs="Times New Roman"/>
          <w:sz w:val="24"/>
          <w:szCs w:val="24"/>
        </w:rPr>
        <w:t>5</w:t>
      </w:r>
      <w:r>
        <w:rPr>
          <w:rFonts w:ascii="Times New Roman" w:hAnsi="Times New Roman" w:cs="Times New Roman"/>
          <w:sz w:val="24"/>
          <w:szCs w:val="24"/>
        </w:rPr>
        <w:t>个味觉刺激以</w:t>
      </w:r>
      <w:r>
        <w:rPr>
          <w:rFonts w:ascii="Times New Roman" w:hAnsi="Times New Roman" w:cs="Times New Roman"/>
          <w:sz w:val="24"/>
          <w:szCs w:val="24"/>
        </w:rPr>
        <w:t>随机顺序呈现。在每个实验中，都有</w:t>
      </w:r>
      <w:r>
        <w:rPr>
          <w:rFonts w:ascii="Times New Roman" w:hAnsi="Times New Roman" w:cs="Times New Roman"/>
          <w:sz w:val="24"/>
          <w:szCs w:val="24"/>
        </w:rPr>
        <w:t>1</w:t>
      </w:r>
      <w:r>
        <w:rPr>
          <w:rFonts w:ascii="Times New Roman" w:hAnsi="Times New Roman" w:cs="Times New Roman"/>
          <w:sz w:val="24"/>
          <w:szCs w:val="24"/>
        </w:rPr>
        <w:t>毫升的味觉刺激放在受试者的舌头上，品尝</w:t>
      </w:r>
      <w:r>
        <w:rPr>
          <w:rFonts w:ascii="Times New Roman" w:hAnsi="Times New Roman" w:cs="Times New Roman"/>
          <w:sz w:val="24"/>
          <w:szCs w:val="24"/>
        </w:rPr>
        <w:t>3</w:t>
      </w:r>
      <w:r>
        <w:rPr>
          <w:rFonts w:ascii="Times New Roman" w:hAnsi="Times New Roman" w:cs="Times New Roman"/>
          <w:sz w:val="24"/>
          <w:szCs w:val="24"/>
        </w:rPr>
        <w:t>秒。呼出后，通过吸管吸入气相，通过鼻子呼出，对气味传递装置中的气味刺激进行采样。注意，味觉和气味刺激之间的采样顺序在受试者之间是平衡的；一半的被试先体验味道刺激，再体验气味刺激，另一半先体验气味刺激，再体验味道刺激。在味觉和气味刺激之间不允许冲洗，而且每个受试者在整个过程中使用相同的采样顺序。实验对象的任务是用计算机屏幕上的视觉模拟量表</w:t>
      </w:r>
      <w:r>
        <w:rPr>
          <w:rFonts w:ascii="Times New Roman" w:hAnsi="Times New Roman" w:cs="Times New Roman"/>
          <w:sz w:val="24"/>
          <w:szCs w:val="24"/>
        </w:rPr>
        <w:t>(VAS)</w:t>
      </w:r>
      <w:r>
        <w:rPr>
          <w:rFonts w:ascii="Times New Roman" w:hAnsi="Times New Roman" w:cs="Times New Roman"/>
          <w:sz w:val="24"/>
          <w:szCs w:val="24"/>
        </w:rPr>
        <w:t>，评估他们认为在现实生活中，来自随后两种刺激的感觉同时被体验的常见程度。受试者在试验间隔</w:t>
      </w:r>
      <w:r>
        <w:rPr>
          <w:rFonts w:ascii="Times New Roman" w:hAnsi="Times New Roman" w:cs="Times New Roman"/>
          <w:sz w:val="24"/>
          <w:szCs w:val="24"/>
        </w:rPr>
        <w:t>1</w:t>
      </w:r>
      <w:r>
        <w:rPr>
          <w:rFonts w:ascii="Times New Roman" w:hAnsi="Times New Roman" w:cs="Times New Roman"/>
          <w:sz w:val="24"/>
          <w:szCs w:val="24"/>
        </w:rPr>
        <w:t>分钟内用去离子水</w:t>
      </w:r>
      <w:r>
        <w:rPr>
          <w:rFonts w:ascii="Times New Roman" w:hAnsi="Times New Roman" w:cs="Times New Roman"/>
          <w:sz w:val="24"/>
          <w:szCs w:val="24"/>
        </w:rPr>
        <w:t>(37±0.5 °C)</w:t>
      </w:r>
      <w:r>
        <w:rPr>
          <w:rFonts w:ascii="Times New Roman" w:hAnsi="Times New Roman" w:cs="Times New Roman"/>
          <w:sz w:val="24"/>
          <w:szCs w:val="24"/>
        </w:rPr>
        <w:t>反复冲洗。</w:t>
      </w:r>
    </w:p>
    <w:p w14:paraId="17DE6A2C" w14:textId="77777777" w:rsidR="00970176" w:rsidRDefault="008D6EE0">
      <w:pPr>
        <w:pStyle w:val="3"/>
        <w:rPr>
          <w:rFonts w:ascii="Times New Roman" w:hAnsi="Times New Roman" w:cs="Times New Roman"/>
        </w:rPr>
      </w:pPr>
      <w:bookmarkStart w:id="926" w:name="_Toc14992015"/>
      <w:r>
        <w:rPr>
          <w:rFonts w:ascii="Times New Roman" w:hAnsi="Times New Roman" w:cs="Times New Roman"/>
        </w:rPr>
        <w:t>2.2.3</w:t>
      </w:r>
      <w:r>
        <w:rPr>
          <w:rFonts w:ascii="Times New Roman" w:hAnsi="Times New Roman" w:cs="Times New Roman"/>
        </w:rPr>
        <w:t>味觉和气味的相互作用：潜在的条件</w:t>
      </w:r>
      <w:bookmarkEnd w:id="926"/>
    </w:p>
    <w:p w14:paraId="4A9BE4C3"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目前的结果证实并扩展了</w:t>
      </w:r>
      <w:r>
        <w:rPr>
          <w:rFonts w:ascii="Times New Roman" w:hAnsi="Times New Roman" w:cs="Times New Roman"/>
          <w:sz w:val="24"/>
          <w:szCs w:val="24"/>
        </w:rPr>
        <w:t>lim</w:t>
      </w:r>
      <w:r>
        <w:rPr>
          <w:rFonts w:ascii="Times New Roman" w:hAnsi="Times New Roman" w:cs="Times New Roman"/>
          <w:sz w:val="24"/>
          <w:szCs w:val="24"/>
        </w:rPr>
        <w:t>等之前的发现。尽管在不同程度上，这种一致性在味觉和嗅觉的相互作用中都扮演着重要的角色：通过味觉向口腔传递气味和通过味觉增强嗅觉。首先，目前的数据证实了味觉和气味的一致性对于发生口腔鼻后气味转移的重要性。在之前的研究中，受试者使用气味传递装置或实际的食</w:t>
      </w:r>
      <w:r>
        <w:rPr>
          <w:rFonts w:ascii="Times New Roman" w:hAnsi="Times New Roman" w:cs="Times New Roman"/>
          <w:sz w:val="24"/>
          <w:szCs w:val="24"/>
        </w:rPr>
        <w:lastRenderedPageBreak/>
        <w:t>物系统。两项研究的结果都表明，测试食物的气味</w:t>
      </w:r>
      <w:r>
        <w:rPr>
          <w:rFonts w:ascii="Times New Roman" w:hAnsi="Times New Roman" w:cs="Times New Roman"/>
          <w:sz w:val="24"/>
          <w:szCs w:val="24"/>
        </w:rPr>
        <w:t>(</w:t>
      </w:r>
      <w:r>
        <w:rPr>
          <w:rFonts w:ascii="Times New Roman" w:hAnsi="Times New Roman" w:cs="Times New Roman"/>
          <w:sz w:val="24"/>
          <w:szCs w:val="24"/>
        </w:rPr>
        <w:t>即，香草味、柠檬味、酱油味、鸡肉味</w:t>
      </w:r>
      <w:r>
        <w:rPr>
          <w:rFonts w:ascii="Times New Roman" w:hAnsi="Times New Roman" w:cs="Times New Roman"/>
          <w:sz w:val="24"/>
          <w:szCs w:val="24"/>
        </w:rPr>
        <w:t>)</w:t>
      </w:r>
      <w:r>
        <w:rPr>
          <w:rFonts w:ascii="Times New Roman" w:hAnsi="Times New Roman" w:cs="Times New Roman"/>
          <w:sz w:val="24"/>
          <w:szCs w:val="24"/>
        </w:rPr>
        <w:t>，当被认为是一种一致的味道同时出现在口腔或舌头上时，它们更</w:t>
      </w:r>
      <w:r>
        <w:rPr>
          <w:rFonts w:ascii="Times New Roman" w:hAnsi="Times New Roman" w:cs="Times New Roman"/>
          <w:sz w:val="24"/>
          <w:szCs w:val="24"/>
        </w:rPr>
        <w:t>容易被定位到口腔或舌头上。此外，不同的气味对嗅觉的影响程度也不尽相同。为了证实研究人员早期的发现和观察，在目前的研究中，研究者要求受试者对气味和味道的一致性程度进行评分，并将评分直接与推荐气味的一致性程度进行比较。结果表明，只有当每种测试气味在口腔中同时存在高度一致的味道时</w:t>
      </w:r>
      <w:r>
        <w:rPr>
          <w:rFonts w:ascii="Times New Roman" w:hAnsi="Times New Roman" w:cs="Times New Roman"/>
          <w:sz w:val="24"/>
          <w:szCs w:val="24"/>
        </w:rPr>
        <w:t>(</w:t>
      </w:r>
      <w:r>
        <w:rPr>
          <w:rFonts w:ascii="Times New Roman" w:hAnsi="Times New Roman" w:cs="Times New Roman"/>
          <w:sz w:val="24"/>
          <w:szCs w:val="24"/>
        </w:rPr>
        <w:t>蔗糖、柠檬酸、蔗糖</w:t>
      </w:r>
      <w:r>
        <w:rPr>
          <w:rFonts w:ascii="Times New Roman" w:hAnsi="Times New Roman" w:cs="Times New Roman"/>
          <w:sz w:val="24"/>
          <w:szCs w:val="24"/>
        </w:rPr>
        <w:t>+</w:t>
      </w:r>
      <w:r>
        <w:rPr>
          <w:rFonts w:ascii="Times New Roman" w:hAnsi="Times New Roman" w:cs="Times New Roman"/>
          <w:sz w:val="24"/>
          <w:szCs w:val="24"/>
        </w:rPr>
        <w:t>柠檬酸为柠檬醛</w:t>
      </w:r>
      <w:r>
        <w:rPr>
          <w:rFonts w:ascii="Times New Roman" w:hAnsi="Times New Roman" w:cs="Times New Roman"/>
          <w:sz w:val="24"/>
          <w:szCs w:val="24"/>
        </w:rPr>
        <w:t>)</w:t>
      </w:r>
      <w:r>
        <w:rPr>
          <w:rFonts w:ascii="Times New Roman" w:hAnsi="Times New Roman" w:cs="Times New Roman"/>
          <w:sz w:val="24"/>
          <w:szCs w:val="24"/>
        </w:rPr>
        <w:t>，才会显著增加鼻后气味的转导程度；蔗糖和蔗糖</w:t>
      </w:r>
      <w:r>
        <w:rPr>
          <w:rFonts w:ascii="Times New Roman" w:hAnsi="Times New Roman" w:cs="Times New Roman"/>
          <w:sz w:val="24"/>
          <w:szCs w:val="24"/>
        </w:rPr>
        <w:t>+</w:t>
      </w:r>
      <w:r>
        <w:rPr>
          <w:rFonts w:ascii="Times New Roman" w:hAnsi="Times New Roman" w:cs="Times New Roman"/>
          <w:sz w:val="24"/>
          <w:szCs w:val="24"/>
        </w:rPr>
        <w:t>咖啡精，但不含咖啡因的</w:t>
      </w:r>
      <w:r>
        <w:rPr>
          <w:rFonts w:ascii="Times New Roman" w:hAnsi="Times New Roman" w:cs="Times New Roman"/>
          <w:sz w:val="24"/>
          <w:szCs w:val="24"/>
        </w:rPr>
        <w:t>“</w:t>
      </w:r>
      <w:r>
        <w:rPr>
          <w:rFonts w:ascii="Times New Roman" w:hAnsi="Times New Roman" w:cs="Times New Roman"/>
          <w:sz w:val="24"/>
          <w:szCs w:val="24"/>
        </w:rPr>
        <w:t>甜</w:t>
      </w:r>
      <w:r>
        <w:rPr>
          <w:rFonts w:ascii="Times New Roman" w:hAnsi="Times New Roman" w:cs="Times New Roman"/>
          <w:sz w:val="24"/>
          <w:szCs w:val="24"/>
        </w:rPr>
        <w:t>”</w:t>
      </w:r>
      <w:r>
        <w:rPr>
          <w:rFonts w:ascii="Times New Roman" w:hAnsi="Times New Roman" w:cs="Times New Roman"/>
          <w:sz w:val="24"/>
          <w:szCs w:val="24"/>
        </w:rPr>
        <w:t>咖啡</w:t>
      </w:r>
      <w:r>
        <w:rPr>
          <w:rFonts w:ascii="Times New Roman" w:hAnsi="Times New Roman" w:cs="Times New Roman"/>
          <w:sz w:val="24"/>
          <w:szCs w:val="24"/>
        </w:rPr>
        <w:t>;</w:t>
      </w:r>
      <w:r>
        <w:rPr>
          <w:rFonts w:ascii="Times New Roman" w:hAnsi="Times New Roman" w:cs="Times New Roman"/>
          <w:sz w:val="24"/>
          <w:szCs w:val="24"/>
        </w:rPr>
        <w:t>咖啡因和蔗糖</w:t>
      </w:r>
      <w:r>
        <w:rPr>
          <w:rFonts w:ascii="Times New Roman" w:hAnsi="Times New Roman" w:cs="Times New Roman"/>
          <w:sz w:val="24"/>
          <w:szCs w:val="24"/>
        </w:rPr>
        <w:t>+</w:t>
      </w:r>
      <w:r>
        <w:rPr>
          <w:rFonts w:ascii="Times New Roman" w:hAnsi="Times New Roman" w:cs="Times New Roman"/>
          <w:sz w:val="24"/>
          <w:szCs w:val="24"/>
        </w:rPr>
        <w:t>咖啡因，但不含蔗糖为</w:t>
      </w:r>
      <w:r>
        <w:rPr>
          <w:rFonts w:ascii="Times New Roman" w:hAnsi="Times New Roman" w:cs="Times New Roman"/>
          <w:sz w:val="24"/>
          <w:szCs w:val="24"/>
        </w:rPr>
        <w:t>“</w:t>
      </w:r>
      <w:r>
        <w:rPr>
          <w:rFonts w:ascii="Times New Roman" w:hAnsi="Times New Roman" w:cs="Times New Roman"/>
          <w:sz w:val="24"/>
          <w:szCs w:val="24"/>
        </w:rPr>
        <w:t>苦</w:t>
      </w:r>
      <w:r>
        <w:rPr>
          <w:rFonts w:ascii="Times New Roman" w:hAnsi="Times New Roman" w:cs="Times New Roman"/>
          <w:sz w:val="24"/>
          <w:szCs w:val="24"/>
        </w:rPr>
        <w:t>”</w:t>
      </w:r>
      <w:r>
        <w:rPr>
          <w:rFonts w:ascii="Times New Roman" w:hAnsi="Times New Roman" w:cs="Times New Roman"/>
          <w:sz w:val="24"/>
          <w:szCs w:val="24"/>
        </w:rPr>
        <w:t>咖啡气味。更直接的比较，</w:t>
      </w:r>
      <w:r>
        <w:rPr>
          <w:rFonts w:ascii="Times New Roman" w:hAnsi="Times New Roman" w:cs="Times New Roman"/>
          <w:sz w:val="24"/>
          <w:szCs w:val="24"/>
        </w:rPr>
        <w:t>3</w:t>
      </w:r>
      <w:r>
        <w:rPr>
          <w:rFonts w:ascii="Times New Roman" w:hAnsi="Times New Roman" w:cs="Times New Roman"/>
          <w:sz w:val="24"/>
          <w:szCs w:val="24"/>
        </w:rPr>
        <w:t>种气味刺激下味觉和气味的一致性程度与气味进入口腔的程度</w:t>
      </w:r>
      <w:r>
        <w:rPr>
          <w:rFonts w:ascii="Times New Roman" w:hAnsi="Times New Roman" w:cs="Times New Roman"/>
          <w:sz w:val="24"/>
          <w:szCs w:val="24"/>
        </w:rPr>
        <w:t>呈正相关</w:t>
      </w:r>
      <w:r>
        <w:rPr>
          <w:rFonts w:ascii="Times New Roman" w:hAnsi="Times New Roman" w:cs="Times New Roman"/>
          <w:sz w:val="24"/>
          <w:szCs w:val="24"/>
        </w:rPr>
        <w:t>(r = 0.88-0.98, p &lt; 0.05)</w:t>
      </w:r>
      <w:r>
        <w:rPr>
          <w:rFonts w:ascii="Times New Roman" w:hAnsi="Times New Roman" w:cs="Times New Roman"/>
          <w:sz w:val="24"/>
          <w:szCs w:val="24"/>
        </w:rPr>
        <w:t>。</w:t>
      </w:r>
    </w:p>
    <w:p w14:paraId="59A3F151"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其次，目前的数据也支持了我们的假设，即味觉</w:t>
      </w:r>
      <w:r>
        <w:rPr>
          <w:rFonts w:ascii="Times New Roman" w:hAnsi="Times New Roman" w:cs="Times New Roman"/>
          <w:sz w:val="24"/>
          <w:szCs w:val="24"/>
        </w:rPr>
        <w:t>-</w:t>
      </w:r>
      <w:r>
        <w:rPr>
          <w:rFonts w:ascii="Times New Roman" w:hAnsi="Times New Roman" w:cs="Times New Roman"/>
          <w:sz w:val="24"/>
          <w:szCs w:val="24"/>
        </w:rPr>
        <w:t>气味一致性是味觉增强口腔气味的必要条件，但不是充分条件。目前的研究表明，蔗糖，柠檬醛和咖啡的气味可以作为全等促味剂，显著增强感知强度所测试的气味。相比之下</w:t>
      </w:r>
      <w:r>
        <w:rPr>
          <w:rFonts w:ascii="Times New Roman" w:hAnsi="Times New Roman" w:cs="Times New Roman"/>
          <w:sz w:val="24"/>
          <w:szCs w:val="24"/>
        </w:rPr>
        <w:t xml:space="preserve">, </w:t>
      </w:r>
      <w:r>
        <w:rPr>
          <w:rFonts w:ascii="Times New Roman" w:hAnsi="Times New Roman" w:cs="Times New Roman"/>
          <w:sz w:val="24"/>
          <w:szCs w:val="24"/>
        </w:rPr>
        <w:t>虽然柠檬酸的酸味和苦味的咖啡因被评为与柠檬醛和咖啡的气味相当一致，但柠檬酸和咖啡因未能提高柠檬醛和咖啡的气味。这些结果与研究人员先前的调查结果高度一致，除蔗糖以外，其他味觉刺激都不能显著增强各种甜味食物气味的感知强度。蔗糖是唯一一种能增强鼻后气味的</w:t>
      </w:r>
      <w:r>
        <w:rPr>
          <w:rFonts w:ascii="Times New Roman" w:hAnsi="Times New Roman" w:cs="Times New Roman"/>
          <w:sz w:val="24"/>
          <w:szCs w:val="24"/>
        </w:rPr>
        <w:t>味道，这一事实表明，味觉的</w:t>
      </w:r>
      <w:r>
        <w:rPr>
          <w:rFonts w:ascii="Times New Roman" w:hAnsi="Times New Roman" w:cs="Times New Roman"/>
          <w:sz w:val="24"/>
          <w:szCs w:val="24"/>
        </w:rPr>
        <w:t>“</w:t>
      </w:r>
      <w:r>
        <w:rPr>
          <w:rFonts w:ascii="Times New Roman" w:hAnsi="Times New Roman" w:cs="Times New Roman"/>
          <w:sz w:val="24"/>
          <w:szCs w:val="24"/>
        </w:rPr>
        <w:t>营养</w:t>
      </w:r>
      <w:r>
        <w:rPr>
          <w:rFonts w:ascii="Times New Roman" w:hAnsi="Times New Roman" w:cs="Times New Roman"/>
          <w:sz w:val="24"/>
          <w:szCs w:val="24"/>
        </w:rPr>
        <w:t>”</w:t>
      </w:r>
      <w:r>
        <w:rPr>
          <w:rFonts w:ascii="Times New Roman" w:hAnsi="Times New Roman" w:cs="Times New Roman"/>
          <w:sz w:val="24"/>
          <w:szCs w:val="24"/>
        </w:rPr>
        <w:t>状态可能是鼻后气味增强的另一个要求。换句话说，我们有理由认为，只有那些能反映大量营养素</w:t>
      </w:r>
      <w:r>
        <w:rPr>
          <w:rFonts w:ascii="Times New Roman" w:hAnsi="Times New Roman" w:cs="Times New Roman"/>
          <w:sz w:val="24"/>
          <w:szCs w:val="24"/>
        </w:rPr>
        <w:t>(</w:t>
      </w:r>
      <w:r>
        <w:rPr>
          <w:rFonts w:ascii="Times New Roman" w:hAnsi="Times New Roman" w:cs="Times New Roman"/>
          <w:sz w:val="24"/>
          <w:szCs w:val="24"/>
        </w:rPr>
        <w:t>如碳水化合物、钠、氨基酸</w:t>
      </w:r>
      <w:r>
        <w:rPr>
          <w:rFonts w:ascii="Times New Roman" w:hAnsi="Times New Roman" w:cs="Times New Roman"/>
          <w:sz w:val="24"/>
          <w:szCs w:val="24"/>
        </w:rPr>
        <w:t>)</w:t>
      </w:r>
      <w:r>
        <w:rPr>
          <w:rFonts w:ascii="Times New Roman" w:hAnsi="Times New Roman" w:cs="Times New Roman"/>
          <w:sz w:val="24"/>
          <w:szCs w:val="24"/>
        </w:rPr>
        <w:t>存在的味道，才有可能增强感知上与其一致的气味。支持这一观点的共同前提和实践是使用钠盐和味精作为风味增强剂。此外，最近的一项研究调查了</w:t>
      </w:r>
      <w:r>
        <w:rPr>
          <w:rFonts w:ascii="Times New Roman" w:hAnsi="Times New Roman" w:cs="Times New Roman"/>
          <w:sz w:val="24"/>
          <w:szCs w:val="24"/>
        </w:rPr>
        <w:t>5</w:t>
      </w:r>
      <w:r>
        <w:rPr>
          <w:rFonts w:ascii="Times New Roman" w:hAnsi="Times New Roman" w:cs="Times New Roman"/>
          <w:sz w:val="24"/>
          <w:szCs w:val="24"/>
        </w:rPr>
        <w:t>种基本口味与奶酪香味之间的感官相互作用，结果表明蔗糖、</w:t>
      </w:r>
      <w:r>
        <w:rPr>
          <w:rFonts w:ascii="Times New Roman" w:hAnsi="Times New Roman" w:cs="Times New Roman"/>
          <w:sz w:val="24"/>
          <w:szCs w:val="24"/>
        </w:rPr>
        <w:t>NaCl</w:t>
      </w:r>
      <w:r>
        <w:rPr>
          <w:rFonts w:ascii="Times New Roman" w:hAnsi="Times New Roman" w:cs="Times New Roman"/>
          <w:sz w:val="24"/>
          <w:szCs w:val="24"/>
        </w:rPr>
        <w:t>和味精</w:t>
      </w:r>
      <w:r>
        <w:rPr>
          <w:rFonts w:ascii="Times New Roman" w:hAnsi="Times New Roman" w:cs="Times New Roman"/>
          <w:sz w:val="24"/>
          <w:szCs w:val="24"/>
        </w:rPr>
        <w:t>(</w:t>
      </w:r>
      <w:r>
        <w:rPr>
          <w:rFonts w:ascii="Times New Roman" w:hAnsi="Times New Roman" w:cs="Times New Roman"/>
          <w:sz w:val="24"/>
          <w:szCs w:val="24"/>
        </w:rPr>
        <w:t>虽然程度较轻</w:t>
      </w:r>
      <w:r>
        <w:rPr>
          <w:rFonts w:ascii="Times New Roman" w:hAnsi="Times New Roman" w:cs="Times New Roman"/>
          <w:sz w:val="24"/>
          <w:szCs w:val="24"/>
        </w:rPr>
        <w:t>)</w:t>
      </w:r>
      <w:r>
        <w:rPr>
          <w:rFonts w:ascii="Times New Roman" w:hAnsi="Times New Roman" w:cs="Times New Roman"/>
          <w:sz w:val="24"/>
          <w:szCs w:val="24"/>
        </w:rPr>
        <w:t>显著增强了奶酪的味道强度，而乳酸和咖啡因抑制了这种强度。</w:t>
      </w:r>
    </w:p>
    <w:p w14:paraId="016DA086" w14:textId="77777777" w:rsidR="00970176" w:rsidRDefault="008D6EE0">
      <w:pPr>
        <w:spacing w:afterLines="50" w:after="156" w:line="360" w:lineRule="auto"/>
        <w:ind w:firstLineChars="200" w:firstLine="480"/>
        <w:rPr>
          <w:rFonts w:ascii="Times New Roman" w:hAnsi="Times New Roman" w:cs="Times New Roman"/>
          <w:szCs w:val="21"/>
        </w:rPr>
      </w:pPr>
      <w:r>
        <w:rPr>
          <w:rFonts w:ascii="Times New Roman" w:hAnsi="Times New Roman" w:cs="Times New Roman"/>
          <w:sz w:val="24"/>
          <w:szCs w:val="24"/>
        </w:rPr>
        <w:t>此外，大量的研究结果表明，味觉和气味的一致性是鼻后气味增强发生的必要条件，但不是充分条件</w:t>
      </w:r>
      <w:r>
        <w:rPr>
          <w:rFonts w:ascii="Times New Roman" w:hAnsi="Times New Roman" w:cs="Times New Roman"/>
          <w:sz w:val="24"/>
          <w:szCs w:val="24"/>
        </w:rPr>
        <w:t>。通过其他营养物质的味道</w:t>
      </w:r>
      <w:r>
        <w:rPr>
          <w:rFonts w:ascii="Times New Roman" w:hAnsi="Times New Roman" w:cs="Times New Roman"/>
          <w:sz w:val="24"/>
          <w:szCs w:val="24"/>
        </w:rPr>
        <w:t>(</w:t>
      </w:r>
      <w:r>
        <w:rPr>
          <w:rFonts w:ascii="Times New Roman" w:hAnsi="Times New Roman" w:cs="Times New Roman"/>
          <w:sz w:val="24"/>
          <w:szCs w:val="24"/>
        </w:rPr>
        <w:t>如，</w:t>
      </w:r>
      <w:r>
        <w:rPr>
          <w:rFonts w:ascii="Times New Roman" w:hAnsi="Times New Roman" w:cs="Times New Roman"/>
          <w:sz w:val="24"/>
          <w:szCs w:val="24"/>
        </w:rPr>
        <w:t xml:space="preserve"> NaCl</w:t>
      </w:r>
      <w:r>
        <w:rPr>
          <w:rFonts w:ascii="Times New Roman" w:hAnsi="Times New Roman" w:cs="Times New Roman"/>
          <w:sz w:val="24"/>
          <w:szCs w:val="24"/>
        </w:rPr>
        <w:t>，味精和它们的替代品</w:t>
      </w:r>
      <w:r>
        <w:rPr>
          <w:rFonts w:ascii="Times New Roman" w:hAnsi="Times New Roman" w:cs="Times New Roman"/>
          <w:sz w:val="24"/>
          <w:szCs w:val="24"/>
        </w:rPr>
        <w:t>)</w:t>
      </w:r>
      <w:r>
        <w:rPr>
          <w:rFonts w:ascii="Times New Roman" w:hAnsi="Times New Roman" w:cs="Times New Roman"/>
          <w:sz w:val="24"/>
          <w:szCs w:val="24"/>
        </w:rPr>
        <w:t>，目前正在进一步的验证所谓的营养口味假说。</w:t>
      </w:r>
    </w:p>
    <w:p w14:paraId="65B3DDF7" w14:textId="77777777" w:rsidR="00970176" w:rsidRDefault="008D6EE0">
      <w:pPr>
        <w:pStyle w:val="3"/>
        <w:rPr>
          <w:rFonts w:ascii="Times New Roman" w:hAnsi="Times New Roman" w:cs="Times New Roman"/>
        </w:rPr>
      </w:pPr>
      <w:bookmarkStart w:id="927" w:name="_Toc14992016"/>
      <w:r>
        <w:rPr>
          <w:rFonts w:ascii="Times New Roman" w:hAnsi="Times New Roman" w:cs="Times New Roman"/>
        </w:rPr>
        <w:lastRenderedPageBreak/>
        <w:t xml:space="preserve">2.2.4 </w:t>
      </w:r>
      <w:r>
        <w:rPr>
          <w:rFonts w:ascii="Times New Roman" w:hAnsi="Times New Roman" w:cs="Times New Roman"/>
        </w:rPr>
        <w:t>气味转导：表现为气味趋同</w:t>
      </w:r>
      <w:bookmarkEnd w:id="927"/>
    </w:p>
    <w:p w14:paraId="405729CB"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长期以来，将鼻后气味转移到口腔被认为是味觉的一种基本现象。然而，直到最近几年，研究者们才开始了解这种现象背后的刺激条件和感觉机制。首先，正如心理物理学和神经影像学研究所示，在没有味觉或躯体感觉刺激的情况下，可以发生鼻后气味转诊。然而，与长期的推测相反，口腔中触觉刺激本身的存在并不一定会增加气味转导的程度，这意味着气味转导可能不会通过躯体感觉刺激介导。相反，正是味觉和</w:t>
      </w:r>
      <w:r>
        <w:rPr>
          <w:rFonts w:ascii="Times New Roman" w:hAnsi="Times New Roman" w:cs="Times New Roman"/>
          <w:sz w:val="24"/>
          <w:szCs w:val="24"/>
        </w:rPr>
        <w:t>气味的一致性引发了</w:t>
      </w:r>
      <w:r>
        <w:rPr>
          <w:rFonts w:ascii="Times New Roman" w:hAnsi="Times New Roman" w:cs="Times New Roman"/>
          <w:sz w:val="24"/>
          <w:szCs w:val="24"/>
        </w:rPr>
        <w:t>“</w:t>
      </w:r>
      <w:r>
        <w:rPr>
          <w:rFonts w:ascii="Times New Roman" w:hAnsi="Times New Roman" w:cs="Times New Roman"/>
          <w:sz w:val="24"/>
          <w:szCs w:val="24"/>
        </w:rPr>
        <w:t>困惑</w:t>
      </w:r>
      <w:r>
        <w:rPr>
          <w:rFonts w:ascii="Times New Roman" w:hAnsi="Times New Roman" w:cs="Times New Roman"/>
          <w:sz w:val="24"/>
          <w:szCs w:val="24"/>
        </w:rPr>
        <w:t>”</w:t>
      </w:r>
      <w:r>
        <w:rPr>
          <w:rFonts w:ascii="Times New Roman" w:hAnsi="Times New Roman" w:cs="Times New Roman"/>
          <w:sz w:val="24"/>
          <w:szCs w:val="24"/>
        </w:rPr>
        <w:t>；当一种一致的味道与一种已知的食物气味同时呈现时，嗅觉输入似乎与口腔输入结合，形成一种突现的感知，一种可识别的</w:t>
      </w:r>
      <w:r>
        <w:rPr>
          <w:rFonts w:ascii="Times New Roman" w:hAnsi="Times New Roman" w:cs="Times New Roman"/>
          <w:sz w:val="24"/>
          <w:szCs w:val="24"/>
        </w:rPr>
        <w:t>“</w:t>
      </w:r>
      <w:r>
        <w:rPr>
          <w:rFonts w:ascii="Times New Roman" w:hAnsi="Times New Roman" w:cs="Times New Roman"/>
          <w:sz w:val="24"/>
          <w:szCs w:val="24"/>
        </w:rPr>
        <w:t>味道</w:t>
      </w:r>
      <w:r>
        <w:rPr>
          <w:rFonts w:ascii="Times New Roman" w:hAnsi="Times New Roman" w:cs="Times New Roman"/>
          <w:sz w:val="24"/>
          <w:szCs w:val="24"/>
        </w:rPr>
        <w:t>”</w:t>
      </w:r>
      <w:r>
        <w:rPr>
          <w:rFonts w:ascii="Times New Roman" w:hAnsi="Times New Roman" w:cs="Times New Roman"/>
          <w:sz w:val="24"/>
          <w:szCs w:val="24"/>
        </w:rPr>
        <w:t>对象</w:t>
      </w:r>
      <w:r>
        <w:rPr>
          <w:rFonts w:ascii="Times New Roman" w:hAnsi="Times New Roman" w:cs="Times New Roman"/>
          <w:sz w:val="24"/>
          <w:szCs w:val="24"/>
        </w:rPr>
        <w:t>(</w:t>
      </w:r>
      <w:r>
        <w:rPr>
          <w:rFonts w:ascii="Times New Roman" w:hAnsi="Times New Roman" w:cs="Times New Roman"/>
          <w:sz w:val="24"/>
          <w:szCs w:val="24"/>
        </w:rPr>
        <w:t>例如，一种类似咖啡的气味变成了咖啡摩卡或黑咖啡</w:t>
      </w:r>
      <w:r>
        <w:rPr>
          <w:rFonts w:ascii="Times New Roman" w:hAnsi="Times New Roman" w:cs="Times New Roman"/>
          <w:sz w:val="24"/>
          <w:szCs w:val="24"/>
        </w:rPr>
        <w:t>)</w:t>
      </w:r>
      <w:r>
        <w:rPr>
          <w:rFonts w:ascii="Times New Roman" w:hAnsi="Times New Roman" w:cs="Times New Roman"/>
          <w:sz w:val="24"/>
          <w:szCs w:val="24"/>
        </w:rPr>
        <w:t>。因此，鼻子里的鼻后气味就像从嘴里出来一样被感觉到。</w:t>
      </w:r>
    </w:p>
    <w:p w14:paraId="6AEB269D"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味觉和嗅觉的输入结合在一起产生一个统一的感知</w:t>
      </w:r>
      <w:r>
        <w:rPr>
          <w:rFonts w:ascii="Times New Roman" w:hAnsi="Times New Roman" w:cs="Times New Roman"/>
          <w:sz w:val="24"/>
          <w:szCs w:val="24"/>
        </w:rPr>
        <w:t>(</w:t>
      </w:r>
      <w:r>
        <w:rPr>
          <w:rFonts w:ascii="Times New Roman" w:hAnsi="Times New Roman" w:cs="Times New Roman"/>
          <w:sz w:val="24"/>
          <w:szCs w:val="24"/>
        </w:rPr>
        <w:t>即味道</w:t>
      </w:r>
      <w:r>
        <w:rPr>
          <w:rFonts w:ascii="Times New Roman" w:hAnsi="Times New Roman" w:cs="Times New Roman"/>
          <w:sz w:val="24"/>
          <w:szCs w:val="24"/>
        </w:rPr>
        <w:t>“</w:t>
      </w:r>
      <w:r>
        <w:rPr>
          <w:rFonts w:ascii="Times New Roman" w:hAnsi="Times New Roman" w:cs="Times New Roman"/>
          <w:sz w:val="24"/>
          <w:szCs w:val="24"/>
        </w:rPr>
        <w:t>绑定</w:t>
      </w:r>
      <w:r>
        <w:rPr>
          <w:rFonts w:ascii="Times New Roman" w:hAnsi="Times New Roman" w:cs="Times New Roman"/>
          <w:sz w:val="24"/>
          <w:szCs w:val="24"/>
        </w:rPr>
        <w:t>”)</w:t>
      </w:r>
      <w:r>
        <w:rPr>
          <w:rFonts w:ascii="Times New Roman" w:hAnsi="Times New Roman" w:cs="Times New Roman"/>
          <w:sz w:val="24"/>
          <w:szCs w:val="24"/>
        </w:rPr>
        <w:t>，也得到了功能神经成像研究的支持。研究表明，味觉和食物气味的一致性</w:t>
      </w:r>
      <w:r>
        <w:rPr>
          <w:rFonts w:ascii="Times New Roman" w:hAnsi="Times New Roman" w:cs="Times New Roman"/>
          <w:sz w:val="24"/>
          <w:szCs w:val="24"/>
        </w:rPr>
        <w:t>(</w:t>
      </w:r>
      <w:r>
        <w:rPr>
          <w:rFonts w:ascii="Times New Roman" w:hAnsi="Times New Roman" w:cs="Times New Roman"/>
          <w:sz w:val="24"/>
          <w:szCs w:val="24"/>
        </w:rPr>
        <w:t>如甜味</w:t>
      </w:r>
      <w:r>
        <w:rPr>
          <w:rFonts w:ascii="Times New Roman" w:hAnsi="Times New Roman" w:cs="Times New Roman"/>
          <w:sz w:val="24"/>
          <w:szCs w:val="24"/>
        </w:rPr>
        <w:t>/</w:t>
      </w:r>
      <w:r>
        <w:rPr>
          <w:rFonts w:ascii="Times New Roman" w:hAnsi="Times New Roman" w:cs="Times New Roman"/>
          <w:sz w:val="24"/>
          <w:szCs w:val="24"/>
        </w:rPr>
        <w:t>香草味</w:t>
      </w:r>
      <w:r>
        <w:rPr>
          <w:rFonts w:ascii="Times New Roman" w:hAnsi="Times New Roman" w:cs="Times New Roman"/>
          <w:sz w:val="24"/>
          <w:szCs w:val="24"/>
        </w:rPr>
        <w:t>)</w:t>
      </w:r>
      <w:r>
        <w:rPr>
          <w:rFonts w:ascii="Times New Roman" w:hAnsi="Times New Roman" w:cs="Times New Roman"/>
          <w:sz w:val="24"/>
          <w:szCs w:val="24"/>
        </w:rPr>
        <w:t>的结合会使</w:t>
      </w:r>
      <w:r>
        <w:rPr>
          <w:rFonts w:ascii="Times New Roman" w:hAnsi="Times New Roman" w:cs="Times New Roman"/>
          <w:sz w:val="24"/>
          <w:szCs w:val="24"/>
        </w:rPr>
        <w:t>“</w:t>
      </w:r>
      <w:r>
        <w:rPr>
          <w:rFonts w:ascii="Times New Roman" w:hAnsi="Times New Roman" w:cs="Times New Roman"/>
          <w:sz w:val="24"/>
          <w:szCs w:val="24"/>
        </w:rPr>
        <w:t>味道</w:t>
      </w:r>
      <w:r>
        <w:rPr>
          <w:rFonts w:ascii="Times New Roman" w:hAnsi="Times New Roman" w:cs="Times New Roman"/>
          <w:sz w:val="24"/>
          <w:szCs w:val="24"/>
        </w:rPr>
        <w:t>”</w:t>
      </w:r>
      <w:r>
        <w:rPr>
          <w:rFonts w:ascii="Times New Roman" w:hAnsi="Times New Roman" w:cs="Times New Roman"/>
          <w:sz w:val="24"/>
          <w:szCs w:val="24"/>
        </w:rPr>
        <w:t>皮层</w:t>
      </w:r>
      <w:r>
        <w:rPr>
          <w:rFonts w:ascii="Times New Roman" w:hAnsi="Times New Roman" w:cs="Times New Roman"/>
          <w:sz w:val="24"/>
          <w:szCs w:val="24"/>
        </w:rPr>
        <w:t>(</w:t>
      </w:r>
      <w:r>
        <w:rPr>
          <w:rFonts w:ascii="Times New Roman" w:hAnsi="Times New Roman" w:cs="Times New Roman"/>
          <w:sz w:val="24"/>
          <w:szCs w:val="24"/>
        </w:rPr>
        <w:t>如腹侧岛叶前部、眶额皮质</w:t>
      </w:r>
      <w:r>
        <w:rPr>
          <w:rFonts w:ascii="Times New Roman" w:hAnsi="Times New Roman" w:cs="Times New Roman"/>
          <w:sz w:val="24"/>
          <w:szCs w:val="24"/>
        </w:rPr>
        <w:t>)</w:t>
      </w:r>
      <w:r>
        <w:rPr>
          <w:rFonts w:ascii="Times New Roman" w:hAnsi="Times New Roman" w:cs="Times New Roman"/>
          <w:sz w:val="24"/>
          <w:szCs w:val="24"/>
        </w:rPr>
        <w:t>产生更大的激活；即由味觉和嗅觉成分分别呈现的激活量之和。这种神经</w:t>
      </w:r>
      <w:r>
        <w:rPr>
          <w:rFonts w:ascii="Times New Roman" w:hAnsi="Times New Roman" w:cs="Times New Roman"/>
          <w:sz w:val="24"/>
          <w:szCs w:val="24"/>
        </w:rPr>
        <w:t>激活的超加性只发生在一个双峰同余对上，而不是一个不同余对上，这一事实表明，味觉和嗅觉之间的神经收敛性可能是由鼻后气味传入口腔的表现。这一事实也可能意味着味道成分之间的联想学习在气味反应神经元的发育过程中扮演着重要的角色，并作为味觉和气味融合的结果。</w:t>
      </w:r>
    </w:p>
    <w:p w14:paraId="5A353504" w14:textId="77777777" w:rsidR="00970176" w:rsidRDefault="008D6EE0">
      <w:pPr>
        <w:pStyle w:val="3"/>
        <w:rPr>
          <w:rFonts w:ascii="Times New Roman" w:hAnsi="Times New Roman" w:cs="Times New Roman"/>
        </w:rPr>
      </w:pPr>
      <w:bookmarkStart w:id="928" w:name="_Toc14992017"/>
      <w:r>
        <w:rPr>
          <w:rFonts w:ascii="Times New Roman" w:hAnsi="Times New Roman" w:cs="Times New Roman"/>
        </w:rPr>
        <w:t xml:space="preserve">2.2.5. </w:t>
      </w:r>
      <w:r>
        <w:rPr>
          <w:rFonts w:ascii="Times New Roman" w:hAnsi="Times New Roman" w:cs="Times New Roman"/>
        </w:rPr>
        <w:t>味觉增强：潜在的机制和含义</w:t>
      </w:r>
      <w:bookmarkEnd w:id="928"/>
    </w:p>
    <w:p w14:paraId="463FCE84"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气味增味现象已引起科学界的广泛关注。而味觉和气味之间的一致性</w:t>
      </w:r>
      <w:r>
        <w:rPr>
          <w:rFonts w:ascii="Times New Roman" w:hAnsi="Times New Roman" w:cs="Times New Roman"/>
          <w:sz w:val="24"/>
          <w:szCs w:val="24"/>
        </w:rPr>
        <w:t>(</w:t>
      </w:r>
      <w:r>
        <w:rPr>
          <w:rFonts w:ascii="Times New Roman" w:hAnsi="Times New Roman" w:cs="Times New Roman"/>
          <w:sz w:val="24"/>
          <w:szCs w:val="24"/>
        </w:rPr>
        <w:t>或知觉相似性</w:t>
      </w:r>
      <w:r>
        <w:rPr>
          <w:rFonts w:ascii="Times New Roman" w:hAnsi="Times New Roman" w:cs="Times New Roman"/>
          <w:sz w:val="24"/>
          <w:szCs w:val="24"/>
        </w:rPr>
        <w:t>)</w:t>
      </w:r>
      <w:r>
        <w:rPr>
          <w:rFonts w:ascii="Times New Roman" w:hAnsi="Times New Roman" w:cs="Times New Roman"/>
          <w:sz w:val="24"/>
          <w:szCs w:val="24"/>
        </w:rPr>
        <w:t>通常被认为是味觉增强发生的必要条件，对于这一现象的潜在机制和潜在含义一直存在一些混淆。似乎至少有几种不同的方法可以产生这种效果。第一个是</w:t>
      </w:r>
      <w:r>
        <w:rPr>
          <w:rFonts w:ascii="Times New Roman" w:hAnsi="Times New Roman" w:cs="Times New Roman"/>
          <w:sz w:val="24"/>
          <w:szCs w:val="24"/>
        </w:rPr>
        <w:t>“</w:t>
      </w:r>
      <w:r>
        <w:rPr>
          <w:rFonts w:ascii="Times New Roman" w:hAnsi="Times New Roman" w:cs="Times New Roman"/>
          <w:sz w:val="24"/>
          <w:szCs w:val="24"/>
        </w:rPr>
        <w:t>倾销</w:t>
      </w:r>
      <w:r>
        <w:rPr>
          <w:rFonts w:ascii="Times New Roman" w:hAnsi="Times New Roman" w:cs="Times New Roman"/>
          <w:sz w:val="24"/>
          <w:szCs w:val="24"/>
        </w:rPr>
        <w:t>”</w:t>
      </w:r>
      <w:r>
        <w:rPr>
          <w:rFonts w:ascii="Times New Roman" w:hAnsi="Times New Roman" w:cs="Times New Roman"/>
          <w:sz w:val="24"/>
          <w:szCs w:val="24"/>
        </w:rPr>
        <w:t>效应。弗兰克和他的同事们报告说，当心理物理评估任务缺乏对气味的合适反应类别时，甜味的增强会大量发生。然而，当研究对象被要求评价一个适当的气味属性</w:t>
      </w:r>
      <w:r>
        <w:rPr>
          <w:rFonts w:ascii="Times New Roman" w:hAnsi="Times New Roman" w:cs="Times New Roman"/>
          <w:sz w:val="24"/>
          <w:szCs w:val="24"/>
        </w:rPr>
        <w:t>(</w:t>
      </w:r>
      <w:r>
        <w:rPr>
          <w:rFonts w:ascii="Times New Roman" w:hAnsi="Times New Roman" w:cs="Times New Roman"/>
          <w:sz w:val="24"/>
          <w:szCs w:val="24"/>
        </w:rPr>
        <w:t>如水果味</w:t>
      </w:r>
      <w:r>
        <w:rPr>
          <w:rFonts w:ascii="Times New Roman" w:hAnsi="Times New Roman" w:cs="Times New Roman"/>
          <w:sz w:val="24"/>
          <w:szCs w:val="24"/>
        </w:rPr>
        <w:t>)</w:t>
      </w:r>
      <w:r>
        <w:rPr>
          <w:rFonts w:ascii="Times New Roman" w:hAnsi="Times New Roman" w:cs="Times New Roman"/>
          <w:sz w:val="24"/>
          <w:szCs w:val="24"/>
        </w:rPr>
        <w:t>时，甜味味觉对甜味气味的增强为零。这意味着在缺乏相关属性的情况下，味觉评分的膨胀应被视为一种反应偏倚。第二，味觉增强可以通过味觉和气味之间的认知联系来实现。气味剂可以通过学习联想获得味</w:t>
      </w:r>
      <w:r>
        <w:rPr>
          <w:rFonts w:ascii="Times New Roman" w:hAnsi="Times New Roman" w:cs="Times New Roman"/>
          <w:sz w:val="24"/>
          <w:szCs w:val="24"/>
        </w:rPr>
        <w:lastRenderedPageBreak/>
        <w:t>觉类特质</w:t>
      </w:r>
      <w:r>
        <w:rPr>
          <w:rFonts w:ascii="Times New Roman" w:hAnsi="Times New Roman" w:cs="Times New Roman"/>
          <w:sz w:val="24"/>
          <w:szCs w:val="24"/>
        </w:rPr>
        <w:t>(</w:t>
      </w:r>
      <w:r>
        <w:rPr>
          <w:rFonts w:ascii="Times New Roman" w:hAnsi="Times New Roman" w:cs="Times New Roman"/>
          <w:sz w:val="24"/>
          <w:szCs w:val="24"/>
        </w:rPr>
        <w:t>如香草的</w:t>
      </w:r>
      <w:r>
        <w:rPr>
          <w:rFonts w:ascii="Times New Roman" w:hAnsi="Times New Roman" w:cs="Times New Roman"/>
          <w:sz w:val="24"/>
          <w:szCs w:val="24"/>
        </w:rPr>
        <w:t>“</w:t>
      </w:r>
      <w:r>
        <w:rPr>
          <w:rFonts w:ascii="Times New Roman" w:hAnsi="Times New Roman" w:cs="Times New Roman"/>
          <w:sz w:val="24"/>
          <w:szCs w:val="24"/>
        </w:rPr>
        <w:t>甜</w:t>
      </w:r>
      <w:r>
        <w:rPr>
          <w:rFonts w:ascii="Times New Roman" w:hAnsi="Times New Roman" w:cs="Times New Roman"/>
          <w:sz w:val="24"/>
          <w:szCs w:val="24"/>
        </w:rPr>
        <w:t>”</w:t>
      </w:r>
      <w:r>
        <w:rPr>
          <w:rFonts w:ascii="Times New Roman" w:hAnsi="Times New Roman" w:cs="Times New Roman"/>
          <w:sz w:val="24"/>
          <w:szCs w:val="24"/>
        </w:rPr>
        <w:t>味、沙丁鱼的</w:t>
      </w:r>
      <w:r>
        <w:rPr>
          <w:rFonts w:ascii="Times New Roman" w:hAnsi="Times New Roman" w:cs="Times New Roman"/>
          <w:sz w:val="24"/>
          <w:szCs w:val="24"/>
        </w:rPr>
        <w:t>“</w:t>
      </w:r>
      <w:r>
        <w:rPr>
          <w:rFonts w:ascii="Times New Roman" w:hAnsi="Times New Roman" w:cs="Times New Roman"/>
          <w:sz w:val="24"/>
          <w:szCs w:val="24"/>
        </w:rPr>
        <w:t>咸</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，尽管它们本身并不能引出可感知的味觉。因此，当被试者被要求评价时，他们通常会评价同味气味组合的味觉强度比单独评价高。然而，重要</w:t>
      </w:r>
      <w:r>
        <w:rPr>
          <w:rFonts w:ascii="Times New Roman" w:hAnsi="Times New Roman" w:cs="Times New Roman"/>
          <w:sz w:val="24"/>
          <w:szCs w:val="24"/>
        </w:rPr>
        <w:t>的是要注意口味的变化，味觉增强的程度往往不会超过气味本身的味觉强度。此外，在上述大多数研究中，受试者被要求评价味觉的强度，而不是气味的质量。</w:t>
      </w:r>
    </w:p>
    <w:p w14:paraId="18E285A8"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最后，在一些研究中，包括</w:t>
      </w:r>
      <w:r>
        <w:rPr>
          <w:rFonts w:ascii="Times New Roman" w:hAnsi="Times New Roman" w:cs="Times New Roman"/>
          <w:sz w:val="24"/>
          <w:szCs w:val="24"/>
        </w:rPr>
        <w:t>Lim</w:t>
      </w:r>
      <w:r>
        <w:rPr>
          <w:rFonts w:ascii="Times New Roman" w:hAnsi="Times New Roman" w:cs="Times New Roman"/>
          <w:sz w:val="24"/>
          <w:szCs w:val="24"/>
        </w:rPr>
        <w:t>等人之前和现在的实验中，所有相关的属性都被评分，味觉增强的效果似乎在测试的刺激中普遍较弱且不一致。例如，</w:t>
      </w:r>
      <w:r>
        <w:rPr>
          <w:rFonts w:ascii="Times New Roman" w:hAnsi="Times New Roman" w:cs="Times New Roman"/>
          <w:sz w:val="24"/>
          <w:szCs w:val="24"/>
        </w:rPr>
        <w:t>Labbe</w:t>
      </w:r>
      <w:r>
        <w:rPr>
          <w:rFonts w:ascii="Times New Roman" w:hAnsi="Times New Roman" w:cs="Times New Roman"/>
          <w:sz w:val="24"/>
          <w:szCs w:val="24"/>
        </w:rPr>
        <w:t>、</w:t>
      </w:r>
      <w:r>
        <w:rPr>
          <w:rFonts w:ascii="Times New Roman" w:hAnsi="Times New Roman" w:cs="Times New Roman"/>
          <w:sz w:val="24"/>
          <w:szCs w:val="24"/>
        </w:rPr>
        <w:t>Damevin</w:t>
      </w:r>
      <w:r>
        <w:rPr>
          <w:rFonts w:ascii="Times New Roman" w:hAnsi="Times New Roman" w:cs="Times New Roman"/>
          <w:sz w:val="24"/>
          <w:szCs w:val="24"/>
        </w:rPr>
        <w:t>、</w:t>
      </w:r>
      <w:r>
        <w:rPr>
          <w:rFonts w:ascii="Times New Roman" w:hAnsi="Times New Roman" w:cs="Times New Roman"/>
          <w:sz w:val="24"/>
          <w:szCs w:val="24"/>
        </w:rPr>
        <w:t>Vaccher</w:t>
      </w:r>
      <w:r>
        <w:rPr>
          <w:rFonts w:ascii="Times New Roman" w:hAnsi="Times New Roman" w:cs="Times New Roman"/>
          <w:sz w:val="24"/>
          <w:szCs w:val="24"/>
        </w:rPr>
        <w:t>、</w:t>
      </w:r>
      <w:r>
        <w:rPr>
          <w:rFonts w:ascii="Times New Roman" w:hAnsi="Times New Roman" w:cs="Times New Roman"/>
          <w:sz w:val="24"/>
          <w:szCs w:val="24"/>
        </w:rPr>
        <w:t>Morgenegg</w:t>
      </w:r>
      <w:r>
        <w:rPr>
          <w:rFonts w:ascii="Times New Roman" w:hAnsi="Times New Roman" w:cs="Times New Roman"/>
          <w:sz w:val="24"/>
          <w:szCs w:val="24"/>
        </w:rPr>
        <w:t>和</w:t>
      </w:r>
      <w:r>
        <w:rPr>
          <w:rFonts w:ascii="Times New Roman" w:hAnsi="Times New Roman" w:cs="Times New Roman"/>
          <w:sz w:val="24"/>
          <w:szCs w:val="24"/>
        </w:rPr>
        <w:t>Martin(2006)</w:t>
      </w:r>
      <w:r>
        <w:rPr>
          <w:rFonts w:ascii="Times New Roman" w:hAnsi="Times New Roman" w:cs="Times New Roman"/>
          <w:sz w:val="24"/>
          <w:szCs w:val="24"/>
        </w:rPr>
        <w:t>研究表明，添加可可和香草调味料分别能增加可可饮料的苦味和甜味，而在添加咖啡因的牛奶中，添加香草调味料并不能增强甜味强度。综上所述，气味增强味觉的发生</w:t>
      </w:r>
      <w:r>
        <w:rPr>
          <w:rFonts w:ascii="Times New Roman" w:hAnsi="Times New Roman" w:cs="Times New Roman"/>
          <w:sz w:val="24"/>
          <w:szCs w:val="24"/>
        </w:rPr>
        <w:t>和程度似乎在很大程度上取决于气味刺激与味觉刺激之间的一致性程度，即在联想学习中应用于受试者的感知策略，测试程序</w:t>
      </w:r>
      <w:r>
        <w:rPr>
          <w:rFonts w:ascii="Times New Roman" w:hAnsi="Times New Roman" w:cs="Times New Roman"/>
          <w:sz w:val="24"/>
          <w:szCs w:val="24"/>
        </w:rPr>
        <w:t>/</w:t>
      </w:r>
      <w:r>
        <w:rPr>
          <w:rFonts w:ascii="Times New Roman" w:hAnsi="Times New Roman" w:cs="Times New Roman"/>
          <w:sz w:val="24"/>
          <w:szCs w:val="24"/>
        </w:rPr>
        <w:t>系统的熟悉程度，以及提供给受试者的反应选择。</w:t>
      </w:r>
    </w:p>
    <w:p w14:paraId="452E407E" w14:textId="77777777" w:rsidR="00970176" w:rsidRDefault="008D6EE0">
      <w:pPr>
        <w:pStyle w:val="3"/>
        <w:rPr>
          <w:rFonts w:ascii="Times New Roman" w:hAnsi="Times New Roman" w:cs="Times New Roman"/>
        </w:rPr>
      </w:pPr>
      <w:bookmarkStart w:id="929" w:name="_Toc14992018"/>
      <w:r>
        <w:rPr>
          <w:rFonts w:ascii="Times New Roman" w:hAnsi="Times New Roman" w:cs="Times New Roman"/>
        </w:rPr>
        <w:t xml:space="preserve">2.2.6. </w:t>
      </w:r>
      <w:r>
        <w:rPr>
          <w:rFonts w:ascii="Times New Roman" w:hAnsi="Times New Roman" w:cs="Times New Roman"/>
        </w:rPr>
        <w:t>气味增强味觉的判断方法</w:t>
      </w:r>
      <w:bookmarkEnd w:id="929"/>
    </w:p>
    <w:p w14:paraId="1A6D0009" w14:textId="77777777" w:rsidR="00970176" w:rsidRDefault="008D6EE0">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当我们测量两种增强方式时，通过询问子</w:t>
      </w:r>
      <w:r>
        <w:rPr>
          <w:rFonts w:ascii="Times New Roman" w:hAnsi="Times New Roman" w:cs="Times New Roman"/>
          <w:sz w:val="24"/>
          <w:szCs w:val="24"/>
        </w:rPr>
        <w:t>-</w:t>
      </w:r>
      <w:r>
        <w:rPr>
          <w:rFonts w:ascii="Times New Roman" w:hAnsi="Times New Roman" w:cs="Times New Roman"/>
          <w:sz w:val="24"/>
          <w:szCs w:val="24"/>
        </w:rPr>
        <w:t>来增强潜在食物的信号。为了评估所有可能的味道和气味属性的促味剂和增味剂，在大量目前和以往的研究中，苏</w:t>
      </w:r>
      <w:r>
        <w:rPr>
          <w:rFonts w:ascii="Times New Roman" w:hAnsi="Times New Roman" w:cs="Times New Roman"/>
          <w:sz w:val="24"/>
          <w:szCs w:val="24"/>
        </w:rPr>
        <w:t>-</w:t>
      </w:r>
      <w:r>
        <w:rPr>
          <w:rFonts w:ascii="Times New Roman" w:hAnsi="Times New Roman" w:cs="Times New Roman"/>
          <w:sz w:val="24"/>
          <w:szCs w:val="24"/>
        </w:rPr>
        <w:t>克罗斯的反鼻气味增强现象是明显和可靠的。研究表明，气味增强在很大程度上独立于所测试的刺激</w:t>
      </w:r>
      <w:r>
        <w:rPr>
          <w:rFonts w:ascii="Times New Roman" w:hAnsi="Times New Roman" w:cs="Times New Roman"/>
          <w:sz w:val="24"/>
          <w:szCs w:val="24"/>
        </w:rPr>
        <w:t>(</w:t>
      </w:r>
      <w:r>
        <w:rPr>
          <w:rFonts w:ascii="Times New Roman" w:hAnsi="Times New Roman" w:cs="Times New Roman"/>
          <w:sz w:val="24"/>
          <w:szCs w:val="24"/>
        </w:rPr>
        <w:t>各种甜味一致的气味</w:t>
      </w:r>
      <w:r>
        <w:rPr>
          <w:rFonts w:ascii="Times New Roman" w:hAnsi="Times New Roman" w:cs="Times New Roman"/>
          <w:sz w:val="24"/>
          <w:szCs w:val="24"/>
        </w:rPr>
        <w:t>)</w:t>
      </w:r>
      <w:r>
        <w:rPr>
          <w:rFonts w:ascii="Times New Roman" w:hAnsi="Times New Roman" w:cs="Times New Roman"/>
          <w:sz w:val="24"/>
          <w:szCs w:val="24"/>
        </w:rPr>
        <w:t>、所使用的刺激介质</w:t>
      </w:r>
      <w:r>
        <w:rPr>
          <w:rFonts w:ascii="Times New Roman" w:hAnsi="Times New Roman" w:cs="Times New Roman"/>
          <w:sz w:val="24"/>
          <w:szCs w:val="24"/>
        </w:rPr>
        <w:t>(</w:t>
      </w:r>
      <w:r>
        <w:rPr>
          <w:rFonts w:ascii="Times New Roman" w:hAnsi="Times New Roman" w:cs="Times New Roman"/>
          <w:sz w:val="24"/>
          <w:szCs w:val="24"/>
        </w:rPr>
        <w:t>水溶液与实际食物</w:t>
      </w:r>
      <w:r>
        <w:rPr>
          <w:rFonts w:ascii="Times New Roman" w:hAnsi="Times New Roman" w:cs="Times New Roman"/>
          <w:sz w:val="24"/>
          <w:szCs w:val="24"/>
        </w:rPr>
        <w:t>)</w:t>
      </w:r>
      <w:r>
        <w:rPr>
          <w:rFonts w:ascii="Times New Roman" w:hAnsi="Times New Roman" w:cs="Times New Roman"/>
          <w:sz w:val="24"/>
          <w:szCs w:val="24"/>
        </w:rPr>
        <w:t>，以及所采用的测试方案</w:t>
      </w:r>
      <w:r>
        <w:rPr>
          <w:rFonts w:ascii="Times New Roman" w:hAnsi="Times New Roman" w:cs="Times New Roman"/>
          <w:sz w:val="24"/>
          <w:szCs w:val="24"/>
        </w:rPr>
        <w:t>(</w:t>
      </w:r>
      <w:r>
        <w:rPr>
          <w:rFonts w:ascii="Times New Roman" w:hAnsi="Times New Roman" w:cs="Times New Roman"/>
          <w:sz w:val="24"/>
          <w:szCs w:val="24"/>
        </w:rPr>
        <w:t>小口</w:t>
      </w:r>
      <w:r>
        <w:rPr>
          <w:rFonts w:ascii="Times New Roman" w:hAnsi="Times New Roman" w:cs="Times New Roman"/>
          <w:sz w:val="24"/>
          <w:szCs w:val="24"/>
        </w:rPr>
        <w:t>和唾液对气味传递装置的使用</w:t>
      </w:r>
      <w:r>
        <w:rPr>
          <w:rFonts w:ascii="Times New Roman" w:hAnsi="Times New Roman" w:cs="Times New Roman"/>
          <w:sz w:val="24"/>
          <w:szCs w:val="24"/>
        </w:rPr>
        <w:t>)</w:t>
      </w:r>
      <w:r>
        <w:rPr>
          <w:rFonts w:ascii="Times New Roman" w:hAnsi="Times New Roman" w:cs="Times New Roman"/>
          <w:sz w:val="24"/>
          <w:szCs w:val="24"/>
        </w:rPr>
        <w:t>。特别是后者的研究，也排除了蔗糖和挥发物之间的物理化学相互作用</w:t>
      </w:r>
      <w:r>
        <w:rPr>
          <w:rFonts w:ascii="Times New Roman" w:hAnsi="Times New Roman" w:cs="Times New Roman"/>
          <w:sz w:val="24"/>
          <w:szCs w:val="24"/>
        </w:rPr>
        <w:t>(</w:t>
      </w:r>
      <w:r>
        <w:rPr>
          <w:rFonts w:ascii="Times New Roman" w:hAnsi="Times New Roman" w:cs="Times New Roman"/>
          <w:sz w:val="24"/>
          <w:szCs w:val="24"/>
        </w:rPr>
        <w:t>如</w:t>
      </w:r>
      <w:r>
        <w:rPr>
          <w:rFonts w:ascii="Times New Roman" w:hAnsi="Times New Roman" w:cs="Times New Roman"/>
          <w:sz w:val="24"/>
          <w:szCs w:val="24"/>
        </w:rPr>
        <w:t>“</w:t>
      </w:r>
      <w:r>
        <w:rPr>
          <w:rFonts w:ascii="Times New Roman" w:hAnsi="Times New Roman" w:cs="Times New Roman"/>
          <w:sz w:val="24"/>
          <w:szCs w:val="24"/>
        </w:rPr>
        <w:t>盐析</w:t>
      </w:r>
      <w:r>
        <w:rPr>
          <w:rFonts w:ascii="Times New Roman" w:hAnsi="Times New Roman" w:cs="Times New Roman"/>
          <w:sz w:val="24"/>
          <w:szCs w:val="24"/>
        </w:rPr>
        <w:t>”</w:t>
      </w:r>
      <w:r>
        <w:rPr>
          <w:rFonts w:ascii="Times New Roman" w:hAnsi="Times New Roman" w:cs="Times New Roman"/>
          <w:sz w:val="24"/>
          <w:szCs w:val="24"/>
        </w:rPr>
        <w:t>效应</w:t>
      </w:r>
      <w:r>
        <w:rPr>
          <w:rFonts w:ascii="Times New Roman" w:hAnsi="Times New Roman" w:cs="Times New Roman"/>
          <w:sz w:val="24"/>
          <w:szCs w:val="24"/>
        </w:rPr>
        <w:t>)</w:t>
      </w:r>
      <w:r>
        <w:rPr>
          <w:rFonts w:ascii="Times New Roman" w:hAnsi="Times New Roman" w:cs="Times New Roman"/>
          <w:sz w:val="24"/>
          <w:szCs w:val="24"/>
        </w:rPr>
        <w:t>在这一现象中起作用的可能性。同样值得注意的是，当感觉气味较弱时，鼻后气味增强的程度更大。</w:t>
      </w:r>
    </w:p>
    <w:p w14:paraId="62A72013" w14:textId="77777777" w:rsidR="00970176" w:rsidRDefault="008D6EE0">
      <w:pPr>
        <w:spacing w:afterLines="50" w:after="156" w:line="360" w:lineRule="auto"/>
        <w:ind w:firstLineChars="200" w:firstLine="480"/>
        <w:rPr>
          <w:rFonts w:ascii="Times New Roman" w:hAnsi="Times New Roman" w:cs="Times New Roman"/>
          <w:b/>
          <w:bCs/>
          <w:sz w:val="28"/>
          <w:szCs w:val="28"/>
        </w:rPr>
      </w:pPr>
      <w:r>
        <w:rPr>
          <w:rFonts w:ascii="Times New Roman" w:hAnsi="Times New Roman" w:cs="Times New Roman"/>
          <w:sz w:val="24"/>
          <w:szCs w:val="24"/>
        </w:rPr>
        <w:t>这些发现提出了一个有趣的问题：什么样的感觉机制在蔗糖增强鼻后气味的现象中起作用。柠檬醛和咖啡的气味都不被认为是甜的。在美国，对两种气味的甜味评级几乎都是</w:t>
      </w:r>
      <w:r>
        <w:rPr>
          <w:rFonts w:ascii="Times New Roman" w:hAnsi="Times New Roman" w:cs="Times New Roman"/>
          <w:sz w:val="24"/>
          <w:szCs w:val="24"/>
        </w:rPr>
        <w:t>“</w:t>
      </w:r>
      <w:r>
        <w:rPr>
          <w:rFonts w:ascii="Times New Roman" w:hAnsi="Times New Roman" w:cs="Times New Roman"/>
          <w:sz w:val="24"/>
          <w:szCs w:val="24"/>
        </w:rPr>
        <w:t>没有感觉</w:t>
      </w:r>
      <w:r>
        <w:rPr>
          <w:rFonts w:ascii="Times New Roman" w:hAnsi="Times New Roman" w:cs="Times New Roman"/>
          <w:sz w:val="24"/>
          <w:szCs w:val="24"/>
        </w:rPr>
        <w:t>”</w:t>
      </w:r>
      <w:r>
        <w:rPr>
          <w:rFonts w:ascii="Times New Roman" w:hAnsi="Times New Roman" w:cs="Times New Roman"/>
          <w:sz w:val="24"/>
          <w:szCs w:val="24"/>
        </w:rPr>
        <w:t>的</w:t>
      </w:r>
      <w:r>
        <w:rPr>
          <w:rFonts w:ascii="Times New Roman" w:hAnsi="Times New Roman" w:cs="Times New Roman"/>
          <w:sz w:val="24"/>
          <w:szCs w:val="24"/>
        </w:rPr>
        <w:t>)</w:t>
      </w:r>
      <w:r>
        <w:rPr>
          <w:rFonts w:ascii="Times New Roman" w:hAnsi="Times New Roman" w:cs="Times New Roman"/>
          <w:sz w:val="24"/>
          <w:szCs w:val="24"/>
        </w:rPr>
        <w:t>，并不支持气味增强是味觉和气味质量混淆的结果的观点。相反，现在和以前的数据一起向我们指出了其他可能性。首先，一致性是一个必要条件的发现意味着，与气</w:t>
      </w:r>
      <w:r>
        <w:rPr>
          <w:rFonts w:ascii="Times New Roman" w:hAnsi="Times New Roman" w:cs="Times New Roman"/>
          <w:sz w:val="24"/>
          <w:szCs w:val="24"/>
        </w:rPr>
        <w:t>味转导相似，味觉和气味的一致性同时发生触发的中枢神经机制在鼻后气味增强中发挥作用。第二，事实是苏克罗斯，</w:t>
      </w:r>
      <w:r>
        <w:rPr>
          <w:rFonts w:ascii="Times New Roman" w:hAnsi="Times New Roman" w:cs="Times New Roman"/>
          <w:sz w:val="24"/>
          <w:szCs w:val="24"/>
        </w:rPr>
        <w:lastRenderedPageBreak/>
        <w:t>但不是其他一致的味道，提高鼻后气味表明，只有一个</w:t>
      </w:r>
      <w:r>
        <w:rPr>
          <w:rFonts w:ascii="Times New Roman" w:hAnsi="Times New Roman" w:cs="Times New Roman"/>
          <w:sz w:val="24"/>
          <w:szCs w:val="24"/>
        </w:rPr>
        <w:t>“</w:t>
      </w:r>
      <w:r>
        <w:rPr>
          <w:rFonts w:ascii="Times New Roman" w:hAnsi="Times New Roman" w:cs="Times New Roman"/>
          <w:sz w:val="24"/>
          <w:szCs w:val="24"/>
        </w:rPr>
        <w:t>营养</w:t>
      </w:r>
      <w:r>
        <w:rPr>
          <w:rFonts w:ascii="Times New Roman" w:hAnsi="Times New Roman" w:cs="Times New Roman"/>
          <w:sz w:val="24"/>
          <w:szCs w:val="24"/>
        </w:rPr>
        <w:t>”</w:t>
      </w:r>
      <w:r>
        <w:rPr>
          <w:rFonts w:ascii="Times New Roman" w:hAnsi="Times New Roman" w:cs="Times New Roman"/>
          <w:sz w:val="24"/>
          <w:szCs w:val="24"/>
        </w:rPr>
        <w:t>的味道可能会导致增强。在这一点上，还不清楚是否有其他营养的味道</w:t>
      </w:r>
      <w:r>
        <w:rPr>
          <w:rFonts w:ascii="Times New Roman" w:hAnsi="Times New Roman" w:cs="Times New Roman"/>
          <w:sz w:val="24"/>
          <w:szCs w:val="24"/>
        </w:rPr>
        <w:t>(</w:t>
      </w:r>
      <w:r>
        <w:rPr>
          <w:rFonts w:ascii="Times New Roman" w:hAnsi="Times New Roman" w:cs="Times New Roman"/>
          <w:sz w:val="24"/>
          <w:szCs w:val="24"/>
        </w:rPr>
        <w:t>即</w:t>
      </w:r>
      <w:r>
        <w:rPr>
          <w:rFonts w:ascii="Times New Roman" w:hAnsi="Times New Roman" w:cs="Times New Roman"/>
          <w:sz w:val="24"/>
          <w:szCs w:val="24"/>
        </w:rPr>
        <w:t>NaCl, MSG)</w:t>
      </w:r>
      <w:r>
        <w:rPr>
          <w:rFonts w:ascii="Times New Roman" w:hAnsi="Times New Roman" w:cs="Times New Roman"/>
          <w:sz w:val="24"/>
          <w:szCs w:val="24"/>
        </w:rPr>
        <w:t>也可以增强咸味和鲜味的一致性，如果是这样，为什么是这样的情况。然而，通过增加味道的显著性，气味增强可能有助于识别营养物质的潜在来源及其代谢后果。正如味道是食物中营养成分的信号一样，食物的气味</w:t>
      </w:r>
      <w:r>
        <w:rPr>
          <w:rFonts w:ascii="Times New Roman" w:hAnsi="Times New Roman" w:cs="Times New Roman"/>
          <w:sz w:val="24"/>
          <w:szCs w:val="24"/>
        </w:rPr>
        <w:t>(</w:t>
      </w:r>
      <w:r>
        <w:rPr>
          <w:rFonts w:ascii="Times New Roman" w:hAnsi="Times New Roman" w:cs="Times New Roman"/>
          <w:sz w:val="24"/>
          <w:szCs w:val="24"/>
        </w:rPr>
        <w:t>或味道</w:t>
      </w:r>
      <w:r>
        <w:rPr>
          <w:rFonts w:ascii="Times New Roman" w:hAnsi="Times New Roman" w:cs="Times New Roman"/>
          <w:sz w:val="24"/>
          <w:szCs w:val="24"/>
        </w:rPr>
        <w:t>)</w:t>
      </w:r>
      <w:r>
        <w:rPr>
          <w:rFonts w:ascii="Times New Roman" w:hAnsi="Times New Roman" w:cs="Times New Roman"/>
          <w:sz w:val="24"/>
          <w:szCs w:val="24"/>
        </w:rPr>
        <w:t>提供了一种独特的身份，使我们能够识别并将其与食物及其代谢后果联系起</w:t>
      </w:r>
      <w:r>
        <w:rPr>
          <w:rFonts w:ascii="Times New Roman" w:hAnsi="Times New Roman" w:cs="Times New Roman"/>
          <w:sz w:val="24"/>
          <w:szCs w:val="24"/>
        </w:rPr>
        <w:t>来。营养味道的假设可能会有特殊能力增强的气味收到最近的神经影像学研究的间接支持，这表明，前腹侧岛优先与喂养网络确实表明营养味道存在于口腔的感知系统中。因此可以想象，气味感知与它们的生理意义相关，而气味增强是这种关联的一种表征。如果是这样的话，营养味道和一致的同现气味产生异味的相互作用可能是一个特例：之间的融合不仅味道和味道，味道和气味发生在神经传递网络，而且味道和喂养之间的通信网络对突出的生理意义刺激被激活具有决定意义。这一假设目前正在调查中。</w:t>
      </w:r>
    </w:p>
    <w:p w14:paraId="40866BB1" w14:textId="77777777" w:rsidR="00970176" w:rsidRDefault="008D6EE0">
      <w:pPr>
        <w:pStyle w:val="2"/>
        <w:rPr>
          <w:rFonts w:ascii="Times New Roman" w:hAnsi="Times New Roman" w:cs="Times New Roman"/>
        </w:rPr>
      </w:pPr>
      <w:bookmarkStart w:id="930" w:name="_Toc14992019"/>
      <w:r>
        <w:rPr>
          <w:rFonts w:ascii="Times New Roman" w:hAnsi="Times New Roman" w:cs="Times New Roman"/>
        </w:rPr>
        <w:t xml:space="preserve">2.3 </w:t>
      </w:r>
      <w:r>
        <w:rPr>
          <w:rFonts w:ascii="Times New Roman" w:hAnsi="Times New Roman" w:cs="Times New Roman"/>
        </w:rPr>
        <w:t>味觉，风味和食欲</w:t>
      </w:r>
      <w:bookmarkEnd w:id="930"/>
    </w:p>
    <w:p w14:paraId="7FDE49A0" w14:textId="77777777" w:rsidR="00970176" w:rsidRDefault="008D6EE0">
      <w:pPr>
        <w:pStyle w:val="3"/>
        <w:rPr>
          <w:rFonts w:ascii="Times New Roman" w:hAnsi="Times New Roman" w:cs="Times New Roman"/>
        </w:rPr>
      </w:pPr>
      <w:bookmarkStart w:id="931" w:name="_Toc14992020"/>
      <w:r>
        <w:rPr>
          <w:rFonts w:ascii="Times New Roman" w:hAnsi="Times New Roman" w:cs="Times New Roman"/>
        </w:rPr>
        <w:t xml:space="preserve">2.3.1 </w:t>
      </w:r>
      <w:r>
        <w:rPr>
          <w:rFonts w:ascii="Times New Roman" w:hAnsi="Times New Roman" w:cs="Times New Roman"/>
        </w:rPr>
        <w:t>味觉</w:t>
      </w:r>
      <w:bookmarkEnd w:id="931"/>
    </w:p>
    <w:p w14:paraId="0DBB87A6" w14:textId="77777777" w:rsidR="00970176" w:rsidRDefault="008D6EE0">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味觉是指口中的物质</w:t>
      </w:r>
      <w:r>
        <w:rPr>
          <w:rFonts w:ascii="Times New Roman" w:hAnsi="Times New Roman" w:cs="Times New Roman"/>
          <w:sz w:val="24"/>
          <w:szCs w:val="24"/>
        </w:rPr>
        <w:t>与味觉受体细胞相互作用而产生的一种生理感觉，食品中可溶性呈味物质溶于唾液或是食品的溶液刺激口腔内的味觉感受器，再通过一个收集和传递信息的味神经感觉系统传导到大脑的味觉中枢，最后通过大脑的综合神经中枢系统的分析，从而产生味觉，或叫味感。</w:t>
      </w:r>
    </w:p>
    <w:p w14:paraId="6E4F9CFB" w14:textId="77777777" w:rsidR="00970176" w:rsidRDefault="008D6EE0">
      <w:pPr>
        <w:pStyle w:val="3"/>
        <w:rPr>
          <w:rFonts w:ascii="Times New Roman" w:hAnsi="Times New Roman" w:cs="Times New Roman"/>
        </w:rPr>
      </w:pPr>
      <w:bookmarkStart w:id="932" w:name="_Toc14992021"/>
      <w:r>
        <w:rPr>
          <w:rFonts w:ascii="Times New Roman" w:hAnsi="Times New Roman" w:cs="Times New Roman"/>
        </w:rPr>
        <w:t xml:space="preserve">2.3.2 </w:t>
      </w:r>
      <w:r>
        <w:rPr>
          <w:rFonts w:ascii="Times New Roman" w:hAnsi="Times New Roman" w:cs="Times New Roman"/>
        </w:rPr>
        <w:t>风味</w:t>
      </w:r>
      <w:bookmarkEnd w:id="932"/>
    </w:p>
    <w:p w14:paraId="7F46336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风味是指食物摄入口中前后所产生的一种感觉，这种感觉是由口腔最中的味感、嗅感、触感及温感所产生的综合感觉。</w:t>
      </w:r>
    </w:p>
    <w:p w14:paraId="432FF2AE" w14:textId="77777777" w:rsidR="00970176" w:rsidRDefault="008D6EE0">
      <w:pPr>
        <w:pStyle w:val="3"/>
        <w:rPr>
          <w:rFonts w:ascii="Times New Roman" w:hAnsi="Times New Roman" w:cs="Times New Roman"/>
        </w:rPr>
      </w:pPr>
      <w:bookmarkStart w:id="933" w:name="_Toc14992022"/>
      <w:r>
        <w:rPr>
          <w:rFonts w:ascii="Times New Roman" w:hAnsi="Times New Roman" w:cs="Times New Roman"/>
        </w:rPr>
        <w:t xml:space="preserve">2.3.3 </w:t>
      </w:r>
      <w:r>
        <w:rPr>
          <w:rFonts w:ascii="Times New Roman" w:hAnsi="Times New Roman" w:cs="Times New Roman"/>
        </w:rPr>
        <w:t>食欲</w:t>
      </w:r>
      <w:bookmarkEnd w:id="933"/>
    </w:p>
    <w:p w14:paraId="217DD07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食欲是指一种支配摄食和选择食物的生理心理因素。常与饥饿感混淆，但二者有明确的区分。饥饿是由于长时间缺少食物而产生的生理上的主观感觉，一般</w:t>
      </w:r>
      <w:r>
        <w:rPr>
          <w:rFonts w:ascii="Times New Roman" w:hAnsi="Times New Roman" w:cs="Times New Roman"/>
          <w:sz w:val="24"/>
          <w:szCs w:val="24"/>
        </w:rPr>
        <w:lastRenderedPageBreak/>
        <w:t>是不舒服，甚至是痛苦，从而迫不及待地要获得食物。食欲与饥饿感相伴随，或是饥饿感的前奏，却比较平和，有时甚至带着一丝欣慰，心中想着某种美味的食物。有选择性，针对某种食物，有时可以由食物的刺激特性，如色、香、味和口感而引起。如在不想吃东西时，偶然尝到可口的食物，会产生食欲。</w:t>
      </w:r>
    </w:p>
    <w:p w14:paraId="72B2EAC6" w14:textId="77777777" w:rsidR="00970176" w:rsidRDefault="008D6EE0">
      <w:pPr>
        <w:pStyle w:val="3"/>
        <w:rPr>
          <w:rFonts w:ascii="Times New Roman" w:hAnsi="Times New Roman" w:cs="Times New Roman"/>
        </w:rPr>
      </w:pPr>
      <w:bookmarkStart w:id="934" w:name="_Toc14992023"/>
      <w:r>
        <w:rPr>
          <w:rFonts w:ascii="Times New Roman" w:hAnsi="Times New Roman" w:cs="Times New Roman"/>
        </w:rPr>
        <w:t xml:space="preserve">2.3.4 </w:t>
      </w:r>
      <w:r>
        <w:rPr>
          <w:rFonts w:ascii="Times New Roman" w:hAnsi="Times New Roman" w:cs="Times New Roman"/>
        </w:rPr>
        <w:t>三者关系</w:t>
      </w:r>
      <w:bookmarkEnd w:id="934"/>
    </w:p>
    <w:p w14:paraId="54E598B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）食物的摄入受食物的色、香、味和口感等各种因素影响，巴普洛夫指出</w:t>
      </w:r>
      <w:r>
        <w:rPr>
          <w:rFonts w:ascii="Times New Roman" w:hAnsi="Times New Roman" w:cs="Times New Roman"/>
          <w:sz w:val="24"/>
          <w:szCs w:val="24"/>
        </w:rPr>
        <w:t>“</w:t>
      </w:r>
      <w:r>
        <w:rPr>
          <w:rFonts w:ascii="Times New Roman" w:hAnsi="Times New Roman" w:cs="Times New Roman"/>
          <w:sz w:val="24"/>
          <w:szCs w:val="24"/>
        </w:rPr>
        <w:t>食欲即消化液</w:t>
      </w:r>
      <w:r>
        <w:rPr>
          <w:rFonts w:ascii="Times New Roman" w:hAnsi="Times New Roman" w:cs="Times New Roman"/>
          <w:sz w:val="24"/>
          <w:szCs w:val="24"/>
        </w:rPr>
        <w:t>”</w:t>
      </w:r>
      <w:r>
        <w:rPr>
          <w:rFonts w:ascii="Times New Roman" w:hAnsi="Times New Roman" w:cs="Times New Roman"/>
          <w:sz w:val="24"/>
          <w:szCs w:val="24"/>
        </w:rPr>
        <w:t>，假若食物香气外散、适口性好，人类会对这种食物产生反应。</w:t>
      </w:r>
    </w:p>
    <w:p w14:paraId="0720051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气味刺激在感知食物的味道方面发挥了重要作用，食物散发出的气味可以引起人们的食欲，从而诱发唾液和胃酸分泌以及胰岛素的释放。令人愉悦的食物气味能够让人产生相应的生理反应，即具有刺激食欲的能力；反之，令人不愉悦的食物气味则可能使食欲下降。</w:t>
      </w:r>
    </w:p>
    <w:p w14:paraId="726FF2B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）不同的生活习惯、文化背景造就了人对食物摄入选择的不同，在味觉感知程度上也因人而异，也就是说，除了生理上的需要之外，还要考虑心</w:t>
      </w:r>
      <w:r>
        <w:rPr>
          <w:rFonts w:ascii="Times New Roman" w:hAnsi="Times New Roman" w:cs="Times New Roman"/>
          <w:sz w:val="24"/>
          <w:szCs w:val="24"/>
        </w:rPr>
        <w:t>理的感受，即人类主观层面对食物风味感受的影响。如榴莲、臭豆腐等食物，由于不同人对该类食物的喜好程度不同，其风味能够引起食欲的程度也有所不同。饥饿程度也是影响因素之一。</w:t>
      </w:r>
    </w:p>
    <w:p w14:paraId="4BBF022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）风味增强剂的作用即是用</w:t>
      </w:r>
      <w:r>
        <w:rPr>
          <w:rFonts w:ascii="Times New Roman" w:hAnsi="Times New Roman" w:cs="Times New Roman"/>
          <w:sz w:val="24"/>
          <w:szCs w:val="24"/>
        </w:rPr>
        <w:t>“</w:t>
      </w:r>
      <w:r>
        <w:rPr>
          <w:rFonts w:ascii="Times New Roman" w:hAnsi="Times New Roman" w:cs="Times New Roman"/>
          <w:sz w:val="24"/>
          <w:szCs w:val="24"/>
        </w:rPr>
        <w:t>香</w:t>
      </w:r>
      <w:r>
        <w:rPr>
          <w:rFonts w:ascii="Times New Roman" w:hAnsi="Times New Roman" w:cs="Times New Roman"/>
          <w:sz w:val="24"/>
          <w:szCs w:val="24"/>
        </w:rPr>
        <w:t>”</w:t>
      </w:r>
      <w:r>
        <w:rPr>
          <w:rFonts w:ascii="Times New Roman" w:hAnsi="Times New Roman" w:cs="Times New Roman"/>
          <w:sz w:val="24"/>
          <w:szCs w:val="24"/>
        </w:rPr>
        <w:t>或</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刺激嗅觉和味觉器官，再由大脑发出指令，促进消化液分泌和肠胃蠕动，产生食欲，发生摄食行为，起到增加食欲的作用。而产生食欲的前提是该个体会对</w:t>
      </w:r>
      <w:r>
        <w:rPr>
          <w:rFonts w:ascii="Times New Roman" w:hAnsi="Times New Roman" w:cs="Times New Roman"/>
          <w:sz w:val="24"/>
          <w:szCs w:val="24"/>
        </w:rPr>
        <w:t>“</w:t>
      </w:r>
      <w:r>
        <w:rPr>
          <w:rFonts w:ascii="Times New Roman" w:hAnsi="Times New Roman" w:cs="Times New Roman"/>
          <w:sz w:val="24"/>
          <w:szCs w:val="24"/>
        </w:rPr>
        <w:t>香</w:t>
      </w:r>
      <w:r>
        <w:rPr>
          <w:rFonts w:ascii="Times New Roman" w:hAnsi="Times New Roman" w:cs="Times New Roman"/>
          <w:sz w:val="24"/>
          <w:szCs w:val="24"/>
        </w:rPr>
        <w:t>”</w:t>
      </w:r>
      <w:r>
        <w:rPr>
          <w:rFonts w:ascii="Times New Roman" w:hAnsi="Times New Roman" w:cs="Times New Roman"/>
          <w:sz w:val="24"/>
          <w:szCs w:val="24"/>
        </w:rPr>
        <w:t>或</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在主观上产生相应的生理反应。</w:t>
      </w:r>
    </w:p>
    <w:p w14:paraId="79C2DB33"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t>总而言之，令人愉悦的食物风味会使人产生食欲，而不同个体的味觉偏好不同，风味增强剂则可以根据不同个体的味觉感知差异以及主观偏</w:t>
      </w:r>
      <w:r>
        <w:rPr>
          <w:rFonts w:ascii="Times New Roman" w:hAnsi="Times New Roman" w:cs="Times New Roman"/>
          <w:sz w:val="24"/>
          <w:szCs w:val="24"/>
        </w:rPr>
        <w:t>好来生产出令人产生食欲的食物。</w:t>
      </w:r>
    </w:p>
    <w:p w14:paraId="43601A7B" w14:textId="77777777" w:rsidR="00970176" w:rsidRDefault="008D6EE0">
      <w:pPr>
        <w:pStyle w:val="2"/>
        <w:rPr>
          <w:rFonts w:ascii="Times New Roman" w:hAnsi="Times New Roman" w:cs="Times New Roman"/>
        </w:rPr>
      </w:pPr>
      <w:bookmarkStart w:id="935" w:name="_Toc14992024"/>
      <w:r>
        <w:rPr>
          <w:rFonts w:ascii="Times New Roman" w:hAnsi="Times New Roman" w:cs="Times New Roman"/>
        </w:rPr>
        <w:t xml:space="preserve">2.4 </w:t>
      </w:r>
      <w:r>
        <w:rPr>
          <w:rFonts w:ascii="Times New Roman" w:hAnsi="Times New Roman" w:cs="Times New Roman"/>
        </w:rPr>
        <w:t>风味增强剂及其衍生物</w:t>
      </w:r>
      <w:bookmarkEnd w:id="935"/>
    </w:p>
    <w:p w14:paraId="58E4AA56" w14:textId="77777777" w:rsidR="00970176" w:rsidRDefault="008D6EE0">
      <w:pPr>
        <w:pStyle w:val="3"/>
        <w:rPr>
          <w:rFonts w:ascii="Times New Roman" w:hAnsi="Times New Roman" w:cs="Times New Roman"/>
        </w:rPr>
      </w:pPr>
      <w:bookmarkStart w:id="936" w:name="_Toc14992025"/>
      <w:r>
        <w:rPr>
          <w:rFonts w:ascii="Times New Roman" w:hAnsi="Times New Roman" w:cs="Times New Roman"/>
        </w:rPr>
        <w:t xml:space="preserve">2.4.1 </w:t>
      </w:r>
      <w:r>
        <w:rPr>
          <w:rFonts w:ascii="Times New Roman" w:hAnsi="Times New Roman" w:cs="Times New Roman"/>
        </w:rPr>
        <w:t>风味增强剂</w:t>
      </w:r>
      <w:bookmarkEnd w:id="936"/>
    </w:p>
    <w:p w14:paraId="5767944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风味增强剂主要指一些能强化可口的味道属性的物质。广义上指一类能赋予</w:t>
      </w:r>
      <w:r>
        <w:rPr>
          <w:rFonts w:ascii="Times New Roman" w:hAnsi="Times New Roman" w:cs="Times New Roman"/>
          <w:sz w:val="24"/>
          <w:szCs w:val="24"/>
        </w:rPr>
        <w:lastRenderedPageBreak/>
        <w:t>食品刺激味觉和嗅觉受体产生风味感受生理综合效应的食品添加剂。狭义上指赋予食品刺激味觉受体的呈味物质，不包括刺激嗅觉的如香料一类物质。中国食品添加剂分类则列为增味剂</w:t>
      </w:r>
      <w:r>
        <w:rPr>
          <w:rFonts w:ascii="Times New Roman" w:hAnsi="Times New Roman" w:cs="Times New Roman"/>
          <w:sz w:val="24"/>
          <w:szCs w:val="24"/>
        </w:rPr>
        <w:t>(</w:t>
      </w:r>
      <w:r>
        <w:rPr>
          <w:rFonts w:ascii="Times New Roman" w:hAnsi="Times New Roman" w:cs="Times New Roman"/>
          <w:sz w:val="24"/>
          <w:szCs w:val="24"/>
        </w:rPr>
        <w:t>或鲜味剂</w:t>
      </w:r>
      <w:r>
        <w:rPr>
          <w:rFonts w:ascii="Times New Roman" w:hAnsi="Times New Roman" w:cs="Times New Roman"/>
          <w:sz w:val="24"/>
          <w:szCs w:val="24"/>
        </w:rPr>
        <w:t>)</w:t>
      </w:r>
      <w:r>
        <w:rPr>
          <w:rFonts w:ascii="Times New Roman" w:hAnsi="Times New Roman" w:cs="Times New Roman"/>
          <w:sz w:val="24"/>
          <w:szCs w:val="24"/>
        </w:rPr>
        <w:t>，只指补充或增强食品原有风味的物质。鲜味是一种复杂的综合味感，当鲜味剂的用量达到阈值时，会使得食品鲜味增加；但是用量少于阈值时，仅仅表现为风味的增强，可以提高食品总的味觉强度，优化整体味</w:t>
      </w:r>
      <w:r>
        <w:rPr>
          <w:rFonts w:ascii="Times New Roman" w:hAnsi="Times New Roman" w:cs="Times New Roman"/>
          <w:sz w:val="24"/>
          <w:szCs w:val="24"/>
        </w:rPr>
        <w:t>感，增强食品风味的持续性、口感性、温和感、浓厚感等特征。鲜味是东方食品界的概念，欧美将鲜味剂称作风味增强剂，简称增味剂。</w:t>
      </w:r>
    </w:p>
    <w:p w14:paraId="3BB095B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传统的风味增强剂包括谷氨酸及其盐类、鸟苷酸及其盐类、肌苷酸及其盐类、核苷酸及其盐类、甘氨酸及其钠盐、麦芽酚、乙基麦芽酚和</w:t>
      </w:r>
      <w:r>
        <w:rPr>
          <w:rFonts w:ascii="Times New Roman" w:hAnsi="Times New Roman" w:cs="Times New Roman"/>
          <w:sz w:val="24"/>
          <w:szCs w:val="24"/>
        </w:rPr>
        <w:t>L</w:t>
      </w:r>
      <w:r>
        <w:rPr>
          <w:rFonts w:ascii="Times New Roman" w:hAnsi="Times New Roman" w:cs="Times New Roman"/>
          <w:sz w:val="24"/>
          <w:szCs w:val="24"/>
        </w:rPr>
        <w:t>－亮氨酸等。按来源分，分为天然风味增强剂和化学合成风味增强剂。天然风味增强剂中有微生物源天然风味增强剂、动物中提取风味增强剂、植物中提取风味增强剂等。化学合成风味增强剂是由氨基酸、味精、核苷酸、天然的水解物或萃取物、有机酸、甜味剂、无机盐甚至香辛料、油脂等各种具有不同</w:t>
      </w:r>
      <w:r>
        <w:rPr>
          <w:rFonts w:ascii="Times New Roman" w:hAnsi="Times New Roman" w:cs="Times New Roman"/>
          <w:sz w:val="24"/>
          <w:szCs w:val="24"/>
        </w:rPr>
        <w:t>风味增强作用的原料经过科学方法组合、调配、制作而成的调味产品。其基本原料是肉禽类的浸膏，动、植物水解蛋白，酵母提取物等，再加以味精、食盐、填充料等就可成为新型风味调料。</w:t>
      </w:r>
    </w:p>
    <w:p w14:paraId="006BE46D" w14:textId="77777777" w:rsidR="00970176" w:rsidRDefault="008D6EE0">
      <w:pPr>
        <w:pStyle w:val="3"/>
        <w:rPr>
          <w:rFonts w:ascii="Times New Roman" w:hAnsi="Times New Roman" w:cs="Times New Roman"/>
        </w:rPr>
      </w:pPr>
      <w:bookmarkStart w:id="937" w:name="_Toc14992026"/>
      <w:r>
        <w:rPr>
          <w:rFonts w:ascii="Times New Roman" w:hAnsi="Times New Roman" w:cs="Times New Roman"/>
        </w:rPr>
        <w:t xml:space="preserve">2.4.2 </w:t>
      </w:r>
      <w:r>
        <w:rPr>
          <w:rFonts w:ascii="Times New Roman" w:hAnsi="Times New Roman" w:cs="Times New Roman"/>
        </w:rPr>
        <w:t>风味增强剂衍生物</w:t>
      </w:r>
      <w:bookmarkEnd w:id="937"/>
    </w:p>
    <w:p w14:paraId="4626C865" w14:textId="77777777" w:rsidR="00970176" w:rsidRDefault="008D6EE0">
      <w:pPr>
        <w:spacing w:line="360" w:lineRule="auto"/>
        <w:ind w:firstLineChars="200" w:firstLine="480"/>
        <w:rPr>
          <w:rFonts w:ascii="Times New Roman" w:hAnsi="Times New Roman" w:cs="Times New Roman"/>
          <w:b/>
          <w:bCs/>
          <w:sz w:val="28"/>
          <w:szCs w:val="28"/>
        </w:rPr>
      </w:pPr>
      <w:r>
        <w:rPr>
          <w:rFonts w:ascii="Times New Roman" w:hAnsi="Times New Roman" w:cs="Times New Roman"/>
          <w:sz w:val="24"/>
          <w:szCs w:val="24"/>
        </w:rPr>
        <w:t>在</w:t>
      </w:r>
      <w:r>
        <w:rPr>
          <w:rFonts w:ascii="Times New Roman" w:hAnsi="Times New Roman" w:cs="Times New Roman"/>
          <w:sz w:val="24"/>
          <w:szCs w:val="24"/>
        </w:rPr>
        <w:t>2010</w:t>
      </w:r>
      <w:r>
        <w:rPr>
          <w:rFonts w:ascii="Times New Roman" w:hAnsi="Times New Roman" w:cs="Times New Roman"/>
          <w:sz w:val="24"/>
          <w:szCs w:val="24"/>
        </w:rPr>
        <w:t>年召开的核苷酸及衍生物开发与应用技术交流研讨会上，对核苷酸系风味增强剂在肉制品中的应用进行了讨论。奶制品中，麦芽酚和乙基麦芽酚的应用较为广泛，王勃利用微胶囊技术来延缓奶糖香味挥发，并利用乙基麦芽酚来增强奶味。大多数的氨基酸类、低聚肽类保健品都是利用动植物水解蛋白来制取的，像医用的水解蛋白注射液、口服液</w:t>
      </w:r>
      <w:r>
        <w:rPr>
          <w:rFonts w:ascii="Times New Roman" w:hAnsi="Times New Roman" w:cs="Times New Roman"/>
          <w:sz w:val="24"/>
          <w:szCs w:val="24"/>
        </w:rPr>
        <w:t>等也是如此。在饮料中，风味增强剂的应用也较多，主要是用于提高饮料的特征风味，改善口感，降低成本，徐乐三等将猴头菇与酿造酒醅混合发酵，用以生产具有独特风味的黄酒。</w:t>
      </w:r>
      <w:r>
        <w:rPr>
          <w:rFonts w:ascii="Times New Roman" w:hAnsi="Times New Roman" w:cs="Times New Roman"/>
          <w:sz w:val="24"/>
          <w:szCs w:val="24"/>
        </w:rPr>
        <w:t>Kunieda</w:t>
      </w:r>
      <w:r>
        <w:rPr>
          <w:rFonts w:ascii="Times New Roman" w:hAnsi="Times New Roman" w:cs="Times New Roman"/>
          <w:sz w:val="24"/>
          <w:szCs w:val="24"/>
        </w:rPr>
        <w:t>等将香草提取物应用到饮料中，用于改善饮料的味感和丰富度。</w:t>
      </w:r>
      <w:r>
        <w:rPr>
          <w:rFonts w:ascii="Times New Roman" w:hAnsi="Times New Roman" w:cs="Times New Roman"/>
          <w:sz w:val="24"/>
          <w:szCs w:val="24"/>
        </w:rPr>
        <w:t>Jonathan</w:t>
      </w:r>
      <w:r>
        <w:rPr>
          <w:rFonts w:ascii="Times New Roman" w:hAnsi="Times New Roman" w:cs="Times New Roman"/>
          <w:sz w:val="24"/>
          <w:szCs w:val="24"/>
        </w:rPr>
        <w:t>等利用茶叶提取物作为天然风味增强剂添加到绿茶饮料中，来增强绿茶的风味。</w:t>
      </w:r>
    </w:p>
    <w:p w14:paraId="58E29745" w14:textId="77777777" w:rsidR="00970176" w:rsidRDefault="008D6EE0">
      <w:pPr>
        <w:pStyle w:val="2"/>
        <w:rPr>
          <w:rFonts w:ascii="Times New Roman" w:hAnsi="Times New Roman" w:cs="Times New Roman"/>
        </w:rPr>
      </w:pPr>
      <w:bookmarkStart w:id="938" w:name="_Toc14992027"/>
      <w:r>
        <w:rPr>
          <w:rFonts w:ascii="Times New Roman" w:hAnsi="Times New Roman" w:cs="Times New Roman"/>
        </w:rPr>
        <w:t xml:space="preserve">2.5 </w:t>
      </w:r>
      <w:r>
        <w:rPr>
          <w:rFonts w:ascii="Times New Roman" w:hAnsi="Times New Roman" w:cs="Times New Roman"/>
        </w:rPr>
        <w:t>风味生理学</w:t>
      </w:r>
      <w:bookmarkEnd w:id="938"/>
    </w:p>
    <w:p w14:paraId="07D2097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研究发现，气味和味道是由</w:t>
      </w:r>
      <w:r>
        <w:rPr>
          <w:rFonts w:ascii="Times New Roman" w:hAnsi="Times New Roman" w:cs="Times New Roman"/>
          <w:sz w:val="24"/>
          <w:szCs w:val="24"/>
        </w:rPr>
        <w:t>G</w:t>
      </w:r>
      <w:r>
        <w:rPr>
          <w:rFonts w:ascii="Times New Roman" w:hAnsi="Times New Roman" w:cs="Times New Roman"/>
          <w:sz w:val="24"/>
          <w:szCs w:val="24"/>
        </w:rPr>
        <w:t>蛋白耦合受体</w:t>
      </w:r>
      <w:r>
        <w:rPr>
          <w:rFonts w:ascii="Times New Roman" w:hAnsi="Times New Roman" w:cs="Times New Roman"/>
          <w:sz w:val="24"/>
          <w:szCs w:val="24"/>
        </w:rPr>
        <w:t xml:space="preserve"> (G-protein-coupled receptors</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GPCR) </w:t>
      </w:r>
      <w:r>
        <w:rPr>
          <w:rFonts w:ascii="Times New Roman" w:hAnsi="Times New Roman" w:cs="Times New Roman"/>
          <w:sz w:val="24"/>
          <w:szCs w:val="24"/>
        </w:rPr>
        <w:t>传递的。首先，对于气味传递来说，</w:t>
      </w:r>
      <w:r>
        <w:rPr>
          <w:rFonts w:ascii="Times New Roman" w:hAnsi="Times New Roman" w:cs="Times New Roman"/>
          <w:sz w:val="24"/>
          <w:szCs w:val="24"/>
        </w:rPr>
        <w:t xml:space="preserve"> </w:t>
      </w:r>
      <w:r>
        <w:rPr>
          <w:rFonts w:ascii="Times New Roman" w:hAnsi="Times New Roman" w:cs="Times New Roman"/>
          <w:sz w:val="24"/>
          <w:szCs w:val="24"/>
        </w:rPr>
        <w:t>当气味分子激活位于鼻腔中与嗅</w:t>
      </w:r>
      <w:r>
        <w:rPr>
          <w:rFonts w:ascii="Times New Roman" w:hAnsi="Times New Roman" w:cs="Times New Roman"/>
          <w:sz w:val="24"/>
          <w:szCs w:val="24"/>
        </w:rPr>
        <w:t>觉受体细胞相连结的细胞膜上的气味受体，嗅觉受体首先激活它所联结的</w:t>
      </w:r>
      <w:r>
        <w:rPr>
          <w:rFonts w:ascii="Times New Roman" w:hAnsi="Times New Roman" w:cs="Times New Roman"/>
          <w:sz w:val="24"/>
          <w:szCs w:val="24"/>
        </w:rPr>
        <w:t>G</w:t>
      </w:r>
      <w:r>
        <w:rPr>
          <w:rFonts w:ascii="Times New Roman" w:hAnsi="Times New Roman" w:cs="Times New Roman"/>
          <w:sz w:val="24"/>
          <w:szCs w:val="24"/>
        </w:rPr>
        <w:t>蛋白质，</w:t>
      </w:r>
      <w:r>
        <w:rPr>
          <w:rFonts w:ascii="Times New Roman" w:hAnsi="Times New Roman" w:cs="Times New Roman"/>
          <w:sz w:val="24"/>
          <w:szCs w:val="24"/>
        </w:rPr>
        <w:t xml:space="preserve"> G</w:t>
      </w:r>
      <w:r>
        <w:rPr>
          <w:rFonts w:ascii="Times New Roman" w:hAnsi="Times New Roman" w:cs="Times New Roman"/>
          <w:sz w:val="24"/>
          <w:szCs w:val="24"/>
        </w:rPr>
        <w:t>蛋白质再刺激细胞内产生第</w:t>
      </w:r>
      <w:r>
        <w:rPr>
          <w:rFonts w:ascii="Times New Roman" w:hAnsi="Times New Roman" w:cs="Times New Roman"/>
          <w:sz w:val="24"/>
          <w:szCs w:val="24"/>
        </w:rPr>
        <w:t>2</w:t>
      </w:r>
      <w:r>
        <w:rPr>
          <w:rFonts w:ascii="Times New Roman" w:hAnsi="Times New Roman" w:cs="Times New Roman"/>
          <w:sz w:val="24"/>
          <w:szCs w:val="24"/>
        </w:rPr>
        <w:t>信使环单磷酸腺苷</w:t>
      </w:r>
      <w:r>
        <w:rPr>
          <w:rFonts w:ascii="Times New Roman" w:hAnsi="Times New Roman" w:cs="Times New Roman"/>
          <w:sz w:val="24"/>
          <w:szCs w:val="24"/>
        </w:rPr>
        <w:t>(cAMP)</w:t>
      </w:r>
      <w:r>
        <w:rPr>
          <w:rFonts w:ascii="Times New Roman" w:hAnsi="Times New Roman" w:cs="Times New Roman"/>
          <w:sz w:val="24"/>
          <w:szCs w:val="24"/>
        </w:rPr>
        <w:t>，之后激活离子通道，使其打开或者关闭，最终将有关气味的信息传递到大脑。而味的感知是溶解于唾液中的味觉剂作用于味觉细胞微绒毛上的味觉受体后，经过细胞内信号转导使细胞膜去极化、神经递质释放，再由突触后传入神经纤维把兴奋信号传递给皮层下中枢，经过皮层下中枢的信号整合而实现的。</w:t>
      </w:r>
      <w:r>
        <w:rPr>
          <w:rFonts w:ascii="Times New Roman" w:hAnsi="Times New Roman" w:cs="Times New Roman"/>
          <w:sz w:val="24"/>
          <w:szCs w:val="24"/>
        </w:rPr>
        <w:t>GPCR</w:t>
      </w:r>
      <w:r>
        <w:rPr>
          <w:rFonts w:ascii="Times New Roman" w:hAnsi="Times New Roman" w:cs="Times New Roman"/>
          <w:sz w:val="24"/>
          <w:szCs w:val="24"/>
        </w:rPr>
        <w:t>是最大的蛋白质受体超家族之一。人类基因组中约有</w:t>
      </w:r>
      <w:r>
        <w:rPr>
          <w:rFonts w:ascii="Times New Roman" w:hAnsi="Times New Roman" w:cs="Times New Roman"/>
          <w:sz w:val="24"/>
          <w:szCs w:val="24"/>
        </w:rPr>
        <w:t>1 200</w:t>
      </w:r>
      <w:r>
        <w:rPr>
          <w:rFonts w:ascii="Times New Roman" w:hAnsi="Times New Roman" w:cs="Times New Roman"/>
          <w:sz w:val="24"/>
          <w:szCs w:val="24"/>
        </w:rPr>
        <w:t>个基因属于</w:t>
      </w:r>
      <w:r>
        <w:rPr>
          <w:rFonts w:ascii="Times New Roman" w:hAnsi="Times New Roman" w:cs="Times New Roman"/>
          <w:sz w:val="24"/>
          <w:szCs w:val="24"/>
        </w:rPr>
        <w:t>GPCR</w:t>
      </w:r>
      <w:r>
        <w:rPr>
          <w:rFonts w:ascii="Times New Roman" w:hAnsi="Times New Roman" w:cs="Times New Roman"/>
          <w:sz w:val="24"/>
          <w:szCs w:val="24"/>
        </w:rPr>
        <w:t>，它们将各种细胞外信号，如光</w:t>
      </w:r>
      <w:r>
        <w:rPr>
          <w:rFonts w:ascii="Times New Roman" w:hAnsi="Times New Roman" w:cs="Times New Roman"/>
          <w:sz w:val="24"/>
          <w:szCs w:val="24"/>
        </w:rPr>
        <w:t>、生物胺、肽类、糖蛋白、脂类、核苷酸、离子、蛋白酶、生长因子、化学趋化剂、神经递质、激素、气味及味觉配基等，跨膜传递到细胞内的效应分子，引起细胞内的一系列变化，调节各种生理过程。</w:t>
      </w:r>
    </w:p>
    <w:p w14:paraId="1FC0B939" w14:textId="77777777" w:rsidR="00970176" w:rsidRDefault="008D6EE0">
      <w:pPr>
        <w:pStyle w:val="3"/>
        <w:rPr>
          <w:rFonts w:ascii="Times New Roman" w:hAnsi="Times New Roman" w:cs="Times New Roman"/>
        </w:rPr>
      </w:pPr>
      <w:bookmarkStart w:id="939" w:name="_Toc14992028"/>
      <w:r>
        <w:rPr>
          <w:rFonts w:ascii="Times New Roman" w:hAnsi="Times New Roman" w:cs="Times New Roman"/>
        </w:rPr>
        <w:t xml:space="preserve">2.5.1 </w:t>
      </w:r>
      <w:r>
        <w:rPr>
          <w:rFonts w:ascii="Times New Roman" w:hAnsi="Times New Roman" w:cs="Times New Roman"/>
        </w:rPr>
        <w:t>甜味</w:t>
      </w:r>
      <w:bookmarkEnd w:id="939"/>
    </w:p>
    <w:p w14:paraId="3F8E87A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呈甜机理（夏氏学说）：甜味化合物的分子结构中存在一个能形成氢键的集团</w:t>
      </w:r>
      <w:r>
        <w:rPr>
          <w:rFonts w:ascii="Times New Roman" w:hAnsi="Times New Roman" w:cs="Times New Roman"/>
          <w:sz w:val="24"/>
          <w:szCs w:val="24"/>
        </w:rPr>
        <w:t>—AH</w:t>
      </w:r>
      <w:r>
        <w:rPr>
          <w:rFonts w:ascii="Times New Roman" w:hAnsi="Times New Roman" w:cs="Times New Roman"/>
          <w:sz w:val="24"/>
          <w:szCs w:val="24"/>
        </w:rPr>
        <w:t>，叫质子供给基，如</w:t>
      </w:r>
      <w:r>
        <w:rPr>
          <w:rFonts w:ascii="Times New Roman" w:hAnsi="Times New Roman" w:cs="Times New Roman"/>
          <w:sz w:val="24"/>
          <w:szCs w:val="24"/>
        </w:rPr>
        <w:t>—OH</w:t>
      </w:r>
      <w:r>
        <w:rPr>
          <w:rFonts w:ascii="Times New Roman" w:hAnsi="Times New Roman" w:cs="Times New Roman"/>
          <w:sz w:val="24"/>
          <w:szCs w:val="24"/>
        </w:rPr>
        <w:t>、</w:t>
      </w:r>
      <w:r>
        <w:rPr>
          <w:rFonts w:ascii="Times New Roman" w:hAnsi="Times New Roman" w:cs="Times New Roman"/>
          <w:sz w:val="24"/>
          <w:szCs w:val="24"/>
        </w:rPr>
        <w:t>—HN</w:t>
      </w:r>
      <w:r>
        <w:rPr>
          <w:rFonts w:ascii="Times New Roman" w:hAnsi="Times New Roman" w:cs="Times New Roman"/>
          <w:sz w:val="24"/>
          <w:szCs w:val="24"/>
          <w:vertAlign w:val="subscript"/>
        </w:rPr>
        <w:t>2</w:t>
      </w:r>
      <w:r>
        <w:rPr>
          <w:rFonts w:ascii="Times New Roman" w:hAnsi="Times New Roman" w:cs="Times New Roman"/>
          <w:sz w:val="24"/>
          <w:szCs w:val="24"/>
        </w:rPr>
        <w:t>等；同时还存在一个电负性的原子</w:t>
      </w:r>
      <w:r>
        <w:rPr>
          <w:rFonts w:ascii="Times New Roman" w:hAnsi="Times New Roman" w:cs="Times New Roman"/>
          <w:sz w:val="24"/>
          <w:szCs w:val="24"/>
        </w:rPr>
        <w:t>—B</w:t>
      </w:r>
      <w:r>
        <w:rPr>
          <w:rFonts w:ascii="Times New Roman" w:hAnsi="Times New Roman" w:cs="Times New Roman"/>
          <w:sz w:val="24"/>
          <w:szCs w:val="24"/>
        </w:rPr>
        <w:t>，叫质子接受基，如</w:t>
      </w:r>
      <w:r>
        <w:rPr>
          <w:rFonts w:ascii="Times New Roman" w:hAnsi="Times New Roman" w:cs="Times New Roman"/>
          <w:sz w:val="24"/>
          <w:szCs w:val="24"/>
        </w:rPr>
        <w:t>O</w:t>
      </w:r>
      <w:r>
        <w:rPr>
          <w:rFonts w:ascii="Times New Roman" w:hAnsi="Times New Roman" w:cs="Times New Roman"/>
          <w:sz w:val="24"/>
          <w:szCs w:val="24"/>
        </w:rPr>
        <w:t>、</w:t>
      </w:r>
      <w:r>
        <w:rPr>
          <w:rFonts w:ascii="Times New Roman" w:hAnsi="Times New Roman" w:cs="Times New Roman"/>
          <w:sz w:val="24"/>
          <w:szCs w:val="24"/>
        </w:rPr>
        <w:t>N</w:t>
      </w:r>
      <w:r>
        <w:rPr>
          <w:rFonts w:ascii="Times New Roman" w:hAnsi="Times New Roman" w:cs="Times New Roman"/>
          <w:sz w:val="24"/>
          <w:szCs w:val="24"/>
        </w:rPr>
        <w:t>原子等，它与基团</w:t>
      </w:r>
      <w:r>
        <w:rPr>
          <w:rFonts w:ascii="Times New Roman" w:hAnsi="Times New Roman" w:cs="Times New Roman"/>
          <w:sz w:val="24"/>
          <w:szCs w:val="24"/>
        </w:rPr>
        <w:t>—AH</w:t>
      </w:r>
      <w:r>
        <w:rPr>
          <w:rFonts w:ascii="Times New Roman" w:hAnsi="Times New Roman" w:cs="Times New Roman"/>
          <w:sz w:val="24"/>
          <w:szCs w:val="24"/>
        </w:rPr>
        <w:t>的距离在</w:t>
      </w:r>
      <w:r>
        <w:rPr>
          <w:rFonts w:ascii="Times New Roman" w:hAnsi="Times New Roman" w:cs="Times New Roman"/>
          <w:sz w:val="24"/>
          <w:szCs w:val="24"/>
        </w:rPr>
        <w:t>0.25-0.4nm</w:t>
      </w:r>
      <w:r>
        <w:rPr>
          <w:rFonts w:ascii="Times New Roman" w:hAnsi="Times New Roman" w:cs="Times New Roman"/>
          <w:sz w:val="24"/>
          <w:szCs w:val="24"/>
        </w:rPr>
        <w:t>；甜味物质的这两类基团还必须满足立体化学要求，才能与受体的相应部位匹配。在甜味感受器内，也存在着类</w:t>
      </w:r>
      <w:r>
        <w:rPr>
          <w:rFonts w:ascii="Times New Roman" w:hAnsi="Times New Roman" w:cs="Times New Roman"/>
          <w:sz w:val="24"/>
          <w:szCs w:val="24"/>
        </w:rPr>
        <w:t>似的</w:t>
      </w:r>
      <w:r>
        <w:rPr>
          <w:rFonts w:ascii="Times New Roman" w:hAnsi="Times New Roman" w:cs="Times New Roman"/>
          <w:sz w:val="24"/>
          <w:szCs w:val="24"/>
        </w:rPr>
        <w:t>AH/B</w:t>
      </w:r>
      <w:r>
        <w:rPr>
          <w:rFonts w:ascii="Times New Roman" w:hAnsi="Times New Roman" w:cs="Times New Roman"/>
          <w:sz w:val="24"/>
          <w:szCs w:val="24"/>
        </w:rPr>
        <w:t>结构单元，其两类基团的距离约为</w:t>
      </w:r>
      <w:r>
        <w:rPr>
          <w:rFonts w:ascii="Times New Roman" w:hAnsi="Times New Roman" w:cs="Times New Roman"/>
          <w:sz w:val="24"/>
          <w:szCs w:val="24"/>
        </w:rPr>
        <w:t>0.3nm</w:t>
      </w:r>
      <w:r>
        <w:rPr>
          <w:rFonts w:ascii="Times New Roman" w:hAnsi="Times New Roman" w:cs="Times New Roman"/>
          <w:sz w:val="24"/>
          <w:szCs w:val="24"/>
        </w:rPr>
        <w:t>，当甜味化合物的</w:t>
      </w:r>
      <w:r>
        <w:rPr>
          <w:rFonts w:ascii="Times New Roman" w:hAnsi="Times New Roman" w:cs="Times New Roman"/>
          <w:sz w:val="24"/>
          <w:szCs w:val="24"/>
        </w:rPr>
        <w:t>AH/B</w:t>
      </w:r>
      <w:r>
        <w:rPr>
          <w:rFonts w:ascii="Times New Roman" w:hAnsi="Times New Roman" w:cs="Times New Roman"/>
          <w:sz w:val="24"/>
          <w:szCs w:val="24"/>
        </w:rPr>
        <w:t>结构单元通过氢键与甜味感受器内的</w:t>
      </w:r>
      <w:r>
        <w:rPr>
          <w:rFonts w:ascii="Times New Roman" w:hAnsi="Times New Roman" w:cs="Times New Roman"/>
          <w:sz w:val="24"/>
          <w:szCs w:val="24"/>
        </w:rPr>
        <w:t>AH/B</w:t>
      </w:r>
      <w:r>
        <w:rPr>
          <w:rFonts w:ascii="Times New Roman" w:hAnsi="Times New Roman" w:cs="Times New Roman"/>
          <w:sz w:val="24"/>
          <w:szCs w:val="24"/>
        </w:rPr>
        <w:t>结构单元结合时，便对味觉神经产生了刺激，从而产生了甜味。</w:t>
      </w:r>
    </w:p>
    <w:p w14:paraId="59F66070" w14:textId="77777777" w:rsidR="00970176" w:rsidRDefault="008D6EE0">
      <w:pPr>
        <w:pStyle w:val="3"/>
        <w:rPr>
          <w:rFonts w:ascii="Times New Roman" w:hAnsi="Times New Roman" w:cs="Times New Roman"/>
        </w:rPr>
      </w:pPr>
      <w:bookmarkStart w:id="940" w:name="_Toc14992029"/>
      <w:r>
        <w:rPr>
          <w:rFonts w:ascii="Times New Roman" w:hAnsi="Times New Roman" w:cs="Times New Roman"/>
        </w:rPr>
        <w:t xml:space="preserve">2.5.2 </w:t>
      </w:r>
      <w:r>
        <w:rPr>
          <w:rFonts w:ascii="Times New Roman" w:hAnsi="Times New Roman" w:cs="Times New Roman"/>
        </w:rPr>
        <w:t>酸味</w:t>
      </w:r>
      <w:bookmarkEnd w:id="940"/>
    </w:p>
    <w:p w14:paraId="5BDE9BE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呈酸机理：目前普遍认为，</w:t>
      </w:r>
      <w:r>
        <w:rPr>
          <w:rFonts w:ascii="Times New Roman" w:hAnsi="Times New Roman" w:cs="Times New Roman"/>
          <w:sz w:val="24"/>
          <w:szCs w:val="24"/>
        </w:rPr>
        <w:t>H</w:t>
      </w:r>
      <w:r>
        <w:rPr>
          <w:rFonts w:ascii="Times New Roman" w:hAnsi="Times New Roman" w:cs="Times New Roman"/>
          <w:sz w:val="24"/>
          <w:szCs w:val="24"/>
          <w:vertAlign w:val="superscript"/>
        </w:rPr>
        <w:t>+</w:t>
      </w:r>
      <w:r>
        <w:rPr>
          <w:rFonts w:ascii="Times New Roman" w:hAnsi="Times New Roman" w:cs="Times New Roman"/>
          <w:sz w:val="24"/>
          <w:szCs w:val="24"/>
        </w:rPr>
        <w:t>是定位基，阴离子</w:t>
      </w:r>
      <w:r>
        <w:rPr>
          <w:rFonts w:ascii="Times New Roman" w:hAnsi="Times New Roman" w:cs="Times New Roman"/>
          <w:sz w:val="24"/>
          <w:szCs w:val="24"/>
        </w:rPr>
        <w:t>A</w:t>
      </w:r>
      <w:r>
        <w:rPr>
          <w:rFonts w:ascii="Times New Roman" w:hAnsi="Times New Roman" w:cs="Times New Roman"/>
          <w:sz w:val="24"/>
          <w:szCs w:val="24"/>
          <w:vertAlign w:val="superscript"/>
        </w:rPr>
        <w:t>-</w:t>
      </w:r>
      <w:r>
        <w:rPr>
          <w:rFonts w:ascii="Times New Roman" w:hAnsi="Times New Roman" w:cs="Times New Roman"/>
          <w:sz w:val="24"/>
          <w:szCs w:val="24"/>
        </w:rPr>
        <w:t>是助味基。定位基</w:t>
      </w:r>
      <w:r>
        <w:rPr>
          <w:rFonts w:ascii="Times New Roman" w:hAnsi="Times New Roman" w:cs="Times New Roman"/>
          <w:sz w:val="24"/>
          <w:szCs w:val="24"/>
        </w:rPr>
        <w:t>H</w:t>
      </w:r>
      <w:r>
        <w:rPr>
          <w:rFonts w:ascii="Times New Roman" w:hAnsi="Times New Roman" w:cs="Times New Roman"/>
          <w:sz w:val="24"/>
          <w:szCs w:val="24"/>
          <w:vertAlign w:val="superscript"/>
        </w:rPr>
        <w:t>+</w:t>
      </w:r>
      <w:r>
        <w:rPr>
          <w:rFonts w:ascii="Times New Roman" w:hAnsi="Times New Roman" w:cs="Times New Roman"/>
          <w:sz w:val="24"/>
          <w:szCs w:val="24"/>
        </w:rPr>
        <w:t>在受体的磷脂头部相互发生交换反应，从而引起酸味感。在</w:t>
      </w:r>
      <w:r>
        <w:rPr>
          <w:rFonts w:ascii="Times New Roman" w:hAnsi="Times New Roman" w:cs="Times New Roman"/>
          <w:sz w:val="24"/>
          <w:szCs w:val="24"/>
        </w:rPr>
        <w:t>pH</w:t>
      </w:r>
      <w:r>
        <w:rPr>
          <w:rFonts w:ascii="Times New Roman" w:hAnsi="Times New Roman" w:cs="Times New Roman"/>
          <w:sz w:val="24"/>
          <w:szCs w:val="24"/>
        </w:rPr>
        <w:t>相同时，有机酸的酸味之所以大于无机酸，是由于有机酸的助味基</w:t>
      </w:r>
      <w:r>
        <w:rPr>
          <w:rFonts w:ascii="Times New Roman" w:hAnsi="Times New Roman" w:cs="Times New Roman"/>
          <w:sz w:val="24"/>
          <w:szCs w:val="24"/>
        </w:rPr>
        <w:t>A</w:t>
      </w:r>
      <w:r>
        <w:rPr>
          <w:rFonts w:ascii="Times New Roman" w:hAnsi="Times New Roman" w:cs="Times New Roman"/>
          <w:sz w:val="24"/>
          <w:szCs w:val="24"/>
          <w:vertAlign w:val="superscript"/>
        </w:rPr>
        <w:t>-</w:t>
      </w:r>
      <w:r>
        <w:rPr>
          <w:rFonts w:ascii="Times New Roman" w:hAnsi="Times New Roman" w:cs="Times New Roman"/>
          <w:sz w:val="24"/>
          <w:szCs w:val="24"/>
        </w:rPr>
        <w:t>在磷脂受体表面有较强的吸附性，能减少膜表面正电荷的密度，亦即减少了对</w:t>
      </w:r>
      <w:r>
        <w:rPr>
          <w:rFonts w:ascii="Times New Roman" w:hAnsi="Times New Roman" w:cs="Times New Roman"/>
          <w:sz w:val="24"/>
          <w:szCs w:val="24"/>
        </w:rPr>
        <w:t>H</w:t>
      </w:r>
      <w:r>
        <w:rPr>
          <w:rFonts w:ascii="Times New Roman" w:hAnsi="Times New Roman" w:cs="Times New Roman"/>
          <w:sz w:val="24"/>
          <w:szCs w:val="24"/>
          <w:vertAlign w:val="superscript"/>
        </w:rPr>
        <w:t>+</w:t>
      </w:r>
      <w:r>
        <w:rPr>
          <w:rFonts w:ascii="Times New Roman" w:hAnsi="Times New Roman" w:cs="Times New Roman"/>
          <w:sz w:val="24"/>
          <w:szCs w:val="24"/>
        </w:rPr>
        <w:t>的排斥力。二元酸的酸味随着碳链的延长而增强，主要是由于其阴离子</w:t>
      </w:r>
      <w:r>
        <w:rPr>
          <w:rFonts w:ascii="Times New Roman" w:hAnsi="Times New Roman" w:cs="Times New Roman"/>
          <w:sz w:val="24"/>
          <w:szCs w:val="24"/>
        </w:rPr>
        <w:t>A</w:t>
      </w:r>
      <w:r>
        <w:rPr>
          <w:rFonts w:ascii="Times New Roman" w:hAnsi="Times New Roman" w:cs="Times New Roman"/>
          <w:sz w:val="24"/>
          <w:szCs w:val="24"/>
          <w:vertAlign w:val="superscript"/>
        </w:rPr>
        <w:t>-</w:t>
      </w:r>
      <w:r>
        <w:rPr>
          <w:rFonts w:ascii="Times New Roman" w:hAnsi="Times New Roman" w:cs="Times New Roman"/>
          <w:sz w:val="24"/>
          <w:szCs w:val="24"/>
        </w:rPr>
        <w:t>能形成吸附与脂膜的内氢键环状螯合物或金属螯合物，减少了膜表面的正电荷密度。</w:t>
      </w:r>
    </w:p>
    <w:p w14:paraId="0610BAE1" w14:textId="77777777" w:rsidR="00970176" w:rsidRDefault="008D6EE0">
      <w:pPr>
        <w:pStyle w:val="3"/>
        <w:rPr>
          <w:rFonts w:ascii="Times New Roman" w:hAnsi="Times New Roman" w:cs="Times New Roman"/>
        </w:rPr>
      </w:pPr>
      <w:bookmarkStart w:id="941" w:name="_Toc14992030"/>
      <w:r>
        <w:rPr>
          <w:rFonts w:ascii="Times New Roman" w:hAnsi="Times New Roman" w:cs="Times New Roman"/>
        </w:rPr>
        <w:lastRenderedPageBreak/>
        <w:t xml:space="preserve">2.5.3 </w:t>
      </w:r>
      <w:r>
        <w:rPr>
          <w:rFonts w:ascii="Times New Roman" w:hAnsi="Times New Roman" w:cs="Times New Roman"/>
        </w:rPr>
        <w:t>苦味</w:t>
      </w:r>
      <w:bookmarkEnd w:id="941"/>
    </w:p>
    <w:p w14:paraId="4ADDECC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呈苦机理：</w:t>
      </w:r>
    </w:p>
    <w:p w14:paraId="3ED274F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）空间位阻学说：</w:t>
      </w:r>
      <w:r>
        <w:rPr>
          <w:rFonts w:ascii="Times New Roman" w:hAnsi="Times New Roman" w:cs="Times New Roman"/>
          <w:sz w:val="24"/>
          <w:szCs w:val="24"/>
        </w:rPr>
        <w:t>Shallenberger</w:t>
      </w:r>
      <w:r>
        <w:rPr>
          <w:rFonts w:ascii="Times New Roman" w:hAnsi="Times New Roman" w:cs="Times New Roman"/>
          <w:sz w:val="24"/>
          <w:szCs w:val="24"/>
        </w:rPr>
        <w:t>等认为，苦味与甜味一样也取决于刺激物分子的立体化学，这两种味感都可由类似的分子激发，有些分子既可产生甜味又可产生苦味。</w:t>
      </w:r>
    </w:p>
    <w:p w14:paraId="2ADE620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）内氢键学说：</w:t>
      </w:r>
      <w:r>
        <w:rPr>
          <w:rFonts w:ascii="Times New Roman" w:hAnsi="Times New Roman" w:cs="Times New Roman"/>
          <w:sz w:val="24"/>
          <w:szCs w:val="24"/>
        </w:rPr>
        <w:t>Kubota</w:t>
      </w:r>
      <w:r>
        <w:rPr>
          <w:rFonts w:ascii="Times New Roman" w:hAnsi="Times New Roman" w:cs="Times New Roman"/>
          <w:sz w:val="24"/>
          <w:szCs w:val="24"/>
        </w:rPr>
        <w:t>在研究延命草二萜分子结构时发现，凡属有相距</w:t>
      </w:r>
      <w:r>
        <w:rPr>
          <w:rFonts w:ascii="Times New Roman" w:hAnsi="Times New Roman" w:cs="Times New Roman"/>
          <w:sz w:val="24"/>
          <w:szCs w:val="24"/>
        </w:rPr>
        <w:t>0.15nm</w:t>
      </w:r>
      <w:r>
        <w:rPr>
          <w:rFonts w:ascii="Times New Roman" w:hAnsi="Times New Roman" w:cs="Times New Roman"/>
          <w:sz w:val="24"/>
          <w:szCs w:val="24"/>
        </w:rPr>
        <w:t>的内氢键的分子均有苦味。内氢键能增加分子的疏水性，且易和过渡金属离子形成螯合物，合乎一半苦味分子的结构规律。</w:t>
      </w:r>
    </w:p>
    <w:p w14:paraId="3062894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）三点接触学说：</w:t>
      </w:r>
      <w:r>
        <w:rPr>
          <w:rFonts w:ascii="Times New Roman" w:hAnsi="Times New Roman" w:cs="Times New Roman"/>
          <w:sz w:val="24"/>
          <w:szCs w:val="24"/>
        </w:rPr>
        <w:t>Lehmann</w:t>
      </w:r>
      <w:r>
        <w:rPr>
          <w:rFonts w:ascii="Times New Roman" w:hAnsi="Times New Roman" w:cs="Times New Roman"/>
          <w:sz w:val="24"/>
          <w:szCs w:val="24"/>
        </w:rPr>
        <w:t>发现，有几种</w:t>
      </w:r>
      <w:r>
        <w:rPr>
          <w:rFonts w:ascii="Times New Roman" w:hAnsi="Times New Roman" w:cs="Times New Roman"/>
          <w:sz w:val="24"/>
          <w:szCs w:val="24"/>
        </w:rPr>
        <w:t>D-</w:t>
      </w:r>
      <w:r>
        <w:rPr>
          <w:rFonts w:ascii="Times New Roman" w:hAnsi="Times New Roman" w:cs="Times New Roman"/>
          <w:sz w:val="24"/>
          <w:szCs w:val="24"/>
        </w:rPr>
        <w:t>型氨基酸的甜味强度与其</w:t>
      </w:r>
      <w:r>
        <w:rPr>
          <w:rFonts w:ascii="Times New Roman" w:hAnsi="Times New Roman" w:cs="Times New Roman"/>
          <w:sz w:val="24"/>
          <w:szCs w:val="24"/>
        </w:rPr>
        <w:t>L-</w:t>
      </w:r>
      <w:r>
        <w:rPr>
          <w:rFonts w:ascii="Times New Roman" w:hAnsi="Times New Roman" w:cs="Times New Roman"/>
          <w:sz w:val="24"/>
          <w:szCs w:val="24"/>
        </w:rPr>
        <w:t>异构体的苦味强度之间有相应的直线关系。</w:t>
      </w:r>
    </w:p>
    <w:p w14:paraId="4F38EBC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）诱导适应学说：</w:t>
      </w:r>
      <w:r>
        <w:rPr>
          <w:rFonts w:ascii="宋体" w:eastAsia="宋体" w:hAnsi="宋体" w:cs="宋体" w:hint="eastAsia"/>
          <w:sz w:val="24"/>
          <w:szCs w:val="24"/>
        </w:rPr>
        <w:t>①</w:t>
      </w:r>
      <w:r>
        <w:rPr>
          <w:rFonts w:ascii="Times New Roman" w:hAnsi="Times New Roman" w:cs="Times New Roman"/>
          <w:sz w:val="24"/>
          <w:szCs w:val="24"/>
        </w:rPr>
        <w:t>苦味受体是多烯磷脂在膜表面形成的</w:t>
      </w:r>
      <w:r>
        <w:rPr>
          <w:rFonts w:ascii="Times New Roman" w:hAnsi="Times New Roman" w:cs="Times New Roman"/>
          <w:sz w:val="24"/>
          <w:szCs w:val="24"/>
        </w:rPr>
        <w:t>“</w:t>
      </w:r>
      <w:r>
        <w:rPr>
          <w:rFonts w:ascii="Times New Roman" w:hAnsi="Times New Roman" w:cs="Times New Roman"/>
          <w:sz w:val="24"/>
          <w:szCs w:val="24"/>
        </w:rPr>
        <w:t>水穴</w:t>
      </w:r>
      <w:r>
        <w:rPr>
          <w:rFonts w:ascii="Times New Roman" w:hAnsi="Times New Roman" w:cs="Times New Roman"/>
          <w:sz w:val="24"/>
          <w:szCs w:val="24"/>
        </w:rPr>
        <w:t>”</w:t>
      </w:r>
      <w:r>
        <w:rPr>
          <w:rFonts w:ascii="Times New Roman" w:hAnsi="Times New Roman" w:cs="Times New Roman"/>
          <w:sz w:val="24"/>
          <w:szCs w:val="24"/>
        </w:rPr>
        <w:t>，它为苦味物质和蛋白质之间的耦联提供了一个巢穴。同时肌醇磷脂（</w:t>
      </w:r>
      <w:r>
        <w:rPr>
          <w:rFonts w:ascii="Times New Roman" w:hAnsi="Times New Roman" w:cs="Times New Roman"/>
          <w:sz w:val="24"/>
          <w:szCs w:val="24"/>
        </w:rPr>
        <w:t>PI</w:t>
      </w:r>
      <w:r>
        <w:rPr>
          <w:rFonts w:ascii="Times New Roman" w:hAnsi="Times New Roman" w:cs="Times New Roman"/>
          <w:sz w:val="24"/>
          <w:szCs w:val="24"/>
        </w:rPr>
        <w:t>）能通过磷酰化生成</w:t>
      </w:r>
      <w:r>
        <w:rPr>
          <w:rFonts w:ascii="Times New Roman" w:hAnsi="Times New Roman" w:cs="Times New Roman"/>
          <w:sz w:val="24"/>
          <w:szCs w:val="24"/>
        </w:rPr>
        <w:t>PI-4-PO</w:t>
      </w:r>
      <w:r>
        <w:rPr>
          <w:rFonts w:ascii="Times New Roman" w:hAnsi="Times New Roman" w:cs="Times New Roman"/>
          <w:sz w:val="24"/>
          <w:szCs w:val="24"/>
          <w:vertAlign w:val="subscript"/>
        </w:rPr>
        <w:t>4</w:t>
      </w:r>
      <w:r>
        <w:rPr>
          <w:rFonts w:ascii="Times New Roman" w:hAnsi="Times New Roman" w:cs="Times New Roman"/>
          <w:sz w:val="24"/>
          <w:szCs w:val="24"/>
        </w:rPr>
        <w:t>、</w:t>
      </w:r>
      <w:r>
        <w:rPr>
          <w:rFonts w:ascii="Times New Roman" w:hAnsi="Times New Roman" w:cs="Times New Roman"/>
          <w:sz w:val="24"/>
          <w:szCs w:val="24"/>
        </w:rPr>
        <w:t>PI-4</w:t>
      </w:r>
      <w:del w:id="942" w:author="Windows User" w:date="2019-12-17T01:40:00Z">
        <w:r>
          <w:rPr>
            <w:rFonts w:ascii="Times New Roman" w:hAnsi="Times New Roman" w:cs="Times New Roman"/>
            <w:sz w:val="24"/>
            <w:szCs w:val="24"/>
          </w:rPr>
          <w:delText>、</w:delText>
        </w:r>
        <w:r>
          <w:rPr>
            <w:rFonts w:ascii="Times New Roman" w:hAnsi="Times New Roman" w:cs="Times New Roman"/>
            <w:sz w:val="24"/>
            <w:szCs w:val="24"/>
          </w:rPr>
          <w:delText>5</w:delText>
        </w:r>
      </w:del>
      <w:ins w:id="943" w:author="Windows User" w:date="2019-12-17T01:40:00Z">
        <w:r>
          <w:rPr>
            <w:rFonts w:ascii="Times New Roman" w:hAnsi="Times New Roman" w:cs="Times New Roman" w:hint="eastAsia"/>
            <w:sz w:val="24"/>
            <w:szCs w:val="24"/>
          </w:rPr>
          <w:t>,</w:t>
        </w:r>
        <w:r>
          <w:rPr>
            <w:rFonts w:ascii="Times New Roman" w:hAnsi="Times New Roman" w:cs="Times New Roman"/>
            <w:sz w:val="24"/>
            <w:szCs w:val="24"/>
          </w:rPr>
          <w:t>5</w:t>
        </w:r>
      </w:ins>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PO4</w:t>
      </w:r>
      <w:r>
        <w:rPr>
          <w:rFonts w:ascii="Times New Roman" w:hAnsi="Times New Roman" w:cs="Times New Roman"/>
          <w:sz w:val="24"/>
          <w:szCs w:val="24"/>
        </w:rPr>
        <w:t>）</w:t>
      </w:r>
      <w:r>
        <w:rPr>
          <w:rFonts w:ascii="Times New Roman" w:hAnsi="Times New Roman" w:cs="Times New Roman"/>
          <w:sz w:val="24"/>
          <w:szCs w:val="24"/>
          <w:vertAlign w:val="subscript"/>
        </w:rPr>
        <w:t>2</w:t>
      </w:r>
      <w:r>
        <w:rPr>
          <w:rFonts w:ascii="Times New Roman" w:hAnsi="Times New Roman" w:cs="Times New Roman"/>
          <w:sz w:val="24"/>
          <w:szCs w:val="24"/>
        </w:rPr>
        <w:t>后，再与</w:t>
      </w:r>
      <w:r>
        <w:rPr>
          <w:rFonts w:ascii="Times New Roman" w:hAnsi="Times New Roman" w:cs="Times New Roman"/>
          <w:sz w:val="24"/>
          <w:szCs w:val="24"/>
        </w:rPr>
        <w:t>Cu</w:t>
      </w:r>
      <w:r>
        <w:rPr>
          <w:rFonts w:ascii="Times New Roman" w:hAnsi="Times New Roman" w:cs="Times New Roman"/>
          <w:sz w:val="24"/>
          <w:szCs w:val="24"/>
          <w:vertAlign w:val="superscript"/>
        </w:rPr>
        <w:t>2+</w:t>
      </w:r>
      <w:r>
        <w:rPr>
          <w:rFonts w:ascii="Times New Roman" w:hAnsi="Times New Roman" w:cs="Times New Roman"/>
          <w:sz w:val="24"/>
          <w:szCs w:val="24"/>
        </w:rPr>
        <w:t>、</w:t>
      </w:r>
      <w:r>
        <w:rPr>
          <w:rFonts w:ascii="Times New Roman" w:hAnsi="Times New Roman" w:cs="Times New Roman"/>
          <w:sz w:val="24"/>
          <w:szCs w:val="24"/>
        </w:rPr>
        <w:t>Zn</w:t>
      </w:r>
      <w:r>
        <w:rPr>
          <w:rFonts w:ascii="Times New Roman" w:hAnsi="Times New Roman" w:cs="Times New Roman"/>
          <w:sz w:val="24"/>
          <w:szCs w:val="24"/>
          <w:vertAlign w:val="superscript"/>
        </w:rPr>
        <w:t>2+</w:t>
      </w:r>
      <w:r>
        <w:rPr>
          <w:rFonts w:ascii="Times New Roman" w:hAnsi="Times New Roman" w:cs="Times New Roman"/>
          <w:sz w:val="24"/>
          <w:szCs w:val="24"/>
        </w:rPr>
        <w:t>、</w:t>
      </w:r>
      <w:r>
        <w:rPr>
          <w:rFonts w:ascii="Times New Roman" w:hAnsi="Times New Roman" w:cs="Times New Roman"/>
          <w:sz w:val="24"/>
          <w:szCs w:val="24"/>
        </w:rPr>
        <w:t>Ni</w:t>
      </w:r>
      <w:r>
        <w:rPr>
          <w:rFonts w:ascii="Times New Roman" w:hAnsi="Times New Roman" w:cs="Times New Roman"/>
          <w:sz w:val="24"/>
          <w:szCs w:val="24"/>
          <w:vertAlign w:val="superscript"/>
        </w:rPr>
        <w:t>2+</w:t>
      </w:r>
      <w:r>
        <w:rPr>
          <w:rFonts w:ascii="Times New Roman" w:hAnsi="Times New Roman" w:cs="Times New Roman"/>
          <w:sz w:val="24"/>
          <w:szCs w:val="24"/>
        </w:rPr>
        <w:t>结合，形成穴位的</w:t>
      </w:r>
      <w:r>
        <w:rPr>
          <w:rFonts w:ascii="Times New Roman" w:hAnsi="Times New Roman" w:cs="Times New Roman"/>
          <w:sz w:val="24"/>
          <w:szCs w:val="24"/>
        </w:rPr>
        <w:t>“</w:t>
      </w:r>
      <w:r>
        <w:rPr>
          <w:rFonts w:ascii="Times New Roman" w:hAnsi="Times New Roman" w:cs="Times New Roman"/>
          <w:sz w:val="24"/>
          <w:szCs w:val="24"/>
        </w:rPr>
        <w:t>盖子</w:t>
      </w:r>
      <w:r>
        <w:rPr>
          <w:rFonts w:ascii="Times New Roman" w:hAnsi="Times New Roman" w:cs="Times New Roman"/>
          <w:sz w:val="24"/>
          <w:szCs w:val="24"/>
        </w:rPr>
        <w:t>”</w:t>
      </w:r>
      <w:r>
        <w:rPr>
          <w:rFonts w:ascii="Times New Roman" w:hAnsi="Times New Roman" w:cs="Times New Roman"/>
          <w:sz w:val="24"/>
          <w:szCs w:val="24"/>
        </w:rPr>
        <w:t>。苦味分子必须首先推开盖子，才能进入穴内与受体作用。这样，以盐键方式结合于盖子的无机离子便成为分子识别的监护，当它一旦被某些过渡金属离子置换后</w:t>
      </w:r>
      <w:r>
        <w:rPr>
          <w:rFonts w:ascii="Times New Roman" w:hAnsi="Times New Roman" w:cs="Times New Roman"/>
          <w:sz w:val="24"/>
          <w:szCs w:val="24"/>
        </w:rPr>
        <w:t>，味受体上的盖子便不再接受苦味物质的刺激，产生了抑制作用。</w:t>
      </w:r>
      <w:r>
        <w:rPr>
          <w:rFonts w:ascii="宋体" w:eastAsia="宋体" w:hAnsi="宋体" w:cs="宋体" w:hint="eastAsia"/>
          <w:sz w:val="24"/>
          <w:szCs w:val="24"/>
        </w:rPr>
        <w:t>②</w:t>
      </w:r>
      <w:r>
        <w:rPr>
          <w:rFonts w:ascii="Times New Roman" w:hAnsi="Times New Roman" w:cs="Times New Roman"/>
          <w:sz w:val="24"/>
          <w:szCs w:val="24"/>
        </w:rPr>
        <w:t>由卷曲的多烯磷脂组成的受体穴可以组成各种不同的多极结构而与不同的苦味物质作用。</w:t>
      </w:r>
      <w:r>
        <w:rPr>
          <w:rFonts w:ascii="宋体" w:eastAsia="宋体" w:hAnsi="宋体" w:cs="宋体" w:hint="eastAsia"/>
          <w:sz w:val="24"/>
          <w:szCs w:val="24"/>
        </w:rPr>
        <w:t>③</w:t>
      </w:r>
      <w:r>
        <w:rPr>
          <w:rFonts w:ascii="Times New Roman" w:hAnsi="Times New Roman" w:cs="Times New Roman"/>
          <w:sz w:val="24"/>
          <w:szCs w:val="24"/>
        </w:rPr>
        <w:t>多烯磷脂组成的受体穴有与表蛋白粘贴的一面，还有与脂质块接触的更广方面。与甜味物质的专一性要求相比，对苦味物质的极性基位置分布、立体方向次序等的要求并不很严格。凡能进入苦味受体任何部位的刺激物会引起</w:t>
      </w:r>
      <w:r>
        <w:rPr>
          <w:rFonts w:ascii="Times New Roman" w:hAnsi="Times New Roman" w:cs="Times New Roman"/>
          <w:sz w:val="24"/>
          <w:szCs w:val="24"/>
        </w:rPr>
        <w:t>“</w:t>
      </w:r>
      <w:r>
        <w:rPr>
          <w:rFonts w:ascii="Times New Roman" w:hAnsi="Times New Roman" w:cs="Times New Roman"/>
          <w:sz w:val="24"/>
          <w:szCs w:val="24"/>
        </w:rPr>
        <w:t>洞隙弥合</w:t>
      </w:r>
      <w:r>
        <w:rPr>
          <w:rFonts w:ascii="Times New Roman" w:hAnsi="Times New Roman" w:cs="Times New Roman"/>
          <w:sz w:val="24"/>
          <w:szCs w:val="24"/>
        </w:rPr>
        <w:t>”</w:t>
      </w:r>
      <w:r>
        <w:rPr>
          <w:rFonts w:ascii="Times New Roman" w:hAnsi="Times New Roman" w:cs="Times New Roman"/>
          <w:sz w:val="24"/>
          <w:szCs w:val="24"/>
        </w:rPr>
        <w:t>，通过盐桥转换、氢键的破坏、疏水键的生成等作用方式改变其磷脂的构象，产生苦味信息。</w:t>
      </w:r>
    </w:p>
    <w:p w14:paraId="55BA8869" w14:textId="77777777" w:rsidR="00970176" w:rsidRDefault="008D6EE0">
      <w:pPr>
        <w:pStyle w:val="3"/>
        <w:rPr>
          <w:rFonts w:ascii="Times New Roman" w:hAnsi="Times New Roman" w:cs="Times New Roman"/>
        </w:rPr>
      </w:pPr>
      <w:bookmarkStart w:id="944" w:name="_Toc14992031"/>
      <w:r>
        <w:rPr>
          <w:rFonts w:ascii="Times New Roman" w:hAnsi="Times New Roman" w:cs="Times New Roman"/>
        </w:rPr>
        <w:t xml:space="preserve">2.5.4 </w:t>
      </w:r>
      <w:r>
        <w:rPr>
          <w:rFonts w:ascii="Times New Roman" w:hAnsi="Times New Roman" w:cs="Times New Roman"/>
        </w:rPr>
        <w:t>咸味</w:t>
      </w:r>
      <w:bookmarkEnd w:id="944"/>
    </w:p>
    <w:p w14:paraId="701010C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呈咸机理：阳离子（</w:t>
      </w:r>
      <w:r>
        <w:rPr>
          <w:rFonts w:ascii="Times New Roman" w:hAnsi="Times New Roman" w:cs="Times New Roman"/>
          <w:sz w:val="24"/>
          <w:szCs w:val="24"/>
        </w:rPr>
        <w:t>Li</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Na</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K</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Ca</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Mg</w:t>
      </w:r>
      <w:r>
        <w:rPr>
          <w:rFonts w:ascii="Times New Roman" w:hAnsi="Times New Roman" w:cs="Times New Roman"/>
          <w:sz w:val="24"/>
          <w:szCs w:val="24"/>
          <w:vertAlign w:val="superscript"/>
        </w:rPr>
        <w:t>+</w:t>
      </w:r>
      <w:r>
        <w:rPr>
          <w:rFonts w:ascii="Times New Roman" w:hAnsi="Times New Roman" w:cs="Times New Roman"/>
          <w:sz w:val="24"/>
          <w:szCs w:val="24"/>
        </w:rPr>
        <w:t>）产生咸</w:t>
      </w:r>
      <w:r>
        <w:rPr>
          <w:rFonts w:ascii="Times New Roman" w:hAnsi="Times New Roman" w:cs="Times New Roman"/>
          <w:sz w:val="24"/>
          <w:szCs w:val="24"/>
        </w:rPr>
        <w:t>味，钠离子和锂离子产生咸味，</w:t>
      </w:r>
      <w:r>
        <w:rPr>
          <w:rFonts w:ascii="Times New Roman" w:hAnsi="Times New Roman" w:cs="Times New Roman"/>
          <w:sz w:val="24"/>
          <w:szCs w:val="24"/>
        </w:rPr>
        <w:t>Nacl</w:t>
      </w:r>
      <w:r>
        <w:rPr>
          <w:rFonts w:ascii="Times New Roman" w:hAnsi="Times New Roman" w:cs="Times New Roman"/>
          <w:sz w:val="24"/>
          <w:szCs w:val="24"/>
        </w:rPr>
        <w:t>和</w:t>
      </w:r>
      <w:r>
        <w:rPr>
          <w:rFonts w:ascii="Times New Roman" w:hAnsi="Times New Roman" w:cs="Times New Roman"/>
          <w:sz w:val="24"/>
          <w:szCs w:val="24"/>
        </w:rPr>
        <w:t>Licl</w:t>
      </w:r>
      <w:r>
        <w:rPr>
          <w:rFonts w:ascii="Times New Roman" w:hAnsi="Times New Roman" w:cs="Times New Roman"/>
          <w:sz w:val="24"/>
          <w:szCs w:val="24"/>
        </w:rPr>
        <w:t>是典型咸味的代表。钾离子和其他阳离子（</w:t>
      </w:r>
      <w:r>
        <w:rPr>
          <w:rFonts w:ascii="Times New Roman" w:hAnsi="Times New Roman" w:cs="Times New Roman"/>
          <w:sz w:val="24"/>
          <w:szCs w:val="24"/>
        </w:rPr>
        <w:t>K</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Ca</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Mg</w:t>
      </w:r>
      <w:r>
        <w:rPr>
          <w:rFonts w:ascii="Times New Roman" w:hAnsi="Times New Roman" w:cs="Times New Roman"/>
          <w:sz w:val="24"/>
          <w:szCs w:val="24"/>
          <w:vertAlign w:val="superscript"/>
        </w:rPr>
        <w:t>+</w:t>
      </w:r>
      <w:r>
        <w:rPr>
          <w:rFonts w:ascii="Times New Roman" w:hAnsi="Times New Roman" w:cs="Times New Roman"/>
          <w:sz w:val="24"/>
          <w:szCs w:val="24"/>
        </w:rPr>
        <w:t>）产生咸味和苦味。阴离子（</w:t>
      </w:r>
      <w:r>
        <w:rPr>
          <w:rFonts w:ascii="Times New Roman" w:hAnsi="Times New Roman" w:cs="Times New Roman"/>
          <w:sz w:val="24"/>
          <w:szCs w:val="24"/>
        </w:rPr>
        <w:t>Cl</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I</w:t>
      </w:r>
      <w:r>
        <w:rPr>
          <w:rFonts w:ascii="Times New Roman" w:hAnsi="Times New Roman" w:cs="Times New Roman"/>
          <w:sz w:val="24"/>
          <w:szCs w:val="24"/>
          <w:vertAlign w:val="superscript"/>
        </w:rPr>
        <w:t>-</w:t>
      </w:r>
      <w:r>
        <w:rPr>
          <w:rFonts w:ascii="Times New Roman" w:hAnsi="Times New Roman" w:cs="Times New Roman"/>
          <w:sz w:val="24"/>
          <w:szCs w:val="24"/>
        </w:rPr>
        <w:t>）抑制咸味，氯离子本身并无味道对咸味抑制最小。较复杂的阴离子不但抑制阳离子的味道，而且它们本身也产生味道。</w:t>
      </w:r>
      <w:r>
        <w:rPr>
          <w:rFonts w:ascii="Times New Roman" w:hAnsi="Times New Roman" w:cs="Times New Roman"/>
          <w:sz w:val="24"/>
          <w:szCs w:val="24"/>
        </w:rPr>
        <w:lastRenderedPageBreak/>
        <w:t>咸味的产生虽与阳离子和阴离子互相依存有关，但阳离子易被味觉感受器的蛋白质的羧基或磷酸基吸附而呈咸味。因此咸味与盐离解出的阳离子关系更为密切，而阴离子则影响咸味的强弱和副味，也就是说阳离子是盐的定位基，阴离子则为助味基。</w:t>
      </w:r>
    </w:p>
    <w:p w14:paraId="3360FDC2" w14:textId="77777777" w:rsidR="00970176" w:rsidRDefault="008D6EE0">
      <w:pPr>
        <w:pStyle w:val="3"/>
        <w:rPr>
          <w:rFonts w:ascii="Times New Roman" w:hAnsi="Times New Roman" w:cs="Times New Roman"/>
        </w:rPr>
      </w:pPr>
      <w:bookmarkStart w:id="945" w:name="_Toc14992032"/>
      <w:r>
        <w:rPr>
          <w:rFonts w:ascii="Times New Roman" w:hAnsi="Times New Roman" w:cs="Times New Roman"/>
        </w:rPr>
        <w:t xml:space="preserve">2.5.5 </w:t>
      </w:r>
      <w:r>
        <w:rPr>
          <w:rFonts w:ascii="Times New Roman" w:hAnsi="Times New Roman" w:cs="Times New Roman"/>
        </w:rPr>
        <w:t>鲜味</w:t>
      </w:r>
      <w:bookmarkEnd w:id="945"/>
    </w:p>
    <w:p w14:paraId="2AF3D65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呈鲜机理：鲜味的通用结构式为</w:t>
      </w:r>
      <w:ins w:id="946" w:author="Windows User" w:date="2019-12-17T01:41:00Z">
        <w:r>
          <w:rPr>
            <w:rFonts w:ascii="Times New Roman" w:hAnsi="Times New Roman" w:cs="Times New Roman" w:hint="eastAsia"/>
            <w:sz w:val="24"/>
            <w:szCs w:val="24"/>
          </w:rPr>
          <w:t xml:space="preserve"> </w:t>
        </w:r>
      </w:ins>
      <w:r>
        <w:rPr>
          <w:rFonts w:ascii="Times New Roman" w:hAnsi="Times New Roman" w:cs="Times New Roman"/>
          <w:sz w:val="24"/>
          <w:szCs w:val="24"/>
          <w:vertAlign w:val="superscript"/>
        </w:rPr>
        <w:t>-</w:t>
      </w:r>
      <w:r>
        <w:rPr>
          <w:rFonts w:ascii="Times New Roman" w:hAnsi="Times New Roman" w:cs="Times New Roman"/>
          <w:sz w:val="24"/>
          <w:szCs w:val="24"/>
        </w:rPr>
        <w:t>O—</w:t>
      </w:r>
      <w:r>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w:t>
      </w:r>
      <w:r>
        <w:rPr>
          <w:rFonts w:ascii="Times New Roman" w:hAnsi="Times New Roman" w:cs="Times New Roman"/>
          <w:sz w:val="24"/>
          <w:szCs w:val="24"/>
          <w:vertAlign w:val="subscript"/>
        </w:rPr>
        <w:t>n</w:t>
      </w:r>
      <w:r>
        <w:rPr>
          <w:rFonts w:ascii="Times New Roman" w:hAnsi="Times New Roman" w:cs="Times New Roman"/>
          <w:sz w:val="24"/>
          <w:szCs w:val="24"/>
        </w:rPr>
        <w:t>—O</w:t>
      </w:r>
      <w:r>
        <w:rPr>
          <w:rFonts w:ascii="Times New Roman" w:hAnsi="Times New Roman" w:cs="Times New Roman"/>
          <w:sz w:val="24"/>
          <w:szCs w:val="24"/>
          <w:vertAlign w:val="superscript"/>
        </w:rPr>
        <w:t>-</w:t>
      </w:r>
      <w:r>
        <w:rPr>
          <w:rFonts w:ascii="Times New Roman" w:hAnsi="Times New Roman" w:cs="Times New Roman"/>
          <w:sz w:val="24"/>
          <w:szCs w:val="24"/>
        </w:rPr>
        <w:t>，</w:t>
      </w:r>
      <w:r>
        <w:rPr>
          <w:rFonts w:ascii="Times New Roman" w:hAnsi="Times New Roman" w:cs="Times New Roman"/>
          <w:sz w:val="24"/>
          <w:szCs w:val="24"/>
        </w:rPr>
        <w:t>n=3-9</w:t>
      </w:r>
      <w:r>
        <w:rPr>
          <w:rFonts w:ascii="Times New Roman" w:hAnsi="Times New Roman" w:cs="Times New Roman"/>
          <w:sz w:val="24"/>
          <w:szCs w:val="24"/>
        </w:rPr>
        <w:t>，也就是说，鲜味分子需要有一条相当于</w:t>
      </w:r>
      <w:r>
        <w:rPr>
          <w:rFonts w:ascii="Times New Roman" w:hAnsi="Times New Roman" w:cs="Times New Roman"/>
          <w:sz w:val="24"/>
          <w:szCs w:val="24"/>
        </w:rPr>
        <w:t>3-9</w:t>
      </w:r>
      <w:r>
        <w:rPr>
          <w:rFonts w:ascii="Times New Roman" w:hAnsi="Times New Roman" w:cs="Times New Roman"/>
          <w:sz w:val="24"/>
          <w:szCs w:val="24"/>
        </w:rPr>
        <w:t>个碳原子长的碳链，而且两端都带有负电荷，当</w:t>
      </w:r>
      <w:r>
        <w:rPr>
          <w:rFonts w:ascii="Times New Roman" w:hAnsi="Times New Roman" w:cs="Times New Roman"/>
          <w:sz w:val="24"/>
          <w:szCs w:val="24"/>
        </w:rPr>
        <w:t>n=4-6</w:t>
      </w:r>
      <w:r>
        <w:rPr>
          <w:rFonts w:ascii="Times New Roman" w:hAnsi="Times New Roman" w:cs="Times New Roman"/>
          <w:sz w:val="24"/>
          <w:szCs w:val="24"/>
        </w:rPr>
        <w:t>时鲜味最强。脂链不限于直链，也可以是脂环的一部分，其中</w:t>
      </w:r>
      <w:r>
        <w:rPr>
          <w:rFonts w:ascii="Times New Roman" w:hAnsi="Times New Roman" w:cs="Times New Roman"/>
          <w:sz w:val="24"/>
          <w:szCs w:val="24"/>
        </w:rPr>
        <w:t>C</w:t>
      </w:r>
      <w:r>
        <w:rPr>
          <w:rFonts w:ascii="Times New Roman" w:hAnsi="Times New Roman" w:cs="Times New Roman"/>
          <w:sz w:val="24"/>
          <w:szCs w:val="24"/>
        </w:rPr>
        <w:t>可以被</w:t>
      </w:r>
      <w:r>
        <w:rPr>
          <w:rFonts w:ascii="Times New Roman" w:hAnsi="Times New Roman" w:cs="Times New Roman"/>
          <w:sz w:val="24"/>
          <w:szCs w:val="24"/>
        </w:rPr>
        <w:t>O</w:t>
      </w:r>
      <w:r>
        <w:rPr>
          <w:rFonts w:ascii="Times New Roman" w:hAnsi="Times New Roman" w:cs="Times New Roman"/>
          <w:sz w:val="24"/>
          <w:szCs w:val="24"/>
        </w:rPr>
        <w:t>、</w:t>
      </w:r>
      <w:r>
        <w:rPr>
          <w:rFonts w:ascii="Times New Roman" w:hAnsi="Times New Roman" w:cs="Times New Roman"/>
          <w:sz w:val="24"/>
          <w:szCs w:val="24"/>
        </w:rPr>
        <w:t>N</w:t>
      </w:r>
      <w:r>
        <w:rPr>
          <w:rFonts w:ascii="Times New Roman" w:hAnsi="Times New Roman" w:cs="Times New Roman"/>
          <w:sz w:val="24"/>
          <w:szCs w:val="24"/>
        </w:rPr>
        <w:t>、</w:t>
      </w:r>
      <w:r>
        <w:rPr>
          <w:rFonts w:ascii="Times New Roman" w:hAnsi="Times New Roman" w:cs="Times New Roman"/>
          <w:sz w:val="24"/>
          <w:szCs w:val="24"/>
        </w:rPr>
        <w:t>S</w:t>
      </w:r>
      <w:r>
        <w:rPr>
          <w:rFonts w:ascii="Times New Roman" w:hAnsi="Times New Roman" w:cs="Times New Roman"/>
          <w:sz w:val="24"/>
          <w:szCs w:val="24"/>
        </w:rPr>
        <w:t>、</w:t>
      </w:r>
      <w:r>
        <w:rPr>
          <w:rFonts w:ascii="Times New Roman" w:hAnsi="Times New Roman" w:cs="Times New Roman"/>
          <w:sz w:val="24"/>
          <w:szCs w:val="24"/>
        </w:rPr>
        <w:t>P</w:t>
      </w:r>
      <w:r>
        <w:rPr>
          <w:rFonts w:ascii="Times New Roman" w:hAnsi="Times New Roman" w:cs="Times New Roman"/>
          <w:sz w:val="24"/>
          <w:szCs w:val="24"/>
        </w:rPr>
        <w:t>等取代。</w:t>
      </w:r>
    </w:p>
    <w:p w14:paraId="67739449" w14:textId="77777777" w:rsidR="00970176" w:rsidRDefault="008D6EE0">
      <w:pPr>
        <w:pStyle w:val="3"/>
        <w:rPr>
          <w:rFonts w:ascii="Times New Roman" w:hAnsi="Times New Roman" w:cs="Times New Roman"/>
        </w:rPr>
      </w:pPr>
      <w:bookmarkStart w:id="947" w:name="_Toc14992033"/>
      <w:r>
        <w:rPr>
          <w:rFonts w:ascii="Times New Roman" w:hAnsi="Times New Roman" w:cs="Times New Roman"/>
        </w:rPr>
        <w:t xml:space="preserve">2.5.6 </w:t>
      </w:r>
      <w:r>
        <w:rPr>
          <w:rFonts w:ascii="Times New Roman" w:hAnsi="Times New Roman" w:cs="Times New Roman"/>
        </w:rPr>
        <w:t>辣味</w:t>
      </w:r>
      <w:bookmarkEnd w:id="947"/>
    </w:p>
    <w:p w14:paraId="580CA0F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呈辣机理：辣椒素、胡椒碱、花椒碱、生姜素、丁香、大蒜素、芥子油等都是双亲性分子，其极性头部是定位基，非极性尾部是助味基。大量研究资料表明，分子的辣味随其非极性尾链的增长而加剧，以</w:t>
      </w:r>
      <w:r>
        <w:rPr>
          <w:rFonts w:ascii="Times New Roman" w:hAnsi="Times New Roman" w:cs="Times New Roman"/>
          <w:sz w:val="24"/>
          <w:szCs w:val="24"/>
        </w:rPr>
        <w:t>C</w:t>
      </w:r>
      <w:r>
        <w:rPr>
          <w:rFonts w:ascii="Times New Roman" w:hAnsi="Times New Roman" w:cs="Times New Roman"/>
          <w:sz w:val="24"/>
          <w:szCs w:val="24"/>
          <w:vertAlign w:val="subscript"/>
        </w:rPr>
        <w:t>9</w:t>
      </w:r>
      <w:r>
        <w:rPr>
          <w:rFonts w:ascii="Times New Roman" w:hAnsi="Times New Roman" w:cs="Times New Roman"/>
          <w:sz w:val="24"/>
          <w:szCs w:val="24"/>
        </w:rPr>
        <w:t>左右达到最高峰，然后陡然下降，称之为</w:t>
      </w:r>
      <w:r>
        <w:rPr>
          <w:rFonts w:ascii="Times New Roman" w:hAnsi="Times New Roman" w:cs="Times New Roman"/>
          <w:sz w:val="24"/>
          <w:szCs w:val="24"/>
        </w:rPr>
        <w:t>C</w:t>
      </w:r>
      <w:r>
        <w:rPr>
          <w:rFonts w:ascii="Times New Roman" w:hAnsi="Times New Roman" w:cs="Times New Roman"/>
          <w:sz w:val="24"/>
          <w:szCs w:val="24"/>
          <w:vertAlign w:val="subscript"/>
        </w:rPr>
        <w:t>9</w:t>
      </w:r>
      <w:r>
        <w:rPr>
          <w:rFonts w:ascii="Times New Roman" w:hAnsi="Times New Roman" w:cs="Times New Roman"/>
          <w:sz w:val="24"/>
          <w:szCs w:val="24"/>
        </w:rPr>
        <w:t>最辣规律。</w:t>
      </w:r>
    </w:p>
    <w:p w14:paraId="77871105" w14:textId="77777777" w:rsidR="00970176" w:rsidRDefault="008D6EE0">
      <w:pPr>
        <w:pStyle w:val="3"/>
        <w:rPr>
          <w:rFonts w:ascii="Times New Roman" w:hAnsi="Times New Roman" w:cs="Times New Roman"/>
        </w:rPr>
      </w:pPr>
      <w:bookmarkStart w:id="948" w:name="_Toc14992034"/>
      <w:r>
        <w:rPr>
          <w:rFonts w:ascii="Times New Roman" w:hAnsi="Times New Roman" w:cs="Times New Roman"/>
        </w:rPr>
        <w:t xml:space="preserve">2.5.7 </w:t>
      </w:r>
      <w:r>
        <w:rPr>
          <w:rFonts w:ascii="Times New Roman" w:hAnsi="Times New Roman" w:cs="Times New Roman"/>
        </w:rPr>
        <w:t>其他味感</w:t>
      </w:r>
      <w:bookmarkEnd w:id="948"/>
    </w:p>
    <w:p w14:paraId="13A4D3F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清凉味：由一些化合物对鼻腔和口腔中的特殊味觉感受器刺激而产生的味感。典型的清凉味如薄荷风味。</w:t>
      </w:r>
    </w:p>
    <w:p w14:paraId="356595C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涩味：当口腔黏膜蛋白质被凝固时，就会引起收敛，此时感到的滋味便是涩味。涩味不是由于作用味蕾所产生的，而是由于刺激触觉神经末梢所产生的，表现为口腔的收敛感觉和干燥感</w:t>
      </w:r>
      <w:r>
        <w:rPr>
          <w:rFonts w:ascii="Times New Roman" w:hAnsi="Times New Roman" w:cs="Times New Roman"/>
          <w:sz w:val="24"/>
          <w:szCs w:val="24"/>
        </w:rPr>
        <w:t>觉。引起食品涩味的主要化学成分是多酚类化合物，其次是铁金属、明矾、醛类、酚类等物质，有些水果和蔬菜中由于存在草酸，香豆素和奎宁酸等也会引起涩味。多酚的呈涩作用与其可同蛋白质发生疏水性结合的性质直接相关，如单宁分子具有很大的横截面，易于同蛋白质分子发生疏水作用，同时它还有许多能转变为醌式结构的苯酚基因，也能与蛋白质发生交联反应。一般缩合度适中的单宁都有这种作用，但缩合度过大时因溶解度降低而不再呈涩</w:t>
      </w:r>
      <w:r>
        <w:rPr>
          <w:rFonts w:ascii="Times New Roman" w:hAnsi="Times New Roman" w:cs="Times New Roman"/>
          <w:sz w:val="24"/>
          <w:szCs w:val="24"/>
        </w:rPr>
        <w:lastRenderedPageBreak/>
        <w:t>味。</w:t>
      </w:r>
    </w:p>
    <w:p w14:paraId="152F0F31" w14:textId="77777777" w:rsidR="00970176" w:rsidRDefault="008D6EE0">
      <w:pPr>
        <w:spacing w:afterLines="50" w:after="156" w:line="360" w:lineRule="auto"/>
        <w:ind w:firstLineChars="200" w:firstLine="480"/>
        <w:rPr>
          <w:rFonts w:ascii="Times New Roman" w:hAnsi="Times New Roman" w:cs="Times New Roman"/>
          <w:b/>
          <w:bCs/>
          <w:sz w:val="28"/>
          <w:szCs w:val="28"/>
        </w:rPr>
      </w:pPr>
      <w:r>
        <w:rPr>
          <w:rFonts w:ascii="Times New Roman" w:hAnsi="Times New Roman" w:cs="Times New Roman"/>
          <w:sz w:val="24"/>
          <w:szCs w:val="24"/>
        </w:rPr>
        <w:t>金属味：由于与食品接触的金属与食品之间可能存在着离子交换关系，存放时间长的罐头食品中常有一种令人不快的金属味</w:t>
      </w:r>
      <w:r>
        <w:rPr>
          <w:rFonts w:ascii="Times New Roman" w:hAnsi="Times New Roman" w:cs="Times New Roman"/>
          <w:sz w:val="24"/>
          <w:szCs w:val="24"/>
        </w:rPr>
        <w:t>。</w:t>
      </w:r>
    </w:p>
    <w:p w14:paraId="49668ADD" w14:textId="77777777" w:rsidR="00970176" w:rsidRDefault="008D6EE0">
      <w:pPr>
        <w:pStyle w:val="2"/>
        <w:rPr>
          <w:rFonts w:ascii="Times New Roman" w:hAnsi="Times New Roman" w:cs="Times New Roman"/>
        </w:rPr>
      </w:pPr>
      <w:bookmarkStart w:id="949" w:name="_Toc14992035"/>
      <w:r>
        <w:rPr>
          <w:rFonts w:ascii="Times New Roman" w:hAnsi="Times New Roman" w:cs="Times New Roman"/>
        </w:rPr>
        <w:t xml:space="preserve">2.6 </w:t>
      </w:r>
      <w:r>
        <w:rPr>
          <w:rFonts w:ascii="Times New Roman" w:hAnsi="Times New Roman" w:cs="Times New Roman"/>
        </w:rPr>
        <w:t>食品色素及其对味觉</w:t>
      </w:r>
      <w:r>
        <w:rPr>
          <w:rFonts w:ascii="Times New Roman" w:hAnsi="Times New Roman" w:cs="Times New Roman"/>
        </w:rPr>
        <w:t>/</w:t>
      </w:r>
      <w:r>
        <w:rPr>
          <w:rFonts w:ascii="Times New Roman" w:hAnsi="Times New Roman" w:cs="Times New Roman"/>
        </w:rPr>
        <w:t>风味感知的影响</w:t>
      </w:r>
      <w:bookmarkEnd w:id="949"/>
    </w:p>
    <w:p w14:paraId="7DEA25BC" w14:textId="77777777" w:rsidR="00970176" w:rsidRDefault="008D6EE0">
      <w:pPr>
        <w:pStyle w:val="3"/>
        <w:rPr>
          <w:rFonts w:ascii="Times New Roman" w:hAnsi="Times New Roman" w:cs="Times New Roman"/>
        </w:rPr>
      </w:pPr>
      <w:bookmarkStart w:id="950" w:name="_Toc14992036"/>
      <w:r>
        <w:rPr>
          <w:rFonts w:ascii="Times New Roman" w:hAnsi="Times New Roman" w:cs="Times New Roman"/>
        </w:rPr>
        <w:t xml:space="preserve">2.6.1 </w:t>
      </w:r>
      <w:r>
        <w:rPr>
          <w:rFonts w:ascii="Times New Roman" w:hAnsi="Times New Roman" w:cs="Times New Roman"/>
        </w:rPr>
        <w:t>食品色素</w:t>
      </w:r>
      <w:bookmarkEnd w:id="950"/>
    </w:p>
    <w:p w14:paraId="1AB69B4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食用色素按其来源主要分为食用天然色素和食用合成色素。目前，中国</w:t>
      </w:r>
      <w:r>
        <w:rPr>
          <w:rFonts w:ascii="Times New Roman" w:hAnsi="Times New Roman" w:cs="Times New Roman"/>
          <w:sz w:val="24"/>
          <w:szCs w:val="24"/>
        </w:rPr>
        <w:t>GB 2760—2014</w:t>
      </w:r>
      <w:r>
        <w:rPr>
          <w:rFonts w:ascii="Times New Roman" w:hAnsi="Times New Roman" w:cs="Times New Roman"/>
          <w:sz w:val="24"/>
          <w:szCs w:val="24"/>
        </w:rPr>
        <w:t>《食品添加剂使用标准》中规定，可应用于食品中的色素有</w:t>
      </w:r>
      <w:r>
        <w:rPr>
          <w:rFonts w:ascii="Times New Roman" w:hAnsi="Times New Roman" w:cs="Times New Roman"/>
          <w:sz w:val="24"/>
          <w:szCs w:val="24"/>
        </w:rPr>
        <w:t>67</w:t>
      </w:r>
      <w:r>
        <w:rPr>
          <w:rFonts w:ascii="Times New Roman" w:hAnsi="Times New Roman" w:cs="Times New Roman"/>
          <w:sz w:val="24"/>
          <w:szCs w:val="24"/>
        </w:rPr>
        <w:t>种，其中合成色素为</w:t>
      </w:r>
      <w:r>
        <w:rPr>
          <w:rFonts w:ascii="Times New Roman" w:hAnsi="Times New Roman" w:cs="Times New Roman"/>
          <w:sz w:val="24"/>
          <w:szCs w:val="24"/>
        </w:rPr>
        <w:t>11</w:t>
      </w:r>
      <w:r>
        <w:rPr>
          <w:rFonts w:ascii="Times New Roman" w:hAnsi="Times New Roman" w:cs="Times New Roman"/>
          <w:sz w:val="24"/>
          <w:szCs w:val="24"/>
        </w:rPr>
        <w:t>种，天然色素为</w:t>
      </w:r>
      <w:r>
        <w:rPr>
          <w:rFonts w:ascii="Times New Roman" w:hAnsi="Times New Roman" w:cs="Times New Roman"/>
          <w:sz w:val="24"/>
          <w:szCs w:val="24"/>
        </w:rPr>
        <w:t>56</w:t>
      </w:r>
      <w:r>
        <w:rPr>
          <w:rFonts w:ascii="Times New Roman" w:hAnsi="Times New Roman" w:cs="Times New Roman"/>
          <w:sz w:val="24"/>
          <w:szCs w:val="24"/>
        </w:rPr>
        <w:t>种。</w:t>
      </w:r>
    </w:p>
    <w:p w14:paraId="6A6ECD2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用天然色素主要是指动、植物组织中提取的色素，其中绝大部分来自植物组织，特别是水果和蔬菜（如叶绿素、姜黄色素、茶黄色素、番茄红等），还包括微生物色素（如红曲色素等）、动物色素（如紫胶红、胭脂虫红等）和无机色素（二氧化钛、氧化铁红等）。食用天然色素的使用历</w:t>
      </w:r>
      <w:r>
        <w:rPr>
          <w:rFonts w:ascii="Times New Roman" w:hAnsi="Times New Roman" w:cs="Times New Roman"/>
          <w:sz w:val="24"/>
          <w:szCs w:val="24"/>
        </w:rPr>
        <w:t>史悠久，使用范围广，且多数是食品原料，安全性高。然而，天然色素成本较高，保质期短；着色易受金属离子、水质、</w:t>
      </w:r>
      <w:r>
        <w:rPr>
          <w:rFonts w:ascii="Times New Roman" w:hAnsi="Times New Roman" w:cs="Times New Roman"/>
          <w:sz w:val="24"/>
          <w:szCs w:val="24"/>
        </w:rPr>
        <w:t>p</w:t>
      </w:r>
      <w:r>
        <w:rPr>
          <w:rFonts w:ascii="Times New Roman" w:hAnsi="Times New Roman" w:cs="Times New Roman"/>
          <w:sz w:val="24"/>
          <w:szCs w:val="24"/>
        </w:rPr>
        <w:t>Ｈ值、氧化、光照、温度的影响，一般较难分散，染着性、着色剂间的相溶性较差，牢固度较差。这些缺点限制其广泛应用。</w:t>
      </w:r>
    </w:p>
    <w:p w14:paraId="37C02D8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食用合成色素主要是通过化学合成制得的有机色素，通常可分为偶氮类色素和非偶氮类色素。按化学结构进一步细分，可大致分为６类：</w:t>
      </w:r>
      <w:r>
        <w:rPr>
          <w:rFonts w:ascii="宋体" w:eastAsia="宋体" w:hAnsi="宋体" w:cs="宋体" w:hint="eastAsia"/>
          <w:sz w:val="24"/>
          <w:szCs w:val="24"/>
        </w:rPr>
        <w:t>①</w:t>
      </w:r>
      <w:r>
        <w:rPr>
          <w:rFonts w:ascii="Times New Roman" w:hAnsi="Times New Roman" w:cs="Times New Roman"/>
          <w:sz w:val="24"/>
          <w:szCs w:val="24"/>
        </w:rPr>
        <w:t>偶氮类（</w:t>
      </w:r>
      <w:r>
        <w:rPr>
          <w:rFonts w:ascii="Times New Roman" w:hAnsi="Times New Roman" w:cs="Times New Roman"/>
          <w:sz w:val="24"/>
          <w:szCs w:val="24"/>
        </w:rPr>
        <w:t>azo</w:t>
      </w:r>
      <w:r>
        <w:rPr>
          <w:rFonts w:ascii="Times New Roman" w:hAnsi="Times New Roman" w:cs="Times New Roman"/>
          <w:sz w:val="24"/>
          <w:szCs w:val="24"/>
        </w:rPr>
        <w:t>），分子结构含有偶氮基（</w:t>
      </w:r>
      <w:r>
        <w:rPr>
          <w:rFonts w:ascii="Times New Roman" w:hAnsi="Times New Roman" w:cs="Times New Roman"/>
          <w:sz w:val="24"/>
          <w:szCs w:val="24"/>
        </w:rPr>
        <w:t>R1—N═N—R2</w:t>
      </w:r>
      <w:r>
        <w:rPr>
          <w:rFonts w:ascii="Times New Roman" w:hAnsi="Times New Roman" w:cs="Times New Roman"/>
          <w:sz w:val="24"/>
          <w:szCs w:val="24"/>
        </w:rPr>
        <w:t>）的一类色素，通常有单偶氮（</w:t>
      </w:r>
      <w:r>
        <w:rPr>
          <w:rFonts w:ascii="Times New Roman" w:hAnsi="Times New Roman" w:cs="Times New Roman"/>
          <w:sz w:val="24"/>
          <w:szCs w:val="24"/>
        </w:rPr>
        <w:t>mono</w:t>
      </w:r>
      <w:r>
        <w:rPr>
          <w:rFonts w:ascii="Times New Roman" w:hAnsi="Times New Roman" w:cs="Times New Roman"/>
          <w:sz w:val="24"/>
          <w:szCs w:val="24"/>
        </w:rPr>
        <w:t>－</w:t>
      </w:r>
      <w:r>
        <w:rPr>
          <w:rFonts w:ascii="Times New Roman" w:hAnsi="Times New Roman" w:cs="Times New Roman"/>
          <w:sz w:val="24"/>
          <w:szCs w:val="24"/>
        </w:rPr>
        <w:t>azo</w:t>
      </w:r>
      <w:r>
        <w:rPr>
          <w:rFonts w:ascii="Times New Roman" w:hAnsi="Times New Roman" w:cs="Times New Roman"/>
          <w:sz w:val="24"/>
          <w:szCs w:val="24"/>
        </w:rPr>
        <w:t>）、双偶氮（</w:t>
      </w:r>
      <w:r>
        <w:rPr>
          <w:rFonts w:ascii="Times New Roman" w:hAnsi="Times New Roman" w:cs="Times New Roman"/>
          <w:sz w:val="24"/>
          <w:szCs w:val="24"/>
        </w:rPr>
        <w:t>di</w:t>
      </w:r>
      <w:r>
        <w:rPr>
          <w:rFonts w:ascii="Times New Roman" w:hAnsi="Times New Roman" w:cs="Times New Roman"/>
          <w:sz w:val="24"/>
          <w:szCs w:val="24"/>
        </w:rPr>
        <w:t>－</w:t>
      </w:r>
      <w:r>
        <w:rPr>
          <w:rFonts w:ascii="Times New Roman" w:hAnsi="Times New Roman" w:cs="Times New Roman"/>
          <w:sz w:val="24"/>
          <w:szCs w:val="24"/>
        </w:rPr>
        <w:t>azo</w:t>
      </w:r>
      <w:r>
        <w:rPr>
          <w:rFonts w:ascii="Times New Roman" w:hAnsi="Times New Roman" w:cs="Times New Roman"/>
          <w:sz w:val="24"/>
          <w:szCs w:val="24"/>
        </w:rPr>
        <w:t>）和多偶氮（</w:t>
      </w:r>
      <w:r>
        <w:rPr>
          <w:rFonts w:ascii="Times New Roman" w:hAnsi="Times New Roman" w:cs="Times New Roman"/>
          <w:sz w:val="24"/>
          <w:szCs w:val="24"/>
        </w:rPr>
        <w:t>poly</w:t>
      </w:r>
      <w:r>
        <w:rPr>
          <w:rFonts w:ascii="Times New Roman" w:hAnsi="Times New Roman" w:cs="Times New Roman"/>
          <w:sz w:val="24"/>
          <w:szCs w:val="24"/>
        </w:rPr>
        <w:t>－</w:t>
      </w:r>
      <w:r>
        <w:rPr>
          <w:rFonts w:ascii="Times New Roman" w:hAnsi="Times New Roman" w:cs="Times New Roman"/>
          <w:sz w:val="24"/>
          <w:szCs w:val="24"/>
        </w:rPr>
        <w:t>azo</w:t>
      </w:r>
      <w:r>
        <w:rPr>
          <w:rFonts w:ascii="Times New Roman" w:hAnsi="Times New Roman" w:cs="Times New Roman"/>
          <w:sz w:val="24"/>
          <w:szCs w:val="24"/>
        </w:rPr>
        <w:t>）类，偶氮结构具有</w:t>
      </w:r>
      <w:r>
        <w:rPr>
          <w:rFonts w:ascii="Times New Roman" w:hAnsi="Times New Roman" w:cs="Times New Roman"/>
          <w:sz w:val="24"/>
          <w:szCs w:val="24"/>
        </w:rPr>
        <w:t>优良的发色性能，通过调整偶氮结构的种类和比例可达到所需的颜色，因此种类最为庞大，常见的就有柠檬黄、日落黄、偶氮玉红、苋菜红、胭脂红、诱惑红、亮黑、棕色ＨＴ等；</w:t>
      </w:r>
      <w:r>
        <w:rPr>
          <w:rFonts w:ascii="宋体" w:eastAsia="宋体" w:hAnsi="宋体" w:cs="宋体" w:hint="eastAsia"/>
          <w:sz w:val="24"/>
          <w:szCs w:val="24"/>
        </w:rPr>
        <w:t>②</w:t>
      </w:r>
      <w:r>
        <w:rPr>
          <w:rFonts w:ascii="Times New Roman" w:hAnsi="Times New Roman" w:cs="Times New Roman"/>
          <w:sz w:val="24"/>
          <w:szCs w:val="24"/>
        </w:rPr>
        <w:t>三芳基甲烷类（</w:t>
      </w:r>
      <w:r>
        <w:rPr>
          <w:rFonts w:ascii="Times New Roman" w:hAnsi="Times New Roman" w:cs="Times New Roman"/>
          <w:sz w:val="24"/>
          <w:szCs w:val="24"/>
        </w:rPr>
        <w:t>triarylmethane</w:t>
      </w:r>
      <w:r>
        <w:rPr>
          <w:rFonts w:ascii="Times New Roman" w:hAnsi="Times New Roman" w:cs="Times New Roman"/>
          <w:sz w:val="24"/>
          <w:szCs w:val="24"/>
        </w:rPr>
        <w:t>），该类色素分子结构的特点是甲烷的４个氢中３个被苯取代，一般为绿色，通常有二芳甲烷和三芳甲烷类，常见的三芳甲烷色素主要有亮蓝、专利蓝Ｖ、绿色Ｓ、坚牢绿、孔雀石绿等；</w:t>
      </w:r>
      <w:r>
        <w:rPr>
          <w:rFonts w:ascii="宋体" w:eastAsia="宋体" w:hAnsi="宋体" w:cs="宋体" w:hint="eastAsia"/>
          <w:sz w:val="24"/>
          <w:szCs w:val="24"/>
        </w:rPr>
        <w:t>③</w:t>
      </w:r>
      <w:r>
        <w:rPr>
          <w:rFonts w:ascii="Times New Roman" w:hAnsi="Times New Roman" w:cs="Times New Roman"/>
          <w:sz w:val="24"/>
          <w:szCs w:val="24"/>
        </w:rPr>
        <w:t>氧杂蒽类（</w:t>
      </w:r>
      <w:r>
        <w:rPr>
          <w:rFonts w:ascii="Times New Roman" w:hAnsi="Times New Roman" w:cs="Times New Roman"/>
          <w:sz w:val="24"/>
          <w:szCs w:val="24"/>
        </w:rPr>
        <w:t>xanthene</w:t>
      </w:r>
      <w:r>
        <w:rPr>
          <w:rFonts w:ascii="Times New Roman" w:hAnsi="Times New Roman" w:cs="Times New Roman"/>
          <w:sz w:val="24"/>
          <w:szCs w:val="24"/>
        </w:rPr>
        <w:t>），又称二苯并吡喃类，代表色素是赤藓红；</w:t>
      </w:r>
      <w:r>
        <w:rPr>
          <w:rFonts w:ascii="宋体" w:eastAsia="宋体" w:hAnsi="宋体" w:cs="宋体" w:hint="eastAsia"/>
          <w:sz w:val="24"/>
          <w:szCs w:val="24"/>
        </w:rPr>
        <w:t>④</w:t>
      </w:r>
      <w:r>
        <w:rPr>
          <w:rFonts w:ascii="Times New Roman" w:hAnsi="Times New Roman" w:cs="Times New Roman"/>
          <w:sz w:val="24"/>
          <w:szCs w:val="24"/>
        </w:rPr>
        <w:t>荧光酮类（</w:t>
      </w:r>
      <w:r>
        <w:rPr>
          <w:rFonts w:ascii="Times New Roman" w:hAnsi="Times New Roman" w:cs="Times New Roman"/>
          <w:sz w:val="24"/>
          <w:szCs w:val="24"/>
        </w:rPr>
        <w:t>fluorone</w:t>
      </w:r>
      <w:r>
        <w:rPr>
          <w:rFonts w:ascii="Times New Roman" w:hAnsi="Times New Roman" w:cs="Times New Roman"/>
          <w:sz w:val="24"/>
          <w:szCs w:val="24"/>
        </w:rPr>
        <w:t>），如荧光桃红、孟加拉玫瑰红；</w:t>
      </w:r>
      <w:r>
        <w:rPr>
          <w:rFonts w:ascii="宋体" w:eastAsia="宋体" w:hAnsi="宋体" w:cs="宋体" w:hint="eastAsia"/>
          <w:sz w:val="24"/>
          <w:szCs w:val="24"/>
        </w:rPr>
        <w:t>⑤</w:t>
      </w:r>
      <w:r>
        <w:rPr>
          <w:rFonts w:ascii="Times New Roman" w:hAnsi="Times New Roman" w:cs="Times New Roman"/>
          <w:sz w:val="24"/>
          <w:szCs w:val="24"/>
        </w:rPr>
        <w:t>喹啉衍生物（</w:t>
      </w:r>
      <w:r>
        <w:rPr>
          <w:rFonts w:ascii="Times New Roman" w:hAnsi="Times New Roman" w:cs="Times New Roman"/>
          <w:sz w:val="24"/>
          <w:szCs w:val="24"/>
        </w:rPr>
        <w:t>qui</w:t>
      </w:r>
      <w:r>
        <w:rPr>
          <w:rFonts w:ascii="Times New Roman" w:hAnsi="Times New Roman" w:cs="Times New Roman"/>
          <w:sz w:val="24"/>
          <w:szCs w:val="24"/>
        </w:rPr>
        <w:t>noline</w:t>
      </w:r>
      <w:r>
        <w:rPr>
          <w:rFonts w:ascii="Times New Roman" w:hAnsi="Times New Roman" w:cs="Times New Roman"/>
          <w:sz w:val="24"/>
          <w:szCs w:val="24"/>
        </w:rPr>
        <w:t>），如喹啉黄；</w:t>
      </w:r>
      <w:r>
        <w:rPr>
          <w:rFonts w:ascii="宋体" w:eastAsia="宋体" w:hAnsi="宋体" w:cs="宋体" w:hint="eastAsia"/>
          <w:sz w:val="24"/>
          <w:szCs w:val="24"/>
        </w:rPr>
        <w:t>⑥</w:t>
      </w:r>
      <w:r>
        <w:rPr>
          <w:rFonts w:ascii="Times New Roman" w:hAnsi="Times New Roman" w:cs="Times New Roman"/>
          <w:sz w:val="24"/>
          <w:szCs w:val="24"/>
        </w:rPr>
        <w:t>靛系染料（</w:t>
      </w:r>
      <w:r>
        <w:rPr>
          <w:rFonts w:ascii="Times New Roman" w:hAnsi="Times New Roman" w:cs="Times New Roman"/>
          <w:sz w:val="24"/>
          <w:szCs w:val="24"/>
        </w:rPr>
        <w:t>indigoid</w:t>
      </w:r>
      <w:r>
        <w:rPr>
          <w:rFonts w:ascii="Times New Roman" w:hAnsi="Times New Roman" w:cs="Times New Roman"/>
          <w:sz w:val="24"/>
          <w:szCs w:val="24"/>
        </w:rPr>
        <w:t>），如靛蓝。</w:t>
      </w:r>
    </w:p>
    <w:p w14:paraId="629F52E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此外，按溶解性又可分为油溶性色素和水溶性色素。油溶性色素毒性较大，现在各国基本不再用于食品着色，世界各国允许在食品中使用的合成色素几乎都是水溶性色素。</w:t>
      </w:r>
    </w:p>
    <w:p w14:paraId="153C7755" w14:textId="77777777" w:rsidR="00970176" w:rsidRDefault="008D6EE0">
      <w:pPr>
        <w:pStyle w:val="3"/>
        <w:rPr>
          <w:rFonts w:ascii="Times New Roman" w:hAnsi="Times New Roman" w:cs="Times New Roman"/>
        </w:rPr>
      </w:pPr>
      <w:bookmarkStart w:id="951" w:name="_Toc14992037"/>
      <w:r>
        <w:rPr>
          <w:rFonts w:ascii="Times New Roman" w:hAnsi="Times New Roman" w:cs="Times New Roman"/>
        </w:rPr>
        <w:t xml:space="preserve">2.6.2 </w:t>
      </w:r>
      <w:r>
        <w:rPr>
          <w:rFonts w:ascii="Times New Roman" w:hAnsi="Times New Roman" w:cs="Times New Roman"/>
        </w:rPr>
        <w:t>食品色素对味觉</w:t>
      </w:r>
      <w:r>
        <w:rPr>
          <w:rFonts w:ascii="Times New Roman" w:hAnsi="Times New Roman" w:cs="Times New Roman"/>
        </w:rPr>
        <w:t>/</w:t>
      </w:r>
      <w:r>
        <w:rPr>
          <w:rFonts w:ascii="Times New Roman" w:hAnsi="Times New Roman" w:cs="Times New Roman"/>
        </w:rPr>
        <w:t>风味感知的影响</w:t>
      </w:r>
      <w:bookmarkEnd w:id="951"/>
    </w:p>
    <w:p w14:paraId="4BBAC4A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食品的颜色是食品主要的感官质量指标之一，人们在接受食品的其他信息之前，往往首先通过食品的颜色来判断食品的优劣，从而决定对某一种食品的</w:t>
      </w:r>
      <w:r>
        <w:rPr>
          <w:rFonts w:ascii="Times New Roman" w:hAnsi="Times New Roman" w:cs="Times New Roman"/>
          <w:sz w:val="24"/>
          <w:szCs w:val="24"/>
        </w:rPr>
        <w:t>“</w:t>
      </w:r>
      <w:r>
        <w:rPr>
          <w:rFonts w:ascii="Times New Roman" w:hAnsi="Times New Roman" w:cs="Times New Roman"/>
          <w:sz w:val="24"/>
          <w:szCs w:val="24"/>
        </w:rPr>
        <w:t>取舍</w:t>
      </w:r>
      <w:r>
        <w:rPr>
          <w:rFonts w:ascii="Times New Roman" w:hAnsi="Times New Roman" w:cs="Times New Roman"/>
          <w:sz w:val="24"/>
          <w:szCs w:val="24"/>
        </w:rPr>
        <w:t>”</w:t>
      </w:r>
      <w:r>
        <w:rPr>
          <w:rFonts w:ascii="Times New Roman" w:hAnsi="Times New Roman" w:cs="Times New Roman"/>
          <w:sz w:val="24"/>
          <w:szCs w:val="24"/>
        </w:rPr>
        <w:t>。因为食品的颜色直接影响人们对食品品质的判断。</w:t>
      </w:r>
    </w:p>
    <w:p w14:paraId="5718280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）食品的颜色可以刺激消费者的感觉器官，并引起人们对味道的联想。如红色给人以味浓成熟和好吃的感觉，而且它比较鲜艳，引人注目，是人们普遍喜欢的一种色泽。</w:t>
      </w:r>
    </w:p>
    <w:p w14:paraId="54C4155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颜色可影响人们对食品风味的感受。如人们认为红色饮料具有草莓、黑莓和樱桃的风味，黄色饮料具有柠檬的风味，绿色饮料具有酸橙的风味等。因此饮料生产过程中，常把不同风味的饮料赋予不同的符合人们心理要求的颜色。</w:t>
      </w:r>
    </w:p>
    <w:p w14:paraId="017490E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）颜色鲜艳的食品可以增加食欲。如红色的苹果、橙色的蜜橘、黄色的蛋糕和嫩绿的蔬菜都给人新鲜的感觉，而一些腐败变质的食品颜色会使人产生厌烦的感觉，因此</w:t>
      </w:r>
      <w:r>
        <w:rPr>
          <w:rFonts w:ascii="Times New Roman" w:hAnsi="Times New Roman" w:cs="Times New Roman"/>
          <w:sz w:val="24"/>
          <w:szCs w:val="24"/>
        </w:rPr>
        <w:t>一些不太鲜亮的颜色给人的印象一般不好。即使是同一种颜色，用在不同食品上也会有不同的效果，如人们可以接受紫色的葡萄汁却难以接受紫色的牛奶。</w:t>
      </w:r>
    </w:p>
    <w:p w14:paraId="6FE82BB5" w14:textId="77777777" w:rsidR="00970176" w:rsidRDefault="008D6EE0">
      <w:pPr>
        <w:pStyle w:val="3"/>
      </w:pPr>
      <w:bookmarkStart w:id="952" w:name="_Toc14992038"/>
      <w:r>
        <w:rPr>
          <w:rFonts w:hint="eastAsia"/>
        </w:rPr>
        <w:t>2.6.3</w:t>
      </w:r>
      <w:r>
        <w:rPr>
          <w:rFonts w:hint="eastAsia"/>
        </w:rPr>
        <w:t>颜色影响味觉</w:t>
      </w:r>
      <w:bookmarkEnd w:id="952"/>
    </w:p>
    <w:p w14:paraId="38E1C2A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给你的味蕾上色。宾州州立大学证实色素可以影响食品和饮料的味觉，证明了在这一研究方面前期的结论。</w:t>
      </w:r>
    </w:p>
    <w:p w14:paraId="47F473E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“饮料的颜色可以影响我们判断它的味道怎样”，</w:t>
      </w:r>
      <w:r>
        <w:rPr>
          <w:rFonts w:ascii="Times New Roman" w:hAnsi="Times New Roman" w:cs="Times New Roman" w:hint="eastAsia"/>
          <w:sz w:val="24"/>
          <w:szCs w:val="24"/>
        </w:rPr>
        <w:t>John E.Hayes,</w:t>
      </w:r>
      <w:r>
        <w:rPr>
          <w:rFonts w:ascii="Times New Roman" w:hAnsi="Times New Roman" w:cs="Times New Roman" w:hint="eastAsia"/>
          <w:sz w:val="24"/>
          <w:szCs w:val="24"/>
        </w:rPr>
        <w:t>宾州州立大学感官评价中心的主任和食品科学系的副教授说，“例如，黄色通常与呈酸味的饮料联系在一起，就像柠檬汽水一样，而红色通常和甜味有关联，例如西瓜汁或运动饮料。”</w:t>
      </w:r>
    </w:p>
    <w:p w14:paraId="080E4CF8" w14:textId="77777777" w:rsidR="00970176" w:rsidRDefault="008D6EE0">
      <w:pPr>
        <w:pStyle w:val="4"/>
      </w:pPr>
      <w:r>
        <w:rPr>
          <w:rFonts w:hint="eastAsia"/>
        </w:rPr>
        <w:lastRenderedPageBreak/>
        <w:t>2.6.3.1</w:t>
      </w:r>
      <w:r>
        <w:rPr>
          <w:rFonts w:hint="eastAsia"/>
        </w:rPr>
        <w:t>用色素</w:t>
      </w:r>
      <w:r>
        <w:rPr>
          <w:rFonts w:hint="eastAsia"/>
        </w:rPr>
        <w:t>调节风味</w:t>
      </w:r>
    </w:p>
    <w:p w14:paraId="27AB6B7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在最近发表在《食品质量与偏好》</w:t>
      </w:r>
      <w:r>
        <w:rPr>
          <w:rFonts w:ascii="Times New Roman" w:hAnsi="Times New Roman" w:cs="Times New Roman" w:hint="eastAsia"/>
          <w:sz w:val="24"/>
          <w:szCs w:val="24"/>
        </w:rPr>
        <w:t>(Food quality and Preference)</w:t>
      </w:r>
      <w:r>
        <w:rPr>
          <w:rFonts w:ascii="Times New Roman" w:hAnsi="Times New Roman" w:cs="Times New Roman" w:hint="eastAsia"/>
          <w:sz w:val="24"/>
          <w:szCs w:val="24"/>
        </w:rPr>
        <w:t>期刊上的文章显示，宾州州立大学的研究者们证实食品或饮料的颜色可以影响其味道。另外，研究者们想知道如果不同的苦味物质之间存在不同的苦味感受的话，人们为什么喜欢苦味的食物和饮料。如果存在不同类型的苦味特征，它是否可以用来解释为什么有人喜欢咖啡的苦味而不喜欢巧克力的苦味。</w:t>
      </w:r>
    </w:p>
    <w:p w14:paraId="7647400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“苦味意味着毒性，但人们仍然喜欢咖啡，巧克力和印度淡色啤酒”，</w:t>
      </w:r>
      <w:r>
        <w:rPr>
          <w:rFonts w:ascii="Times New Roman" w:hAnsi="Times New Roman" w:cs="Times New Roman" w:hint="eastAsia"/>
          <w:sz w:val="24"/>
          <w:szCs w:val="24"/>
        </w:rPr>
        <w:t>Molly J. Higgins,</w:t>
      </w:r>
      <w:r>
        <w:rPr>
          <w:rFonts w:ascii="Times New Roman" w:hAnsi="Times New Roman" w:cs="Times New Roman" w:hint="eastAsia"/>
          <w:sz w:val="24"/>
          <w:szCs w:val="24"/>
        </w:rPr>
        <w:t>食品科学系的一名博士研究生说，“为什么人们喜欢一些</w:t>
      </w:r>
      <w:r>
        <w:rPr>
          <w:rFonts w:ascii="Times New Roman" w:hAnsi="Times New Roman" w:cs="Times New Roman" w:hint="eastAsia"/>
          <w:sz w:val="24"/>
          <w:szCs w:val="24"/>
        </w:rPr>
        <w:t>苦味物质而不是其他呢？”</w:t>
      </w:r>
    </w:p>
    <w:p w14:paraId="2670071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为了验证他们的假设，研究者们需要看他们是否教会人们将具体的味道和具体的颜色联系起来。研究小组配置了尝起来苦，甜和咸的味道，它们相互配伍，具有唯一的颜色。为了避免预先知道颜色</w:t>
      </w:r>
      <w:r>
        <w:rPr>
          <w:rFonts w:ascii="Times New Roman" w:hAnsi="Times New Roman" w:cs="Times New Roman" w:hint="eastAsia"/>
          <w:sz w:val="24"/>
          <w:szCs w:val="24"/>
        </w:rPr>
        <w:t>-</w:t>
      </w:r>
      <w:r>
        <w:rPr>
          <w:rFonts w:ascii="Times New Roman" w:hAnsi="Times New Roman" w:cs="Times New Roman" w:hint="eastAsia"/>
          <w:sz w:val="24"/>
          <w:szCs w:val="24"/>
        </w:rPr>
        <w:t>味道的配伍信息，他们没有讲黄色和酸或红色和甜配在一起。配制好这些不同颜色和味道的溶液，研究者们让受试者品尝了</w:t>
      </w:r>
      <w:r>
        <w:rPr>
          <w:rFonts w:ascii="Times New Roman" w:hAnsi="Times New Roman" w:cs="Times New Roman" w:hint="eastAsia"/>
          <w:sz w:val="24"/>
          <w:szCs w:val="24"/>
        </w:rPr>
        <w:t>4</w:t>
      </w:r>
      <w:r>
        <w:rPr>
          <w:rFonts w:ascii="Times New Roman" w:hAnsi="Times New Roman" w:cs="Times New Roman" w:hint="eastAsia"/>
          <w:sz w:val="24"/>
          <w:szCs w:val="24"/>
        </w:rPr>
        <w:t>轮具有不同味道的有色液体，然后又让受试者们品尝了无色液体，然后让他们选择一种颜色和这些无色液体的味道匹配。受试者将正确的颜色和味道匹配的成功率高达</w:t>
      </w:r>
      <w:r>
        <w:rPr>
          <w:rFonts w:ascii="Times New Roman" w:hAnsi="Times New Roman" w:cs="Times New Roman" w:hint="eastAsia"/>
          <w:sz w:val="24"/>
          <w:szCs w:val="24"/>
        </w:rPr>
        <w:t>59%</w:t>
      </w:r>
      <w:r>
        <w:rPr>
          <w:rFonts w:ascii="Times New Roman" w:hAnsi="Times New Roman" w:cs="Times New Roman" w:hint="eastAsia"/>
          <w:sz w:val="24"/>
          <w:szCs w:val="24"/>
        </w:rPr>
        <w:t>，显著高于</w:t>
      </w:r>
      <w:r>
        <w:rPr>
          <w:rFonts w:ascii="Times New Roman" w:hAnsi="Times New Roman" w:cs="Times New Roman" w:hint="eastAsia"/>
          <w:sz w:val="24"/>
          <w:szCs w:val="24"/>
        </w:rPr>
        <w:t>25%</w:t>
      </w:r>
      <w:r>
        <w:rPr>
          <w:rFonts w:ascii="Times New Roman" w:hAnsi="Times New Roman" w:cs="Times New Roman" w:hint="eastAsia"/>
          <w:sz w:val="24"/>
          <w:szCs w:val="24"/>
        </w:rPr>
        <w:t>的随机配对的成功率。</w:t>
      </w:r>
    </w:p>
    <w:p w14:paraId="32CBC568" w14:textId="77777777" w:rsidR="00970176" w:rsidRDefault="008D6EE0">
      <w:pPr>
        <w:pStyle w:val="4"/>
      </w:pPr>
      <w:r>
        <w:rPr>
          <w:rFonts w:hint="eastAsia"/>
        </w:rPr>
        <w:t>2.6.3.</w:t>
      </w:r>
      <w:r>
        <w:rPr>
          <w:rFonts w:hint="eastAsia"/>
        </w:rPr>
        <w:t xml:space="preserve">2 </w:t>
      </w:r>
      <w:r>
        <w:rPr>
          <w:rFonts w:hint="eastAsia"/>
        </w:rPr>
        <w:t>对苦味的理解</w:t>
      </w:r>
    </w:p>
    <w:p w14:paraId="4E610364" w14:textId="77777777" w:rsidR="00970176" w:rsidRDefault="008D6EE0">
      <w:pPr>
        <w:spacing w:line="360" w:lineRule="auto"/>
        <w:ind w:firstLineChars="200" w:firstLine="480"/>
        <w:rPr>
          <w:rFonts w:ascii="Times New Roman" w:hAnsi="Times New Roman" w:cs="Times New Roman"/>
          <w:b/>
          <w:bCs/>
          <w:sz w:val="28"/>
          <w:szCs w:val="28"/>
        </w:rPr>
      </w:pPr>
      <w:r>
        <w:rPr>
          <w:rFonts w:ascii="Times New Roman" w:hAnsi="Times New Roman" w:cs="Times New Roman" w:hint="eastAsia"/>
          <w:sz w:val="24"/>
          <w:szCs w:val="24"/>
        </w:rPr>
        <w:t>在证明了颜色可以影响味觉之后，研究者们测试了是否人们可以区分三种不同的苦味——咖啡因，喹啉和酒花提取物四氢萘。研究小组以新的受试者组成的小组来重复上面的试验，同时赋予每种苦味物质独一无二的颜色。经过四轮的测试，受试者不能将颜色和相应的苦味物质匹配，这个机率并不比预期的好。“这个发现说明一些人会对颜色</w:t>
      </w:r>
      <w:r>
        <w:rPr>
          <w:rFonts w:ascii="Times New Roman" w:hAnsi="Times New Roman" w:cs="Times New Roman" w:hint="eastAsia"/>
          <w:sz w:val="24"/>
          <w:szCs w:val="24"/>
        </w:rPr>
        <w:t>-</w:t>
      </w:r>
      <w:r>
        <w:rPr>
          <w:rFonts w:ascii="Times New Roman" w:hAnsi="Times New Roman" w:cs="Times New Roman" w:hint="eastAsia"/>
          <w:sz w:val="24"/>
          <w:szCs w:val="24"/>
        </w:rPr>
        <w:t>味觉相关性很敏感，但也有人对这种变化或者新的颜色</w:t>
      </w:r>
      <w:r>
        <w:rPr>
          <w:rFonts w:ascii="Times New Roman" w:hAnsi="Times New Roman" w:cs="Times New Roman" w:hint="eastAsia"/>
          <w:sz w:val="24"/>
          <w:szCs w:val="24"/>
        </w:rPr>
        <w:t>-</w:t>
      </w:r>
      <w:r>
        <w:rPr>
          <w:rFonts w:ascii="Times New Roman" w:hAnsi="Times New Roman" w:cs="Times New Roman" w:hint="eastAsia"/>
          <w:sz w:val="24"/>
          <w:szCs w:val="24"/>
        </w:rPr>
        <w:t>味觉联系不敏感”，</w:t>
      </w:r>
      <w:r>
        <w:rPr>
          <w:rFonts w:ascii="Times New Roman" w:hAnsi="Times New Roman" w:cs="Times New Roman" w:hint="eastAsia"/>
          <w:sz w:val="24"/>
          <w:szCs w:val="24"/>
        </w:rPr>
        <w:t>Huggins</w:t>
      </w:r>
      <w:r>
        <w:rPr>
          <w:rFonts w:ascii="Times New Roman" w:hAnsi="Times New Roman" w:cs="Times New Roman" w:hint="eastAsia"/>
          <w:sz w:val="24"/>
          <w:szCs w:val="24"/>
        </w:rPr>
        <w:t>说，“这意味着食品工业里，如果一个公司要发售一个有色的新口味的产品。一些消费者可能不会敏感或接受一种新的颜色和</w:t>
      </w:r>
      <w:r>
        <w:rPr>
          <w:rFonts w:ascii="Times New Roman" w:hAnsi="Times New Roman" w:cs="Times New Roman" w:hint="eastAsia"/>
          <w:sz w:val="24"/>
          <w:szCs w:val="24"/>
        </w:rPr>
        <w:t>风味的配对，另一些消费者可能也是一样。”</w:t>
      </w:r>
    </w:p>
    <w:p w14:paraId="7ACC00A5" w14:textId="77777777" w:rsidR="00970176" w:rsidRDefault="008D6EE0">
      <w:pPr>
        <w:pStyle w:val="2"/>
        <w:rPr>
          <w:rFonts w:ascii="Times New Roman" w:hAnsi="Times New Roman" w:cs="Times New Roman"/>
          <w:sz w:val="24"/>
          <w:szCs w:val="24"/>
        </w:rPr>
      </w:pPr>
      <w:bookmarkStart w:id="953" w:name="_Toc14992039"/>
      <w:r>
        <w:rPr>
          <w:rFonts w:ascii="Times New Roman" w:hAnsi="Times New Roman" w:cs="Times New Roman"/>
        </w:rPr>
        <w:lastRenderedPageBreak/>
        <w:t xml:space="preserve">2.7 </w:t>
      </w:r>
      <w:r>
        <w:rPr>
          <w:rFonts w:ascii="Times New Roman" w:hAnsi="Times New Roman" w:cs="Times New Roman"/>
        </w:rPr>
        <w:t>味觉调控及其对饮食方式变化的影响</w:t>
      </w:r>
      <w:bookmarkEnd w:id="953"/>
    </w:p>
    <w:p w14:paraId="7F41BAAA" w14:textId="77777777" w:rsidR="00970176" w:rsidRDefault="008D6EE0">
      <w:pPr>
        <w:pStyle w:val="3"/>
        <w:rPr>
          <w:rFonts w:ascii="Times New Roman" w:hAnsi="Times New Roman" w:cs="Times New Roman"/>
        </w:rPr>
      </w:pPr>
      <w:bookmarkStart w:id="954" w:name="_Toc14992040"/>
      <w:r>
        <w:rPr>
          <w:rFonts w:ascii="Times New Roman" w:hAnsi="Times New Roman" w:cs="Times New Roman"/>
        </w:rPr>
        <w:t xml:space="preserve">2.7.1 </w:t>
      </w:r>
      <w:r>
        <w:rPr>
          <w:rFonts w:ascii="Times New Roman" w:hAnsi="Times New Roman" w:cs="Times New Roman"/>
        </w:rPr>
        <w:t>味觉调控</w:t>
      </w:r>
      <w:bookmarkEnd w:id="954"/>
    </w:p>
    <w:p w14:paraId="17A30E5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味觉是动物在自然界里精华的产物，它可以很好地确定食物是否有毒以及是否可食。味觉包括对酸、甜、苦、咸、鲜及其混合的味道的感觉，是通过味觉系统中的味觉受体（</w:t>
      </w:r>
      <w:r>
        <w:rPr>
          <w:rFonts w:ascii="Times New Roman" w:hAnsi="Times New Roman" w:cs="Times New Roman"/>
          <w:sz w:val="24"/>
          <w:szCs w:val="24"/>
        </w:rPr>
        <w:t>TR</w:t>
      </w:r>
      <w:r>
        <w:rPr>
          <w:rFonts w:ascii="Times New Roman" w:hAnsi="Times New Roman" w:cs="Times New Roman"/>
          <w:sz w:val="24"/>
          <w:szCs w:val="24"/>
        </w:rPr>
        <w:t>）感受。每个味觉细胞仅有一个</w:t>
      </w:r>
      <w:r>
        <w:rPr>
          <w:rFonts w:ascii="Times New Roman" w:hAnsi="Times New Roman" w:cs="Times New Roman"/>
          <w:sz w:val="24"/>
          <w:szCs w:val="24"/>
        </w:rPr>
        <w:t>TR</w:t>
      </w:r>
      <w:r>
        <w:rPr>
          <w:rFonts w:ascii="Times New Roman" w:hAnsi="Times New Roman" w:cs="Times New Roman"/>
          <w:sz w:val="24"/>
          <w:szCs w:val="24"/>
        </w:rPr>
        <w:t>群，大约</w:t>
      </w:r>
      <w:r>
        <w:rPr>
          <w:rFonts w:ascii="Times New Roman" w:hAnsi="Times New Roman" w:cs="Times New Roman"/>
          <w:sz w:val="24"/>
          <w:szCs w:val="24"/>
        </w:rPr>
        <w:t>50-120</w:t>
      </w:r>
      <w:r>
        <w:rPr>
          <w:rFonts w:ascii="Times New Roman" w:hAnsi="Times New Roman" w:cs="Times New Roman"/>
          <w:sz w:val="24"/>
          <w:szCs w:val="24"/>
        </w:rPr>
        <w:t>个味觉细胞组成一个味蕾，每个味蕾基本可以辨别不同的味道。味蕾的形状为叶状、环状和蘑菇状，蘑菇状主要分布在舌尖，叶状味蕾主要在舌头两侧、背面，咽喉处主要为环状味蕾。不同的</w:t>
      </w:r>
      <w:r>
        <w:rPr>
          <w:rFonts w:ascii="Times New Roman" w:hAnsi="Times New Roman" w:cs="Times New Roman"/>
          <w:sz w:val="24"/>
          <w:szCs w:val="24"/>
        </w:rPr>
        <w:t>TR</w:t>
      </w:r>
      <w:r>
        <w:rPr>
          <w:rFonts w:ascii="Times New Roman" w:hAnsi="Times New Roman" w:cs="Times New Roman"/>
          <w:sz w:val="24"/>
          <w:szCs w:val="24"/>
        </w:rPr>
        <w:t>的信号传导、生理调节、基因表达等都有所不同。</w:t>
      </w:r>
    </w:p>
    <w:p w14:paraId="656AA9F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甜味受体：因甜味物质的不同，甜味分子与甜味受体的结合区域以及传导路径都有所不同，如蔗糖</w:t>
      </w:r>
      <w:r>
        <w:rPr>
          <w:rFonts w:ascii="Times New Roman" w:hAnsi="Times New Roman" w:cs="Times New Roman"/>
          <w:sz w:val="24"/>
          <w:szCs w:val="24"/>
        </w:rPr>
        <w:t>等非蛋白甜味剂在甜味受体的捕蝇器模块结合，而蛋白甜味剂在半胱氨酸富集区结合。</w:t>
      </w:r>
    </w:p>
    <w:p w14:paraId="4807AB6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鲜味受体：鲜味是一些氨基酸和谷氨酸与味觉受体（</w:t>
      </w:r>
      <w:r>
        <w:rPr>
          <w:rFonts w:ascii="Times New Roman" w:hAnsi="Times New Roman" w:cs="Times New Roman"/>
          <w:sz w:val="24"/>
          <w:szCs w:val="24"/>
        </w:rPr>
        <w:t>TR</w:t>
      </w:r>
      <w:r>
        <w:rPr>
          <w:rFonts w:ascii="Times New Roman" w:hAnsi="Times New Roman" w:cs="Times New Roman"/>
          <w:sz w:val="24"/>
          <w:szCs w:val="24"/>
        </w:rPr>
        <w:t>）或受体</w:t>
      </w:r>
      <w:r>
        <w:rPr>
          <w:rFonts w:ascii="Times New Roman" w:hAnsi="Times New Roman" w:cs="Times New Roman"/>
          <w:sz w:val="24"/>
          <w:szCs w:val="24"/>
        </w:rPr>
        <w:t>m Glu R</w:t>
      </w:r>
      <w:r>
        <w:rPr>
          <w:rFonts w:ascii="Times New Roman" w:hAnsi="Times New Roman" w:cs="Times New Roman"/>
          <w:sz w:val="24"/>
          <w:szCs w:val="24"/>
        </w:rPr>
        <w:t>结合，经细胞内的化学反应变为电信号，电信号传至经孤束核神经后再传至大脑皮质上的味觉感应区进行处理结果。</w:t>
      </w:r>
    </w:p>
    <w:p w14:paraId="694717C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苦味受体：苦味分子与细胞之外</w:t>
      </w:r>
      <w:r>
        <w:rPr>
          <w:rFonts w:ascii="Times New Roman" w:hAnsi="Times New Roman" w:cs="Times New Roman"/>
          <w:sz w:val="24"/>
          <w:szCs w:val="24"/>
        </w:rPr>
        <w:t>T2R</w:t>
      </w:r>
      <w:r>
        <w:rPr>
          <w:rFonts w:ascii="Times New Roman" w:hAnsi="Times New Roman" w:cs="Times New Roman"/>
          <w:sz w:val="24"/>
          <w:szCs w:val="24"/>
        </w:rPr>
        <w:t>的部分结合后，信息沿着</w:t>
      </w:r>
      <w:r>
        <w:rPr>
          <w:rFonts w:ascii="Times New Roman" w:hAnsi="Times New Roman" w:cs="Times New Roman"/>
          <w:sz w:val="24"/>
          <w:szCs w:val="24"/>
        </w:rPr>
        <w:t>T2R</w:t>
      </w:r>
      <w:r>
        <w:rPr>
          <w:rFonts w:ascii="Times New Roman" w:hAnsi="Times New Roman" w:cs="Times New Roman"/>
          <w:sz w:val="24"/>
          <w:szCs w:val="24"/>
        </w:rPr>
        <w:t>穿过细胞质进入细胞内，此时细胞内的</w:t>
      </w:r>
      <w:r>
        <w:rPr>
          <w:rFonts w:ascii="Times New Roman" w:hAnsi="Times New Roman" w:cs="Times New Roman"/>
          <w:sz w:val="24"/>
          <w:szCs w:val="24"/>
        </w:rPr>
        <w:t>G</w:t>
      </w:r>
      <w:r>
        <w:rPr>
          <w:rFonts w:ascii="Times New Roman" w:hAnsi="Times New Roman" w:cs="Times New Roman"/>
          <w:sz w:val="24"/>
          <w:szCs w:val="24"/>
        </w:rPr>
        <w:t>蛋白家族中的</w:t>
      </w:r>
      <w:r>
        <w:rPr>
          <w:rFonts w:ascii="Times New Roman" w:hAnsi="Times New Roman" w:cs="Times New Roman"/>
          <w:sz w:val="24"/>
          <w:szCs w:val="24"/>
        </w:rPr>
        <w:t>α-</w:t>
      </w:r>
      <w:r>
        <w:rPr>
          <w:rFonts w:ascii="Times New Roman" w:hAnsi="Times New Roman" w:cs="Times New Roman"/>
          <w:sz w:val="24"/>
          <w:szCs w:val="24"/>
        </w:rPr>
        <w:t>传导蛋白和</w:t>
      </w:r>
      <w:r>
        <w:rPr>
          <w:rFonts w:ascii="Times New Roman" w:hAnsi="Times New Roman" w:cs="Times New Roman"/>
          <w:sz w:val="24"/>
          <w:szCs w:val="24"/>
        </w:rPr>
        <w:t>α-</w:t>
      </w:r>
      <w:r>
        <w:rPr>
          <w:rFonts w:ascii="Times New Roman" w:hAnsi="Times New Roman" w:cs="Times New Roman"/>
          <w:sz w:val="24"/>
          <w:szCs w:val="24"/>
        </w:rPr>
        <w:t>味蛋白被激活，进而启动磷酸二酯酶，降低细胞内的环核苷酸，环核苷酸降低导致细胞内</w:t>
      </w:r>
      <w:r>
        <w:rPr>
          <w:rFonts w:ascii="Times New Roman" w:hAnsi="Times New Roman" w:cs="Times New Roman"/>
          <w:sz w:val="24"/>
          <w:szCs w:val="24"/>
        </w:rPr>
        <w:t>Ca</w:t>
      </w:r>
      <w:r>
        <w:rPr>
          <w:rFonts w:ascii="Times New Roman" w:hAnsi="Times New Roman" w:cs="Times New Roman"/>
          <w:sz w:val="24"/>
          <w:szCs w:val="24"/>
          <w:vertAlign w:val="superscript"/>
        </w:rPr>
        <w:t>2+</w:t>
      </w:r>
      <w:r>
        <w:rPr>
          <w:rFonts w:ascii="Times New Roman" w:hAnsi="Times New Roman" w:cs="Times New Roman"/>
          <w:sz w:val="24"/>
          <w:szCs w:val="24"/>
        </w:rPr>
        <w:t>的增加，进而启动细胞膜去极化，苦味信号由鼓索</w:t>
      </w:r>
      <w:r>
        <w:rPr>
          <w:rFonts w:ascii="Times New Roman" w:hAnsi="Times New Roman" w:cs="Times New Roman"/>
          <w:sz w:val="24"/>
          <w:szCs w:val="24"/>
        </w:rPr>
        <w:t>神经传至脑。</w:t>
      </w:r>
    </w:p>
    <w:p w14:paraId="6768488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咸味受体：主要分布在菌状味蕾中。</w:t>
      </w:r>
    </w:p>
    <w:p w14:paraId="26B3E420" w14:textId="77777777" w:rsidR="00970176" w:rsidRDefault="008D6EE0">
      <w:pPr>
        <w:pStyle w:val="3"/>
        <w:rPr>
          <w:rFonts w:ascii="Times New Roman" w:hAnsi="Times New Roman" w:cs="Times New Roman"/>
        </w:rPr>
      </w:pPr>
      <w:bookmarkStart w:id="955" w:name="_Toc14992041"/>
      <w:r>
        <w:rPr>
          <w:rFonts w:ascii="Times New Roman" w:hAnsi="Times New Roman" w:cs="Times New Roman"/>
        </w:rPr>
        <w:t xml:space="preserve">2.7.2 </w:t>
      </w:r>
      <w:r>
        <w:rPr>
          <w:rFonts w:ascii="Times New Roman" w:hAnsi="Times New Roman" w:cs="Times New Roman"/>
        </w:rPr>
        <w:t>味觉调控对饮食方式变化的影响</w:t>
      </w:r>
      <w:bookmarkEnd w:id="955"/>
    </w:p>
    <w:p w14:paraId="5E435B1E" w14:textId="77777777" w:rsidR="00970176" w:rsidRDefault="008D6EE0">
      <w:pPr>
        <w:spacing w:line="360" w:lineRule="auto"/>
        <w:ind w:firstLineChars="200" w:firstLine="480"/>
        <w:rPr>
          <w:rFonts w:ascii="Times New Roman" w:hAnsi="Times New Roman" w:cs="Times New Roman"/>
          <w:sz w:val="24"/>
          <w:szCs w:val="24"/>
        </w:rPr>
        <w:sectPr w:rsidR="00970176">
          <w:pgSz w:w="11906" w:h="16838"/>
          <w:pgMar w:top="1440" w:right="1800" w:bottom="1440" w:left="1800" w:header="851" w:footer="992" w:gutter="0"/>
          <w:cols w:space="425"/>
          <w:docGrid w:type="lines" w:linePitch="312"/>
        </w:sectPr>
      </w:pPr>
      <w:r>
        <w:rPr>
          <w:rFonts w:ascii="Times New Roman" w:hAnsi="Times New Roman" w:cs="Times New Roman"/>
          <w:sz w:val="24"/>
          <w:szCs w:val="24"/>
        </w:rPr>
        <w:t>食品香气形成的途径包括生物合成、酶的作用、发酵作用、食物调香以及加热分解等，这些香气形成途径在很大程度上决定了饮食方式的主流变化。同样的原料经过不同的加工工艺可以得到香气截然不同的产品，尤其是加热工艺。以众所周知的烤肉为例，肉的香味主要是肉中的香气前体在烧烤过程中通过美拉德褐变反应而形成的许多挥发性和非挥发性化合物的综合；酒类的香气形成则主要依靠发酵作用。食物在加热后会发出诱人的香气，这些</w:t>
      </w:r>
      <w:r>
        <w:rPr>
          <w:rFonts w:ascii="Times New Roman" w:hAnsi="Times New Roman" w:cs="Times New Roman"/>
          <w:sz w:val="24"/>
          <w:szCs w:val="24"/>
        </w:rPr>
        <w:t>香气成分形成于加热过程中</w:t>
      </w:r>
      <w:r>
        <w:rPr>
          <w:rFonts w:ascii="Times New Roman" w:hAnsi="Times New Roman" w:cs="Times New Roman"/>
          <w:sz w:val="24"/>
          <w:szCs w:val="24"/>
        </w:rPr>
        <w:lastRenderedPageBreak/>
        <w:t>的糖类热解、羰氨反应、油脂分解、含硫化合物分解等。通过嗅觉器官感受到</w:t>
      </w:r>
      <w:r>
        <w:rPr>
          <w:rFonts w:ascii="Times New Roman" w:hAnsi="Times New Roman" w:cs="Times New Roman"/>
          <w:sz w:val="24"/>
          <w:szCs w:val="24"/>
        </w:rPr>
        <w:t>“</w:t>
      </w:r>
      <w:r>
        <w:rPr>
          <w:rFonts w:ascii="Times New Roman" w:hAnsi="Times New Roman" w:cs="Times New Roman"/>
          <w:sz w:val="24"/>
          <w:szCs w:val="24"/>
        </w:rPr>
        <w:t>香</w:t>
      </w:r>
      <w:r>
        <w:rPr>
          <w:rFonts w:ascii="Times New Roman" w:hAnsi="Times New Roman" w:cs="Times New Roman"/>
          <w:sz w:val="24"/>
          <w:szCs w:val="24"/>
        </w:rPr>
        <w:t>”</w:t>
      </w:r>
      <w:r>
        <w:rPr>
          <w:rFonts w:ascii="Times New Roman" w:hAnsi="Times New Roman" w:cs="Times New Roman"/>
          <w:sz w:val="24"/>
          <w:szCs w:val="24"/>
        </w:rPr>
        <w:t>，通过味觉器官品尝到</w:t>
      </w:r>
      <w:r>
        <w:rPr>
          <w:rFonts w:ascii="Times New Roman" w:hAnsi="Times New Roman" w:cs="Times New Roman"/>
          <w:sz w:val="24"/>
          <w:szCs w:val="24"/>
        </w:rPr>
        <w:t>“</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，现如今加热工艺给人类饮食带来了翻天覆地的变化，越来越多的人更加注重生活质量这一变化使得人们对食物味道提出了更高的要求，味觉调控的作用在不知不觉中影响了饮食方式的变化。</w:t>
      </w:r>
    </w:p>
    <w:p w14:paraId="590B7047" w14:textId="77777777" w:rsidR="00970176" w:rsidRDefault="008D6EE0">
      <w:pPr>
        <w:pStyle w:val="1"/>
        <w:jc w:val="center"/>
        <w:rPr>
          <w:rFonts w:ascii="Times New Roman" w:hAnsi="Times New Roman" w:cs="Times New Roman"/>
        </w:rPr>
      </w:pPr>
      <w:bookmarkStart w:id="956" w:name="_Toc14992042"/>
      <w:r>
        <w:rPr>
          <w:rFonts w:ascii="Times New Roman" w:hAnsi="Times New Roman" w:cs="Times New Roman"/>
        </w:rPr>
        <w:lastRenderedPageBreak/>
        <w:t>第三章</w:t>
      </w:r>
      <w:r>
        <w:rPr>
          <w:rFonts w:ascii="Times New Roman" w:hAnsi="Times New Roman" w:cs="Times New Roman"/>
        </w:rPr>
        <w:t xml:space="preserve"> </w:t>
      </w:r>
      <w:r>
        <w:rPr>
          <w:rFonts w:ascii="Times New Roman" w:hAnsi="Times New Roman" w:cs="Times New Roman"/>
        </w:rPr>
        <w:t>新型天然香精的制备</w:t>
      </w:r>
      <w:r>
        <w:rPr>
          <w:rFonts w:ascii="Times New Roman" w:hAnsi="Times New Roman" w:cs="Times New Roman" w:hint="eastAsia"/>
        </w:rPr>
        <w:t>与稳定化技术</w:t>
      </w:r>
      <w:bookmarkEnd w:id="956"/>
    </w:p>
    <w:p w14:paraId="26DF4097" w14:textId="77777777" w:rsidR="00970176" w:rsidRDefault="008D6EE0">
      <w:pPr>
        <w:pStyle w:val="2"/>
        <w:rPr>
          <w:rFonts w:ascii="Times New Roman" w:hAnsi="Times New Roman" w:cs="Times New Roman"/>
        </w:rPr>
      </w:pPr>
      <w:bookmarkStart w:id="957" w:name="_Toc14992043"/>
      <w:r>
        <w:rPr>
          <w:rFonts w:ascii="Times New Roman" w:hAnsi="Times New Roman" w:cs="Times New Roman"/>
        </w:rPr>
        <w:t xml:space="preserve">3.1 </w:t>
      </w:r>
      <w:r>
        <w:rPr>
          <w:rFonts w:ascii="Times New Roman" w:hAnsi="Times New Roman" w:cs="Times New Roman"/>
        </w:rPr>
        <w:t>新型天然香精的概念</w:t>
      </w:r>
      <w:bookmarkEnd w:id="957"/>
    </w:p>
    <w:p w14:paraId="5DBDB0CD" w14:textId="77777777" w:rsidR="00970176" w:rsidRDefault="008D6EE0">
      <w:pPr>
        <w:ind w:firstLineChars="200" w:firstLine="480"/>
        <w:rPr>
          <w:rFonts w:ascii="Times New Roman" w:hAnsi="Times New Roman" w:cs="Times New Roman"/>
          <w:sz w:val="24"/>
          <w:szCs w:val="24"/>
        </w:rPr>
      </w:pPr>
      <w:del w:id="958" w:author="Long CHEN" w:date="2019-07-26T12:30:00Z">
        <w:r>
          <w:rPr>
            <w:rFonts w:ascii="Times New Roman" w:hAnsi="Times New Roman" w:cs="Times New Roman"/>
            <w:sz w:val="24"/>
            <w:szCs w:val="24"/>
          </w:rPr>
          <w:delText>f</w:delText>
        </w:r>
      </w:del>
      <w:ins w:id="959" w:author="Long CHEN" w:date="2019-07-26T12:30:00Z">
        <w:r>
          <w:rPr>
            <w:rFonts w:ascii="Times New Roman" w:hAnsi="Times New Roman" w:cs="Times New Roman" w:hint="eastAsia"/>
            <w:sz w:val="24"/>
            <w:szCs w:val="24"/>
          </w:rPr>
          <w:t>F</w:t>
        </w:r>
      </w:ins>
      <w:r>
        <w:rPr>
          <w:rFonts w:ascii="Times New Roman" w:hAnsi="Times New Roman" w:cs="Times New Roman"/>
          <w:sz w:val="24"/>
          <w:szCs w:val="24"/>
        </w:rPr>
        <w:t>lavor(</w:t>
      </w:r>
      <w:r>
        <w:rPr>
          <w:rFonts w:ascii="Times New Roman" w:hAnsi="Times New Roman" w:cs="Times New Roman"/>
          <w:sz w:val="24"/>
          <w:szCs w:val="24"/>
        </w:rPr>
        <w:t>美式英语</w:t>
      </w:r>
      <w:r>
        <w:rPr>
          <w:rFonts w:ascii="Times New Roman" w:hAnsi="Times New Roman" w:cs="Times New Roman"/>
          <w:sz w:val="24"/>
          <w:szCs w:val="24"/>
        </w:rPr>
        <w:t>)</w:t>
      </w:r>
      <w:r>
        <w:rPr>
          <w:rFonts w:ascii="Times New Roman" w:hAnsi="Times New Roman" w:cs="Times New Roman"/>
          <w:sz w:val="24"/>
          <w:szCs w:val="24"/>
        </w:rPr>
        <w:t>或</w:t>
      </w:r>
      <w:r>
        <w:rPr>
          <w:rFonts w:ascii="Times New Roman" w:hAnsi="Times New Roman" w:cs="Times New Roman"/>
          <w:sz w:val="24"/>
          <w:szCs w:val="24"/>
        </w:rPr>
        <w:t>flavour(</w:t>
      </w:r>
      <w:r>
        <w:rPr>
          <w:rFonts w:ascii="Times New Roman" w:hAnsi="Times New Roman" w:cs="Times New Roman"/>
          <w:sz w:val="24"/>
          <w:szCs w:val="24"/>
        </w:rPr>
        <w:t>英式英语；见拼写差异</w:t>
      </w:r>
      <w:r>
        <w:rPr>
          <w:rFonts w:ascii="Times New Roman" w:hAnsi="Times New Roman" w:cs="Times New Roman"/>
          <w:sz w:val="24"/>
          <w:szCs w:val="24"/>
        </w:rPr>
        <w:t>)</w:t>
      </w:r>
      <w:r>
        <w:rPr>
          <w:rFonts w:ascii="Times New Roman" w:hAnsi="Times New Roman" w:cs="Times New Roman"/>
          <w:sz w:val="24"/>
          <w:szCs w:val="24"/>
        </w:rPr>
        <w:t>是指食物或其他物质的感官印象，主要由味觉和嗅觉决定。口腔和喉咙中的化学刺激物所产生的</w:t>
      </w:r>
      <w:r>
        <w:rPr>
          <w:rFonts w:ascii="Times New Roman" w:hAnsi="Times New Roman" w:cs="Times New Roman"/>
          <w:sz w:val="24"/>
          <w:szCs w:val="24"/>
        </w:rPr>
        <w:t>“</w:t>
      </w:r>
      <w:r>
        <w:rPr>
          <w:rFonts w:ascii="Times New Roman" w:hAnsi="Times New Roman" w:cs="Times New Roman"/>
          <w:sz w:val="24"/>
          <w:szCs w:val="24"/>
        </w:rPr>
        <w:t>三叉神经感觉</w:t>
      </w:r>
      <w:r>
        <w:rPr>
          <w:rFonts w:ascii="Times New Roman" w:hAnsi="Times New Roman" w:cs="Times New Roman"/>
          <w:sz w:val="24"/>
          <w:szCs w:val="24"/>
        </w:rPr>
        <w:t>”</w:t>
      </w:r>
      <w:r>
        <w:rPr>
          <w:rFonts w:ascii="Times New Roman" w:hAnsi="Times New Roman" w:cs="Times New Roman"/>
          <w:sz w:val="24"/>
          <w:szCs w:val="24"/>
        </w:rPr>
        <w:t>，以及温度和质地，对风味感知的整体全面性也很重要。因此，食物的味道可以通过天然或人工风味剂改变与影响人们的感官而产生。</w:t>
      </w:r>
    </w:p>
    <w:p w14:paraId="5134A168" w14:textId="77777777" w:rsidR="00970176" w:rsidRDefault="008D6EE0">
      <w:pPr>
        <w:ind w:firstLineChars="200" w:firstLine="480"/>
        <w:rPr>
          <w:rFonts w:ascii="Times New Roman" w:hAnsi="Times New Roman" w:cs="Times New Roman"/>
          <w:sz w:val="24"/>
          <w:szCs w:val="24"/>
        </w:rPr>
      </w:pPr>
      <w:r>
        <w:rPr>
          <w:rFonts w:ascii="Times New Roman" w:hAnsi="Times New Roman" w:cs="Times New Roman"/>
          <w:sz w:val="24"/>
          <w:szCs w:val="24"/>
        </w:rPr>
        <w:t>“Flavorant”</w:t>
      </w:r>
      <w:r>
        <w:rPr>
          <w:rFonts w:ascii="Times New Roman" w:hAnsi="Times New Roman" w:cs="Times New Roman"/>
          <w:sz w:val="24"/>
          <w:szCs w:val="24"/>
        </w:rPr>
        <w:t>被定义为一种物质，它赋予另一种物质风味，改变了溶质的特性，使其变得甜、酸、香等。</w:t>
      </w:r>
      <w:r>
        <w:rPr>
          <w:rFonts w:ascii="Times New Roman" w:hAnsi="Times New Roman" w:cs="Times New Roman"/>
          <w:sz w:val="24"/>
          <w:szCs w:val="24"/>
        </w:rPr>
        <w:t>Flavor</w:t>
      </w:r>
      <w:r>
        <w:rPr>
          <w:rFonts w:ascii="Times New Roman" w:hAnsi="Times New Roman" w:cs="Times New Roman"/>
          <w:sz w:val="24"/>
          <w:szCs w:val="24"/>
        </w:rPr>
        <w:t>是指影响味觉和嗅觉的某种属性。</w:t>
      </w:r>
    </w:p>
    <w:p w14:paraId="6B20F310" w14:textId="77777777" w:rsidR="00970176" w:rsidRDefault="008D6EE0">
      <w:pPr>
        <w:ind w:firstLineChars="300" w:firstLine="720"/>
        <w:rPr>
          <w:rFonts w:ascii="Times New Roman" w:hAnsi="Times New Roman" w:cs="Times New Roman"/>
          <w:sz w:val="24"/>
          <w:szCs w:val="24"/>
        </w:rPr>
      </w:pPr>
      <w:r>
        <w:rPr>
          <w:rFonts w:ascii="Times New Roman" w:hAnsi="Times New Roman" w:cs="Times New Roman"/>
          <w:sz w:val="24"/>
          <w:szCs w:val="24"/>
        </w:rPr>
        <w:t>在这三种化学感官中，嗅觉是决定食物味道的主要因素。五种基本的口味</w:t>
      </w:r>
      <w:r>
        <w:rPr>
          <w:rFonts w:ascii="Times New Roman" w:hAnsi="Times New Roman" w:cs="Times New Roman"/>
          <w:sz w:val="24"/>
          <w:szCs w:val="24"/>
        </w:rPr>
        <w:t>-</w:t>
      </w:r>
      <w:r>
        <w:rPr>
          <w:rFonts w:ascii="Times New Roman" w:hAnsi="Times New Roman" w:cs="Times New Roman"/>
          <w:sz w:val="24"/>
          <w:szCs w:val="24"/>
        </w:rPr>
        <w:t>甜、酸、苦、咸和鲜</w:t>
      </w:r>
      <w:r>
        <w:rPr>
          <w:rFonts w:ascii="Times New Roman" w:hAnsi="Times New Roman" w:cs="Times New Roman"/>
          <w:sz w:val="24"/>
          <w:szCs w:val="24"/>
        </w:rPr>
        <w:t>味</w:t>
      </w:r>
      <w:r>
        <w:rPr>
          <w:rFonts w:ascii="Times New Roman" w:hAnsi="Times New Roman" w:cs="Times New Roman"/>
          <w:sz w:val="24"/>
          <w:szCs w:val="24"/>
        </w:rPr>
        <w:t>-</w:t>
      </w:r>
      <w:r>
        <w:rPr>
          <w:rFonts w:ascii="Times New Roman" w:hAnsi="Times New Roman" w:cs="Times New Roman"/>
          <w:sz w:val="24"/>
          <w:szCs w:val="24"/>
        </w:rPr>
        <w:t>是公认的，尽管有些文化也包括辛辣和油炸食品</w:t>
      </w:r>
      <w:r>
        <w:rPr>
          <w:rFonts w:ascii="Times New Roman" w:hAnsi="Times New Roman" w:cs="Times New Roman"/>
          <w:sz w:val="24"/>
          <w:szCs w:val="24"/>
        </w:rPr>
        <w:t>(“</w:t>
      </w:r>
      <w:r>
        <w:rPr>
          <w:rFonts w:ascii="Times New Roman" w:hAnsi="Times New Roman" w:cs="Times New Roman"/>
          <w:sz w:val="24"/>
          <w:szCs w:val="24"/>
        </w:rPr>
        <w:t>油腻</w:t>
      </w:r>
      <w:r>
        <w:rPr>
          <w:rFonts w:ascii="Times New Roman" w:hAnsi="Times New Roman" w:cs="Times New Roman"/>
          <w:sz w:val="24"/>
          <w:szCs w:val="24"/>
        </w:rPr>
        <w:t>”)</w:t>
      </w:r>
      <w:r>
        <w:rPr>
          <w:rFonts w:ascii="Times New Roman" w:hAnsi="Times New Roman" w:cs="Times New Roman"/>
          <w:sz w:val="24"/>
          <w:szCs w:val="24"/>
        </w:rPr>
        <w:t>。食物的气味数量是无限的，因此，食物的味道可以很容易地通过改变其气味，同时保持其味道相似。这一点在人工调味的果冻、软饮料和糖果中得到了体现，这些果冻、软饮料和糖果虽然由具有相似味道的基料制成，但由于使用了不同的气味或香精，它们的风味大不相同。商业生产的食用香精</w:t>
      </w:r>
      <w:r>
        <w:rPr>
          <w:rFonts w:ascii="Times New Roman" w:hAnsi="Times New Roman" w:cs="Times New Roman"/>
          <w:sz w:val="24"/>
          <w:szCs w:val="24"/>
        </w:rPr>
        <w:t>(</w:t>
      </w:r>
      <w:del w:id="960" w:author="Long CHEN" w:date="2019-07-26T12:32:00Z">
        <w:r>
          <w:rPr>
            <w:rFonts w:ascii="Times New Roman" w:hAnsi="Times New Roman" w:cs="Times New Roman"/>
            <w:sz w:val="24"/>
            <w:szCs w:val="24"/>
          </w:rPr>
          <w:delText>flavorings</w:delText>
        </w:r>
      </w:del>
      <w:ins w:id="961" w:author="Long CHEN" w:date="2019-07-26T12:32:00Z">
        <w:r>
          <w:rPr>
            <w:rFonts w:ascii="Times New Roman" w:hAnsi="Times New Roman" w:cs="Times New Roman" w:hint="eastAsia"/>
            <w:sz w:val="24"/>
            <w:szCs w:val="24"/>
          </w:rPr>
          <w:t>F</w:t>
        </w:r>
        <w:r>
          <w:rPr>
            <w:rFonts w:ascii="Times New Roman" w:hAnsi="Times New Roman" w:cs="Times New Roman"/>
            <w:sz w:val="24"/>
            <w:szCs w:val="24"/>
          </w:rPr>
          <w:t>lavorings</w:t>
        </w:r>
      </w:ins>
      <w:r>
        <w:rPr>
          <w:rFonts w:ascii="Times New Roman" w:hAnsi="Times New Roman" w:cs="Times New Roman"/>
          <w:sz w:val="24"/>
          <w:szCs w:val="24"/>
        </w:rPr>
        <w:t>)</w:t>
      </w:r>
      <w:r>
        <w:rPr>
          <w:rFonts w:ascii="Times New Roman" w:hAnsi="Times New Roman" w:cs="Times New Roman"/>
          <w:sz w:val="24"/>
          <w:szCs w:val="24"/>
        </w:rPr>
        <w:t>通常是由调味师</w:t>
      </w:r>
      <w:ins w:id="962" w:author="Long CHEN" w:date="2019-07-26T12:32:00Z">
        <w:r>
          <w:rPr>
            <w:rFonts w:ascii="Times New Roman" w:hAnsi="Times New Roman" w:cs="Times New Roman" w:hint="eastAsia"/>
            <w:sz w:val="24"/>
            <w:szCs w:val="24"/>
          </w:rPr>
          <w:t xml:space="preserve">(Flavorist) </w:t>
        </w:r>
      </w:ins>
      <w:r>
        <w:rPr>
          <w:rFonts w:ascii="Times New Roman" w:hAnsi="Times New Roman" w:cs="Times New Roman"/>
          <w:sz w:val="24"/>
          <w:szCs w:val="24"/>
        </w:rPr>
        <w:t>制造的。</w:t>
      </w:r>
    </w:p>
    <w:p w14:paraId="6A19964F" w14:textId="77777777" w:rsidR="00970176" w:rsidRDefault="008D6EE0">
      <w:pPr>
        <w:ind w:firstLineChars="200" w:firstLine="480"/>
        <w:rPr>
          <w:rFonts w:ascii="Times New Roman" w:hAnsi="Times New Roman" w:cs="Times New Roman"/>
          <w:sz w:val="24"/>
          <w:szCs w:val="24"/>
        </w:rPr>
      </w:pPr>
      <w:r>
        <w:rPr>
          <w:rFonts w:ascii="Times New Roman" w:hAnsi="Times New Roman" w:cs="Times New Roman"/>
          <w:sz w:val="24"/>
          <w:szCs w:val="24"/>
        </w:rPr>
        <w:t>虽然通用语言中的</w:t>
      </w:r>
      <w:r>
        <w:rPr>
          <w:rFonts w:ascii="Times New Roman" w:hAnsi="Times New Roman" w:cs="Times New Roman"/>
          <w:sz w:val="24"/>
          <w:szCs w:val="24"/>
        </w:rPr>
        <w:t>“flavoring”</w:t>
      </w:r>
      <w:r>
        <w:rPr>
          <w:rFonts w:ascii="Times New Roman" w:hAnsi="Times New Roman" w:cs="Times New Roman"/>
          <w:sz w:val="24"/>
          <w:szCs w:val="24"/>
        </w:rPr>
        <w:t>和</w:t>
      </w:r>
      <w:r>
        <w:rPr>
          <w:rFonts w:ascii="Times New Roman" w:hAnsi="Times New Roman" w:cs="Times New Roman"/>
          <w:sz w:val="24"/>
          <w:szCs w:val="24"/>
        </w:rPr>
        <w:t>“flavorant”</w:t>
      </w:r>
      <w:r>
        <w:rPr>
          <w:rFonts w:ascii="Times New Roman" w:hAnsi="Times New Roman" w:cs="Times New Roman"/>
          <w:sz w:val="24"/>
          <w:szCs w:val="24"/>
        </w:rPr>
        <w:t>是指味觉和嗅觉相结合的化学感觉，但在香精</w:t>
      </w:r>
      <w:r>
        <w:rPr>
          <w:rFonts w:ascii="Times New Roman" w:hAnsi="Times New Roman" w:cs="Times New Roman"/>
          <w:sz w:val="24"/>
          <w:szCs w:val="24"/>
        </w:rPr>
        <w:t>和香料工业中，同样的术语是指通过嗅觉改变食品和食品风味的可食用化学品和提取物。由于天然香精的高成本或不可获得性，大多数商业香精都是</w:t>
      </w:r>
      <w:r>
        <w:rPr>
          <w:rFonts w:ascii="Times New Roman" w:hAnsi="Times New Roman" w:cs="Times New Roman"/>
          <w:sz w:val="24"/>
          <w:szCs w:val="24"/>
        </w:rPr>
        <w:t>“</w:t>
      </w:r>
      <w:r>
        <w:rPr>
          <w:rFonts w:ascii="Times New Roman" w:hAnsi="Times New Roman" w:cs="Times New Roman"/>
          <w:sz w:val="24"/>
          <w:szCs w:val="24"/>
        </w:rPr>
        <w:t>天然等同</w:t>
      </w:r>
      <w:r>
        <w:rPr>
          <w:rFonts w:ascii="Times New Roman" w:hAnsi="Times New Roman" w:cs="Times New Roman"/>
          <w:sz w:val="24"/>
          <w:szCs w:val="24"/>
        </w:rPr>
        <w:t>”</w:t>
      </w:r>
      <w:r>
        <w:rPr>
          <w:rFonts w:ascii="Times New Roman" w:hAnsi="Times New Roman" w:cs="Times New Roman"/>
          <w:sz w:val="24"/>
          <w:szCs w:val="24"/>
        </w:rPr>
        <w:t>的，这意味着它们是天然香精的化学等价物，但它们是化</w:t>
      </w:r>
      <w:del w:id="963" w:author="Long CHEN" w:date="2019-07-26T12:33:00Z">
        <w:r>
          <w:rPr>
            <w:rFonts w:ascii="Times New Roman" w:hAnsi="Times New Roman" w:cs="Times New Roman"/>
            <w:sz w:val="24"/>
            <w:szCs w:val="24"/>
          </w:rPr>
          <w:delText>学</w:delText>
        </w:r>
      </w:del>
      <w:ins w:id="964" w:author="Long CHEN" w:date="2019-07-26T12:33:00Z">
        <w:r>
          <w:rPr>
            <w:rFonts w:ascii="Times New Roman" w:hAnsi="Times New Roman" w:cs="Times New Roman"/>
            <w:sz w:val="24"/>
            <w:szCs w:val="24"/>
          </w:rPr>
          <w:t>或生物</w:t>
        </w:r>
      </w:ins>
      <w:r>
        <w:rPr>
          <w:rFonts w:ascii="Times New Roman" w:hAnsi="Times New Roman" w:cs="Times New Roman"/>
          <w:sz w:val="24"/>
          <w:szCs w:val="24"/>
        </w:rPr>
        <w:t>合成的，而不是从</w:t>
      </w:r>
      <w:ins w:id="965" w:author="Long CHEN" w:date="2019-07-26T12:33:00Z">
        <w:r>
          <w:rPr>
            <w:rFonts w:ascii="Times New Roman" w:hAnsi="Times New Roman" w:cs="Times New Roman"/>
            <w:sz w:val="24"/>
            <w:szCs w:val="24"/>
          </w:rPr>
          <w:t>天然</w:t>
        </w:r>
      </w:ins>
      <w:r>
        <w:rPr>
          <w:rFonts w:ascii="Times New Roman" w:hAnsi="Times New Roman" w:cs="Times New Roman"/>
          <w:sz w:val="24"/>
          <w:szCs w:val="24"/>
        </w:rPr>
        <w:t>原料中提取的。鉴定天然食品的成分，例如覆盆子，可以使用诸如顶空技术这样的技术，这样调味师就可以通过使用一些相同的化学物质来模拟</w:t>
      </w:r>
      <w:ins w:id="966" w:author="Long CHEN" w:date="2019-07-26T12:34:00Z">
        <w:r>
          <w:rPr>
            <w:rFonts w:ascii="Times New Roman" w:hAnsi="Times New Roman" w:cs="Times New Roman"/>
            <w:sz w:val="24"/>
            <w:szCs w:val="24"/>
          </w:rPr>
          <w:t>其</w:t>
        </w:r>
      </w:ins>
      <w:r>
        <w:rPr>
          <w:rFonts w:ascii="Times New Roman" w:hAnsi="Times New Roman" w:cs="Times New Roman"/>
          <w:sz w:val="24"/>
          <w:szCs w:val="24"/>
        </w:rPr>
        <w:t>味道</w:t>
      </w:r>
      <w:del w:id="967" w:author="Long CHEN" w:date="2019-07-26T12:34:00Z">
        <w:r>
          <w:rPr>
            <w:rFonts w:ascii="Times New Roman" w:hAnsi="Times New Roman" w:cs="Times New Roman"/>
            <w:sz w:val="24"/>
            <w:szCs w:val="24"/>
          </w:rPr>
          <w:delText>的变化</w:delText>
        </w:r>
      </w:del>
      <w:r>
        <w:rPr>
          <w:rFonts w:ascii="Times New Roman" w:hAnsi="Times New Roman" w:cs="Times New Roman"/>
          <w:sz w:val="24"/>
          <w:szCs w:val="24"/>
        </w:rPr>
        <w:t>。</w:t>
      </w:r>
    </w:p>
    <w:p w14:paraId="72A84B4F" w14:textId="77777777" w:rsidR="00970176" w:rsidRDefault="008D6EE0">
      <w:pPr>
        <w:ind w:firstLineChars="200" w:firstLine="480"/>
        <w:rPr>
          <w:rFonts w:ascii="Times New Roman" w:hAnsi="Times New Roman" w:cs="Times New Roman"/>
          <w:sz w:val="24"/>
          <w:szCs w:val="24"/>
        </w:rPr>
      </w:pPr>
      <w:r>
        <w:rPr>
          <w:rFonts w:ascii="Times New Roman" w:hAnsi="Times New Roman" w:cs="Times New Roman"/>
          <w:sz w:val="24"/>
          <w:szCs w:val="24"/>
        </w:rPr>
        <w:t>香精主要用于改变天然食品</w:t>
      </w:r>
      <w:r>
        <w:rPr>
          <w:rFonts w:ascii="Times New Roman" w:hAnsi="Times New Roman" w:cs="Times New Roman"/>
          <w:sz w:val="24"/>
          <w:szCs w:val="24"/>
        </w:rPr>
        <w:t>(</w:t>
      </w:r>
      <w:r>
        <w:rPr>
          <w:rFonts w:ascii="Times New Roman" w:hAnsi="Times New Roman" w:cs="Times New Roman"/>
          <w:sz w:val="24"/>
          <w:szCs w:val="24"/>
        </w:rPr>
        <w:t>如肉类和蔬菜</w:t>
      </w:r>
      <w:r>
        <w:rPr>
          <w:rFonts w:ascii="Times New Roman" w:hAnsi="Times New Roman" w:cs="Times New Roman"/>
          <w:sz w:val="24"/>
          <w:szCs w:val="24"/>
        </w:rPr>
        <w:t>)</w:t>
      </w:r>
      <w:r>
        <w:rPr>
          <w:rFonts w:ascii="Times New Roman" w:hAnsi="Times New Roman" w:cs="Times New Roman"/>
          <w:sz w:val="24"/>
          <w:szCs w:val="24"/>
        </w:rPr>
        <w:t>的风味，或为不具有所需风味的食品</w:t>
      </w:r>
      <w:r>
        <w:rPr>
          <w:rFonts w:ascii="Times New Roman" w:hAnsi="Times New Roman" w:cs="Times New Roman"/>
          <w:sz w:val="24"/>
          <w:szCs w:val="24"/>
        </w:rPr>
        <w:t>(</w:t>
      </w:r>
      <w:r>
        <w:rPr>
          <w:rFonts w:ascii="Times New Roman" w:hAnsi="Times New Roman" w:cs="Times New Roman"/>
          <w:sz w:val="24"/>
          <w:szCs w:val="24"/>
        </w:rPr>
        <w:t>如糖果和其他小吃</w:t>
      </w:r>
      <w:r>
        <w:rPr>
          <w:rFonts w:ascii="Times New Roman" w:hAnsi="Times New Roman" w:cs="Times New Roman"/>
          <w:sz w:val="24"/>
          <w:szCs w:val="24"/>
        </w:rPr>
        <w:t>)</w:t>
      </w:r>
      <w:r>
        <w:rPr>
          <w:rFonts w:ascii="Times New Roman" w:hAnsi="Times New Roman" w:cs="Times New Roman"/>
          <w:sz w:val="24"/>
          <w:szCs w:val="24"/>
        </w:rPr>
        <w:t>创造风味。大多数类型的香精都集中在气味和味道上。很少有商业</w:t>
      </w:r>
      <w:r>
        <w:rPr>
          <w:rFonts w:ascii="Times New Roman" w:hAnsi="Times New Roman" w:cs="Times New Roman"/>
          <w:sz w:val="24"/>
          <w:szCs w:val="24"/>
        </w:rPr>
        <w:t>产品能够刺激三叉神经的感觉，因为这些都是尖锐、涩和典型的令人不快的味道。根据欧盟和澳大利亚商定的定义，食品中使用了三种主要类型的香精：</w:t>
      </w:r>
    </w:p>
    <w:p w14:paraId="3D5E0425" w14:textId="77777777" w:rsidR="00970176" w:rsidRDefault="008D6EE0">
      <w:pPr>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sz w:val="24"/>
          <w:szCs w:val="24"/>
        </w:rPr>
        <w:t xml:space="preserve">3.1 </w:t>
      </w:r>
      <w:r>
        <w:rPr>
          <w:rFonts w:ascii="Times New Roman" w:hAnsi="Times New Roman" w:cs="Times New Roman"/>
          <w:sz w:val="24"/>
          <w:szCs w:val="24"/>
        </w:rPr>
        <w:t>食品中使用的三种主要类型的香精</w:t>
      </w:r>
    </w:p>
    <w:p w14:paraId="5AD1CF63" w14:textId="77777777" w:rsidR="00970176" w:rsidRDefault="00970176">
      <w:pPr>
        <w:jc w:val="center"/>
        <w:rPr>
          <w:rFonts w:ascii="Times New Roman" w:hAnsi="Times New Roman" w:cs="Times New Roman"/>
          <w:sz w:val="24"/>
          <w:szCs w:val="24"/>
        </w:rPr>
      </w:pPr>
    </w:p>
    <w:tbl>
      <w:tblPr>
        <w:tblStyle w:val="af1"/>
        <w:tblW w:w="8522" w:type="dxa"/>
        <w:tblLook w:val="04A0" w:firstRow="1" w:lastRow="0" w:firstColumn="1" w:lastColumn="0" w:noHBand="0" w:noVBand="1"/>
        <w:tblPrChange w:id="968" w:author="Administrator" w:date="2019-12-31T13:44:00Z">
          <w:tblPr>
            <w:tblStyle w:val="af1"/>
            <w:tblW w:w="0" w:type="auto"/>
            <w:tblLook w:val="04A0" w:firstRow="1" w:lastRow="0" w:firstColumn="1" w:lastColumn="0" w:noHBand="0" w:noVBand="1"/>
          </w:tblPr>
        </w:tblPrChange>
      </w:tblPr>
      <w:tblGrid>
        <w:gridCol w:w="4261"/>
        <w:gridCol w:w="4261"/>
        <w:tblGridChange w:id="969">
          <w:tblGrid>
            <w:gridCol w:w="4261"/>
            <w:gridCol w:w="4261"/>
          </w:tblGrid>
        </w:tblGridChange>
      </w:tblGrid>
      <w:tr w:rsidR="00970176" w14:paraId="51055F3E" w14:textId="77777777" w:rsidTr="00970176">
        <w:tc>
          <w:tcPr>
            <w:tcW w:w="4261" w:type="dxa"/>
            <w:tcPrChange w:id="970" w:author="Administrator" w:date="2019-12-31T13:44:00Z">
              <w:tcPr>
                <w:tcW w:w="4261" w:type="dxa"/>
              </w:tcPr>
            </w:tcPrChange>
          </w:tcPr>
          <w:p w14:paraId="3E0E01E6" w14:textId="77777777" w:rsidR="00970176" w:rsidRDefault="008D6EE0">
            <w:pPr>
              <w:keepNext/>
              <w:keepLines/>
              <w:spacing w:before="240" w:after="64" w:line="320" w:lineRule="auto"/>
              <w:outlineLvl w:val="5"/>
              <w:rPr>
                <w:rFonts w:ascii="Times New Roman" w:hAnsi="Times New Roman" w:cs="Times New Roman"/>
                <w:b/>
                <w:bCs/>
                <w:sz w:val="24"/>
                <w:szCs w:val="24"/>
              </w:rPr>
            </w:pPr>
            <w:r>
              <w:rPr>
                <w:rFonts w:ascii="Times New Roman" w:hAnsi="Times New Roman" w:cs="Times New Roman" w:hint="eastAsia"/>
                <w:b/>
                <w:bCs/>
                <w:sz w:val="24"/>
                <w:szCs w:val="24"/>
                <w:rPrChange w:id="971" w:author="Long CHEN" w:date="2019-07-26T12:36:00Z">
                  <w:rPr>
                    <w:rFonts w:ascii="Times New Roman" w:hAnsi="Times New Roman" w:cs="Times New Roman" w:hint="eastAsia"/>
                    <w:sz w:val="24"/>
                    <w:szCs w:val="24"/>
                  </w:rPr>
                </w:rPrChange>
              </w:rPr>
              <w:t>香精类型</w:t>
            </w:r>
          </w:p>
        </w:tc>
        <w:tc>
          <w:tcPr>
            <w:tcW w:w="4261" w:type="dxa"/>
            <w:tcPrChange w:id="972" w:author="Administrator" w:date="2019-12-31T13:44:00Z">
              <w:tcPr>
                <w:tcW w:w="4261" w:type="dxa"/>
              </w:tcPr>
            </w:tcPrChange>
          </w:tcPr>
          <w:p w14:paraId="3A6BB4D7" w14:textId="77777777" w:rsidR="00970176" w:rsidRDefault="008D6EE0">
            <w:pPr>
              <w:keepNext/>
              <w:keepLines/>
              <w:spacing w:before="240" w:after="64" w:line="320" w:lineRule="auto"/>
              <w:outlineLvl w:val="5"/>
              <w:rPr>
                <w:rFonts w:ascii="Times New Roman" w:hAnsi="Times New Roman" w:cs="Times New Roman"/>
                <w:b/>
                <w:bCs/>
                <w:sz w:val="24"/>
                <w:szCs w:val="24"/>
              </w:rPr>
            </w:pPr>
            <w:r>
              <w:rPr>
                <w:rFonts w:ascii="Times New Roman" w:hAnsi="Times New Roman" w:cs="Times New Roman" w:hint="eastAsia"/>
                <w:b/>
                <w:bCs/>
                <w:sz w:val="24"/>
                <w:szCs w:val="24"/>
                <w:rPrChange w:id="973" w:author="Long CHEN" w:date="2019-07-26T12:36:00Z">
                  <w:rPr>
                    <w:rFonts w:ascii="Times New Roman" w:hAnsi="Times New Roman" w:cs="Times New Roman" w:hint="eastAsia"/>
                    <w:sz w:val="24"/>
                    <w:szCs w:val="24"/>
                  </w:rPr>
                </w:rPrChange>
              </w:rPr>
              <w:t>定义或描述</w:t>
            </w:r>
          </w:p>
        </w:tc>
      </w:tr>
      <w:tr w:rsidR="00970176" w14:paraId="071F0E77" w14:textId="77777777" w:rsidTr="00970176">
        <w:tc>
          <w:tcPr>
            <w:tcW w:w="4261" w:type="dxa"/>
            <w:tcPrChange w:id="974" w:author="Administrator" w:date="2019-12-31T13:44:00Z">
              <w:tcPr>
                <w:tcW w:w="4261" w:type="dxa"/>
              </w:tcPr>
            </w:tcPrChange>
          </w:tcPr>
          <w:p w14:paraId="56239DC5"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天然风味物质</w:t>
            </w:r>
          </w:p>
          <w:p w14:paraId="2F687D03" w14:textId="77777777" w:rsidR="00970176" w:rsidRDefault="008D6EE0">
            <w:pPr>
              <w:rPr>
                <w:rFonts w:ascii="Times New Roman" w:hAnsi="Times New Roman" w:cs="Times New Roman"/>
                <w:sz w:val="24"/>
                <w:szCs w:val="24"/>
              </w:rPr>
            </w:pPr>
            <w:ins w:id="975" w:author="Long CHEN" w:date="2019-07-26T12:34:00Z">
              <w:r>
                <w:rPr>
                  <w:rFonts w:ascii="Times New Roman" w:hAnsi="Times New Roman" w:cs="Times New Roman" w:hint="eastAsia"/>
                  <w:sz w:val="24"/>
                  <w:szCs w:val="24"/>
                </w:rPr>
                <w:t>(</w:t>
              </w:r>
            </w:ins>
            <w:del w:id="976" w:author="Long CHEN" w:date="2019-07-26T12:34:00Z">
              <w:r>
                <w:rPr>
                  <w:rFonts w:ascii="Times New Roman" w:hAnsi="Times New Roman" w:cs="Times New Roman"/>
                  <w:sz w:val="24"/>
                  <w:szCs w:val="24"/>
                </w:rPr>
                <w:delText>（</w:delText>
              </w:r>
            </w:del>
            <w:r>
              <w:rPr>
                <w:rFonts w:ascii="Times New Roman" w:hAnsi="Times New Roman" w:cs="Times New Roman"/>
                <w:sz w:val="24"/>
                <w:szCs w:val="24"/>
              </w:rPr>
              <w:t>natural flavoring substances</w:t>
            </w:r>
            <w:del w:id="977" w:author="Long CHEN" w:date="2019-07-26T12:35:00Z">
              <w:r>
                <w:rPr>
                  <w:rFonts w:ascii="Times New Roman" w:hAnsi="Times New Roman" w:cs="Times New Roman"/>
                  <w:sz w:val="24"/>
                  <w:szCs w:val="24"/>
                </w:rPr>
                <w:delText>）</w:delText>
              </w:r>
            </w:del>
            <w:ins w:id="978" w:author="Long CHEN" w:date="2019-07-26T12:35:00Z">
              <w:r>
                <w:rPr>
                  <w:rFonts w:ascii="Times New Roman" w:hAnsi="Times New Roman" w:cs="Times New Roman" w:hint="eastAsia"/>
                  <w:sz w:val="24"/>
                  <w:szCs w:val="24"/>
                </w:rPr>
                <w:t>)</w:t>
              </w:r>
            </w:ins>
          </w:p>
        </w:tc>
        <w:tc>
          <w:tcPr>
            <w:tcW w:w="4261" w:type="dxa"/>
            <w:tcPrChange w:id="979" w:author="Administrator" w:date="2019-12-31T13:44:00Z">
              <w:tcPr>
                <w:tcW w:w="4261" w:type="dxa"/>
              </w:tcPr>
            </w:tcPrChange>
          </w:tcPr>
          <w:p w14:paraId="5690ABE3"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这些调味品是从植物或动物</w:t>
            </w:r>
            <w:ins w:id="980" w:author="Long CHEN" w:date="2019-07-26T12:35:00Z">
              <w:r>
                <w:rPr>
                  <w:rFonts w:ascii="Times New Roman" w:hAnsi="Times New Roman" w:cs="Times New Roman" w:hint="eastAsia"/>
                  <w:sz w:val="24"/>
                  <w:szCs w:val="24"/>
                </w:rPr>
                <w:t>来源</w:t>
              </w:r>
            </w:ins>
            <w:r>
              <w:rPr>
                <w:rFonts w:ascii="Times New Roman" w:hAnsi="Times New Roman" w:cs="Times New Roman"/>
                <w:sz w:val="24"/>
                <w:szCs w:val="24"/>
              </w:rPr>
              <w:t>的原料，通过物理提取，微生物转化或酶处理获得的。它们可以在天然状态下使用，也可以加工以供人类食用，但不能含有任何天然等同的或人工合成的香料。</w:t>
            </w:r>
          </w:p>
        </w:tc>
      </w:tr>
      <w:tr w:rsidR="00970176" w14:paraId="772C24F3" w14:textId="77777777" w:rsidTr="00970176">
        <w:tc>
          <w:tcPr>
            <w:tcW w:w="4261" w:type="dxa"/>
            <w:tcPrChange w:id="981" w:author="Administrator" w:date="2019-12-31T13:44:00Z">
              <w:tcPr>
                <w:tcW w:w="4261" w:type="dxa"/>
              </w:tcPr>
            </w:tcPrChange>
          </w:tcPr>
          <w:p w14:paraId="4D7AAD64"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天然等同风味物质</w:t>
            </w:r>
          </w:p>
          <w:p w14:paraId="765ABE13"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lastRenderedPageBreak/>
              <w:t>(natural identical flavoring substances)</w:t>
            </w:r>
          </w:p>
        </w:tc>
        <w:tc>
          <w:tcPr>
            <w:tcW w:w="4261" w:type="dxa"/>
            <w:tcPrChange w:id="982" w:author="Administrator" w:date="2019-12-31T13:44:00Z">
              <w:tcPr>
                <w:tcW w:w="4261" w:type="dxa"/>
              </w:tcPr>
            </w:tcPrChange>
          </w:tcPr>
          <w:p w14:paraId="123ADC8F"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lastRenderedPageBreak/>
              <w:t>这些物质是通过合成或通过化工过程</w:t>
            </w:r>
            <w:r>
              <w:rPr>
                <w:rFonts w:ascii="Times New Roman" w:hAnsi="Times New Roman" w:cs="Times New Roman"/>
                <w:sz w:val="24"/>
                <w:szCs w:val="24"/>
              </w:rPr>
              <w:lastRenderedPageBreak/>
              <w:t>分离得到的，这些物质在化学结构和感官上与天然存在于供人类消费的产品中的香料物质相同。它们不能含有任何人工合成的风味物质。</w:t>
            </w:r>
          </w:p>
        </w:tc>
      </w:tr>
      <w:tr w:rsidR="00970176" w14:paraId="621D296B" w14:textId="77777777" w:rsidTr="00970176">
        <w:tc>
          <w:tcPr>
            <w:tcW w:w="4261" w:type="dxa"/>
            <w:tcPrChange w:id="983" w:author="Administrator" w:date="2019-12-31T13:44:00Z">
              <w:tcPr>
                <w:tcW w:w="4261" w:type="dxa"/>
              </w:tcPr>
            </w:tcPrChange>
          </w:tcPr>
          <w:p w14:paraId="739277A9"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lastRenderedPageBreak/>
              <w:t>人工合成风味物质</w:t>
            </w:r>
          </w:p>
          <w:p w14:paraId="55057220"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(artificial flavoring substances)</w:t>
            </w:r>
          </w:p>
        </w:tc>
        <w:tc>
          <w:tcPr>
            <w:tcW w:w="4261" w:type="dxa"/>
            <w:tcPrChange w:id="984" w:author="Administrator" w:date="2019-12-31T13:44:00Z">
              <w:tcPr>
                <w:tcW w:w="4261" w:type="dxa"/>
              </w:tcPr>
            </w:tcPrChange>
          </w:tcPr>
          <w:p w14:paraId="4CF80679"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无论产品是否经过加工，在供</w:t>
            </w:r>
            <w:r>
              <w:rPr>
                <w:rFonts w:ascii="Times New Roman" w:hAnsi="Times New Roman" w:cs="Times New Roman"/>
                <w:sz w:val="24"/>
                <w:szCs w:val="24"/>
              </w:rPr>
              <w:t>人类消费的天然产品中都不能识别出这些物质。它们通常是通过分馏和对天然来源的化学物质、原油或煤焦油进行额外的化学操作而产生的。虽然它们在化学上是不同的，但在感官特征上它们与天然的是相同的。</w:t>
            </w:r>
          </w:p>
        </w:tc>
      </w:tr>
    </w:tbl>
    <w:p w14:paraId="13CAE96E" w14:textId="77777777" w:rsidR="00970176" w:rsidRDefault="008D6EE0">
      <w:pPr>
        <w:ind w:firstLineChars="200" w:firstLine="480"/>
        <w:rPr>
          <w:rFonts w:ascii="Times New Roman" w:hAnsi="Times New Roman" w:cs="Times New Roman"/>
          <w:sz w:val="24"/>
          <w:szCs w:val="24"/>
        </w:rPr>
      </w:pPr>
      <w:r>
        <w:rPr>
          <w:rFonts w:ascii="Times New Roman" w:hAnsi="Times New Roman" w:cs="Times New Roman"/>
          <w:sz w:val="24"/>
          <w:szCs w:val="24"/>
        </w:rPr>
        <w:t>大多数人工香料是特殊的，往往是复杂的混合物，单一的天然风味化合物结合在一起，要么模仿，要么加强一种天然风味。这些混合物是由调</w:t>
      </w:r>
      <w:del w:id="985" w:author="Long CHEN" w:date="2019-07-26T12:36:00Z">
        <w:r>
          <w:rPr>
            <w:rFonts w:ascii="Times New Roman" w:hAnsi="Times New Roman" w:cs="Times New Roman"/>
            <w:sz w:val="24"/>
            <w:szCs w:val="24"/>
          </w:rPr>
          <w:delText>香</w:delText>
        </w:r>
      </w:del>
      <w:ins w:id="986" w:author="Long CHEN" w:date="2019-07-26T12:36:00Z">
        <w:r>
          <w:rPr>
            <w:rFonts w:ascii="Times New Roman" w:hAnsi="Times New Roman" w:cs="Times New Roman"/>
            <w:sz w:val="24"/>
            <w:szCs w:val="24"/>
          </w:rPr>
          <w:t>味</w:t>
        </w:r>
      </w:ins>
      <w:r>
        <w:rPr>
          <w:rFonts w:ascii="Times New Roman" w:hAnsi="Times New Roman" w:cs="Times New Roman"/>
          <w:sz w:val="24"/>
          <w:szCs w:val="24"/>
        </w:rPr>
        <w:t>师配制的，以赋予食品独特的风味，并在不同的产品批次之间或在配方改变后保持风味的一致性。已知的香精清单包括数千种分子化合物，而风味化学家</w:t>
      </w:r>
      <w:r>
        <w:rPr>
          <w:rFonts w:ascii="Times New Roman" w:hAnsi="Times New Roman" w:cs="Times New Roman"/>
          <w:sz w:val="24"/>
          <w:szCs w:val="24"/>
        </w:rPr>
        <w:t>(</w:t>
      </w:r>
      <w:r>
        <w:rPr>
          <w:rFonts w:ascii="Times New Roman" w:hAnsi="Times New Roman" w:cs="Times New Roman"/>
          <w:sz w:val="24"/>
          <w:szCs w:val="24"/>
        </w:rPr>
        <w:t>调香师</w:t>
      </w:r>
      <w:r>
        <w:rPr>
          <w:rFonts w:ascii="Times New Roman" w:hAnsi="Times New Roman" w:cs="Times New Roman"/>
          <w:sz w:val="24"/>
          <w:szCs w:val="24"/>
        </w:rPr>
        <w:t>)</w:t>
      </w:r>
      <w:r>
        <w:rPr>
          <w:rFonts w:ascii="Times New Roman" w:hAnsi="Times New Roman" w:cs="Times New Roman"/>
          <w:sz w:val="24"/>
          <w:szCs w:val="24"/>
        </w:rPr>
        <w:t>通常可以将这些化合物混合在一起，以产生许多常见的风</w:t>
      </w:r>
      <w:r>
        <w:rPr>
          <w:rFonts w:ascii="Times New Roman" w:hAnsi="Times New Roman" w:cs="Times New Roman"/>
          <w:sz w:val="24"/>
          <w:szCs w:val="24"/>
        </w:rPr>
        <w:t>味。许多调味品由酯组成，酯通常被描述为</w:t>
      </w:r>
      <w:r>
        <w:rPr>
          <w:rFonts w:ascii="Times New Roman" w:hAnsi="Times New Roman" w:cs="Times New Roman"/>
          <w:sz w:val="24"/>
          <w:szCs w:val="24"/>
        </w:rPr>
        <w:t>“</w:t>
      </w:r>
      <w:r>
        <w:rPr>
          <w:rFonts w:ascii="Times New Roman" w:hAnsi="Times New Roman" w:cs="Times New Roman"/>
          <w:sz w:val="24"/>
          <w:szCs w:val="24"/>
        </w:rPr>
        <w:t>甜的</w:t>
      </w:r>
      <w:r>
        <w:rPr>
          <w:rFonts w:ascii="Times New Roman" w:hAnsi="Times New Roman" w:cs="Times New Roman"/>
          <w:sz w:val="24"/>
          <w:szCs w:val="24"/>
        </w:rPr>
        <w:t>”</w:t>
      </w:r>
      <w:r>
        <w:rPr>
          <w:rFonts w:ascii="Times New Roman" w:hAnsi="Times New Roman" w:cs="Times New Roman"/>
          <w:sz w:val="24"/>
          <w:szCs w:val="24"/>
        </w:rPr>
        <w:t>或</w:t>
      </w:r>
      <w:r>
        <w:rPr>
          <w:rFonts w:ascii="Times New Roman" w:hAnsi="Times New Roman" w:cs="Times New Roman"/>
          <w:sz w:val="24"/>
          <w:szCs w:val="24"/>
        </w:rPr>
        <w:t>“</w:t>
      </w:r>
      <w:r>
        <w:rPr>
          <w:rFonts w:ascii="Times New Roman" w:hAnsi="Times New Roman" w:cs="Times New Roman"/>
          <w:sz w:val="24"/>
          <w:szCs w:val="24"/>
        </w:rPr>
        <w:t>果味的</w:t>
      </w:r>
      <w:r>
        <w:rPr>
          <w:rFonts w:ascii="Times New Roman" w:hAnsi="Times New Roman" w:cs="Times New Roman"/>
          <w:sz w:val="24"/>
          <w:szCs w:val="24"/>
        </w:rPr>
        <w:t>”</w:t>
      </w:r>
      <w:r>
        <w:rPr>
          <w:rFonts w:ascii="Times New Roman" w:hAnsi="Times New Roman" w:cs="Times New Roman"/>
          <w:sz w:val="24"/>
          <w:szCs w:val="24"/>
        </w:rPr>
        <w:t>。</w:t>
      </w:r>
    </w:p>
    <w:p w14:paraId="6A69E897" w14:textId="77777777" w:rsidR="00970176" w:rsidRDefault="00970176">
      <w:pPr>
        <w:ind w:firstLineChars="200" w:firstLine="480"/>
        <w:rPr>
          <w:rFonts w:ascii="Times New Roman" w:hAnsi="Times New Roman" w:cs="Times New Roman"/>
          <w:sz w:val="24"/>
          <w:szCs w:val="24"/>
        </w:rPr>
      </w:pPr>
    </w:p>
    <w:p w14:paraId="7C0CDB91" w14:textId="77777777" w:rsidR="00970176" w:rsidRDefault="008D6EE0">
      <w:pPr>
        <w:ind w:firstLineChars="200" w:firstLine="480"/>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sz w:val="24"/>
          <w:szCs w:val="24"/>
        </w:rPr>
        <w:t xml:space="preserve">3.2 </w:t>
      </w:r>
      <w:r>
        <w:rPr>
          <w:rFonts w:ascii="Times New Roman" w:hAnsi="Times New Roman" w:cs="Times New Roman"/>
          <w:sz w:val="24"/>
          <w:szCs w:val="24"/>
        </w:rPr>
        <w:t>具有</w:t>
      </w:r>
      <w:r>
        <w:rPr>
          <w:rFonts w:ascii="Times New Roman" w:hAnsi="Times New Roman" w:cs="Times New Roman"/>
          <w:sz w:val="24"/>
          <w:szCs w:val="24"/>
        </w:rPr>
        <w:t>“</w:t>
      </w:r>
      <w:r>
        <w:rPr>
          <w:rFonts w:ascii="Times New Roman" w:hAnsi="Times New Roman" w:cs="Times New Roman"/>
          <w:sz w:val="24"/>
          <w:szCs w:val="24"/>
        </w:rPr>
        <w:t>甜的</w:t>
      </w:r>
      <w:r>
        <w:rPr>
          <w:rFonts w:ascii="Times New Roman" w:hAnsi="Times New Roman" w:cs="Times New Roman"/>
          <w:sz w:val="24"/>
          <w:szCs w:val="24"/>
        </w:rPr>
        <w:t>”</w:t>
      </w:r>
      <w:r>
        <w:rPr>
          <w:rFonts w:ascii="Times New Roman" w:hAnsi="Times New Roman" w:cs="Times New Roman"/>
          <w:sz w:val="24"/>
          <w:szCs w:val="24"/>
        </w:rPr>
        <w:t>或</w:t>
      </w:r>
      <w:r>
        <w:rPr>
          <w:rFonts w:ascii="Times New Roman" w:hAnsi="Times New Roman" w:cs="Times New Roman"/>
          <w:sz w:val="24"/>
          <w:szCs w:val="24"/>
        </w:rPr>
        <w:t>“</w:t>
      </w:r>
      <w:r>
        <w:rPr>
          <w:rFonts w:ascii="Times New Roman" w:hAnsi="Times New Roman" w:cs="Times New Roman"/>
          <w:sz w:val="24"/>
          <w:szCs w:val="24"/>
        </w:rPr>
        <w:t>果味的</w:t>
      </w:r>
      <w:r>
        <w:rPr>
          <w:rFonts w:ascii="Times New Roman" w:hAnsi="Times New Roman" w:cs="Times New Roman"/>
          <w:sz w:val="24"/>
          <w:szCs w:val="24"/>
        </w:rPr>
        <w:t>”</w:t>
      </w:r>
      <w:r>
        <w:rPr>
          <w:rFonts w:ascii="Times New Roman" w:hAnsi="Times New Roman" w:cs="Times New Roman"/>
          <w:sz w:val="24"/>
          <w:szCs w:val="24"/>
        </w:rPr>
        <w:t>香料名称及其风味特征</w:t>
      </w:r>
    </w:p>
    <w:p w14:paraId="14504D67" w14:textId="77777777" w:rsidR="00970176" w:rsidRDefault="00970176">
      <w:pPr>
        <w:ind w:firstLineChars="200" w:firstLine="480"/>
        <w:jc w:val="center"/>
        <w:rPr>
          <w:rFonts w:ascii="Times New Roman" w:hAnsi="Times New Roman" w:cs="Times New Roman"/>
          <w:sz w:val="24"/>
          <w:szCs w:val="24"/>
        </w:rPr>
      </w:pPr>
    </w:p>
    <w:tbl>
      <w:tblPr>
        <w:tblStyle w:val="af1"/>
        <w:tblW w:w="8522" w:type="dxa"/>
        <w:tblLook w:val="04A0" w:firstRow="1" w:lastRow="0" w:firstColumn="1" w:lastColumn="0" w:noHBand="0" w:noVBand="1"/>
        <w:tblPrChange w:id="987" w:author="Administrator" w:date="2019-12-31T13:44:00Z">
          <w:tblPr>
            <w:tblStyle w:val="af1"/>
            <w:tblW w:w="0" w:type="auto"/>
            <w:tblLook w:val="04A0" w:firstRow="1" w:lastRow="0" w:firstColumn="1" w:lastColumn="0" w:noHBand="0" w:noVBand="1"/>
          </w:tblPr>
        </w:tblPrChange>
      </w:tblPr>
      <w:tblGrid>
        <w:gridCol w:w="4261"/>
        <w:gridCol w:w="4261"/>
        <w:tblGridChange w:id="988">
          <w:tblGrid>
            <w:gridCol w:w="4261"/>
            <w:gridCol w:w="4261"/>
          </w:tblGrid>
        </w:tblGridChange>
      </w:tblGrid>
      <w:tr w:rsidR="00970176" w14:paraId="5D79024E" w14:textId="77777777" w:rsidTr="00970176">
        <w:tc>
          <w:tcPr>
            <w:tcW w:w="4261" w:type="dxa"/>
            <w:tcPrChange w:id="989" w:author="Administrator" w:date="2019-12-31T13:44:00Z">
              <w:tcPr>
                <w:tcW w:w="4261" w:type="dxa"/>
              </w:tcPr>
            </w:tcPrChange>
          </w:tcPr>
          <w:p w14:paraId="67B6287B" w14:textId="77777777" w:rsidR="00970176" w:rsidRPr="00970176" w:rsidRDefault="008D6EE0">
            <w:pPr>
              <w:rPr>
                <w:rFonts w:ascii="Times New Roman" w:hAnsi="Times New Roman" w:cs="Times New Roman"/>
                <w:b/>
                <w:bCs/>
                <w:sz w:val="24"/>
                <w:szCs w:val="24"/>
                <w:rPrChange w:id="990" w:author="Long CHEN" w:date="2019-07-26T12:36:00Z">
                  <w:rPr>
                    <w:rFonts w:ascii="Times New Roman" w:hAnsi="Times New Roman" w:cs="Times New Roman"/>
                    <w:sz w:val="24"/>
                    <w:szCs w:val="24"/>
                  </w:rPr>
                </w:rPrChange>
              </w:rPr>
            </w:pPr>
            <w:r>
              <w:rPr>
                <w:rFonts w:ascii="Times New Roman" w:hAnsi="Times New Roman" w:cs="Times New Roman" w:hint="eastAsia"/>
                <w:b/>
                <w:bCs/>
                <w:sz w:val="24"/>
                <w:szCs w:val="24"/>
                <w:rPrChange w:id="991" w:author="Long CHEN" w:date="2019-07-26T12:36:00Z">
                  <w:rPr>
                    <w:rFonts w:ascii="Times New Roman" w:hAnsi="Times New Roman" w:cs="Times New Roman" w:hint="eastAsia"/>
                    <w:sz w:val="24"/>
                    <w:szCs w:val="24"/>
                  </w:rPr>
                </w:rPrChange>
              </w:rPr>
              <w:t>化合物</w:t>
            </w:r>
          </w:p>
        </w:tc>
        <w:tc>
          <w:tcPr>
            <w:tcW w:w="4261" w:type="dxa"/>
            <w:tcPrChange w:id="992" w:author="Administrator" w:date="2019-12-31T13:44:00Z">
              <w:tcPr>
                <w:tcW w:w="4261" w:type="dxa"/>
              </w:tcPr>
            </w:tcPrChange>
          </w:tcPr>
          <w:p w14:paraId="523BDC23" w14:textId="77777777" w:rsidR="00970176" w:rsidRPr="00970176" w:rsidRDefault="008D6EE0">
            <w:pPr>
              <w:rPr>
                <w:rFonts w:ascii="Times New Roman" w:hAnsi="Times New Roman" w:cs="Times New Roman"/>
                <w:b/>
                <w:bCs/>
                <w:sz w:val="24"/>
                <w:szCs w:val="24"/>
                <w:rPrChange w:id="993" w:author="Long CHEN" w:date="2019-07-26T12:36:00Z">
                  <w:rPr>
                    <w:rFonts w:ascii="Times New Roman" w:hAnsi="Times New Roman" w:cs="Times New Roman"/>
                    <w:sz w:val="24"/>
                    <w:szCs w:val="24"/>
                  </w:rPr>
                </w:rPrChange>
              </w:rPr>
            </w:pPr>
            <w:r>
              <w:rPr>
                <w:rFonts w:ascii="Times New Roman" w:hAnsi="Times New Roman" w:cs="Times New Roman" w:hint="eastAsia"/>
                <w:b/>
                <w:bCs/>
                <w:sz w:val="24"/>
                <w:szCs w:val="24"/>
                <w:rPrChange w:id="994" w:author="Long CHEN" w:date="2019-07-26T12:36:00Z">
                  <w:rPr>
                    <w:rFonts w:ascii="Times New Roman" w:hAnsi="Times New Roman" w:cs="Times New Roman" w:hint="eastAsia"/>
                    <w:sz w:val="24"/>
                    <w:szCs w:val="24"/>
                  </w:rPr>
                </w:rPrChange>
              </w:rPr>
              <w:t>气味</w:t>
            </w:r>
          </w:p>
        </w:tc>
      </w:tr>
      <w:tr w:rsidR="00970176" w14:paraId="3B31DC4B" w14:textId="77777777" w:rsidTr="00970176">
        <w:tc>
          <w:tcPr>
            <w:tcW w:w="4261" w:type="dxa"/>
            <w:tcPrChange w:id="995" w:author="Administrator" w:date="2019-12-31T13:44:00Z">
              <w:tcPr>
                <w:tcW w:w="4261" w:type="dxa"/>
              </w:tcPr>
            </w:tcPrChange>
          </w:tcPr>
          <w:p w14:paraId="065A5124"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双乙酰，乙酰丙酰基，乙偶姻</w:t>
            </w:r>
          </w:p>
        </w:tc>
        <w:tc>
          <w:tcPr>
            <w:tcW w:w="4261" w:type="dxa"/>
            <w:tcPrChange w:id="996" w:author="Administrator" w:date="2019-12-31T13:44:00Z">
              <w:tcPr>
                <w:tcW w:w="4261" w:type="dxa"/>
              </w:tcPr>
            </w:tcPrChange>
          </w:tcPr>
          <w:p w14:paraId="51E78DA5"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黄油香，牛奶香</w:t>
            </w:r>
          </w:p>
        </w:tc>
      </w:tr>
      <w:tr w:rsidR="00970176" w14:paraId="39AF557B" w14:textId="77777777" w:rsidTr="00970176">
        <w:tc>
          <w:tcPr>
            <w:tcW w:w="4261" w:type="dxa"/>
            <w:tcPrChange w:id="997" w:author="Administrator" w:date="2019-12-31T13:44:00Z">
              <w:tcPr>
                <w:tcW w:w="4261" w:type="dxa"/>
              </w:tcPr>
            </w:tcPrChange>
          </w:tcPr>
          <w:p w14:paraId="02DCEB90"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乙酸异戊酯</w:t>
            </w:r>
          </w:p>
        </w:tc>
        <w:tc>
          <w:tcPr>
            <w:tcW w:w="4261" w:type="dxa"/>
            <w:tcPrChange w:id="998" w:author="Administrator" w:date="2019-12-31T13:44:00Z">
              <w:tcPr>
                <w:tcW w:w="4261" w:type="dxa"/>
              </w:tcPr>
            </w:tcPrChange>
          </w:tcPr>
          <w:p w14:paraId="70459D45"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香蕉香</w:t>
            </w:r>
          </w:p>
        </w:tc>
      </w:tr>
      <w:tr w:rsidR="00970176" w14:paraId="7232E42E" w14:textId="77777777" w:rsidTr="00970176">
        <w:tc>
          <w:tcPr>
            <w:tcW w:w="4261" w:type="dxa"/>
            <w:tcPrChange w:id="999" w:author="Administrator" w:date="2019-12-31T13:44:00Z">
              <w:tcPr>
                <w:tcW w:w="4261" w:type="dxa"/>
              </w:tcPr>
            </w:tcPrChange>
          </w:tcPr>
          <w:p w14:paraId="166F325E"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苯乙醛</w:t>
            </w:r>
          </w:p>
        </w:tc>
        <w:tc>
          <w:tcPr>
            <w:tcW w:w="4261" w:type="dxa"/>
            <w:tcPrChange w:id="1000" w:author="Administrator" w:date="2019-12-31T13:44:00Z">
              <w:tcPr>
                <w:tcW w:w="4261" w:type="dxa"/>
              </w:tcPr>
            </w:tcPrChange>
          </w:tcPr>
          <w:p w14:paraId="42EBFC17"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苦杏仁香，樱桃香</w:t>
            </w:r>
          </w:p>
        </w:tc>
      </w:tr>
      <w:tr w:rsidR="00970176" w14:paraId="630064C2" w14:textId="77777777" w:rsidTr="00970176">
        <w:tc>
          <w:tcPr>
            <w:tcW w:w="4261" w:type="dxa"/>
            <w:tcPrChange w:id="1001" w:author="Administrator" w:date="2019-12-31T13:44:00Z">
              <w:tcPr>
                <w:tcW w:w="4261" w:type="dxa"/>
              </w:tcPr>
            </w:tcPrChange>
          </w:tcPr>
          <w:p w14:paraId="2568B325"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肉桂醛</w:t>
            </w:r>
          </w:p>
        </w:tc>
        <w:tc>
          <w:tcPr>
            <w:tcW w:w="4261" w:type="dxa"/>
            <w:tcPrChange w:id="1002" w:author="Administrator" w:date="2019-12-31T13:44:00Z">
              <w:tcPr>
                <w:tcW w:w="4261" w:type="dxa"/>
              </w:tcPr>
            </w:tcPrChange>
          </w:tcPr>
          <w:p w14:paraId="3CAD64CA"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肉桂香</w:t>
            </w:r>
          </w:p>
        </w:tc>
      </w:tr>
      <w:tr w:rsidR="00970176" w14:paraId="46A68C94" w14:textId="77777777" w:rsidTr="00970176">
        <w:tc>
          <w:tcPr>
            <w:tcW w:w="4261" w:type="dxa"/>
            <w:tcPrChange w:id="1003" w:author="Administrator" w:date="2019-12-31T13:44:00Z">
              <w:tcPr>
                <w:tcW w:w="4261" w:type="dxa"/>
              </w:tcPr>
            </w:tcPrChange>
          </w:tcPr>
          <w:p w14:paraId="21265C57"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丙酸乙酯</w:t>
            </w:r>
          </w:p>
        </w:tc>
        <w:tc>
          <w:tcPr>
            <w:tcW w:w="4261" w:type="dxa"/>
            <w:tcPrChange w:id="1004" w:author="Administrator" w:date="2019-12-31T13:44:00Z">
              <w:tcPr>
                <w:tcW w:w="4261" w:type="dxa"/>
              </w:tcPr>
            </w:tcPrChange>
          </w:tcPr>
          <w:p w14:paraId="57B144BB"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果香</w:t>
            </w:r>
          </w:p>
        </w:tc>
      </w:tr>
      <w:tr w:rsidR="00970176" w14:paraId="3274BB14" w14:textId="77777777" w:rsidTr="00970176">
        <w:tc>
          <w:tcPr>
            <w:tcW w:w="4261" w:type="dxa"/>
            <w:tcPrChange w:id="1005" w:author="Administrator" w:date="2019-12-31T13:44:00Z">
              <w:tcPr>
                <w:tcW w:w="4261" w:type="dxa"/>
              </w:tcPr>
            </w:tcPrChange>
          </w:tcPr>
          <w:p w14:paraId="7E6BF103"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安息香酸甲酯</w:t>
            </w:r>
          </w:p>
        </w:tc>
        <w:tc>
          <w:tcPr>
            <w:tcW w:w="4261" w:type="dxa"/>
            <w:tcPrChange w:id="1006" w:author="Administrator" w:date="2019-12-31T13:44:00Z">
              <w:tcPr>
                <w:tcW w:w="4261" w:type="dxa"/>
              </w:tcPr>
            </w:tcPrChange>
          </w:tcPr>
          <w:p w14:paraId="0E0A0BD6"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葡萄香</w:t>
            </w:r>
          </w:p>
        </w:tc>
      </w:tr>
      <w:tr w:rsidR="00970176" w14:paraId="538A97F5" w14:textId="77777777" w:rsidTr="00970176">
        <w:tc>
          <w:tcPr>
            <w:tcW w:w="4261" w:type="dxa"/>
            <w:tcPrChange w:id="1007" w:author="Administrator" w:date="2019-12-31T13:44:00Z">
              <w:tcPr>
                <w:tcW w:w="4261" w:type="dxa"/>
              </w:tcPr>
            </w:tcPrChange>
          </w:tcPr>
          <w:p w14:paraId="4339B9CB"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柠檬烯</w:t>
            </w:r>
          </w:p>
        </w:tc>
        <w:tc>
          <w:tcPr>
            <w:tcW w:w="4261" w:type="dxa"/>
            <w:tcPrChange w:id="1008" w:author="Administrator" w:date="2019-12-31T13:44:00Z">
              <w:tcPr>
                <w:tcW w:w="4261" w:type="dxa"/>
              </w:tcPr>
            </w:tcPrChange>
          </w:tcPr>
          <w:p w14:paraId="18997E2F"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橙子香，橘子香</w:t>
            </w:r>
          </w:p>
        </w:tc>
      </w:tr>
      <w:tr w:rsidR="00970176" w14:paraId="61DC1EDE" w14:textId="77777777" w:rsidTr="00970176">
        <w:tc>
          <w:tcPr>
            <w:tcW w:w="4261" w:type="dxa"/>
            <w:tcPrChange w:id="1009" w:author="Administrator" w:date="2019-12-31T13:44:00Z">
              <w:tcPr>
                <w:tcW w:w="4261" w:type="dxa"/>
              </w:tcPr>
            </w:tcPrChange>
          </w:tcPr>
          <w:p w14:paraId="06F46567"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癸二酸乙酯</w:t>
            </w:r>
          </w:p>
        </w:tc>
        <w:tc>
          <w:tcPr>
            <w:tcW w:w="4261" w:type="dxa"/>
            <w:tcPrChange w:id="1010" w:author="Administrator" w:date="2019-12-31T13:44:00Z">
              <w:tcPr>
                <w:tcW w:w="4261" w:type="dxa"/>
              </w:tcPr>
            </w:tcPrChange>
          </w:tcPr>
          <w:p w14:paraId="68E2DA43"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梨子香</w:t>
            </w:r>
          </w:p>
        </w:tc>
      </w:tr>
      <w:tr w:rsidR="00970176" w14:paraId="1F4BF206" w14:textId="77777777" w:rsidTr="00970176">
        <w:tc>
          <w:tcPr>
            <w:tcW w:w="4261" w:type="dxa"/>
            <w:tcPrChange w:id="1011" w:author="Administrator" w:date="2019-12-31T13:44:00Z">
              <w:tcPr>
                <w:tcW w:w="4261" w:type="dxa"/>
              </w:tcPr>
            </w:tcPrChange>
          </w:tcPr>
          <w:p w14:paraId="54992561"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己酸烯丙酯</w:t>
            </w:r>
          </w:p>
        </w:tc>
        <w:tc>
          <w:tcPr>
            <w:tcW w:w="4261" w:type="dxa"/>
            <w:tcPrChange w:id="1012" w:author="Administrator" w:date="2019-12-31T13:44:00Z">
              <w:tcPr>
                <w:tcW w:w="4261" w:type="dxa"/>
              </w:tcPr>
            </w:tcPrChange>
          </w:tcPr>
          <w:p w14:paraId="123BE850"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菠萝香</w:t>
            </w:r>
          </w:p>
        </w:tc>
      </w:tr>
      <w:tr w:rsidR="00970176" w14:paraId="7FA3A4A7" w14:textId="77777777" w:rsidTr="00970176">
        <w:tc>
          <w:tcPr>
            <w:tcW w:w="4261" w:type="dxa"/>
            <w:tcPrChange w:id="1013" w:author="Administrator" w:date="2019-12-31T13:44:00Z">
              <w:tcPr>
                <w:tcW w:w="4261" w:type="dxa"/>
              </w:tcPr>
            </w:tcPrChange>
          </w:tcPr>
          <w:p w14:paraId="3F90830E"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乙基麦芽酚</w:t>
            </w:r>
          </w:p>
        </w:tc>
        <w:tc>
          <w:tcPr>
            <w:tcW w:w="4261" w:type="dxa"/>
            <w:tcPrChange w:id="1014" w:author="Administrator" w:date="2019-12-31T13:44:00Z">
              <w:tcPr>
                <w:tcW w:w="4261" w:type="dxa"/>
              </w:tcPr>
            </w:tcPrChange>
          </w:tcPr>
          <w:p w14:paraId="260096BD"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蔗糖，棉花糖</w:t>
            </w:r>
          </w:p>
        </w:tc>
      </w:tr>
      <w:tr w:rsidR="00970176" w14:paraId="37D32049" w14:textId="77777777" w:rsidTr="00970176">
        <w:tc>
          <w:tcPr>
            <w:tcW w:w="4261" w:type="dxa"/>
            <w:tcPrChange w:id="1015" w:author="Administrator" w:date="2019-12-31T13:44:00Z">
              <w:tcPr>
                <w:tcW w:w="4261" w:type="dxa"/>
              </w:tcPr>
            </w:tcPrChange>
          </w:tcPr>
          <w:p w14:paraId="43F08C42"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乙基香兰素</w:t>
            </w:r>
          </w:p>
        </w:tc>
        <w:tc>
          <w:tcPr>
            <w:tcW w:w="4261" w:type="dxa"/>
            <w:tcPrChange w:id="1016" w:author="Administrator" w:date="2019-12-31T13:44:00Z">
              <w:tcPr>
                <w:tcW w:w="4261" w:type="dxa"/>
              </w:tcPr>
            </w:tcPrChange>
          </w:tcPr>
          <w:p w14:paraId="7E41A7E6"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香草味</w:t>
            </w:r>
          </w:p>
        </w:tc>
      </w:tr>
      <w:tr w:rsidR="00970176" w14:paraId="0E10F67C" w14:textId="77777777" w:rsidTr="00970176">
        <w:tc>
          <w:tcPr>
            <w:tcW w:w="4261" w:type="dxa"/>
            <w:tcPrChange w:id="1017" w:author="Administrator" w:date="2019-12-31T13:44:00Z">
              <w:tcPr>
                <w:tcW w:w="4261" w:type="dxa"/>
              </w:tcPr>
            </w:tcPrChange>
          </w:tcPr>
          <w:p w14:paraId="398A6291"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水杨酸甲酯</w:t>
            </w:r>
          </w:p>
        </w:tc>
        <w:tc>
          <w:tcPr>
            <w:tcW w:w="4261" w:type="dxa"/>
            <w:tcPrChange w:id="1018" w:author="Administrator" w:date="2019-12-31T13:44:00Z">
              <w:tcPr>
                <w:tcW w:w="4261" w:type="dxa"/>
              </w:tcPr>
            </w:tcPrChange>
          </w:tcPr>
          <w:p w14:paraId="0CF42A8C"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冬青味</w:t>
            </w:r>
          </w:p>
        </w:tc>
      </w:tr>
      <w:tr w:rsidR="00970176" w14:paraId="0598CDE9" w14:textId="77777777" w:rsidTr="00970176">
        <w:tc>
          <w:tcPr>
            <w:tcW w:w="4261" w:type="dxa"/>
            <w:tcPrChange w:id="1019" w:author="Administrator" w:date="2019-12-31T13:44:00Z">
              <w:tcPr>
                <w:tcW w:w="4261" w:type="dxa"/>
              </w:tcPr>
            </w:tcPrChange>
          </w:tcPr>
          <w:p w14:paraId="3BCC9A4F"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甘露酯</w:t>
            </w:r>
          </w:p>
        </w:tc>
        <w:tc>
          <w:tcPr>
            <w:tcW w:w="4261" w:type="dxa"/>
            <w:tcPrChange w:id="1020" w:author="Administrator" w:date="2019-12-31T13:44:00Z">
              <w:tcPr>
                <w:tcW w:w="4261" w:type="dxa"/>
              </w:tcPr>
            </w:tcPrChange>
          </w:tcPr>
          <w:p w14:paraId="3348A96F" w14:textId="77777777" w:rsidR="00970176" w:rsidRDefault="008D6EE0">
            <w:pPr>
              <w:rPr>
                <w:rFonts w:ascii="Times New Roman" w:hAnsi="Times New Roman" w:cs="Times New Roman"/>
                <w:sz w:val="24"/>
                <w:szCs w:val="24"/>
              </w:rPr>
            </w:pPr>
            <w:r>
              <w:rPr>
                <w:rFonts w:ascii="Times New Roman" w:hAnsi="Times New Roman" w:cs="Times New Roman"/>
                <w:sz w:val="24"/>
                <w:szCs w:val="24"/>
              </w:rPr>
              <w:t>苹果香</w:t>
            </w:r>
          </w:p>
        </w:tc>
      </w:tr>
    </w:tbl>
    <w:p w14:paraId="52201B2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来制造人造香料的化合物与天然香料几乎是一样的。有人建议，由于公司或法律强制执行的纯度和混合物浓度标准，人工香料可能比天然香料更安全。相比之下，天然香料可能含有来自其来源的杂质，而人工香料通常更纯净，需要经过更多的测试才能出售供消费。来自食品的风味通常是天然风味组合的结果，它们建立了食品的基本气味轮廓，而人造香料则修改气味以强调它。与吸入时产生的气味不同，口腔中的味道的感觉发生在呼吸的呼出阶段，个体对此的感觉有所</w:t>
      </w:r>
      <w:r>
        <w:rPr>
          <w:rFonts w:ascii="Times New Roman" w:hAnsi="Times New Roman" w:cs="Times New Roman"/>
          <w:sz w:val="24"/>
          <w:szCs w:val="24"/>
        </w:rPr>
        <w:lastRenderedPageBreak/>
        <w:t>不同。换句话说，食物的气味是不同的，取决于你是在它进入嘴里之前还是之后闻到它。</w:t>
      </w:r>
    </w:p>
    <w:p w14:paraId="34BF0AF3" w14:textId="77777777" w:rsidR="00970176" w:rsidRDefault="008D6EE0">
      <w:pPr>
        <w:pStyle w:val="2"/>
        <w:rPr>
          <w:rFonts w:ascii="Times New Roman" w:hAnsi="Times New Roman" w:cs="Times New Roman"/>
        </w:rPr>
      </w:pPr>
      <w:bookmarkStart w:id="1021" w:name="_Toc14992044"/>
      <w:r>
        <w:rPr>
          <w:rFonts w:ascii="Times New Roman" w:hAnsi="Times New Roman" w:cs="Times New Roman"/>
        </w:rPr>
        <w:t xml:space="preserve">3.2 </w:t>
      </w:r>
      <w:r>
        <w:rPr>
          <w:rFonts w:ascii="Times New Roman" w:hAnsi="Times New Roman" w:cs="Times New Roman"/>
        </w:rPr>
        <w:t>新型天然</w:t>
      </w:r>
      <w:r>
        <w:rPr>
          <w:rFonts w:ascii="Times New Roman" w:hAnsi="Times New Roman" w:cs="Times New Roman"/>
        </w:rPr>
        <w:t>香精的制备技术</w:t>
      </w:r>
      <w:bookmarkEnd w:id="1021"/>
    </w:p>
    <w:p w14:paraId="2013ED50" w14:textId="77777777" w:rsidR="00970176" w:rsidRDefault="008D6EE0">
      <w:pPr>
        <w:spacing w:line="360" w:lineRule="auto"/>
        <w:ind w:firstLineChars="200" w:firstLine="480"/>
        <w:rPr>
          <w:rFonts w:ascii="Times New Roman" w:eastAsia="宋体" w:hAnsi="Times New Roman" w:cs="Times New Roman"/>
          <w:sz w:val="24"/>
          <w:szCs w:val="24"/>
        </w:rPr>
      </w:pPr>
      <w:r>
        <w:rPr>
          <w:rFonts w:ascii="Times New Roman" w:hAnsi="Times New Roman" w:cs="Times New Roman"/>
          <w:sz w:val="24"/>
          <w:szCs w:val="24"/>
        </w:rPr>
        <w:t>味感是食物或任何其他化学物质的感官印象，由味觉和嗅觉的化学感官决定。香料是挥发性香气化合物的混合物，其被分类为天然的，天然</w:t>
      </w:r>
      <w:del w:id="1022" w:author="Long CHEN" w:date="2019-07-26T12:37:00Z">
        <w:r>
          <w:rPr>
            <w:rFonts w:ascii="Times New Roman" w:hAnsi="Times New Roman" w:cs="Times New Roman"/>
            <w:sz w:val="24"/>
            <w:szCs w:val="24"/>
          </w:rPr>
          <w:delText>相</w:delText>
        </w:r>
      </w:del>
      <w:ins w:id="1023" w:author="Long CHEN" w:date="2019-07-26T12:37:00Z">
        <w:r>
          <w:rPr>
            <w:rFonts w:ascii="Times New Roman" w:hAnsi="Times New Roman" w:cs="Times New Roman"/>
            <w:sz w:val="24"/>
            <w:szCs w:val="24"/>
          </w:rPr>
          <w:t>等</w:t>
        </w:r>
      </w:ins>
      <w:r>
        <w:rPr>
          <w:rFonts w:ascii="Times New Roman" w:hAnsi="Times New Roman" w:cs="Times New Roman"/>
          <w:sz w:val="24"/>
          <w:szCs w:val="24"/>
        </w:rPr>
        <w:t>同的和人造香料。不同的化学物质有助于特定的风味感知，如图</w:t>
      </w:r>
      <w:r>
        <w:rPr>
          <w:rFonts w:ascii="Times New Roman" w:hAnsi="Times New Roman" w:cs="Times New Roman"/>
          <w:sz w:val="24"/>
          <w:szCs w:val="24"/>
        </w:rPr>
        <w:t>3.1</w:t>
      </w:r>
      <w:r>
        <w:rPr>
          <w:rFonts w:ascii="Times New Roman" w:hAnsi="Times New Roman" w:cs="Times New Roman"/>
          <w:sz w:val="24"/>
          <w:szCs w:val="24"/>
        </w:rPr>
        <w:t>所示。通常存在于饮料和液体食物中的香味活性化合物是多种有机化合物，通常以低浓度（</w:t>
      </w:r>
      <w:r>
        <w:rPr>
          <w:rFonts w:ascii="Times New Roman" w:hAnsi="Times New Roman" w:cs="Times New Roman"/>
          <w:sz w:val="24"/>
          <w:szCs w:val="24"/>
        </w:rPr>
        <w:t>ppm</w:t>
      </w:r>
      <w:r>
        <w:rPr>
          <w:rFonts w:ascii="Times New Roman" w:hAnsi="Times New Roman" w:cs="Times New Roman"/>
          <w:sz w:val="24"/>
          <w:szCs w:val="24"/>
        </w:rPr>
        <w:t>水平）存在。例如，这些有机化合物的不同种类可以被认为是香气，例如醛类，酯类，羧酸类，酚类，碳氢化合物，酮和萜烯。这些香味活性成分广泛用于北美最大的饮料行业，其次是亚太地区和欧洲。</w:t>
      </w:r>
    </w:p>
    <w:p w14:paraId="3783D228" w14:textId="77777777" w:rsidR="00970176" w:rsidRDefault="00970176">
      <w:pPr>
        <w:ind w:firstLineChars="200" w:firstLine="420"/>
        <w:rPr>
          <w:rFonts w:ascii="Times New Roman" w:eastAsia="宋体" w:hAnsi="Times New Roman" w:cs="Times New Roman"/>
        </w:rPr>
      </w:pPr>
    </w:p>
    <w:p w14:paraId="572215EE" w14:textId="77777777" w:rsidR="00970176" w:rsidRDefault="008D6EE0">
      <w:pPr>
        <w:ind w:firstLineChars="200" w:firstLine="420"/>
        <w:rPr>
          <w:ins w:id="1024" w:author="Administrator" w:date="2019-12-31T13:29:00Z"/>
          <w:rFonts w:ascii="Times New Roman" w:eastAsia="宋体" w:hAnsi="Times New Roman" w:cs="Times New Roman"/>
        </w:rPr>
      </w:pPr>
      <w:ins w:id="1025" w:author="Administrator" w:date="2019-12-31T13:29:00Z">
        <w:r>
          <w:rPr>
            <w:rFonts w:ascii="Times New Roman" w:eastAsia="宋体" w:hAnsi="Times New Roman" w:cs="Times New Roman"/>
            <w:noProof/>
            <w:rPrChange w:id="1026" w:author="" w:date="1900-01-01T00:00:00Z">
              <w:rPr>
                <w:noProof/>
              </w:rPr>
            </w:rPrChange>
          </w:rPr>
          <w:drawing>
            <wp:inline distT="0" distB="0" distL="0" distR="0" wp14:anchorId="0A7A5FDC" wp14:editId="13BC324C">
              <wp:extent cx="4961890" cy="4413250"/>
              <wp:effectExtent l="1905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20" cstate="print"/>
                      <a:srcRect/>
                      <a:stretch>
                        <a:fillRect/>
                      </a:stretch>
                    </pic:blipFill>
                    <pic:spPr>
                      <a:xfrm>
                        <a:off x="0" y="0"/>
                        <a:ext cx="4961890" cy="4413250"/>
                      </a:xfrm>
                      <a:prstGeom prst="rect">
                        <a:avLst/>
                      </a:prstGeom>
                      <a:noFill/>
                      <a:ln w="9525">
                        <a:noFill/>
                        <a:miter lim="800000"/>
                        <a:headEnd/>
                        <a:tailEnd/>
                      </a:ln>
                    </pic:spPr>
                  </pic:pic>
                </a:graphicData>
              </a:graphic>
            </wp:inline>
          </w:drawing>
        </w:r>
      </w:ins>
    </w:p>
    <w:p w14:paraId="51B03DA7" w14:textId="77777777" w:rsidR="00970176" w:rsidRDefault="008D6EE0">
      <w:pPr>
        <w:ind w:firstLineChars="200" w:firstLine="420"/>
        <w:rPr>
          <w:del w:id="1027" w:author="Administrator" w:date="2019-12-31T13:29:00Z"/>
          <w:rFonts w:ascii="Times New Roman" w:eastAsia="宋体" w:hAnsi="Times New Roman" w:cs="Times New Roman"/>
        </w:rPr>
      </w:pPr>
      <w:del w:id="1028" w:author="Administrator" w:date="2019-12-31T13:29:00Z">
        <w:r>
          <w:rPr>
            <w:rFonts w:ascii="Times New Roman" w:hAnsi="Times New Roman"/>
            <w:noProof/>
          </w:rPr>
          <w:lastRenderedPageBreak/>
          <w:drawing>
            <wp:inline distT="0" distB="0" distL="0" distR="0" wp14:anchorId="35E24A01" wp14:editId="453DCB46">
              <wp:extent cx="4961890" cy="441325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cstate="print"/>
                      <a:srcRect/>
                      <a:stretch>
                        <a:fillRect/>
                      </a:stretch>
                    </pic:blipFill>
                    <pic:spPr>
                      <a:xfrm>
                        <a:off x="0" y="0"/>
                        <a:ext cx="4961890" cy="4413250"/>
                      </a:xfrm>
                      <a:prstGeom prst="rect">
                        <a:avLst/>
                      </a:prstGeom>
                      <a:noFill/>
                      <a:ln w="9525">
                        <a:noFill/>
                        <a:miter lim="800000"/>
                        <a:headEnd/>
                        <a:tailEnd/>
                      </a:ln>
                    </pic:spPr>
                  </pic:pic>
                </a:graphicData>
              </a:graphic>
            </wp:inline>
          </w:drawing>
        </w:r>
      </w:del>
    </w:p>
    <w:p w14:paraId="713A029C" w14:textId="77777777" w:rsidR="00970176" w:rsidRDefault="00970176">
      <w:pPr>
        <w:ind w:firstLineChars="200" w:firstLine="420"/>
        <w:rPr>
          <w:rFonts w:ascii="Times New Roman" w:eastAsia="宋体" w:hAnsi="Times New Roman" w:cs="Times New Roman"/>
        </w:rPr>
      </w:pPr>
    </w:p>
    <w:p w14:paraId="59831DCC" w14:textId="77777777" w:rsidR="00970176" w:rsidRDefault="008D6EE0">
      <w:pPr>
        <w:spacing w:before="38" w:line="191" w:lineRule="exact"/>
        <w:ind w:left="120" w:right="-20"/>
        <w:jc w:val="center"/>
        <w:rPr>
          <w:rFonts w:ascii="Times New Roman" w:eastAsia="华文仿宋" w:hAnsi="Times New Roman" w:cs="Times New Roman"/>
          <w:szCs w:val="21"/>
        </w:rPr>
      </w:pPr>
      <w:r>
        <w:rPr>
          <w:rFonts w:ascii="Times New Roman" w:eastAsia="华文仿宋" w:hAnsi="Times New Roman" w:cs="Times New Roman"/>
          <w:color w:val="131413"/>
          <w:position w:val="-1"/>
          <w:szCs w:val="21"/>
        </w:rPr>
        <w:t>图</w:t>
      </w:r>
      <w:r>
        <w:rPr>
          <w:rFonts w:ascii="Times New Roman" w:eastAsia="华文仿宋" w:hAnsi="Times New Roman" w:cs="Times New Roman"/>
          <w:color w:val="131413"/>
          <w:spacing w:val="3"/>
          <w:position w:val="-1"/>
          <w:szCs w:val="21"/>
        </w:rPr>
        <w:t xml:space="preserve"> 3.</w:t>
      </w:r>
      <w:r>
        <w:rPr>
          <w:rFonts w:ascii="Times New Roman" w:eastAsia="华文仿宋" w:hAnsi="Times New Roman" w:cs="Times New Roman"/>
          <w:color w:val="131413"/>
          <w:position w:val="-1"/>
          <w:szCs w:val="21"/>
        </w:rPr>
        <w:t xml:space="preserve">1. </w:t>
      </w:r>
      <w:r>
        <w:rPr>
          <w:rFonts w:ascii="Times New Roman" w:eastAsia="华文仿宋" w:hAnsi="Times New Roman" w:cs="Times New Roman"/>
          <w:color w:val="131413"/>
          <w:spacing w:val="19"/>
          <w:position w:val="-1"/>
          <w:szCs w:val="21"/>
        </w:rPr>
        <w:t>食品中的风味分类以及化合物对各种风味的贡献</w:t>
      </w:r>
    </w:p>
    <w:p w14:paraId="161AF028"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2015</w:t>
      </w:r>
      <w:r>
        <w:rPr>
          <w:rFonts w:ascii="Times New Roman" w:hAnsi="Times New Roman" w:cs="Times New Roman"/>
          <w:sz w:val="24"/>
          <w:szCs w:val="24"/>
        </w:rPr>
        <w:t>年以来食品香精市场的增长率约为</w:t>
      </w:r>
      <w:r>
        <w:rPr>
          <w:rFonts w:ascii="Times New Roman" w:hAnsi="Times New Roman" w:cs="Times New Roman"/>
          <w:sz w:val="24"/>
          <w:szCs w:val="24"/>
        </w:rPr>
        <w:t>5</w:t>
      </w:r>
      <w:r>
        <w:rPr>
          <w:rFonts w:ascii="Times New Roman" w:hAnsi="Times New Roman" w:cs="Times New Roman"/>
          <w:sz w:val="24"/>
          <w:szCs w:val="24"/>
        </w:rPr>
        <w:t>％，预计到</w:t>
      </w:r>
      <w:r>
        <w:rPr>
          <w:rFonts w:ascii="Times New Roman" w:hAnsi="Times New Roman" w:cs="Times New Roman"/>
          <w:sz w:val="24"/>
          <w:szCs w:val="24"/>
        </w:rPr>
        <w:t>2020</w:t>
      </w:r>
      <w:r>
        <w:rPr>
          <w:rFonts w:ascii="Times New Roman" w:hAnsi="Times New Roman" w:cs="Times New Roman"/>
          <w:sz w:val="24"/>
          <w:szCs w:val="24"/>
        </w:rPr>
        <w:t>年将持续增长。到</w:t>
      </w:r>
      <w:r>
        <w:rPr>
          <w:rFonts w:ascii="Times New Roman" w:hAnsi="Times New Roman" w:cs="Times New Roman"/>
          <w:sz w:val="24"/>
          <w:szCs w:val="24"/>
        </w:rPr>
        <w:t>2020</w:t>
      </w:r>
      <w:r>
        <w:rPr>
          <w:rFonts w:ascii="Times New Roman" w:hAnsi="Times New Roman" w:cs="Times New Roman"/>
          <w:sz w:val="24"/>
          <w:szCs w:val="24"/>
        </w:rPr>
        <w:t>年，食品香精市场的价值预计将达到</w:t>
      </w:r>
      <w:r>
        <w:rPr>
          <w:rFonts w:ascii="Times New Roman" w:hAnsi="Times New Roman" w:cs="Times New Roman"/>
          <w:sz w:val="24"/>
          <w:szCs w:val="24"/>
        </w:rPr>
        <w:t>151</w:t>
      </w:r>
      <w:r>
        <w:rPr>
          <w:rFonts w:ascii="Times New Roman" w:hAnsi="Times New Roman" w:cs="Times New Roman"/>
          <w:sz w:val="24"/>
          <w:szCs w:val="24"/>
        </w:rPr>
        <w:t>亿美元。考虑到食品行业对风味活性成分的消费需求不断增长，准确量化和控制这些化合物的含量非常重要。液体食品中存在的主要香味活性化合物以及它们的物理性质（疏水性和溶解度）如图</w:t>
      </w:r>
      <w:r>
        <w:rPr>
          <w:rFonts w:ascii="Times New Roman" w:hAnsi="Times New Roman" w:cs="Times New Roman"/>
          <w:sz w:val="24"/>
          <w:szCs w:val="24"/>
        </w:rPr>
        <w:t>3.2</w:t>
      </w:r>
      <w:r>
        <w:rPr>
          <w:rFonts w:ascii="Times New Roman" w:hAnsi="Times New Roman" w:cs="Times New Roman"/>
          <w:sz w:val="24"/>
          <w:szCs w:val="24"/>
        </w:rPr>
        <w:t>所示。分配系数越高表明风味化合物具有更高的疏水性，并且在水中的溶解度也越低。</w:t>
      </w:r>
    </w:p>
    <w:p w14:paraId="227BE83A" w14:textId="77777777" w:rsidR="00970176" w:rsidRDefault="008D6EE0">
      <w:pPr>
        <w:ind w:firstLineChars="200" w:firstLine="420"/>
        <w:rPr>
          <w:ins w:id="1029" w:author="Administrator" w:date="2019-12-31T13:29:00Z"/>
          <w:rFonts w:ascii="Times New Roman" w:eastAsia="宋体" w:hAnsi="Times New Roman" w:cs="Times New Roman"/>
        </w:rPr>
      </w:pPr>
      <w:ins w:id="1030" w:author="Administrator" w:date="2019-12-31T13:29:00Z">
        <w:r>
          <w:rPr>
            <w:rFonts w:ascii="Times New Roman" w:eastAsia="宋体" w:hAnsi="Times New Roman" w:cs="Times New Roman"/>
            <w:noProof/>
            <w:rPrChange w:id="1031" w:author="" w:date="1900-01-01T00:00:00Z">
              <w:rPr>
                <w:noProof/>
              </w:rPr>
            </w:rPrChange>
          </w:rPr>
          <w:lastRenderedPageBreak/>
          <w:drawing>
            <wp:inline distT="0" distB="0" distL="0" distR="0" wp14:anchorId="6EAC1E22" wp14:editId="5C0CF928">
              <wp:extent cx="5215890" cy="3363595"/>
              <wp:effectExtent l="1905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21" cstate="print"/>
                      <a:srcRect/>
                      <a:stretch>
                        <a:fillRect/>
                      </a:stretch>
                    </pic:blipFill>
                    <pic:spPr>
                      <a:xfrm>
                        <a:off x="0" y="0"/>
                        <a:ext cx="5215890" cy="3363595"/>
                      </a:xfrm>
                      <a:prstGeom prst="rect">
                        <a:avLst/>
                      </a:prstGeom>
                      <a:noFill/>
                      <a:ln w="9525">
                        <a:noFill/>
                        <a:miter lim="800000"/>
                        <a:headEnd/>
                        <a:tailEnd/>
                      </a:ln>
                    </pic:spPr>
                  </pic:pic>
                </a:graphicData>
              </a:graphic>
            </wp:inline>
          </w:drawing>
        </w:r>
      </w:ins>
    </w:p>
    <w:p w14:paraId="0688CDAB" w14:textId="77777777" w:rsidR="00970176" w:rsidRDefault="008D6EE0">
      <w:pPr>
        <w:ind w:firstLineChars="200" w:firstLine="420"/>
        <w:rPr>
          <w:del w:id="1032" w:author="Administrator" w:date="2019-12-31T13:29:00Z"/>
          <w:rFonts w:ascii="Times New Roman" w:eastAsia="宋体" w:hAnsi="Times New Roman" w:cs="Times New Roman"/>
        </w:rPr>
      </w:pPr>
      <w:del w:id="1033" w:author="Administrator" w:date="2019-12-31T13:29:00Z">
        <w:r>
          <w:rPr>
            <w:rFonts w:ascii="Times New Roman" w:hAnsi="Times New Roman"/>
            <w:noProof/>
          </w:rPr>
          <w:drawing>
            <wp:inline distT="0" distB="0" distL="0" distR="0" wp14:anchorId="78BF68A4" wp14:editId="621E581B">
              <wp:extent cx="5215890" cy="3363595"/>
              <wp:effectExtent l="1905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1" cstate="print"/>
                      <a:srcRect/>
                      <a:stretch>
                        <a:fillRect/>
                      </a:stretch>
                    </pic:blipFill>
                    <pic:spPr>
                      <a:xfrm>
                        <a:off x="0" y="0"/>
                        <a:ext cx="5215890" cy="3363595"/>
                      </a:xfrm>
                      <a:prstGeom prst="rect">
                        <a:avLst/>
                      </a:prstGeom>
                      <a:noFill/>
                      <a:ln w="9525">
                        <a:noFill/>
                        <a:miter lim="800000"/>
                        <a:headEnd/>
                        <a:tailEnd/>
                      </a:ln>
                    </pic:spPr>
                  </pic:pic>
                </a:graphicData>
              </a:graphic>
            </wp:inline>
          </w:drawing>
        </w:r>
      </w:del>
    </w:p>
    <w:p w14:paraId="4946CF5E" w14:textId="77777777" w:rsidR="00970176" w:rsidRDefault="00970176">
      <w:pPr>
        <w:ind w:firstLineChars="200" w:firstLine="420"/>
        <w:rPr>
          <w:rFonts w:ascii="Times New Roman" w:eastAsia="宋体" w:hAnsi="Times New Roman" w:cs="Times New Roman"/>
        </w:rPr>
      </w:pPr>
    </w:p>
    <w:p w14:paraId="3C8E3678" w14:textId="77777777" w:rsidR="00970176" w:rsidRDefault="008D6EE0">
      <w:pPr>
        <w:ind w:firstLineChars="200" w:firstLine="420"/>
        <w:jc w:val="center"/>
        <w:rPr>
          <w:rFonts w:ascii="Times New Roman" w:eastAsia="华文仿宋" w:hAnsi="Times New Roman" w:cs="Times New Roman"/>
          <w:szCs w:val="21"/>
        </w:rPr>
      </w:pPr>
      <w:r>
        <w:rPr>
          <w:rFonts w:ascii="Times New Roman" w:eastAsia="华文仿宋" w:hAnsi="Times New Roman" w:cs="Times New Roman"/>
          <w:color w:val="131413"/>
          <w:szCs w:val="21"/>
        </w:rPr>
        <w:t>图</w:t>
      </w:r>
      <w:r>
        <w:rPr>
          <w:rFonts w:ascii="Times New Roman" w:eastAsia="华文仿宋" w:hAnsi="Times New Roman" w:cs="Times New Roman"/>
          <w:color w:val="131413"/>
          <w:spacing w:val="1"/>
          <w:szCs w:val="21"/>
        </w:rPr>
        <w:t xml:space="preserve"> 3.</w:t>
      </w:r>
      <w:r>
        <w:rPr>
          <w:rFonts w:ascii="Times New Roman" w:eastAsia="华文仿宋" w:hAnsi="Times New Roman" w:cs="Times New Roman"/>
          <w:color w:val="131413"/>
          <w:szCs w:val="21"/>
        </w:rPr>
        <w:t xml:space="preserve">2 </w:t>
      </w:r>
      <w:r>
        <w:rPr>
          <w:rFonts w:ascii="Times New Roman" w:eastAsia="华文仿宋" w:hAnsi="Times New Roman" w:cs="Times New Roman"/>
          <w:color w:val="131413"/>
          <w:spacing w:val="19"/>
          <w:szCs w:val="21"/>
        </w:rPr>
        <w:t>液体食品中主要风味活性成分及其物理性质（疏水性和溶解度）（化学试剂）。分配系数（</w:t>
      </w:r>
      <w:r>
        <w:rPr>
          <w:rFonts w:ascii="Times New Roman" w:eastAsia="华文仿宋" w:hAnsi="Times New Roman" w:cs="Times New Roman"/>
          <w:color w:val="131413"/>
          <w:spacing w:val="19"/>
          <w:szCs w:val="21"/>
        </w:rPr>
        <w:t>p</w:t>
      </w:r>
      <w:r>
        <w:rPr>
          <w:rFonts w:ascii="Times New Roman" w:eastAsia="华文仿宋" w:hAnsi="Times New Roman" w:cs="Times New Roman"/>
          <w:color w:val="131413"/>
          <w:spacing w:val="19"/>
          <w:szCs w:val="21"/>
        </w:rPr>
        <w:t>）是非混溶溶剂的两个阶段中的未离子</w:t>
      </w:r>
      <w:r>
        <w:rPr>
          <w:rFonts w:ascii="Times New Roman" w:eastAsia="华文仿宋" w:hAnsi="Times New Roman" w:cs="Times New Roman"/>
          <w:color w:val="131413"/>
          <w:spacing w:val="19"/>
          <w:szCs w:val="21"/>
        </w:rPr>
        <w:t>化化合物的浓度比（水和正辛醇在平衡状态下。</w:t>
      </w:r>
      <w:r>
        <w:rPr>
          <w:rFonts w:ascii="Times New Roman" w:eastAsia="华文仿宋" w:hAnsi="Times New Roman" w:cs="Times New Roman"/>
          <w:color w:val="131413"/>
          <w:spacing w:val="19"/>
          <w:szCs w:val="21"/>
        </w:rPr>
        <w:t>Logp</w:t>
      </w:r>
      <w:r>
        <w:rPr>
          <w:rFonts w:ascii="Times New Roman" w:eastAsia="华文仿宋" w:hAnsi="Times New Roman" w:cs="Times New Roman"/>
          <w:color w:val="131413"/>
          <w:spacing w:val="19"/>
          <w:szCs w:val="21"/>
        </w:rPr>
        <w:t>是分配系数的</w:t>
      </w:r>
      <w:r>
        <w:rPr>
          <w:rFonts w:ascii="Times New Roman" w:eastAsia="华文仿宋" w:hAnsi="Times New Roman" w:cs="Times New Roman"/>
          <w:color w:val="131413"/>
          <w:spacing w:val="19"/>
          <w:szCs w:val="21"/>
        </w:rPr>
        <w:t>10</w:t>
      </w:r>
      <w:r>
        <w:rPr>
          <w:rFonts w:ascii="Times New Roman" w:eastAsia="华文仿宋" w:hAnsi="Times New Roman" w:cs="Times New Roman"/>
          <w:color w:val="131413"/>
          <w:spacing w:val="19"/>
          <w:szCs w:val="21"/>
        </w:rPr>
        <w:t>个基本对数度量；</w:t>
      </w:r>
      <w:r>
        <w:rPr>
          <w:rFonts w:ascii="Times New Roman" w:eastAsia="华文仿宋" w:hAnsi="Times New Roman" w:cs="Times New Roman"/>
          <w:color w:val="131413"/>
          <w:spacing w:val="19"/>
          <w:szCs w:val="21"/>
        </w:rPr>
        <w:t>logs</w:t>
      </w:r>
      <w:r>
        <w:rPr>
          <w:rFonts w:ascii="Times New Roman" w:eastAsia="华文仿宋" w:hAnsi="Times New Roman" w:cs="Times New Roman"/>
          <w:color w:val="131413"/>
          <w:spacing w:val="19"/>
          <w:szCs w:val="21"/>
        </w:rPr>
        <w:t>或本征溶解度是溶解度（</w:t>
      </w:r>
      <w:r>
        <w:rPr>
          <w:rFonts w:ascii="Times New Roman" w:eastAsia="华文仿宋" w:hAnsi="Times New Roman" w:cs="Times New Roman"/>
          <w:color w:val="131413"/>
          <w:spacing w:val="19"/>
          <w:szCs w:val="21"/>
        </w:rPr>
        <w:t>mol</w:t>
      </w:r>
      <w:r>
        <w:rPr>
          <w:rFonts w:ascii="Times New Roman" w:eastAsia="华文仿宋" w:hAnsi="Times New Roman" w:cs="Times New Roman"/>
          <w:color w:val="131413"/>
          <w:spacing w:val="19"/>
          <w:szCs w:val="21"/>
        </w:rPr>
        <w:t>／</w:t>
      </w:r>
      <w:r>
        <w:rPr>
          <w:rFonts w:ascii="Times New Roman" w:eastAsia="华文仿宋" w:hAnsi="Times New Roman" w:cs="Times New Roman"/>
          <w:color w:val="131413"/>
          <w:spacing w:val="19"/>
          <w:szCs w:val="21"/>
        </w:rPr>
        <w:t>l</w:t>
      </w:r>
      <w:r>
        <w:rPr>
          <w:rFonts w:ascii="Times New Roman" w:eastAsia="华文仿宋" w:hAnsi="Times New Roman" w:cs="Times New Roman"/>
          <w:color w:val="131413"/>
          <w:spacing w:val="19"/>
          <w:szCs w:val="21"/>
        </w:rPr>
        <w:t>）的</w:t>
      </w:r>
      <w:r>
        <w:rPr>
          <w:rFonts w:ascii="Times New Roman" w:eastAsia="华文仿宋" w:hAnsi="Times New Roman" w:cs="Times New Roman"/>
          <w:color w:val="131413"/>
          <w:spacing w:val="19"/>
          <w:szCs w:val="21"/>
        </w:rPr>
        <w:t>10</w:t>
      </w:r>
      <w:r>
        <w:rPr>
          <w:rFonts w:ascii="Times New Roman" w:eastAsia="华文仿宋" w:hAnsi="Times New Roman" w:cs="Times New Roman"/>
          <w:color w:val="131413"/>
          <w:spacing w:val="19"/>
          <w:szCs w:val="21"/>
        </w:rPr>
        <w:t>个基对数测度</w:t>
      </w:r>
    </w:p>
    <w:p w14:paraId="36CC73F5" w14:textId="77777777" w:rsidR="00970176" w:rsidRDefault="008D6EE0">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sz w:val="24"/>
          <w:szCs w:val="24"/>
        </w:rPr>
        <w:t>在加工过程中，由于芳香化合物的化学和物理变化，食品的风味组成可能会在很大程度上发生变化。化学变化可能是由于氧化或美拉德反应，在热处理过程中可能导致风味化合物损失或由原</w:t>
      </w:r>
      <w:del w:id="1034" w:author="Long CHEN" w:date="2019-07-26T12:40:00Z">
        <w:r>
          <w:rPr>
            <w:rFonts w:ascii="Times New Roman" w:hAnsi="Times New Roman" w:cs="Times New Roman"/>
            <w:sz w:val="24"/>
            <w:szCs w:val="24"/>
          </w:rPr>
          <w:delText>味</w:delText>
        </w:r>
      </w:del>
      <w:ins w:id="1035" w:author="Long CHEN" w:date="2019-07-26T12:40:00Z">
        <w:r>
          <w:rPr>
            <w:rFonts w:ascii="Times New Roman" w:hAnsi="Times New Roman" w:cs="Times New Roman"/>
            <w:sz w:val="24"/>
            <w:szCs w:val="24"/>
          </w:rPr>
          <w:t>位</w:t>
        </w:r>
      </w:ins>
      <w:r>
        <w:rPr>
          <w:rFonts w:ascii="Times New Roman" w:hAnsi="Times New Roman" w:cs="Times New Roman"/>
          <w:sz w:val="24"/>
          <w:szCs w:val="24"/>
        </w:rPr>
        <w:t>形成新的风味化合物。风味组合物的物理</w:t>
      </w:r>
      <w:r>
        <w:rPr>
          <w:rFonts w:ascii="Times New Roman" w:hAnsi="Times New Roman" w:cs="Times New Roman"/>
          <w:sz w:val="24"/>
          <w:szCs w:val="24"/>
        </w:rPr>
        <w:lastRenderedPageBreak/>
        <w:t>变化也可在浓缩和去除过量水的过程中发生，而某些的挥发性风味化合物如酯类可能由于蒸发而损失。风味组合物中的这些变化被认为是不希望的，并且为了防止或减少风味组合物中的这些不希望的变化，可以实施不同的技术，如利用了风味活性组分的物理性质如溶解度，相对挥发度和疏水性（如图</w:t>
      </w:r>
      <w:r>
        <w:rPr>
          <w:rFonts w:ascii="Times New Roman" w:hAnsi="Times New Roman" w:cs="Times New Roman"/>
          <w:sz w:val="24"/>
          <w:szCs w:val="24"/>
        </w:rPr>
        <w:t>3.3</w:t>
      </w:r>
      <w:r>
        <w:rPr>
          <w:rFonts w:ascii="Times New Roman" w:hAnsi="Times New Roman" w:cs="Times New Roman"/>
          <w:sz w:val="24"/>
          <w:szCs w:val="24"/>
        </w:rPr>
        <w:t>所示）。为了减少加工过程中不必要的变化和风味损失，可以在加工之前选择性地回收或从原材料中除去挥发性芳香化合物，或者可以实施设计改进以实现期望的回收。在后一种方法中，获得期望的回收的工艺并非总是可行的，并且应</w:t>
      </w:r>
      <w:r>
        <w:rPr>
          <w:rFonts w:ascii="Times New Roman" w:hAnsi="Times New Roman" w:cs="Times New Roman"/>
          <w:sz w:val="24"/>
          <w:szCs w:val="24"/>
        </w:rPr>
        <w:t>该考虑许多因素，以便设计适当的工艺，与传统工艺相比在成本方面也是可行的。可应用替代技术并且已经由研究人员提出以增强香味恢复，所有这些都旨在通过产生香气浓缩物使最终产品回收并因此改善其感官质量，使香气损失最小化。</w:t>
      </w:r>
    </w:p>
    <w:p w14:paraId="5C895A17" w14:textId="77777777" w:rsidR="00970176" w:rsidRDefault="008D6EE0">
      <w:pPr>
        <w:ind w:firstLineChars="200" w:firstLine="480"/>
        <w:rPr>
          <w:ins w:id="1036" w:author="Administrator" w:date="2019-12-31T13:29:00Z"/>
          <w:rFonts w:ascii="Times New Roman" w:hAnsi="Times New Roman" w:cs="Times New Roman"/>
          <w:color w:val="000000"/>
          <w:sz w:val="24"/>
          <w:szCs w:val="24"/>
        </w:rPr>
      </w:pPr>
      <w:ins w:id="1037" w:author="Administrator" w:date="2019-12-31T13:29:00Z">
        <w:r>
          <w:rPr>
            <w:rFonts w:ascii="Times New Roman" w:hAnsi="Times New Roman" w:cs="Times New Roman"/>
            <w:noProof/>
            <w:color w:val="000000"/>
            <w:sz w:val="24"/>
            <w:szCs w:val="24"/>
            <w:rPrChange w:id="1038" w:author="" w:date="1900-01-01T00:00:00Z">
              <w:rPr>
                <w:noProof/>
              </w:rPr>
            </w:rPrChange>
          </w:rPr>
          <w:lastRenderedPageBreak/>
          <w:drawing>
            <wp:inline distT="0" distB="0" distL="0" distR="0" wp14:anchorId="4126FFD1" wp14:editId="1030C002">
              <wp:extent cx="5311775" cy="6066790"/>
              <wp:effectExtent l="19050" t="0" r="317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22" cstate="print"/>
                      <a:srcRect/>
                      <a:stretch>
                        <a:fillRect/>
                      </a:stretch>
                    </pic:blipFill>
                    <pic:spPr>
                      <a:xfrm>
                        <a:off x="0" y="0"/>
                        <a:ext cx="5311775" cy="6066790"/>
                      </a:xfrm>
                      <a:prstGeom prst="rect">
                        <a:avLst/>
                      </a:prstGeom>
                      <a:noFill/>
                      <a:ln w="9525">
                        <a:noFill/>
                        <a:miter lim="800000"/>
                        <a:headEnd/>
                        <a:tailEnd/>
                      </a:ln>
                    </pic:spPr>
                  </pic:pic>
                </a:graphicData>
              </a:graphic>
            </wp:inline>
          </w:drawing>
        </w:r>
      </w:ins>
    </w:p>
    <w:p w14:paraId="1C520743" w14:textId="77777777" w:rsidR="00970176" w:rsidRDefault="008D6EE0">
      <w:pPr>
        <w:ind w:firstLineChars="200" w:firstLine="480"/>
        <w:rPr>
          <w:del w:id="1039" w:author="Administrator" w:date="2019-12-31T13:29:00Z"/>
          <w:rFonts w:ascii="Times New Roman" w:hAnsi="Times New Roman" w:cs="Times New Roman"/>
          <w:color w:val="000000"/>
          <w:sz w:val="24"/>
          <w:szCs w:val="24"/>
        </w:rPr>
      </w:pPr>
      <w:del w:id="1040" w:author="Administrator" w:date="2019-12-31T13:29:00Z">
        <w:r>
          <w:rPr>
            <w:rFonts w:ascii="Times New Roman" w:hAnsi="Times New Roman"/>
            <w:noProof/>
            <w:color w:val="000000"/>
            <w:sz w:val="24"/>
          </w:rPr>
          <w:lastRenderedPageBreak/>
          <w:drawing>
            <wp:inline distT="0" distB="0" distL="0" distR="0" wp14:anchorId="3942C05A" wp14:editId="50DA1C4E">
              <wp:extent cx="5311775" cy="6066790"/>
              <wp:effectExtent l="1905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cstate="print"/>
                      <a:srcRect/>
                      <a:stretch>
                        <a:fillRect/>
                      </a:stretch>
                    </pic:blipFill>
                    <pic:spPr>
                      <a:xfrm>
                        <a:off x="0" y="0"/>
                        <a:ext cx="5311775" cy="6066790"/>
                      </a:xfrm>
                      <a:prstGeom prst="rect">
                        <a:avLst/>
                      </a:prstGeom>
                      <a:noFill/>
                      <a:ln w="9525">
                        <a:noFill/>
                        <a:miter lim="800000"/>
                        <a:headEnd/>
                        <a:tailEnd/>
                      </a:ln>
                    </pic:spPr>
                  </pic:pic>
                </a:graphicData>
              </a:graphic>
            </wp:inline>
          </w:drawing>
        </w:r>
      </w:del>
    </w:p>
    <w:p w14:paraId="11ED6631" w14:textId="77777777" w:rsidR="00970176" w:rsidRDefault="008D6EE0">
      <w:pPr>
        <w:adjustRightInd w:val="0"/>
        <w:snapToGrid w:val="0"/>
        <w:ind w:firstLine="420"/>
        <w:jc w:val="center"/>
        <w:rPr>
          <w:rFonts w:ascii="Times New Roman" w:hAnsi="Times New Roman" w:cs="Times New Roman"/>
          <w:color w:val="000000"/>
          <w:szCs w:val="21"/>
        </w:rPr>
      </w:pPr>
      <w:r>
        <w:rPr>
          <w:rFonts w:ascii="Times New Roman" w:hAnsi="Times New Roman" w:cs="Times New Roman"/>
          <w:color w:val="000000"/>
          <w:szCs w:val="21"/>
        </w:rPr>
        <w:t>图</w:t>
      </w:r>
      <w:r>
        <w:rPr>
          <w:rFonts w:ascii="Times New Roman" w:hAnsi="Times New Roman" w:cs="Times New Roman"/>
          <w:color w:val="000000"/>
          <w:szCs w:val="21"/>
        </w:rPr>
        <w:t xml:space="preserve">3 </w:t>
      </w:r>
      <w:r>
        <w:rPr>
          <w:rFonts w:ascii="Times New Roman" w:hAnsi="Times New Roman" w:cs="Times New Roman"/>
          <w:color w:val="000000"/>
          <w:szCs w:val="21"/>
        </w:rPr>
        <w:t>香气回收的现有技术示意图</w:t>
      </w:r>
    </w:p>
    <w:p w14:paraId="5B7618E7" w14:textId="77777777" w:rsidR="00970176" w:rsidRDefault="008D6EE0">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sz w:val="24"/>
          <w:szCs w:val="24"/>
        </w:rPr>
        <w:t>芳香植物类香料加工主要技术有超临界二氧化碳萃取、降膜式高真空分馏、薄膜浓缩、多元溶媒转移萃取法、非热法香气物质捕集法、短程分子蒸馏技术和旋转椎体技术。其中，多元溶媒转移萃取法和旋转椎体技术应用优势突出。</w:t>
      </w:r>
    </w:p>
    <w:p w14:paraId="5CA62B1C" w14:textId="77777777" w:rsidR="00970176" w:rsidRDefault="008D6EE0">
      <w:pPr>
        <w:pStyle w:val="3"/>
        <w:rPr>
          <w:rFonts w:ascii="Times New Roman" w:hAnsi="Times New Roman" w:cs="Times New Roman"/>
        </w:rPr>
      </w:pPr>
      <w:bookmarkStart w:id="1041" w:name="_Toc14992045"/>
      <w:r>
        <w:rPr>
          <w:rFonts w:ascii="Times New Roman" w:hAnsi="Times New Roman" w:cs="Times New Roman"/>
        </w:rPr>
        <w:t xml:space="preserve">3.2.1 </w:t>
      </w:r>
      <w:r>
        <w:rPr>
          <w:rFonts w:ascii="Times New Roman" w:hAnsi="Times New Roman" w:cs="Times New Roman"/>
        </w:rPr>
        <w:t>多元溶媒转移萃取法</w:t>
      </w:r>
      <w:bookmarkEnd w:id="1041"/>
    </w:p>
    <w:p w14:paraId="6DD0BF2A"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多元溶媒转移萃取法是将传统萃取技术加以巧妙的改进，利用不同的溶剂对天然植物中不同的成分有不同的溶解能力，将天然植物中的各种成分最大限度地萃取出来，转移到一个统一的溶剂中，形成一个稳定的产物，它具有天然植物的</w:t>
      </w:r>
      <w:r>
        <w:rPr>
          <w:rFonts w:ascii="Times New Roman" w:hAnsi="Times New Roman" w:cs="Times New Roman"/>
          <w:sz w:val="24"/>
          <w:szCs w:val="24"/>
        </w:rPr>
        <w:lastRenderedPageBreak/>
        <w:t>逼真香气和醇厚味感。</w:t>
      </w:r>
    </w:p>
    <w:p w14:paraId="7C42A0F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采用多元溶媒转移萃取法来制备天然香料萃取物，第一步是采用多元溶媒进行萃取，即用两种或两种以上的能互溶的溶媒所组成的混合溶媒进行萃取。采用的溶媒为水、低分子的醇、二元醇、三元醇和多元醇；低分子的醚、二元醚、三元醚和多元醚；低分子的酮等，其中尤其是采用水、甲醇、乙醇、丙醇、乙二醇、丙二醇</w:t>
      </w:r>
      <w:r>
        <w:rPr>
          <w:rFonts w:ascii="Times New Roman" w:hAnsi="Times New Roman" w:cs="Times New Roman"/>
          <w:sz w:val="24"/>
          <w:szCs w:val="24"/>
        </w:rPr>
        <w:t>、丙三醇、聚乙二醇以及它们的甲醚、乙醚和二甲醚、二乙醚及丙酮等。多元溶媒可以在萃取前先行按一定比例配制好，配制比例为：在总量为</w:t>
      </w:r>
      <w:r>
        <w:rPr>
          <w:rFonts w:ascii="Times New Roman" w:hAnsi="Times New Roman" w:cs="Times New Roman"/>
          <w:sz w:val="24"/>
          <w:szCs w:val="24"/>
        </w:rPr>
        <w:t>100%</w:t>
      </w:r>
      <w:r>
        <w:rPr>
          <w:rFonts w:ascii="Times New Roman" w:hAnsi="Times New Roman" w:cs="Times New Roman"/>
          <w:sz w:val="24"/>
          <w:szCs w:val="24"/>
        </w:rPr>
        <w:t>的范围内任意调配。例如，水、乙醇、丙二醇在</w:t>
      </w:r>
      <w:r>
        <w:rPr>
          <w:rFonts w:ascii="Times New Roman" w:hAnsi="Times New Roman" w:cs="Times New Roman"/>
          <w:sz w:val="24"/>
          <w:szCs w:val="24"/>
        </w:rPr>
        <w:t>1-40</w:t>
      </w:r>
      <w:r>
        <w:rPr>
          <w:rFonts w:ascii="Times New Roman" w:hAnsi="Times New Roman" w:cs="Times New Roman"/>
          <w:sz w:val="24"/>
          <w:szCs w:val="24"/>
        </w:rPr>
        <w:t>：</w:t>
      </w:r>
      <w:r>
        <w:rPr>
          <w:rFonts w:ascii="Times New Roman" w:hAnsi="Times New Roman" w:cs="Times New Roman"/>
          <w:sz w:val="24"/>
          <w:szCs w:val="24"/>
        </w:rPr>
        <w:t>80-40:20-60</w:t>
      </w:r>
      <w:r>
        <w:rPr>
          <w:rFonts w:ascii="Times New Roman" w:hAnsi="Times New Roman" w:cs="Times New Roman"/>
          <w:sz w:val="24"/>
          <w:szCs w:val="24"/>
        </w:rPr>
        <w:t>的比例中配制，尤其是在</w:t>
      </w:r>
      <w:r>
        <w:rPr>
          <w:rFonts w:ascii="Times New Roman" w:hAnsi="Times New Roman" w:cs="Times New Roman"/>
          <w:sz w:val="24"/>
          <w:szCs w:val="24"/>
        </w:rPr>
        <w:t>3-32</w:t>
      </w:r>
      <w:r>
        <w:rPr>
          <w:rFonts w:ascii="Times New Roman" w:hAnsi="Times New Roman" w:cs="Times New Roman"/>
          <w:sz w:val="24"/>
          <w:szCs w:val="24"/>
        </w:rPr>
        <w:t>份水，</w:t>
      </w:r>
      <w:r>
        <w:rPr>
          <w:rFonts w:ascii="Times New Roman" w:hAnsi="Times New Roman" w:cs="Times New Roman"/>
          <w:sz w:val="24"/>
          <w:szCs w:val="24"/>
        </w:rPr>
        <w:t>42-76</w:t>
      </w:r>
      <w:r>
        <w:rPr>
          <w:rFonts w:ascii="Times New Roman" w:hAnsi="Times New Roman" w:cs="Times New Roman"/>
          <w:sz w:val="24"/>
          <w:szCs w:val="24"/>
        </w:rPr>
        <w:t>份乙醇，</w:t>
      </w:r>
      <w:r>
        <w:rPr>
          <w:rFonts w:ascii="Times New Roman" w:hAnsi="Times New Roman" w:cs="Times New Roman"/>
          <w:sz w:val="24"/>
          <w:szCs w:val="24"/>
        </w:rPr>
        <w:t>20-30</w:t>
      </w:r>
      <w:r>
        <w:rPr>
          <w:rFonts w:ascii="Times New Roman" w:hAnsi="Times New Roman" w:cs="Times New Roman"/>
          <w:sz w:val="24"/>
          <w:szCs w:val="24"/>
        </w:rPr>
        <w:t>份丙二醇范围内，配制多元溶媒。也可以先用一种一元或两元溶媒来进行萃取，例如，用乙醇或加水的稀乙醇对天然香料进行萃取，然后再加入其他溶媒，例如丙二醇，其组成比例同上所述，再行萃取。整个多元溶媒和被萃取的天然香料物的比例可在</w:t>
      </w:r>
      <w:r>
        <w:rPr>
          <w:rFonts w:ascii="Times New Roman" w:hAnsi="Times New Roman" w:cs="Times New Roman"/>
          <w:sz w:val="24"/>
          <w:szCs w:val="24"/>
        </w:rPr>
        <w:t>1-10:1</w:t>
      </w:r>
      <w:r>
        <w:rPr>
          <w:rFonts w:ascii="Times New Roman" w:hAnsi="Times New Roman" w:cs="Times New Roman"/>
          <w:sz w:val="24"/>
          <w:szCs w:val="24"/>
        </w:rPr>
        <w:t>之间。</w:t>
      </w:r>
    </w:p>
    <w:p w14:paraId="23264DE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第二步是调准萃取液组成，并将萃取出来的组分进行转移。基本方法是采用降膜式分馏，对萃取液的多元溶媒中各溶媒的组成比例进行调整，将萃取出来的组分从某个溶媒中转移到最终的多元溶媒中，溶媒组成比例的调整和萃取出来的组分的转移是在同一个操作步骤完成的，最终形成一个统一的，稳定的，既有香气又有味觉的天然香料。例如，水、乙醇、丙二醇组成的多元溶媒，其初始的比例是：水</w:t>
      </w:r>
      <w:r>
        <w:rPr>
          <w:rFonts w:ascii="Times New Roman" w:hAnsi="Times New Roman" w:cs="Times New Roman"/>
          <w:sz w:val="24"/>
          <w:szCs w:val="24"/>
        </w:rPr>
        <w:t>24</w:t>
      </w:r>
      <w:r>
        <w:rPr>
          <w:rFonts w:ascii="Times New Roman" w:hAnsi="Times New Roman" w:cs="Times New Roman"/>
          <w:sz w:val="24"/>
          <w:szCs w:val="24"/>
        </w:rPr>
        <w:t>份、乙醇</w:t>
      </w:r>
      <w:r>
        <w:rPr>
          <w:rFonts w:ascii="Times New Roman" w:hAnsi="Times New Roman" w:cs="Times New Roman"/>
          <w:sz w:val="24"/>
          <w:szCs w:val="24"/>
        </w:rPr>
        <w:t>56</w:t>
      </w:r>
      <w:r>
        <w:rPr>
          <w:rFonts w:ascii="Times New Roman" w:hAnsi="Times New Roman" w:cs="Times New Roman"/>
          <w:sz w:val="24"/>
          <w:szCs w:val="24"/>
        </w:rPr>
        <w:t>份、丙二醇</w:t>
      </w:r>
      <w:r>
        <w:rPr>
          <w:rFonts w:ascii="Times New Roman" w:hAnsi="Times New Roman" w:cs="Times New Roman"/>
          <w:sz w:val="24"/>
          <w:szCs w:val="24"/>
        </w:rPr>
        <w:t>20</w:t>
      </w:r>
      <w:r>
        <w:rPr>
          <w:rFonts w:ascii="Times New Roman" w:hAnsi="Times New Roman" w:cs="Times New Roman"/>
          <w:sz w:val="24"/>
          <w:szCs w:val="24"/>
        </w:rPr>
        <w:t>份，经过降膜式分馏，对溶媒的组成比例进行调整，最终的多元溶媒的比例为：水</w:t>
      </w:r>
      <w:r>
        <w:rPr>
          <w:rFonts w:ascii="Times New Roman" w:hAnsi="Times New Roman" w:cs="Times New Roman"/>
          <w:sz w:val="24"/>
          <w:szCs w:val="24"/>
        </w:rPr>
        <w:t>18-20</w:t>
      </w:r>
      <w:r>
        <w:rPr>
          <w:rFonts w:ascii="Times New Roman" w:hAnsi="Times New Roman" w:cs="Times New Roman"/>
          <w:sz w:val="24"/>
          <w:szCs w:val="24"/>
        </w:rPr>
        <w:t>份、乙醇</w:t>
      </w:r>
      <w:r>
        <w:rPr>
          <w:rFonts w:ascii="Times New Roman" w:hAnsi="Times New Roman" w:cs="Times New Roman"/>
          <w:sz w:val="24"/>
          <w:szCs w:val="24"/>
        </w:rPr>
        <w:t>9-11</w:t>
      </w:r>
      <w:r>
        <w:rPr>
          <w:rFonts w:ascii="Times New Roman" w:hAnsi="Times New Roman" w:cs="Times New Roman"/>
          <w:sz w:val="24"/>
          <w:szCs w:val="24"/>
        </w:rPr>
        <w:t>份、丙二醇</w:t>
      </w:r>
      <w:r>
        <w:rPr>
          <w:rFonts w:ascii="Times New Roman" w:hAnsi="Times New Roman" w:cs="Times New Roman"/>
          <w:sz w:val="24"/>
          <w:szCs w:val="24"/>
        </w:rPr>
        <w:t>69-71</w:t>
      </w:r>
      <w:r>
        <w:rPr>
          <w:rFonts w:ascii="Times New Roman" w:hAnsi="Times New Roman" w:cs="Times New Roman"/>
          <w:sz w:val="24"/>
          <w:szCs w:val="24"/>
        </w:rPr>
        <w:t>份，溶解于</w:t>
      </w:r>
      <w:r>
        <w:rPr>
          <w:rFonts w:ascii="Times New Roman" w:hAnsi="Times New Roman" w:cs="Times New Roman"/>
          <w:sz w:val="24"/>
          <w:szCs w:val="24"/>
        </w:rPr>
        <w:t>初始溶媒中的各个香气组分转移到最终的多元溶媒中形成一个统一的，稳定的，既有香气又有味觉的天然香料萃取物。</w:t>
      </w:r>
    </w:p>
    <w:p w14:paraId="0F87112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本方法的优点是：</w:t>
      </w:r>
      <w:r>
        <w:rPr>
          <w:rFonts w:ascii="Times New Roman" w:hAnsi="Times New Roman" w:cs="Times New Roman"/>
          <w:sz w:val="24"/>
          <w:szCs w:val="24"/>
        </w:rPr>
        <w:t>(1)</w:t>
      </w:r>
      <w:r>
        <w:rPr>
          <w:rFonts w:ascii="Times New Roman" w:hAnsi="Times New Roman" w:cs="Times New Roman"/>
          <w:sz w:val="24"/>
          <w:szCs w:val="24"/>
        </w:rPr>
        <w:t>、采用多元溶媒，其中的低分子的醇对芳香植物的轻组分有良好的溶解和萃取能力，水或二元醇、三元醇和多元醇对芳香植物的重组分有好的溶解和萃取能力，例如，多羟基的多糖、多酚化合物等，能把对味觉有重要贡献的组分萃取出来，这样多元溶媒能对香料物质进行完整的萃取。</w:t>
      </w:r>
    </w:p>
    <w:p w14:paraId="4BA9B92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、溶媒组成比例的调整和萃取出来的组分的转移是在同一个操作步骤完成的，最终形成一个统一的，稳定的，既有香气又有味觉的天然香料。</w:t>
      </w:r>
    </w:p>
    <w:p w14:paraId="493182B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、本方法方便、有效，能广泛应用于天然香料的制备中，尤其是在小茴香、八角茴香、麦芽、香荚兰豆，咖啡豆，可可豆、黑香豆及茶叶等各种天然香</w:t>
      </w:r>
      <w:r>
        <w:rPr>
          <w:rFonts w:ascii="Times New Roman" w:hAnsi="Times New Roman" w:cs="Times New Roman"/>
          <w:sz w:val="24"/>
          <w:szCs w:val="24"/>
        </w:rPr>
        <w:lastRenderedPageBreak/>
        <w:t>料的萃取中。用本方法生产的天然香料不仅有嗅觉反应，而且还有味觉反应，是具有嗅觉和味觉效应的统一体。</w:t>
      </w:r>
    </w:p>
    <w:p w14:paraId="0B703CAA" w14:textId="77777777" w:rsidR="00970176" w:rsidRDefault="008D6EE0">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sz w:val="24"/>
          <w:szCs w:val="24"/>
        </w:rPr>
        <w:t>有关多元溶媒转移萃取法的应用举例如表</w:t>
      </w:r>
      <w:r>
        <w:rPr>
          <w:rFonts w:ascii="Times New Roman" w:hAnsi="Times New Roman" w:cs="Times New Roman"/>
          <w:sz w:val="24"/>
          <w:szCs w:val="24"/>
        </w:rPr>
        <w:t>3.3</w:t>
      </w:r>
      <w:r>
        <w:rPr>
          <w:rFonts w:ascii="Times New Roman" w:hAnsi="Times New Roman" w:cs="Times New Roman"/>
          <w:sz w:val="24"/>
          <w:szCs w:val="24"/>
        </w:rPr>
        <w:t>所示。</w:t>
      </w:r>
    </w:p>
    <w:p w14:paraId="6BD3F03D" w14:textId="77777777" w:rsidR="00970176" w:rsidRDefault="008D6EE0">
      <w:pPr>
        <w:ind w:firstLineChars="200" w:firstLine="480"/>
        <w:jc w:val="center"/>
        <w:rPr>
          <w:rFonts w:ascii="Times New Roman" w:eastAsia="华文仿宋" w:hAnsi="Times New Roman" w:cs="Times New Roman"/>
          <w:sz w:val="24"/>
          <w:szCs w:val="24"/>
        </w:rPr>
      </w:pPr>
      <w:r>
        <w:rPr>
          <w:rFonts w:ascii="Times New Roman" w:eastAsia="华文仿宋" w:hAnsi="Times New Roman" w:cs="Times New Roman"/>
          <w:sz w:val="24"/>
          <w:szCs w:val="24"/>
        </w:rPr>
        <w:t>表</w:t>
      </w:r>
      <w:r>
        <w:rPr>
          <w:rFonts w:ascii="Times New Roman" w:eastAsia="华文仿宋" w:hAnsi="Times New Roman" w:cs="Times New Roman"/>
          <w:sz w:val="24"/>
          <w:szCs w:val="24"/>
        </w:rPr>
        <w:t xml:space="preserve">3.3 </w:t>
      </w:r>
      <w:r>
        <w:rPr>
          <w:rFonts w:ascii="Times New Roman" w:eastAsia="华文仿宋" w:hAnsi="Times New Roman" w:cs="Times New Roman"/>
          <w:sz w:val="24"/>
          <w:szCs w:val="24"/>
        </w:rPr>
        <w:t>多元溶媒转移萃取法的应用举例</w:t>
      </w:r>
    </w:p>
    <w:tbl>
      <w:tblPr>
        <w:tblW w:w="93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3001"/>
        <w:gridCol w:w="2280"/>
        <w:gridCol w:w="2281"/>
      </w:tblGrid>
      <w:tr w:rsidR="00970176" w14:paraId="1518C4EE" w14:textId="77777777">
        <w:trPr>
          <w:jc w:val="center"/>
        </w:trPr>
        <w:tc>
          <w:tcPr>
            <w:tcW w:w="1795" w:type="dxa"/>
          </w:tcPr>
          <w:p w14:paraId="3CB453F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原料</w:t>
            </w:r>
          </w:p>
        </w:tc>
        <w:tc>
          <w:tcPr>
            <w:tcW w:w="3001" w:type="dxa"/>
          </w:tcPr>
          <w:p w14:paraId="6D06E640"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多元溶媒组成</w:t>
            </w:r>
          </w:p>
        </w:tc>
        <w:tc>
          <w:tcPr>
            <w:tcW w:w="2280" w:type="dxa"/>
          </w:tcPr>
          <w:p w14:paraId="3CBC212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产品得率</w:t>
            </w:r>
          </w:p>
        </w:tc>
        <w:tc>
          <w:tcPr>
            <w:tcW w:w="2281" w:type="dxa"/>
          </w:tcPr>
          <w:p w14:paraId="1851CC5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产品性状</w:t>
            </w:r>
          </w:p>
        </w:tc>
      </w:tr>
      <w:tr w:rsidR="00970176" w14:paraId="1ABC61C0" w14:textId="77777777">
        <w:trPr>
          <w:jc w:val="center"/>
        </w:trPr>
        <w:tc>
          <w:tcPr>
            <w:tcW w:w="1795" w:type="dxa"/>
          </w:tcPr>
          <w:p w14:paraId="72478F1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小茴香粉</w:t>
            </w:r>
          </w:p>
        </w:tc>
        <w:tc>
          <w:tcPr>
            <w:tcW w:w="3001" w:type="dxa"/>
          </w:tcPr>
          <w:p w14:paraId="3E493AC6" w14:textId="77777777" w:rsidR="00970176" w:rsidRDefault="00970176">
            <w:pPr>
              <w:ind w:firstLineChars="200" w:firstLine="360"/>
              <w:rPr>
                <w:ins w:id="1042" w:author="Windows User" w:date="2019-12-17T01:43:00Z"/>
                <w:rFonts w:ascii="Times New Roman" w:hAnsi="Times New Roman" w:cs="Times New Roman"/>
                <w:sz w:val="18"/>
                <w:szCs w:val="18"/>
              </w:rPr>
            </w:pPr>
          </w:p>
          <w:p w14:paraId="1A609A78"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(600g)</w:t>
            </w:r>
            <w:r>
              <w:rPr>
                <w:rFonts w:ascii="Times New Roman" w:eastAsia="华文仿宋" w:hAnsi="Times New Roman" w:cs="Times New Roman"/>
                <w:sz w:val="18"/>
                <w:szCs w:val="18"/>
              </w:rPr>
              <w:t>：丙酮</w:t>
            </w:r>
            <w:r>
              <w:rPr>
                <w:rFonts w:ascii="Times New Roman" w:eastAsia="华文仿宋" w:hAnsi="Times New Roman" w:cs="Times New Roman"/>
                <w:sz w:val="18"/>
                <w:szCs w:val="18"/>
              </w:rPr>
              <w:t>(1400g)</w:t>
            </w:r>
            <w:r>
              <w:rPr>
                <w:rFonts w:ascii="Times New Roman" w:eastAsia="华文仿宋" w:hAnsi="Times New Roman" w:cs="Times New Roman"/>
                <w:sz w:val="18"/>
                <w:szCs w:val="18"/>
              </w:rPr>
              <w:t>：丙二醇</w:t>
            </w:r>
            <w:r>
              <w:rPr>
                <w:rFonts w:ascii="Times New Roman" w:eastAsia="华文仿宋" w:hAnsi="Times New Roman" w:cs="Times New Roman"/>
                <w:sz w:val="18"/>
                <w:szCs w:val="18"/>
              </w:rPr>
              <w:t>(500g)</w:t>
            </w:r>
          </w:p>
        </w:tc>
        <w:tc>
          <w:tcPr>
            <w:tcW w:w="2280" w:type="dxa"/>
          </w:tcPr>
          <w:p w14:paraId="0712AD9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800g/(2000+500+500+500)g=22.86%</w:t>
            </w:r>
          </w:p>
        </w:tc>
        <w:tc>
          <w:tcPr>
            <w:tcW w:w="2281" w:type="dxa"/>
          </w:tcPr>
          <w:p w14:paraId="729A0B9C"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含固量为</w:t>
            </w:r>
            <w:r>
              <w:rPr>
                <w:rFonts w:ascii="Times New Roman" w:eastAsia="华文仿宋" w:hAnsi="Times New Roman" w:cs="Times New Roman"/>
                <w:sz w:val="18"/>
                <w:szCs w:val="18"/>
              </w:rPr>
              <w:t>12%</w:t>
            </w:r>
            <w:r>
              <w:rPr>
                <w:rFonts w:ascii="Times New Roman" w:eastAsia="华文仿宋" w:hAnsi="Times New Roman" w:cs="Times New Roman"/>
                <w:sz w:val="18"/>
                <w:szCs w:val="18"/>
              </w:rPr>
              <w:t>以上的小茴香萃取物，具有温和的茴香香气，微甜</w:t>
            </w:r>
          </w:p>
        </w:tc>
      </w:tr>
      <w:tr w:rsidR="00970176" w14:paraId="1065C00B" w14:textId="77777777">
        <w:trPr>
          <w:jc w:val="center"/>
        </w:trPr>
        <w:tc>
          <w:tcPr>
            <w:tcW w:w="1795" w:type="dxa"/>
          </w:tcPr>
          <w:p w14:paraId="47FEC2D0"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八角茴香粉</w:t>
            </w:r>
          </w:p>
        </w:tc>
        <w:tc>
          <w:tcPr>
            <w:tcW w:w="3001" w:type="dxa"/>
          </w:tcPr>
          <w:p w14:paraId="13848B05"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(176g)</w:t>
            </w:r>
            <w:r>
              <w:rPr>
                <w:rFonts w:ascii="Times New Roman" w:eastAsia="华文仿宋" w:hAnsi="Times New Roman" w:cs="Times New Roman"/>
                <w:sz w:val="18"/>
                <w:szCs w:val="18"/>
              </w:rPr>
              <w:t>：乙醇</w:t>
            </w:r>
            <w:r>
              <w:rPr>
                <w:rFonts w:ascii="Times New Roman" w:eastAsia="华文仿宋" w:hAnsi="Times New Roman" w:cs="Times New Roman"/>
                <w:sz w:val="18"/>
                <w:szCs w:val="18"/>
              </w:rPr>
              <w:t>(264g)</w:t>
            </w:r>
            <w:r>
              <w:rPr>
                <w:rFonts w:ascii="Times New Roman" w:eastAsia="华文仿宋" w:hAnsi="Times New Roman" w:cs="Times New Roman"/>
                <w:sz w:val="18"/>
                <w:szCs w:val="18"/>
              </w:rPr>
              <w:t>：丙二醇</w:t>
            </w:r>
            <w:r>
              <w:rPr>
                <w:rFonts w:ascii="Times New Roman" w:eastAsia="华文仿宋" w:hAnsi="Times New Roman" w:cs="Times New Roman"/>
                <w:sz w:val="18"/>
                <w:szCs w:val="18"/>
              </w:rPr>
              <w:t>(60g)</w:t>
            </w:r>
          </w:p>
        </w:tc>
        <w:tc>
          <w:tcPr>
            <w:tcW w:w="2280" w:type="dxa"/>
          </w:tcPr>
          <w:p w14:paraId="5ED5F00B"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100g/(400+100+100+50)=15.38%</w:t>
            </w:r>
          </w:p>
        </w:tc>
        <w:tc>
          <w:tcPr>
            <w:tcW w:w="2281" w:type="dxa"/>
          </w:tcPr>
          <w:p w14:paraId="5066BCCC"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清而辛香的八角茴香香气，味甜</w:t>
            </w:r>
          </w:p>
        </w:tc>
      </w:tr>
      <w:tr w:rsidR="00970176" w14:paraId="03EBEEDE" w14:textId="77777777">
        <w:trPr>
          <w:jc w:val="center"/>
        </w:trPr>
        <w:tc>
          <w:tcPr>
            <w:tcW w:w="1795" w:type="dxa"/>
          </w:tcPr>
          <w:p w14:paraId="2A8528FC"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焦麦芽萃取物</w:t>
            </w:r>
          </w:p>
        </w:tc>
        <w:tc>
          <w:tcPr>
            <w:tcW w:w="3001" w:type="dxa"/>
          </w:tcPr>
          <w:p w14:paraId="51820DDC"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(280g)</w:t>
            </w:r>
            <w:r>
              <w:rPr>
                <w:rFonts w:ascii="Times New Roman" w:eastAsia="华文仿宋" w:hAnsi="Times New Roman" w:cs="Times New Roman"/>
                <w:sz w:val="18"/>
                <w:szCs w:val="18"/>
              </w:rPr>
              <w:t>：丙酮</w:t>
            </w:r>
            <w:r>
              <w:rPr>
                <w:rFonts w:ascii="Times New Roman" w:eastAsia="华文仿宋" w:hAnsi="Times New Roman" w:cs="Times New Roman"/>
                <w:sz w:val="18"/>
                <w:szCs w:val="18"/>
              </w:rPr>
              <w:t>(420g)</w:t>
            </w:r>
            <w:r>
              <w:rPr>
                <w:rFonts w:ascii="Times New Roman" w:eastAsia="华文仿宋" w:hAnsi="Times New Roman" w:cs="Times New Roman"/>
                <w:sz w:val="18"/>
                <w:szCs w:val="18"/>
              </w:rPr>
              <w:t>：一缩二乙二醇</w:t>
            </w:r>
            <w:r>
              <w:rPr>
                <w:rFonts w:ascii="Times New Roman" w:eastAsia="华文仿宋" w:hAnsi="Times New Roman" w:cs="Times New Roman"/>
                <w:sz w:val="18"/>
                <w:szCs w:val="18"/>
              </w:rPr>
              <w:t>(100g)</w:t>
            </w:r>
          </w:p>
        </w:tc>
        <w:tc>
          <w:tcPr>
            <w:tcW w:w="2280" w:type="dxa"/>
          </w:tcPr>
          <w:p w14:paraId="055A8140"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150g/(100+600+100+100)g=16.67%</w:t>
            </w:r>
          </w:p>
        </w:tc>
        <w:tc>
          <w:tcPr>
            <w:tcW w:w="2281" w:type="dxa"/>
          </w:tcPr>
          <w:p w14:paraId="7C1D1CE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具有类似咖啡的焦香香气和淡淡的苦味</w:t>
            </w:r>
          </w:p>
        </w:tc>
      </w:tr>
      <w:tr w:rsidR="00970176" w14:paraId="282AA1E8" w14:textId="77777777">
        <w:trPr>
          <w:jc w:val="center"/>
        </w:trPr>
        <w:tc>
          <w:tcPr>
            <w:tcW w:w="1795" w:type="dxa"/>
          </w:tcPr>
          <w:p w14:paraId="0D377FD0"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云南烤烟萃取物</w:t>
            </w:r>
          </w:p>
        </w:tc>
        <w:tc>
          <w:tcPr>
            <w:tcW w:w="3001" w:type="dxa"/>
          </w:tcPr>
          <w:p w14:paraId="252EF4C7"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(100g)</w:t>
            </w:r>
            <w:r>
              <w:rPr>
                <w:rFonts w:ascii="Times New Roman" w:eastAsia="华文仿宋" w:hAnsi="Times New Roman" w:cs="Times New Roman"/>
                <w:sz w:val="18"/>
                <w:szCs w:val="18"/>
              </w:rPr>
              <w:t>：丙酮</w:t>
            </w:r>
            <w:r>
              <w:rPr>
                <w:rFonts w:ascii="Times New Roman" w:eastAsia="华文仿宋" w:hAnsi="Times New Roman" w:cs="Times New Roman"/>
                <w:sz w:val="18"/>
                <w:szCs w:val="18"/>
              </w:rPr>
              <w:t>(400g)</w:t>
            </w:r>
            <w:r>
              <w:rPr>
                <w:rFonts w:ascii="Times New Roman" w:eastAsia="华文仿宋" w:hAnsi="Times New Roman" w:cs="Times New Roman"/>
                <w:sz w:val="18"/>
                <w:szCs w:val="18"/>
              </w:rPr>
              <w:t>：二乙二醇二甲醚</w:t>
            </w:r>
            <w:r>
              <w:rPr>
                <w:rFonts w:ascii="Times New Roman" w:eastAsia="华文仿宋" w:hAnsi="Times New Roman" w:cs="Times New Roman"/>
                <w:sz w:val="18"/>
                <w:szCs w:val="18"/>
              </w:rPr>
              <w:t>(100g)</w:t>
            </w:r>
          </w:p>
        </w:tc>
        <w:tc>
          <w:tcPr>
            <w:tcW w:w="2280" w:type="dxa"/>
          </w:tcPr>
          <w:p w14:paraId="15714233"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150g/(100+400+100+100)g=21.43%</w:t>
            </w:r>
          </w:p>
        </w:tc>
        <w:tc>
          <w:tcPr>
            <w:tcW w:w="2281" w:type="dxa"/>
          </w:tcPr>
          <w:p w14:paraId="35055214"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具有烤烟的香气</w:t>
            </w:r>
          </w:p>
        </w:tc>
      </w:tr>
      <w:tr w:rsidR="00970176" w14:paraId="0D929A93" w14:textId="77777777">
        <w:trPr>
          <w:jc w:val="center"/>
        </w:trPr>
        <w:tc>
          <w:tcPr>
            <w:tcW w:w="1795" w:type="dxa"/>
          </w:tcPr>
          <w:p w14:paraId="0692168E"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决明子萃取物</w:t>
            </w:r>
          </w:p>
        </w:tc>
        <w:tc>
          <w:tcPr>
            <w:tcW w:w="3001" w:type="dxa"/>
          </w:tcPr>
          <w:p w14:paraId="2D77EDD3"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(100g)</w:t>
            </w:r>
            <w:r>
              <w:rPr>
                <w:rFonts w:ascii="Times New Roman" w:eastAsia="华文仿宋" w:hAnsi="Times New Roman" w:cs="Times New Roman"/>
                <w:sz w:val="18"/>
                <w:szCs w:val="18"/>
              </w:rPr>
              <w:t>：乙醇</w:t>
            </w:r>
            <w:r>
              <w:rPr>
                <w:rFonts w:ascii="Times New Roman" w:eastAsia="华文仿宋" w:hAnsi="Times New Roman" w:cs="Times New Roman"/>
                <w:sz w:val="18"/>
                <w:szCs w:val="18"/>
              </w:rPr>
              <w:t>(400g)</w:t>
            </w:r>
            <w:r>
              <w:rPr>
                <w:rFonts w:ascii="Times New Roman" w:eastAsia="华文仿宋" w:hAnsi="Times New Roman" w:cs="Times New Roman"/>
                <w:sz w:val="18"/>
                <w:szCs w:val="18"/>
              </w:rPr>
              <w:t>：一缩二乙二醇</w:t>
            </w:r>
            <w:r>
              <w:rPr>
                <w:rFonts w:ascii="Times New Roman" w:eastAsia="华文仿宋" w:hAnsi="Times New Roman" w:cs="Times New Roman"/>
                <w:sz w:val="18"/>
                <w:szCs w:val="18"/>
              </w:rPr>
              <w:t>(60g)</w:t>
            </w:r>
          </w:p>
        </w:tc>
        <w:tc>
          <w:tcPr>
            <w:tcW w:w="2280" w:type="dxa"/>
          </w:tcPr>
          <w:p w14:paraId="6CEB7FE1"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120g/(400+100+50+60+50)g=18.18%</w:t>
            </w:r>
          </w:p>
        </w:tc>
        <w:tc>
          <w:tcPr>
            <w:tcW w:w="2281" w:type="dxa"/>
          </w:tcPr>
          <w:p w14:paraId="2195DED7"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具有咖啡的焦香香气和苦涩味</w:t>
            </w:r>
          </w:p>
        </w:tc>
      </w:tr>
      <w:tr w:rsidR="00970176" w14:paraId="492B84B8" w14:textId="77777777">
        <w:trPr>
          <w:jc w:val="center"/>
        </w:trPr>
        <w:tc>
          <w:tcPr>
            <w:tcW w:w="1795" w:type="dxa"/>
          </w:tcPr>
          <w:p w14:paraId="4C40C348"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菊花提取物</w:t>
            </w:r>
          </w:p>
        </w:tc>
        <w:tc>
          <w:tcPr>
            <w:tcW w:w="3001" w:type="dxa"/>
          </w:tcPr>
          <w:p w14:paraId="6B907EB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(100g)</w:t>
            </w:r>
            <w:r>
              <w:rPr>
                <w:rFonts w:ascii="Times New Roman" w:eastAsia="华文仿宋" w:hAnsi="Times New Roman" w:cs="Times New Roman"/>
                <w:sz w:val="18"/>
                <w:szCs w:val="18"/>
              </w:rPr>
              <w:t>：乙醇</w:t>
            </w:r>
            <w:r>
              <w:rPr>
                <w:rFonts w:ascii="Times New Roman" w:eastAsia="华文仿宋" w:hAnsi="Times New Roman" w:cs="Times New Roman"/>
                <w:sz w:val="18"/>
                <w:szCs w:val="18"/>
              </w:rPr>
              <w:t>(400g)</w:t>
            </w:r>
            <w:r>
              <w:rPr>
                <w:rFonts w:ascii="Times New Roman" w:eastAsia="华文仿宋" w:hAnsi="Times New Roman" w:cs="Times New Roman"/>
                <w:sz w:val="18"/>
                <w:szCs w:val="18"/>
              </w:rPr>
              <w:t>：乙二醇</w:t>
            </w:r>
            <w:r>
              <w:rPr>
                <w:rFonts w:ascii="Times New Roman" w:eastAsia="华文仿宋" w:hAnsi="Times New Roman" w:cs="Times New Roman"/>
                <w:sz w:val="18"/>
                <w:szCs w:val="18"/>
              </w:rPr>
              <w:t>(60g)</w:t>
            </w:r>
          </w:p>
        </w:tc>
        <w:tc>
          <w:tcPr>
            <w:tcW w:w="2280" w:type="dxa"/>
          </w:tcPr>
          <w:p w14:paraId="215B13D8"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120g/(400+100+50+60+50)g=18.18%</w:t>
            </w:r>
          </w:p>
        </w:tc>
        <w:tc>
          <w:tcPr>
            <w:tcW w:w="2281" w:type="dxa"/>
          </w:tcPr>
          <w:p w14:paraId="3E15109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具有清香香韵，带有苦涩的甜味，清香可口</w:t>
            </w:r>
          </w:p>
        </w:tc>
      </w:tr>
      <w:tr w:rsidR="00970176" w14:paraId="617B28AF" w14:textId="77777777">
        <w:trPr>
          <w:jc w:val="center"/>
        </w:trPr>
        <w:tc>
          <w:tcPr>
            <w:tcW w:w="1795" w:type="dxa"/>
          </w:tcPr>
          <w:p w14:paraId="258F6255"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黑香豆提取物</w:t>
            </w:r>
          </w:p>
        </w:tc>
        <w:tc>
          <w:tcPr>
            <w:tcW w:w="3001" w:type="dxa"/>
          </w:tcPr>
          <w:p w14:paraId="08BC2868"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水</w:t>
            </w:r>
            <w:r>
              <w:rPr>
                <w:rFonts w:ascii="Times New Roman" w:eastAsia="华文仿宋" w:hAnsi="Times New Roman" w:cs="Times New Roman"/>
                <w:sz w:val="18"/>
                <w:szCs w:val="18"/>
              </w:rPr>
              <w:t>(150g)</w:t>
            </w:r>
            <w:r>
              <w:rPr>
                <w:rFonts w:ascii="Times New Roman" w:eastAsia="华文仿宋" w:hAnsi="Times New Roman" w:cs="Times New Roman"/>
                <w:sz w:val="18"/>
                <w:szCs w:val="18"/>
              </w:rPr>
              <w:t>：乙醇</w:t>
            </w:r>
            <w:r>
              <w:rPr>
                <w:rFonts w:ascii="Times New Roman" w:eastAsia="华文仿宋" w:hAnsi="Times New Roman" w:cs="Times New Roman"/>
                <w:sz w:val="18"/>
                <w:szCs w:val="18"/>
              </w:rPr>
              <w:t>(350g)</w:t>
            </w:r>
            <w:r>
              <w:rPr>
                <w:rFonts w:ascii="Times New Roman" w:eastAsia="华文仿宋" w:hAnsi="Times New Roman" w:cs="Times New Roman"/>
                <w:sz w:val="18"/>
                <w:szCs w:val="18"/>
              </w:rPr>
              <w:t>：丙二醇</w:t>
            </w:r>
            <w:r>
              <w:rPr>
                <w:rFonts w:ascii="Times New Roman" w:eastAsia="华文仿宋" w:hAnsi="Times New Roman" w:cs="Times New Roman"/>
                <w:sz w:val="18"/>
                <w:szCs w:val="18"/>
              </w:rPr>
              <w:t>(60g)</w:t>
            </w:r>
          </w:p>
        </w:tc>
        <w:tc>
          <w:tcPr>
            <w:tcW w:w="2280" w:type="dxa"/>
          </w:tcPr>
          <w:p w14:paraId="3566C2D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100g/(400+100+50+60+50)g=15.15%</w:t>
            </w:r>
          </w:p>
        </w:tc>
        <w:tc>
          <w:tcPr>
            <w:tcW w:w="2281" w:type="dxa"/>
          </w:tcPr>
          <w:p w14:paraId="424EBB7B"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香气浓郁的豆香，甜而温和</w:t>
            </w:r>
          </w:p>
        </w:tc>
      </w:tr>
    </w:tbl>
    <w:p w14:paraId="4CD4BAF5" w14:textId="77777777" w:rsidR="00970176" w:rsidRDefault="008D6EE0">
      <w:pPr>
        <w:pStyle w:val="3"/>
        <w:rPr>
          <w:rFonts w:ascii="Times New Roman" w:hAnsi="Times New Roman" w:cs="Times New Roman"/>
        </w:rPr>
      </w:pPr>
      <w:bookmarkStart w:id="1043" w:name="_Toc14992046"/>
      <w:r>
        <w:rPr>
          <w:rFonts w:ascii="Times New Roman" w:hAnsi="Times New Roman" w:cs="Times New Roman"/>
        </w:rPr>
        <w:t xml:space="preserve">3.2.2  </w:t>
      </w:r>
      <w:r>
        <w:rPr>
          <w:rFonts w:ascii="Times New Roman" w:hAnsi="Times New Roman" w:cs="Times New Roman"/>
        </w:rPr>
        <w:t>旋转椎体柱技术</w:t>
      </w:r>
      <w:bookmarkEnd w:id="1043"/>
    </w:p>
    <w:p w14:paraId="18152CBC" w14:textId="77777777" w:rsidR="00970176" w:rsidRDefault="008D6EE0">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sz w:val="24"/>
          <w:szCs w:val="24"/>
        </w:rPr>
        <w:t>旋转锥体柱技术（</w:t>
      </w:r>
      <w:r>
        <w:rPr>
          <w:rFonts w:ascii="Times New Roman" w:hAnsi="Times New Roman" w:cs="Times New Roman"/>
          <w:sz w:val="24"/>
          <w:szCs w:val="24"/>
        </w:rPr>
        <w:t>Spinning Cone Column</w:t>
      </w:r>
      <w:r>
        <w:rPr>
          <w:rFonts w:ascii="Times New Roman" w:hAnsi="Times New Roman" w:cs="Times New Roman"/>
          <w:sz w:val="24"/>
          <w:szCs w:val="24"/>
        </w:rPr>
        <w:t>，简称</w:t>
      </w:r>
      <w:r>
        <w:rPr>
          <w:rFonts w:ascii="Times New Roman" w:hAnsi="Times New Roman" w:cs="Times New Roman"/>
          <w:sz w:val="24"/>
          <w:szCs w:val="24"/>
        </w:rPr>
        <w:t>SCC</w:t>
      </w:r>
      <w:r>
        <w:rPr>
          <w:rFonts w:ascii="Times New Roman" w:hAnsi="Times New Roman" w:cs="Times New Roman"/>
          <w:sz w:val="24"/>
          <w:szCs w:val="24"/>
        </w:rPr>
        <w:t>），又称旋转锥体柱蒸馏法（</w:t>
      </w:r>
      <w:r>
        <w:rPr>
          <w:rFonts w:ascii="Times New Roman" w:hAnsi="Times New Roman" w:cs="Times New Roman"/>
          <w:sz w:val="24"/>
          <w:szCs w:val="24"/>
        </w:rPr>
        <w:t>Spinning Cone Column Distillation</w:t>
      </w:r>
      <w:r>
        <w:rPr>
          <w:rFonts w:ascii="Times New Roman" w:hAnsi="Times New Roman" w:cs="Times New Roman"/>
          <w:sz w:val="24"/>
          <w:szCs w:val="24"/>
        </w:rPr>
        <w:t>），是一种高效独特的液</w:t>
      </w:r>
      <w:r>
        <w:rPr>
          <w:rFonts w:ascii="Times New Roman" w:hAnsi="Times New Roman" w:cs="Times New Roman"/>
          <w:sz w:val="24"/>
          <w:szCs w:val="24"/>
        </w:rPr>
        <w:t>-</w:t>
      </w:r>
      <w:r>
        <w:rPr>
          <w:rFonts w:ascii="Times New Roman" w:hAnsi="Times New Roman" w:cs="Times New Roman"/>
          <w:sz w:val="24"/>
          <w:szCs w:val="24"/>
        </w:rPr>
        <w:t>气接触蒸馏技术，恰好能够满足现代天然香料加工发展要求，目前已经广泛应用于食品及天然香精香料工业。旋转椎体技术是利用旋转锥形盘的离心力，把滴在盘面上的液体分</w:t>
      </w:r>
      <w:r>
        <w:rPr>
          <w:rFonts w:ascii="Times New Roman" w:hAnsi="Times New Roman" w:cs="Times New Roman"/>
          <w:sz w:val="24"/>
          <w:szCs w:val="24"/>
        </w:rPr>
        <w:t>散成极薄的液体面，在高速旋转锥形盘的作用与加热的情况下蒸发，使通入的气体能充分接触而完成气提的过程。旋转椎体柱的示意图如图</w:t>
      </w:r>
      <w:r>
        <w:rPr>
          <w:rFonts w:ascii="Times New Roman" w:hAnsi="Times New Roman" w:cs="Times New Roman"/>
          <w:sz w:val="24"/>
          <w:szCs w:val="24"/>
        </w:rPr>
        <w:t>3.4</w:t>
      </w:r>
      <w:r>
        <w:rPr>
          <w:rFonts w:ascii="Times New Roman" w:hAnsi="Times New Roman" w:cs="Times New Roman"/>
          <w:sz w:val="24"/>
          <w:szCs w:val="24"/>
        </w:rPr>
        <w:t>所示。</w:t>
      </w:r>
    </w:p>
    <w:p w14:paraId="7F61F911" w14:textId="77777777" w:rsidR="00970176" w:rsidRDefault="008D6EE0">
      <w:pPr>
        <w:adjustRightInd w:val="0"/>
        <w:snapToGrid w:val="0"/>
        <w:ind w:firstLine="420"/>
        <w:rPr>
          <w:rFonts w:ascii="Times New Roman" w:hAnsi="Times New Roman" w:cs="Times New Roman"/>
          <w:color w:val="000000"/>
          <w:sz w:val="24"/>
          <w:szCs w:val="24"/>
        </w:rPr>
      </w:pPr>
      <w:ins w:id="1044" w:author="Administrator" w:date="2019-12-31T13:29:00Z">
        <w:r>
          <w:rPr>
            <w:rFonts w:ascii="Times New Roman" w:hAnsi="Times New Roman" w:cs="Times New Roman"/>
            <w:noProof/>
            <w:color w:val="000000"/>
            <w:sz w:val="24"/>
            <w:szCs w:val="24"/>
            <w:rPrChange w:id="1045" w:author="" w:date="1900-01-01T00:00:00Z">
              <w:rPr>
                <w:noProof/>
              </w:rPr>
            </w:rPrChange>
          </w:rPr>
          <w:lastRenderedPageBreak/>
          <w:drawing>
            <wp:inline distT="0" distB="0" distL="0" distR="0" wp14:anchorId="5A7CAD7B" wp14:editId="7C183D05">
              <wp:extent cx="910590" cy="2726690"/>
              <wp:effectExtent l="19050" t="0" r="3264" b="0"/>
              <wp:docPr id="2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7"/>
                      <pic:cNvPicPr>
                        <a:picLocks noChangeAspect="1" noChangeArrowheads="1"/>
                      </pic:cNvPicPr>
                    </pic:nvPicPr>
                    <pic:blipFill>
                      <a:blip r:embed="rId23" cstate="print"/>
                      <a:srcRect/>
                      <a:stretch>
                        <a:fillRect/>
                      </a:stretch>
                    </pic:blipFill>
                    <pic:spPr>
                      <a:xfrm>
                        <a:off x="0" y="0"/>
                        <a:ext cx="911225" cy="2727563"/>
                      </a:xfrm>
                      <a:prstGeom prst="rect">
                        <a:avLst/>
                      </a:prstGeom>
                      <a:noFill/>
                      <a:ln w="9525">
                        <a:noFill/>
                        <a:miter lim="800000"/>
                        <a:headEnd/>
                        <a:tailEnd/>
                      </a:ln>
                    </pic:spPr>
                  </pic:pic>
                </a:graphicData>
              </a:graphic>
            </wp:inline>
          </w:drawing>
        </w:r>
      </w:ins>
      <w:del w:id="1046" w:author="Administrator" w:date="2019-12-31T13:29:00Z">
        <w:r>
          <w:rPr>
            <w:rFonts w:ascii="Times New Roman" w:hAnsi="Times New Roman"/>
            <w:noProof/>
            <w:color w:val="000000"/>
            <w:sz w:val="24"/>
          </w:rPr>
          <w:drawing>
            <wp:inline distT="0" distB="0" distL="0" distR="0" wp14:anchorId="48E9D3E4" wp14:editId="4D729B08">
              <wp:extent cx="910590" cy="2726690"/>
              <wp:effectExtent l="19050" t="0" r="3264" b="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pic:cNvPicPr>
                        <a:picLocks noChangeAspect="1" noChangeArrowheads="1"/>
                      </pic:cNvPicPr>
                    </pic:nvPicPr>
                    <pic:blipFill>
                      <a:blip r:embed="rId23" cstate="print"/>
                      <a:srcRect/>
                      <a:stretch>
                        <a:fillRect/>
                      </a:stretch>
                    </pic:blipFill>
                    <pic:spPr>
                      <a:xfrm>
                        <a:off x="0" y="0"/>
                        <a:ext cx="911225" cy="2727563"/>
                      </a:xfrm>
                      <a:prstGeom prst="rect">
                        <a:avLst/>
                      </a:prstGeom>
                      <a:noFill/>
                      <a:ln w="9525">
                        <a:noFill/>
                        <a:miter lim="800000"/>
                        <a:headEnd/>
                        <a:tailEnd/>
                      </a:ln>
                    </pic:spPr>
                  </pic:pic>
                </a:graphicData>
              </a:graphic>
            </wp:inline>
          </w:drawing>
        </w:r>
      </w:del>
      <w:r>
        <w:rPr>
          <w:rFonts w:ascii="Times New Roman" w:hAnsi="Times New Roman" w:cs="Times New Roman"/>
        </w:rPr>
        <w:t xml:space="preserve"> </w:t>
      </w:r>
      <w:r>
        <w:rPr>
          <w:rFonts w:ascii="Times New Roman" w:hAnsi="Times New Roman" w:cs="Times New Roman"/>
        </w:rPr>
        <w:object w:dxaOrig="3406" w:dyaOrig="2066" w14:anchorId="54B0B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03.5pt" o:ole="">
            <v:imagedata r:id="rId24" o:title=""/>
          </v:shape>
          <o:OLEObject Type="Embed" ProgID="PBrush" ShapeID="_x0000_i1025" DrawAspect="Content" ObjectID="_1639647243" r:id="rId25"/>
        </w:object>
      </w:r>
      <w:r>
        <w:rPr>
          <w:rFonts w:ascii="Times New Roman" w:hAnsi="Times New Roman" w:cs="Times New Roman"/>
        </w:rPr>
        <w:t xml:space="preserve"> </w:t>
      </w:r>
      <w:r>
        <w:rPr>
          <w:rFonts w:ascii="Times New Roman" w:hAnsi="Times New Roman" w:cs="Times New Roman"/>
        </w:rPr>
        <w:object w:dxaOrig="2767" w:dyaOrig="3456" w14:anchorId="1CE6D134">
          <v:shape id="_x0000_i1026" type="#_x0000_t75" style="width:138pt;height:172.5pt" o:ole="">
            <v:imagedata r:id="rId26" o:title=""/>
          </v:shape>
          <o:OLEObject Type="Embed" ProgID="PBrush" ShapeID="_x0000_i1026" DrawAspect="Content" ObjectID="_1639647244" r:id="rId27"/>
        </w:object>
      </w:r>
    </w:p>
    <w:p w14:paraId="0529826D" w14:textId="77777777" w:rsidR="00970176" w:rsidRDefault="008D6EE0">
      <w:pPr>
        <w:numPr>
          <w:ilvl w:val="0"/>
          <w:numId w:val="2"/>
        </w:numPr>
        <w:adjustRightInd w:val="0"/>
        <w:snapToGri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(b)                              (c)</w:t>
      </w:r>
    </w:p>
    <w:p w14:paraId="247D4FF7" w14:textId="77777777" w:rsidR="00970176" w:rsidRDefault="008D6EE0">
      <w:pPr>
        <w:ind w:firstLineChars="200" w:firstLine="480"/>
        <w:rPr>
          <w:rFonts w:ascii="Times New Roman" w:eastAsia="华文仿宋" w:hAnsi="Times New Roman" w:cs="Times New Roman"/>
          <w:sz w:val="24"/>
          <w:szCs w:val="24"/>
        </w:rPr>
      </w:pPr>
      <w:r>
        <w:rPr>
          <w:rFonts w:ascii="Times New Roman" w:eastAsia="华文仿宋" w:hAnsi="Times New Roman" w:cs="Times New Roman"/>
          <w:sz w:val="24"/>
          <w:szCs w:val="24"/>
        </w:rPr>
        <w:t>图</w:t>
      </w:r>
      <w:r>
        <w:rPr>
          <w:rFonts w:ascii="Times New Roman" w:eastAsia="华文仿宋" w:hAnsi="Times New Roman" w:cs="Times New Roman"/>
          <w:sz w:val="24"/>
          <w:szCs w:val="24"/>
        </w:rPr>
        <w:t>3.4</w:t>
      </w:r>
      <w:ins w:id="1047" w:author="Long CHEN" w:date="2019-07-26T12:50:00Z">
        <w:r>
          <w:rPr>
            <w:rFonts w:ascii="Times New Roman" w:eastAsia="华文仿宋" w:hAnsi="Times New Roman" w:cs="Times New Roman" w:hint="eastAsia"/>
            <w:sz w:val="24"/>
            <w:szCs w:val="24"/>
          </w:rPr>
          <w:t xml:space="preserve"> </w:t>
        </w:r>
      </w:ins>
      <w:r>
        <w:rPr>
          <w:rFonts w:ascii="Times New Roman" w:eastAsia="华文仿宋" w:hAnsi="Times New Roman" w:cs="Times New Roman"/>
          <w:sz w:val="24"/>
          <w:szCs w:val="24"/>
        </w:rPr>
        <w:t>(a)</w:t>
      </w:r>
      <w:r>
        <w:rPr>
          <w:rFonts w:ascii="Times New Roman" w:eastAsia="华文仿宋" w:hAnsi="Times New Roman" w:cs="Times New Roman"/>
          <w:sz w:val="24"/>
          <w:szCs w:val="24"/>
        </w:rPr>
        <w:t>旋转椎体柱装置；</w:t>
      </w:r>
      <w:r>
        <w:rPr>
          <w:rFonts w:ascii="Times New Roman" w:eastAsia="华文仿宋" w:hAnsi="Times New Roman" w:cs="Times New Roman"/>
          <w:sz w:val="24"/>
          <w:szCs w:val="24"/>
        </w:rPr>
        <w:t xml:space="preserve">(b) </w:t>
      </w:r>
      <w:r>
        <w:rPr>
          <w:rFonts w:ascii="Times New Roman" w:eastAsia="华文仿宋" w:hAnsi="Times New Roman" w:cs="Times New Roman"/>
          <w:sz w:val="24"/>
          <w:szCs w:val="24"/>
        </w:rPr>
        <w:t>旋转椎体浓缩器的操作单元；</w:t>
      </w:r>
      <w:r>
        <w:rPr>
          <w:rFonts w:ascii="Times New Roman" w:eastAsia="华文仿宋" w:hAnsi="Times New Roman" w:cs="Times New Roman"/>
          <w:sz w:val="24"/>
          <w:szCs w:val="24"/>
        </w:rPr>
        <w:t xml:space="preserve">(c) </w:t>
      </w:r>
      <w:r>
        <w:rPr>
          <w:rFonts w:ascii="Times New Roman" w:eastAsia="华文仿宋" w:hAnsi="Times New Roman" w:cs="Times New Roman"/>
          <w:sz w:val="24"/>
          <w:szCs w:val="24"/>
        </w:rPr>
        <w:t>旋转椎体柱中萃取气体和加入液体的流动方式</w:t>
      </w:r>
    </w:p>
    <w:p w14:paraId="76716B54"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旋转锥体柱蒸馏方法（</w:t>
      </w:r>
      <w:r>
        <w:rPr>
          <w:rFonts w:ascii="Times New Roman" w:hAnsi="Times New Roman" w:cs="Times New Roman"/>
          <w:sz w:val="24"/>
          <w:szCs w:val="24"/>
        </w:rPr>
        <w:t xml:space="preserve">Spinning Cone </w:t>
      </w:r>
      <w:r>
        <w:rPr>
          <w:rFonts w:ascii="Times New Roman" w:hAnsi="Times New Roman" w:cs="Times New Roman"/>
          <w:sz w:val="24"/>
          <w:szCs w:val="24"/>
        </w:rPr>
        <w:t>Column,SCC</w:t>
      </w:r>
      <w:r>
        <w:rPr>
          <w:rFonts w:ascii="Times New Roman" w:hAnsi="Times New Roman" w:cs="Times New Roman"/>
          <w:sz w:val="24"/>
          <w:szCs w:val="24"/>
        </w:rPr>
        <w:t>）是天然香料提取中使用较为前沿的技术，</w:t>
      </w:r>
      <w:r>
        <w:rPr>
          <w:rFonts w:ascii="Times New Roman" w:hAnsi="Times New Roman" w:cs="Times New Roman"/>
          <w:sz w:val="24"/>
          <w:szCs w:val="24"/>
        </w:rPr>
        <w:t>Sykes,</w:t>
      </w:r>
      <w:ins w:id="1048" w:author="Long CHEN" w:date="2019-07-26T15:09:00Z">
        <w:r>
          <w:rPr>
            <w:rFonts w:ascii="Times New Roman" w:hAnsi="Times New Roman" w:cs="Times New Roman" w:hint="eastAsia"/>
            <w:sz w:val="24"/>
            <w:szCs w:val="24"/>
          </w:rPr>
          <w:t xml:space="preserve"> </w:t>
        </w:r>
      </w:ins>
      <w:r>
        <w:rPr>
          <w:rFonts w:ascii="Times New Roman" w:hAnsi="Times New Roman" w:cs="Times New Roman"/>
          <w:sz w:val="24"/>
          <w:szCs w:val="24"/>
        </w:rPr>
        <w:t>Pyle</w:t>
      </w:r>
      <w:r>
        <w:rPr>
          <w:rFonts w:ascii="Times New Roman" w:hAnsi="Times New Roman" w:cs="Times New Roman"/>
          <w:sz w:val="24"/>
          <w:szCs w:val="24"/>
        </w:rPr>
        <w:t>等人对此技术进行了较为详细的报道。旋转锥体柱分离装置的核心是</w:t>
      </w:r>
      <w:r>
        <w:rPr>
          <w:rFonts w:ascii="Times New Roman" w:hAnsi="Times New Roman" w:cs="Times New Roman"/>
          <w:sz w:val="24"/>
          <w:szCs w:val="24"/>
        </w:rPr>
        <w:t>SCC</w:t>
      </w:r>
      <w:r>
        <w:rPr>
          <w:rFonts w:ascii="Times New Roman" w:hAnsi="Times New Roman" w:cs="Times New Roman"/>
          <w:sz w:val="24"/>
          <w:szCs w:val="24"/>
        </w:rPr>
        <w:t>分离柱，人们将其认为是蒸馏或反萃取柱，它属于填充柱、板式柱和泡罩柱等传质装置的一种。其主体部分是１个中心带转轴的直立不锈钢柱体，内部由交替的旋转锥和固定锥堆叠而成，旋转锥与轴相联，固定锥安装在圆柱的内壁上。工作时，物料沿锥体表面层层落下，蒸汽在真空下把来自液体或浆类物质的香气和可溶性物质萃取分离出来。旋转椎体柱的结构和工作原理示意图如</w:t>
      </w:r>
      <w:r>
        <w:rPr>
          <w:rFonts w:ascii="Times New Roman" w:hAnsi="Times New Roman" w:cs="Times New Roman"/>
          <w:sz w:val="24"/>
          <w:szCs w:val="24"/>
        </w:rPr>
        <w:t>3.4</w:t>
      </w:r>
      <w:r>
        <w:rPr>
          <w:rFonts w:ascii="Times New Roman" w:hAnsi="Times New Roman" w:cs="Times New Roman"/>
          <w:sz w:val="24"/>
          <w:szCs w:val="24"/>
        </w:rPr>
        <w:t>所示。</w:t>
      </w:r>
    </w:p>
    <w:p w14:paraId="782F62FC"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SCC</w:t>
      </w:r>
      <w:r>
        <w:rPr>
          <w:rFonts w:ascii="Times New Roman" w:hAnsi="Times New Roman" w:cs="Times New Roman"/>
          <w:sz w:val="24"/>
          <w:szCs w:val="24"/>
        </w:rPr>
        <w:t>最大的特点</w:t>
      </w:r>
      <w:r>
        <w:rPr>
          <w:rFonts w:ascii="Times New Roman" w:hAnsi="Times New Roman" w:cs="Times New Roman"/>
          <w:sz w:val="24"/>
          <w:szCs w:val="24"/>
        </w:rPr>
        <w:t>是，由于锥形碟片旋转，离心作用可将产品摊铺成薄膜，</w:t>
      </w:r>
      <w:r>
        <w:rPr>
          <w:rFonts w:ascii="Times New Roman" w:hAnsi="Times New Roman" w:cs="Times New Roman"/>
          <w:sz w:val="24"/>
          <w:szCs w:val="24"/>
        </w:rPr>
        <w:lastRenderedPageBreak/>
        <w:t>这样蒸汽可将产品中需要提取的挥发性物质完整地提取出来。同时，由于蒸汽同产品薄膜的充分接触，相互进行了充分的传热和传质，也能将需要萃取出的可溶性物质完全萃取出来，溶于溶剂中。这样既可分离出挥发性物质，也可萃取出可溶性物质。在同样的能耗下，</w:t>
      </w:r>
      <w:r>
        <w:rPr>
          <w:rFonts w:ascii="Times New Roman" w:hAnsi="Times New Roman" w:cs="Times New Roman"/>
          <w:sz w:val="24"/>
          <w:szCs w:val="24"/>
        </w:rPr>
        <w:t>SCC</w:t>
      </w:r>
      <w:r>
        <w:rPr>
          <w:rFonts w:ascii="Times New Roman" w:hAnsi="Times New Roman" w:cs="Times New Roman"/>
          <w:sz w:val="24"/>
          <w:szCs w:val="24"/>
        </w:rPr>
        <w:t>系统提取出的挥发性物质最完全，萃出的可溶性物质最多。据报导，</w:t>
      </w:r>
      <w:r>
        <w:rPr>
          <w:rFonts w:ascii="Times New Roman" w:hAnsi="Times New Roman" w:cs="Times New Roman"/>
          <w:sz w:val="24"/>
          <w:szCs w:val="24"/>
        </w:rPr>
        <w:t>SCC</w:t>
      </w:r>
      <w:r>
        <w:rPr>
          <w:rFonts w:ascii="Times New Roman" w:hAnsi="Times New Roman" w:cs="Times New Roman"/>
          <w:sz w:val="24"/>
          <w:szCs w:val="24"/>
        </w:rPr>
        <w:t>效率比填充柱高４</w:t>
      </w:r>
      <w:r>
        <w:rPr>
          <w:rFonts w:ascii="Times New Roman" w:hAnsi="Times New Roman" w:cs="Times New Roman"/>
          <w:sz w:val="24"/>
          <w:szCs w:val="24"/>
        </w:rPr>
        <w:t>-</w:t>
      </w:r>
      <w:r>
        <w:rPr>
          <w:rFonts w:ascii="Times New Roman" w:hAnsi="Times New Roman" w:cs="Times New Roman"/>
          <w:sz w:val="24"/>
          <w:szCs w:val="24"/>
        </w:rPr>
        <w:t>５倍，可以处理各种形态（含很黏的）的物料。</w:t>
      </w:r>
      <w:ins w:id="1049" w:author="Long CHEN" w:date="2019-07-26T15:11:00Z">
        <w:r>
          <w:rPr>
            <w:rFonts w:ascii="Times New Roman" w:hAnsi="Times New Roman" w:cs="Times New Roman" w:hint="eastAsia"/>
            <w:sz w:val="24"/>
            <w:szCs w:val="24"/>
          </w:rPr>
          <w:t>物料在</w:t>
        </w:r>
      </w:ins>
      <w:r>
        <w:rPr>
          <w:rFonts w:ascii="Times New Roman" w:hAnsi="Times New Roman" w:cs="Times New Roman"/>
          <w:sz w:val="24"/>
          <w:szCs w:val="24"/>
        </w:rPr>
        <w:t>SCC</w:t>
      </w:r>
      <w:ins w:id="1050" w:author="Long CHEN" w:date="2019-07-26T15:11:00Z">
        <w:r>
          <w:rPr>
            <w:rFonts w:ascii="Times New Roman" w:hAnsi="Times New Roman" w:cs="Times New Roman"/>
            <w:sz w:val="24"/>
            <w:szCs w:val="24"/>
          </w:rPr>
          <w:t>中的停留时间很短，由于可以在</w:t>
        </w:r>
      </w:ins>
      <w:ins w:id="1051" w:author="Long CHEN" w:date="2019-07-26T15:12:00Z">
        <w:r>
          <w:rPr>
            <w:rFonts w:ascii="Times New Roman" w:hAnsi="Times New Roman" w:cs="Times New Roman"/>
            <w:sz w:val="24"/>
            <w:szCs w:val="24"/>
          </w:rPr>
          <w:t>真空状态小操作，所以可以低温萃取</w:t>
        </w:r>
      </w:ins>
      <w:del w:id="1052" w:author="Long CHEN" w:date="2019-07-26T15:12:00Z">
        <w:r>
          <w:rPr>
            <w:rFonts w:ascii="Times New Roman" w:hAnsi="Times New Roman" w:cs="Times New Roman"/>
            <w:sz w:val="24"/>
            <w:szCs w:val="24"/>
          </w:rPr>
          <w:delText>的分离时间很短，操作温度可控制在</w:delText>
        </w:r>
        <w:r>
          <w:rPr>
            <w:rFonts w:ascii="Times New Roman" w:hAnsi="Times New Roman" w:cs="Times New Roman"/>
            <w:sz w:val="24"/>
            <w:szCs w:val="24"/>
          </w:rPr>
          <w:delText>30-120</w:delText>
        </w:r>
        <w:r>
          <w:rPr>
            <w:rFonts w:ascii="宋体" w:eastAsia="宋体" w:hAnsi="宋体" w:cs="宋体" w:hint="eastAsia"/>
            <w:sz w:val="24"/>
            <w:szCs w:val="24"/>
          </w:rPr>
          <w:delText>℃</w:delText>
        </w:r>
        <w:r>
          <w:rPr>
            <w:rFonts w:ascii="Times New Roman" w:hAnsi="Times New Roman" w:cs="Times New Roman"/>
            <w:sz w:val="24"/>
            <w:szCs w:val="24"/>
          </w:rPr>
          <w:delText>。</w:delText>
        </w:r>
      </w:del>
      <w:ins w:id="1053" w:author="Long CHEN" w:date="2019-07-26T15:12:00Z">
        <w:r>
          <w:rPr>
            <w:rFonts w:ascii="Times New Roman" w:hAnsi="Times New Roman" w:cs="Times New Roman"/>
            <w:sz w:val="24"/>
            <w:szCs w:val="24"/>
          </w:rPr>
          <w:t>，</w:t>
        </w:r>
      </w:ins>
      <w:r>
        <w:rPr>
          <w:rFonts w:ascii="Times New Roman" w:hAnsi="Times New Roman" w:cs="Times New Roman"/>
          <w:sz w:val="24"/>
          <w:szCs w:val="24"/>
        </w:rPr>
        <w:t>这些优点使它在处理热敏性的有香成分时，能保持其天然风味，这正是</w:t>
      </w:r>
      <w:r>
        <w:rPr>
          <w:rFonts w:ascii="Times New Roman" w:hAnsi="Times New Roman" w:cs="Times New Roman"/>
          <w:sz w:val="24"/>
          <w:szCs w:val="24"/>
        </w:rPr>
        <w:t>SCC</w:t>
      </w:r>
      <w:r>
        <w:rPr>
          <w:rFonts w:ascii="Times New Roman" w:hAnsi="Times New Roman" w:cs="Times New Roman"/>
          <w:sz w:val="24"/>
          <w:szCs w:val="24"/>
        </w:rPr>
        <w:t>受到广泛关注的主要原因之一。</w:t>
      </w:r>
    </w:p>
    <w:p w14:paraId="4CF545E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这种方法</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30</w:t>
      </w:r>
      <w:r>
        <w:rPr>
          <w:rFonts w:ascii="Times New Roman" w:hAnsi="Times New Roman" w:cs="Times New Roman"/>
          <w:sz w:val="24"/>
          <w:szCs w:val="24"/>
        </w:rPr>
        <w:t>年代在美国发展迅速，近年在澳大利亚又得到了改良，并获得了较大规模的应用。</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80</w:t>
      </w:r>
      <w:r>
        <w:rPr>
          <w:rFonts w:ascii="Times New Roman" w:hAnsi="Times New Roman" w:cs="Times New Roman"/>
          <w:sz w:val="24"/>
          <w:szCs w:val="24"/>
        </w:rPr>
        <w:t>年代末，澳大利亚公司</w:t>
      </w:r>
      <w:r>
        <w:rPr>
          <w:rFonts w:ascii="Times New Roman" w:hAnsi="Times New Roman" w:cs="Times New Roman"/>
          <w:sz w:val="24"/>
          <w:szCs w:val="24"/>
        </w:rPr>
        <w:t>Flavourfech</w:t>
      </w:r>
      <w:r>
        <w:rPr>
          <w:rFonts w:ascii="Times New Roman" w:hAnsi="Times New Roman" w:cs="Times New Roman"/>
          <w:sz w:val="24"/>
          <w:szCs w:val="24"/>
        </w:rPr>
        <w:t>应用</w:t>
      </w:r>
      <w:r>
        <w:rPr>
          <w:rFonts w:ascii="Times New Roman" w:hAnsi="Times New Roman" w:cs="Times New Roman"/>
          <w:sz w:val="24"/>
          <w:szCs w:val="24"/>
        </w:rPr>
        <w:t>SCC</w:t>
      </w:r>
      <w:r>
        <w:rPr>
          <w:rFonts w:ascii="Times New Roman" w:hAnsi="Times New Roman" w:cs="Times New Roman"/>
          <w:sz w:val="24"/>
          <w:szCs w:val="24"/>
        </w:rPr>
        <w:t>蒸馏新技术，成功地从牛奶中分离出带有青草风味的化合物。</w:t>
      </w:r>
    </w:p>
    <w:p w14:paraId="7888499F"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1992</w:t>
      </w:r>
      <w:r>
        <w:rPr>
          <w:rFonts w:ascii="Times New Roman" w:hAnsi="Times New Roman" w:cs="Times New Roman"/>
          <w:sz w:val="24"/>
          <w:szCs w:val="24"/>
        </w:rPr>
        <w:t>年，</w:t>
      </w:r>
      <w:r>
        <w:rPr>
          <w:rFonts w:ascii="Times New Roman" w:hAnsi="Times New Roman" w:cs="Times New Roman"/>
          <w:sz w:val="24"/>
          <w:szCs w:val="24"/>
        </w:rPr>
        <w:t>SCC</w:t>
      </w:r>
      <w:r>
        <w:rPr>
          <w:rFonts w:ascii="Times New Roman" w:hAnsi="Times New Roman" w:cs="Times New Roman"/>
          <w:sz w:val="24"/>
          <w:szCs w:val="24"/>
        </w:rPr>
        <w:t>蒸馏技术被商业化，并成功地应用在欧洲的酿酒工业，利用它从发酵酒中分离出大量的酒精，也可以从酒中提取有香成分，用来制造所谓的没有酒精的饮料酒。该技术目前正得到广泛的认可，</w:t>
      </w:r>
      <w:r>
        <w:rPr>
          <w:rFonts w:ascii="Times New Roman" w:hAnsi="Times New Roman" w:cs="Times New Roman"/>
          <w:sz w:val="24"/>
          <w:szCs w:val="24"/>
        </w:rPr>
        <w:t>2004</w:t>
      </w:r>
      <w:r>
        <w:rPr>
          <w:rFonts w:ascii="Times New Roman" w:hAnsi="Times New Roman" w:cs="Times New Roman"/>
          <w:sz w:val="24"/>
          <w:szCs w:val="24"/>
        </w:rPr>
        <w:t>年受到国际葡萄与葡萄酒组织的推荐，美国、智利和澳大利亚已经允许使用这种技术。不少国家已经使用</w:t>
      </w:r>
      <w:r>
        <w:rPr>
          <w:rFonts w:ascii="Times New Roman" w:hAnsi="Times New Roman" w:cs="Times New Roman"/>
          <w:sz w:val="24"/>
          <w:szCs w:val="24"/>
        </w:rPr>
        <w:t>SCC</w:t>
      </w:r>
      <w:r>
        <w:rPr>
          <w:rFonts w:ascii="Times New Roman" w:hAnsi="Times New Roman" w:cs="Times New Roman"/>
          <w:sz w:val="24"/>
          <w:szCs w:val="24"/>
        </w:rPr>
        <w:t>来生产高质量的速溶咖啡和茶饮料。</w:t>
      </w:r>
    </w:p>
    <w:p w14:paraId="1F7D3F4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Flavourfech</w:t>
      </w:r>
      <w:r>
        <w:rPr>
          <w:rFonts w:ascii="Times New Roman" w:hAnsi="Times New Roman" w:cs="Times New Roman"/>
          <w:sz w:val="24"/>
          <w:szCs w:val="24"/>
        </w:rPr>
        <w:t>称</w:t>
      </w:r>
      <w:r>
        <w:rPr>
          <w:rFonts w:ascii="Times New Roman" w:hAnsi="Times New Roman" w:cs="Times New Roman"/>
          <w:sz w:val="24"/>
          <w:szCs w:val="24"/>
        </w:rPr>
        <w:t>SCC</w:t>
      </w:r>
      <w:r>
        <w:rPr>
          <w:rFonts w:ascii="Times New Roman" w:hAnsi="Times New Roman" w:cs="Times New Roman"/>
          <w:sz w:val="24"/>
          <w:szCs w:val="24"/>
        </w:rPr>
        <w:t>提取的茶叶萃取物中，Ｅ</w:t>
      </w:r>
      <w:r>
        <w:rPr>
          <w:rFonts w:ascii="Times New Roman" w:hAnsi="Times New Roman" w:cs="Times New Roman"/>
          <w:sz w:val="24"/>
          <w:szCs w:val="24"/>
        </w:rPr>
        <w:t>-2-</w:t>
      </w:r>
      <w:r>
        <w:rPr>
          <w:rFonts w:ascii="Times New Roman" w:hAnsi="Times New Roman" w:cs="Times New Roman"/>
          <w:sz w:val="24"/>
          <w:szCs w:val="24"/>
        </w:rPr>
        <w:t>己烯醛及芳樟醇的含量比其他方法高</w:t>
      </w:r>
      <w:r>
        <w:rPr>
          <w:rFonts w:ascii="Times New Roman" w:hAnsi="Times New Roman" w:cs="Times New Roman"/>
          <w:sz w:val="24"/>
          <w:szCs w:val="24"/>
        </w:rPr>
        <w:t>6</w:t>
      </w:r>
      <w:r>
        <w:rPr>
          <w:rFonts w:ascii="Times New Roman" w:hAnsi="Times New Roman" w:cs="Times New Roman"/>
          <w:sz w:val="24"/>
          <w:szCs w:val="24"/>
        </w:rPr>
        <w:t>倍，而</w:t>
      </w:r>
      <w:del w:id="1054" w:author="Long CHEN" w:date="2019-07-26T15:13:00Z">
        <w:r>
          <w:rPr>
            <w:rFonts w:ascii="Times New Roman" w:hAnsi="Times New Roman" w:cs="Times New Roman"/>
            <w:sz w:val="24"/>
            <w:szCs w:val="24"/>
          </w:rPr>
          <w:delText>比</w:delText>
        </w:r>
      </w:del>
      <w:r>
        <w:rPr>
          <w:rFonts w:ascii="Times New Roman" w:hAnsi="Times New Roman" w:cs="Times New Roman"/>
          <w:sz w:val="24"/>
          <w:szCs w:val="24"/>
        </w:rPr>
        <w:t>另一些具有茶风味的醛类等高达</w:t>
      </w:r>
      <w:r>
        <w:rPr>
          <w:rFonts w:ascii="Times New Roman" w:hAnsi="Times New Roman" w:cs="Times New Roman"/>
          <w:sz w:val="24"/>
          <w:szCs w:val="24"/>
        </w:rPr>
        <w:t>15</w:t>
      </w:r>
      <w:r>
        <w:rPr>
          <w:rFonts w:ascii="Times New Roman" w:hAnsi="Times New Roman" w:cs="Times New Roman"/>
          <w:sz w:val="24"/>
          <w:szCs w:val="24"/>
        </w:rPr>
        <w:t>倍；用</w:t>
      </w:r>
      <w:r>
        <w:rPr>
          <w:rFonts w:ascii="Times New Roman" w:hAnsi="Times New Roman" w:cs="Times New Roman"/>
          <w:sz w:val="24"/>
          <w:szCs w:val="24"/>
        </w:rPr>
        <w:t>SCC</w:t>
      </w:r>
      <w:r>
        <w:rPr>
          <w:rFonts w:ascii="Times New Roman" w:hAnsi="Times New Roman" w:cs="Times New Roman"/>
          <w:sz w:val="24"/>
          <w:szCs w:val="24"/>
        </w:rPr>
        <w:t>分离出的西红柿萃取物更具天然感；同样</w:t>
      </w:r>
      <w:r>
        <w:rPr>
          <w:rFonts w:ascii="Times New Roman" w:hAnsi="Times New Roman" w:cs="Times New Roman"/>
          <w:sz w:val="24"/>
          <w:szCs w:val="24"/>
        </w:rPr>
        <w:t>SCC</w:t>
      </w:r>
      <w:r>
        <w:rPr>
          <w:rFonts w:ascii="Times New Roman" w:hAnsi="Times New Roman" w:cs="Times New Roman"/>
          <w:sz w:val="24"/>
          <w:szCs w:val="24"/>
        </w:rPr>
        <w:t>在柑橘工业、草药、辛香料等领域均有广泛的应用前景。此后</w:t>
      </w:r>
      <w:r>
        <w:rPr>
          <w:rFonts w:ascii="Times New Roman" w:hAnsi="Times New Roman" w:cs="Times New Roman"/>
          <w:sz w:val="24"/>
          <w:szCs w:val="24"/>
        </w:rPr>
        <w:t>SCC</w:t>
      </w:r>
      <w:r>
        <w:rPr>
          <w:rFonts w:ascii="Times New Roman" w:hAnsi="Times New Roman" w:cs="Times New Roman"/>
          <w:sz w:val="24"/>
          <w:szCs w:val="24"/>
        </w:rPr>
        <w:t>被广泛地应用在食品和香料香精工业</w:t>
      </w:r>
      <w:del w:id="1055" w:author="Long CHEN" w:date="2019-07-26T15:13:00Z">
        <w:r>
          <w:rPr>
            <w:rFonts w:ascii="Times New Roman" w:hAnsi="Times New Roman" w:cs="Times New Roman"/>
            <w:sz w:val="24"/>
            <w:szCs w:val="24"/>
          </w:rPr>
          <w:delText>的</w:delText>
        </w:r>
      </w:del>
      <w:ins w:id="1056" w:author="Long CHEN" w:date="2019-07-26T15:13:00Z">
        <w:r>
          <w:rPr>
            <w:rFonts w:ascii="Times New Roman" w:hAnsi="Times New Roman" w:cs="Times New Roman"/>
            <w:sz w:val="24"/>
            <w:szCs w:val="24"/>
          </w:rPr>
          <w:t>等</w:t>
        </w:r>
      </w:ins>
      <w:r>
        <w:rPr>
          <w:rFonts w:ascii="Times New Roman" w:hAnsi="Times New Roman" w:cs="Times New Roman"/>
          <w:sz w:val="24"/>
          <w:szCs w:val="24"/>
        </w:rPr>
        <w:t>有关领域。</w:t>
      </w:r>
    </w:p>
    <w:p w14:paraId="22F0D9C3"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SCC</w:t>
      </w:r>
      <w:r>
        <w:rPr>
          <w:rFonts w:ascii="Times New Roman" w:hAnsi="Times New Roman" w:cs="Times New Roman"/>
          <w:sz w:val="24"/>
          <w:szCs w:val="24"/>
        </w:rPr>
        <w:t>特别适用于汽提和保存果味香味物质，以及萃取可溶性物质。其优点主要有：</w:t>
      </w:r>
      <w:r>
        <w:rPr>
          <w:rFonts w:ascii="宋体" w:eastAsia="宋体" w:hAnsi="宋体" w:cs="宋体" w:hint="eastAsia"/>
          <w:sz w:val="24"/>
          <w:szCs w:val="24"/>
        </w:rPr>
        <w:t>①</w:t>
      </w:r>
      <w:del w:id="1057" w:author="Long CHEN" w:date="2019-07-26T15:16:00Z">
        <w:r>
          <w:rPr>
            <w:rFonts w:ascii="Times New Roman" w:hAnsi="Times New Roman" w:cs="Times New Roman"/>
            <w:sz w:val="24"/>
            <w:szCs w:val="24"/>
          </w:rPr>
          <w:delText>提取出的挥发性物质最完整，回收的量最多</w:delText>
        </w:r>
      </w:del>
      <w:ins w:id="1058" w:author="Long CHEN" w:date="2019-07-26T15:16:00Z">
        <w:r>
          <w:rPr>
            <w:rFonts w:ascii="Times New Roman" w:hAnsi="Times New Roman" w:cs="Times New Roman"/>
            <w:sz w:val="24"/>
            <w:szCs w:val="24"/>
          </w:rPr>
          <w:t>可以低温萃取，保持香气的纯正性</w:t>
        </w:r>
      </w:ins>
      <w:r>
        <w:rPr>
          <w:rFonts w:ascii="Times New Roman" w:hAnsi="Times New Roman" w:cs="Times New Roman"/>
          <w:sz w:val="24"/>
          <w:szCs w:val="24"/>
        </w:rPr>
        <w:t>；</w:t>
      </w:r>
      <w:r>
        <w:rPr>
          <w:rFonts w:ascii="宋体" w:eastAsia="宋体" w:hAnsi="宋体" w:cs="宋体" w:hint="eastAsia"/>
          <w:sz w:val="24"/>
          <w:szCs w:val="24"/>
        </w:rPr>
        <w:t>②</w:t>
      </w:r>
      <w:r>
        <w:rPr>
          <w:rFonts w:ascii="Times New Roman" w:hAnsi="Times New Roman" w:cs="Times New Roman"/>
          <w:sz w:val="24"/>
          <w:szCs w:val="24"/>
        </w:rPr>
        <w:t>萃取出可溶性物质的时间最短，且含量最高；</w:t>
      </w:r>
      <w:r>
        <w:rPr>
          <w:rFonts w:ascii="宋体" w:eastAsia="宋体" w:hAnsi="宋体" w:cs="宋体" w:hint="eastAsia"/>
          <w:sz w:val="24"/>
          <w:szCs w:val="24"/>
        </w:rPr>
        <w:t>③</w:t>
      </w:r>
      <w:r>
        <w:rPr>
          <w:rFonts w:ascii="Times New Roman" w:hAnsi="Times New Roman" w:cs="Times New Roman"/>
          <w:sz w:val="24"/>
          <w:szCs w:val="24"/>
        </w:rPr>
        <w:t>适用产品黏度非常大，黏度高达</w:t>
      </w:r>
      <w:r>
        <w:rPr>
          <w:rFonts w:ascii="Times New Roman" w:hAnsi="Times New Roman" w:cs="Times New Roman"/>
          <w:sz w:val="24"/>
          <w:szCs w:val="24"/>
        </w:rPr>
        <w:t>20000</w:t>
      </w:r>
      <w:ins w:id="1059" w:author="Long CHEN" w:date="2019-07-26T15:15:00Z">
        <w:r>
          <w:rPr>
            <w:rFonts w:ascii="Times New Roman" w:hAnsi="Times New Roman" w:cs="Times New Roman" w:hint="eastAsia"/>
            <w:sz w:val="24"/>
            <w:szCs w:val="24"/>
          </w:rPr>
          <w:t xml:space="preserve"> </w:t>
        </w:r>
      </w:ins>
      <w:r>
        <w:rPr>
          <w:rFonts w:ascii="Times New Roman" w:hAnsi="Times New Roman" w:cs="Times New Roman"/>
          <w:sz w:val="24"/>
          <w:szCs w:val="24"/>
        </w:rPr>
        <w:t>cps</w:t>
      </w:r>
      <w:r>
        <w:rPr>
          <w:rFonts w:ascii="Times New Roman" w:hAnsi="Times New Roman" w:cs="Times New Roman"/>
          <w:sz w:val="24"/>
          <w:szCs w:val="24"/>
        </w:rPr>
        <w:t>的产品也可适用；</w:t>
      </w:r>
      <w:r>
        <w:rPr>
          <w:rFonts w:ascii="宋体" w:eastAsia="宋体" w:hAnsi="宋体" w:cs="宋体" w:hint="eastAsia"/>
          <w:sz w:val="24"/>
          <w:szCs w:val="24"/>
        </w:rPr>
        <w:t>④</w:t>
      </w:r>
      <w:r>
        <w:rPr>
          <w:rFonts w:ascii="Times New Roman" w:hAnsi="Times New Roman" w:cs="Times New Roman"/>
          <w:sz w:val="24"/>
          <w:szCs w:val="24"/>
        </w:rPr>
        <w:t>能耗低。</w:t>
      </w:r>
    </w:p>
    <w:p w14:paraId="0CDEE150" w14:textId="77777777" w:rsidR="00970176" w:rsidRDefault="008D6EE0">
      <w:pPr>
        <w:spacing w:line="360" w:lineRule="auto"/>
        <w:ind w:firstLineChars="200" w:firstLine="480"/>
        <w:rPr>
          <w:rFonts w:ascii="Times New Roman" w:hAnsi="Times New Roman" w:cs="Times New Roman"/>
          <w:color w:val="000000"/>
          <w:sz w:val="24"/>
          <w:szCs w:val="24"/>
        </w:rPr>
      </w:pPr>
      <w:r>
        <w:rPr>
          <w:rFonts w:ascii="Times New Roman" w:hAnsi="Times New Roman" w:cs="Times New Roman"/>
          <w:sz w:val="24"/>
          <w:szCs w:val="24"/>
        </w:rPr>
        <w:t>有关旋转椎体柱技术的应用举例如表</w:t>
      </w:r>
      <w:r>
        <w:rPr>
          <w:rFonts w:ascii="Times New Roman" w:hAnsi="Times New Roman" w:cs="Times New Roman"/>
          <w:sz w:val="24"/>
          <w:szCs w:val="24"/>
        </w:rPr>
        <w:t>3.4</w:t>
      </w:r>
      <w:r>
        <w:rPr>
          <w:rFonts w:ascii="Times New Roman" w:hAnsi="Times New Roman" w:cs="Times New Roman"/>
          <w:sz w:val="24"/>
          <w:szCs w:val="24"/>
        </w:rPr>
        <w:t>所示。</w:t>
      </w:r>
    </w:p>
    <w:p w14:paraId="5D767AE0" w14:textId="77777777" w:rsidR="00970176" w:rsidRDefault="008D6EE0">
      <w:pPr>
        <w:ind w:firstLineChars="200" w:firstLine="480"/>
        <w:jc w:val="center"/>
        <w:rPr>
          <w:rFonts w:ascii="Times New Roman" w:eastAsia="华文仿宋" w:hAnsi="Times New Roman" w:cs="Times New Roman"/>
          <w:sz w:val="24"/>
          <w:szCs w:val="24"/>
        </w:rPr>
      </w:pPr>
      <w:r>
        <w:rPr>
          <w:rFonts w:ascii="Times New Roman" w:eastAsia="华文仿宋" w:hAnsi="Times New Roman" w:cs="Times New Roman"/>
          <w:sz w:val="24"/>
          <w:szCs w:val="24"/>
        </w:rPr>
        <w:t>表</w:t>
      </w:r>
      <w:r>
        <w:rPr>
          <w:rFonts w:ascii="Times New Roman" w:eastAsia="华文仿宋" w:hAnsi="Times New Roman" w:cs="Times New Roman"/>
          <w:sz w:val="24"/>
          <w:szCs w:val="24"/>
        </w:rPr>
        <w:t xml:space="preserve">3.4 </w:t>
      </w:r>
      <w:r>
        <w:rPr>
          <w:rFonts w:ascii="Times New Roman" w:eastAsia="华文仿宋" w:hAnsi="Times New Roman" w:cs="Times New Roman"/>
          <w:sz w:val="24"/>
          <w:szCs w:val="24"/>
        </w:rPr>
        <w:t>旋转椎体柱技术的应用举例</w:t>
      </w:r>
    </w:p>
    <w:tbl>
      <w:tblPr>
        <w:tblW w:w="93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5"/>
        <w:gridCol w:w="4387"/>
        <w:gridCol w:w="3735"/>
      </w:tblGrid>
      <w:tr w:rsidR="00970176" w14:paraId="162C020C" w14:textId="77777777">
        <w:trPr>
          <w:jc w:val="center"/>
        </w:trPr>
        <w:tc>
          <w:tcPr>
            <w:tcW w:w="1235" w:type="dxa"/>
          </w:tcPr>
          <w:p w14:paraId="2554C1C9"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应用对象</w:t>
            </w:r>
          </w:p>
        </w:tc>
        <w:tc>
          <w:tcPr>
            <w:tcW w:w="4387" w:type="dxa"/>
          </w:tcPr>
          <w:p w14:paraId="3F9B10C4"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应用方法</w:t>
            </w:r>
          </w:p>
        </w:tc>
        <w:tc>
          <w:tcPr>
            <w:tcW w:w="3735" w:type="dxa"/>
          </w:tcPr>
          <w:p w14:paraId="3ADEF363"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应用优势</w:t>
            </w:r>
          </w:p>
        </w:tc>
      </w:tr>
      <w:tr w:rsidR="00970176" w14:paraId="5D83E060" w14:textId="77777777">
        <w:trPr>
          <w:jc w:val="center"/>
        </w:trPr>
        <w:tc>
          <w:tcPr>
            <w:tcW w:w="1235" w:type="dxa"/>
          </w:tcPr>
          <w:p w14:paraId="31573B1C"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可可香精</w:t>
            </w:r>
          </w:p>
        </w:tc>
        <w:tc>
          <w:tcPr>
            <w:tcW w:w="4387" w:type="dxa"/>
          </w:tcPr>
          <w:p w14:paraId="7A83763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以可可粉或可可美拉德反应物等深色原料为底料，利用旋转锥蒸馏的新工艺、新技术，通过调整有</w:t>
            </w:r>
            <w:r>
              <w:rPr>
                <w:rFonts w:ascii="Times New Roman" w:eastAsia="华文仿宋" w:hAnsi="Times New Roman" w:cs="Times New Roman"/>
                <w:sz w:val="18"/>
                <w:szCs w:val="18"/>
              </w:rPr>
              <w:lastRenderedPageBreak/>
              <w:t>效参数，完整提取可可粉和可可美拉德反应物中的香气，并独特地采用二次蒸馏萃取浓缩，制备。</w:t>
            </w:r>
          </w:p>
        </w:tc>
        <w:tc>
          <w:tcPr>
            <w:tcW w:w="3735" w:type="dxa"/>
          </w:tcPr>
          <w:p w14:paraId="205AFC0A"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lastRenderedPageBreak/>
              <w:t>无色澄清透明，流动性好，分散性好，溶剂是水，香气自然逼真，浓郁完整，浓缩倍数</w:t>
            </w:r>
            <w:r>
              <w:rPr>
                <w:rFonts w:ascii="Times New Roman" w:eastAsia="华文仿宋" w:hAnsi="Times New Roman" w:cs="Times New Roman"/>
                <w:sz w:val="18"/>
                <w:szCs w:val="18"/>
              </w:rPr>
              <w:lastRenderedPageBreak/>
              <w:t>10-500</w:t>
            </w:r>
            <w:r>
              <w:rPr>
                <w:rFonts w:ascii="Times New Roman" w:eastAsia="华文仿宋" w:hAnsi="Times New Roman" w:cs="Times New Roman"/>
                <w:sz w:val="18"/>
                <w:szCs w:val="18"/>
              </w:rPr>
              <w:t>倍。</w:t>
            </w:r>
          </w:p>
        </w:tc>
      </w:tr>
      <w:tr w:rsidR="00970176" w14:paraId="0B3D2065" w14:textId="77777777">
        <w:trPr>
          <w:jc w:val="center"/>
        </w:trPr>
        <w:tc>
          <w:tcPr>
            <w:tcW w:w="1235" w:type="dxa"/>
          </w:tcPr>
          <w:p w14:paraId="2743AD6D"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lastRenderedPageBreak/>
              <w:t>红茶香精</w:t>
            </w:r>
          </w:p>
        </w:tc>
        <w:tc>
          <w:tcPr>
            <w:tcW w:w="4387" w:type="dxa"/>
          </w:tcPr>
          <w:p w14:paraId="6A60ED4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以滇红茶、祁门红茶、锡兰红茶、大吉岭红茶、阿萨姆红茶、工夫红茶和小种红茶为原料，通过传统的水蒸汽蒸馏法与目前</w:t>
            </w:r>
            <w:r>
              <w:rPr>
                <w:rFonts w:ascii="Times New Roman" w:eastAsia="华文仿宋" w:hAnsi="Times New Roman" w:cs="Times New Roman"/>
                <w:sz w:val="18"/>
                <w:szCs w:val="18"/>
              </w:rPr>
              <w:t>SCC(</w:t>
            </w:r>
            <w:r>
              <w:rPr>
                <w:rFonts w:ascii="Times New Roman" w:eastAsia="华文仿宋" w:hAnsi="Times New Roman" w:cs="Times New Roman"/>
                <w:sz w:val="18"/>
                <w:szCs w:val="18"/>
              </w:rPr>
              <w:t>旋转锥蒸馏塔</w:t>
            </w:r>
            <w:r>
              <w:rPr>
                <w:rFonts w:ascii="Times New Roman" w:eastAsia="华文仿宋" w:hAnsi="Times New Roman" w:cs="Times New Roman"/>
                <w:sz w:val="18"/>
                <w:szCs w:val="18"/>
              </w:rPr>
              <w:t>)</w:t>
            </w:r>
            <w:r>
              <w:rPr>
                <w:rFonts w:ascii="Times New Roman" w:eastAsia="华文仿宋" w:hAnsi="Times New Roman" w:cs="Times New Roman"/>
                <w:sz w:val="18"/>
                <w:szCs w:val="18"/>
              </w:rPr>
              <w:t>法相结合的方式进行蒸馏提取，获得高浓度的水溶性系列红茶香精。</w:t>
            </w:r>
          </w:p>
        </w:tc>
        <w:tc>
          <w:tcPr>
            <w:tcW w:w="3735" w:type="dxa"/>
          </w:tcPr>
          <w:p w14:paraId="237CF12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香气圆润、饱满、香气协调性好、香气强度较高，产品外观清澈透明，口感逼真，香气纯正、圆润、饱满、浓郁，具备红茶特有的天然香味。</w:t>
            </w:r>
          </w:p>
        </w:tc>
      </w:tr>
      <w:tr w:rsidR="00970176" w14:paraId="7D002344" w14:textId="77777777">
        <w:trPr>
          <w:jc w:val="center"/>
        </w:trPr>
        <w:tc>
          <w:tcPr>
            <w:tcW w:w="1235" w:type="dxa"/>
          </w:tcPr>
          <w:p w14:paraId="43107C63"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玫瑰糖浆</w:t>
            </w:r>
          </w:p>
        </w:tc>
        <w:tc>
          <w:tcPr>
            <w:tcW w:w="4387" w:type="dxa"/>
          </w:tcPr>
          <w:p w14:paraId="6A80B68E"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利用旋转锥蒸馏，原料处理过程简单，能耗低，能在较低温度下较短时间内较完整地萃取浓缩玫瑰花的香气成分，避免了香味物质的降解和高温损失，使产品的品质得到了进一步的保证，同时，该新工艺新技术以水蒸气为热源，无污染、易获得。</w:t>
            </w:r>
          </w:p>
        </w:tc>
        <w:tc>
          <w:tcPr>
            <w:tcW w:w="3735" w:type="dxa"/>
          </w:tcPr>
          <w:p w14:paraId="66E8688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天然玫瑰香料香气自然纯正，浓郁完整，无色澄清透明，溶解性、分散性好，可以作为天然香料直接应用于食品或日用品，也可作为天然植物提取液应用。</w:t>
            </w:r>
          </w:p>
        </w:tc>
      </w:tr>
      <w:tr w:rsidR="00970176" w14:paraId="19E30856" w14:textId="77777777">
        <w:trPr>
          <w:jc w:val="center"/>
        </w:trPr>
        <w:tc>
          <w:tcPr>
            <w:tcW w:w="1235" w:type="dxa"/>
          </w:tcPr>
          <w:p w14:paraId="0955E86F"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玫瑰精油</w:t>
            </w:r>
          </w:p>
        </w:tc>
        <w:tc>
          <w:tcPr>
            <w:tcW w:w="4387" w:type="dxa"/>
          </w:tcPr>
          <w:p w14:paraId="3FC2A033"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以玫瑰</w:t>
            </w:r>
            <w:r>
              <w:rPr>
                <w:rFonts w:ascii="Times New Roman" w:eastAsia="华文仿宋" w:hAnsi="Times New Roman" w:cs="Times New Roman"/>
                <w:sz w:val="18"/>
                <w:szCs w:val="18"/>
              </w:rPr>
              <w:t>鲜花为原料，采用</w:t>
            </w:r>
            <w:r>
              <w:rPr>
                <w:rFonts w:ascii="Times New Roman" w:eastAsia="华文仿宋" w:hAnsi="Times New Roman" w:cs="Times New Roman"/>
                <w:sz w:val="18"/>
                <w:szCs w:val="18"/>
              </w:rPr>
              <w:t xml:space="preserve">SCC </w:t>
            </w:r>
            <w:r>
              <w:rPr>
                <w:rFonts w:ascii="Times New Roman" w:eastAsia="华文仿宋" w:hAnsi="Times New Roman" w:cs="Times New Roman"/>
                <w:sz w:val="18"/>
                <w:szCs w:val="18"/>
              </w:rPr>
              <w:t>系统联合提取玫瑰精油、玫瑰花水和玫瑰水提物，与传统的水蒸气蒸馏提取相比，得到的玫瑰精油和玫瑰花水香气自然，同时由于蒸馏时间比较短，鲜花中的热敏性物质没有被降解，获得副产物玫瑰水提物。</w:t>
            </w:r>
          </w:p>
        </w:tc>
        <w:tc>
          <w:tcPr>
            <w:tcW w:w="3735" w:type="dxa"/>
          </w:tcPr>
          <w:p w14:paraId="28888F02"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 xml:space="preserve">SCC </w:t>
            </w:r>
            <w:r>
              <w:rPr>
                <w:rFonts w:ascii="Times New Roman" w:eastAsia="华文仿宋" w:hAnsi="Times New Roman" w:cs="Times New Roman"/>
                <w:sz w:val="18"/>
                <w:szCs w:val="18"/>
              </w:rPr>
              <w:t>系统可连续化生产，物料蒸馏时间短（在系统内停留时间不超过</w:t>
            </w:r>
            <w:r>
              <w:rPr>
                <w:rFonts w:ascii="Times New Roman" w:eastAsia="华文仿宋" w:hAnsi="Times New Roman" w:cs="Times New Roman"/>
                <w:sz w:val="18"/>
                <w:szCs w:val="18"/>
              </w:rPr>
              <w:t xml:space="preserve">20 </w:t>
            </w:r>
            <w:r>
              <w:rPr>
                <w:rFonts w:ascii="Times New Roman" w:eastAsia="华文仿宋" w:hAnsi="Times New Roman" w:cs="Times New Roman"/>
                <w:sz w:val="18"/>
                <w:szCs w:val="18"/>
              </w:rPr>
              <w:t>秒），运行温度低，可有效的避免回收的香味物质或加工原料的降解，解决了水蒸气蒸馏法提取精油会产生蒸煮异味的问题。</w:t>
            </w:r>
          </w:p>
        </w:tc>
      </w:tr>
      <w:tr w:rsidR="00970176" w14:paraId="40240635" w14:textId="77777777">
        <w:trPr>
          <w:jc w:val="center"/>
        </w:trPr>
        <w:tc>
          <w:tcPr>
            <w:tcW w:w="1235" w:type="dxa"/>
          </w:tcPr>
          <w:p w14:paraId="35C37F18"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杨梅香精</w:t>
            </w:r>
          </w:p>
        </w:tc>
        <w:tc>
          <w:tcPr>
            <w:tcW w:w="4387" w:type="dxa"/>
          </w:tcPr>
          <w:p w14:paraId="27EF89D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将杨梅果肉和果汁的混合物，或者为滤去果肉的天然杨梅果汁，从旋转锥体柱蒸馏装置的顶部加入，旋转锥体柱的转速为</w:t>
            </w:r>
            <w:r>
              <w:rPr>
                <w:rFonts w:ascii="Times New Roman" w:eastAsia="华文仿宋" w:hAnsi="Times New Roman" w:cs="Times New Roman"/>
                <w:sz w:val="18"/>
                <w:szCs w:val="18"/>
              </w:rPr>
              <w:t>20</w:t>
            </w:r>
            <w:r>
              <w:rPr>
                <w:rFonts w:ascii="Times New Roman" w:eastAsia="华文仿宋" w:hAnsi="Times New Roman" w:cs="Times New Roman"/>
                <w:sz w:val="18"/>
                <w:szCs w:val="18"/>
              </w:rPr>
              <w:t xml:space="preserve">0-1000 </w:t>
            </w:r>
            <w:r>
              <w:rPr>
                <w:rFonts w:ascii="Times New Roman" w:eastAsia="华文仿宋" w:hAnsi="Times New Roman" w:cs="Times New Roman"/>
                <w:sz w:val="18"/>
                <w:szCs w:val="18"/>
              </w:rPr>
              <w:t>转</w:t>
            </w:r>
            <w:r>
              <w:rPr>
                <w:rFonts w:ascii="Times New Roman" w:eastAsia="华文仿宋" w:hAnsi="Times New Roman" w:cs="Times New Roman"/>
                <w:sz w:val="18"/>
                <w:szCs w:val="18"/>
              </w:rPr>
              <w:t>/</w:t>
            </w:r>
            <w:del w:id="1060" w:author="Long CHEN" w:date="2019-07-26T15:17:00Z">
              <w:r>
                <w:rPr>
                  <w:rFonts w:ascii="Times New Roman" w:eastAsia="华文仿宋" w:hAnsi="Times New Roman" w:cs="Times New Roman"/>
                  <w:sz w:val="18"/>
                  <w:szCs w:val="18"/>
                </w:rPr>
                <w:delText xml:space="preserve"> </w:delText>
              </w:r>
            </w:del>
            <w:r>
              <w:rPr>
                <w:rFonts w:ascii="Times New Roman" w:eastAsia="华文仿宋" w:hAnsi="Times New Roman" w:cs="Times New Roman"/>
                <w:sz w:val="18"/>
                <w:szCs w:val="18"/>
              </w:rPr>
              <w:t>分钟，加热蒸汽的温度为</w:t>
            </w:r>
            <w:r>
              <w:rPr>
                <w:rFonts w:ascii="Times New Roman" w:eastAsia="华文仿宋" w:hAnsi="Times New Roman" w:cs="Times New Roman"/>
                <w:sz w:val="18"/>
                <w:szCs w:val="18"/>
              </w:rPr>
              <w:t xml:space="preserve">40-120 </w:t>
            </w:r>
            <w:r>
              <w:rPr>
                <w:rFonts w:ascii="Times New Roman" w:eastAsia="华文仿宋" w:hAnsi="Times New Roman" w:cs="Times New Roman"/>
                <w:sz w:val="18"/>
                <w:szCs w:val="18"/>
              </w:rPr>
              <w:t>度，</w:t>
            </w:r>
            <w:ins w:id="1061" w:author="Long CHEN" w:date="2019-07-26T15:17:00Z">
              <w:r>
                <w:rPr>
                  <w:rFonts w:ascii="Times New Roman" w:eastAsia="华文仿宋" w:hAnsi="Times New Roman" w:cs="Times New Roman" w:hint="eastAsia"/>
                  <w:sz w:val="18"/>
                  <w:szCs w:val="18"/>
                </w:rPr>
                <w:t xml:space="preserve"> </w:t>
              </w:r>
            </w:ins>
            <w:r>
              <w:rPr>
                <w:rFonts w:ascii="Times New Roman" w:eastAsia="华文仿宋" w:hAnsi="Times New Roman" w:cs="Times New Roman"/>
                <w:sz w:val="18"/>
                <w:szCs w:val="18"/>
              </w:rPr>
              <w:t>挥发性成分在柱的顶端通过冷凝系统被收集。</w:t>
            </w:r>
          </w:p>
        </w:tc>
        <w:tc>
          <w:tcPr>
            <w:tcW w:w="3735" w:type="dxa"/>
          </w:tcPr>
          <w:p w14:paraId="2B88F4CC"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可灵活控制萃取的香味物质的组成及特性，提取出的挥发性物质最完整，回收量最多，物质损失最少，萃取可溶性物质耗时最短，且含量最大；可处理浆料或高粘性的果浆，果浆在柱上的停留时间相当短，蒸馏的时间短，温度可以调节，压力降可以忽略，并且方便清洗。</w:t>
            </w:r>
          </w:p>
        </w:tc>
      </w:tr>
      <w:tr w:rsidR="00970176" w14:paraId="6262BB43" w14:textId="77777777">
        <w:trPr>
          <w:jc w:val="center"/>
        </w:trPr>
        <w:tc>
          <w:tcPr>
            <w:tcW w:w="1235" w:type="dxa"/>
          </w:tcPr>
          <w:p w14:paraId="410EFFC3"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红枣香精</w:t>
            </w:r>
          </w:p>
        </w:tc>
        <w:tc>
          <w:tcPr>
            <w:tcW w:w="4387" w:type="dxa"/>
          </w:tcPr>
          <w:p w14:paraId="7776B3E1"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以天然的可食用红枣为原料，利用旋转锥薄膜蒸馏</w:t>
            </w:r>
            <w:r>
              <w:rPr>
                <w:rFonts w:ascii="Times New Roman" w:eastAsia="华文仿宋" w:hAnsi="Times New Roman" w:cs="Times New Roman"/>
                <w:sz w:val="18"/>
                <w:szCs w:val="18"/>
              </w:rPr>
              <w:t xml:space="preserve">(SCC </w:t>
            </w:r>
            <w:r>
              <w:rPr>
                <w:rFonts w:ascii="Times New Roman" w:eastAsia="华文仿宋" w:hAnsi="Times New Roman" w:cs="Times New Roman"/>
                <w:sz w:val="18"/>
                <w:szCs w:val="18"/>
              </w:rPr>
              <w:t>系统</w:t>
            </w:r>
            <w:r>
              <w:rPr>
                <w:rFonts w:ascii="Times New Roman" w:eastAsia="华文仿宋" w:hAnsi="Times New Roman" w:cs="Times New Roman"/>
                <w:sz w:val="18"/>
                <w:szCs w:val="18"/>
              </w:rPr>
              <w:t>)</w:t>
            </w:r>
            <w:r>
              <w:rPr>
                <w:rFonts w:ascii="Times New Roman" w:eastAsia="华文仿宋" w:hAnsi="Times New Roman" w:cs="Times New Roman"/>
                <w:sz w:val="18"/>
                <w:szCs w:val="18"/>
              </w:rPr>
              <w:t>、酶解生物技术、陶瓷复合膜超滤和旋转锥薄膜浓缩</w:t>
            </w:r>
            <w:r>
              <w:rPr>
                <w:rFonts w:ascii="Times New Roman" w:eastAsia="华文仿宋" w:hAnsi="Times New Roman" w:cs="Times New Roman"/>
                <w:sz w:val="18"/>
                <w:szCs w:val="18"/>
              </w:rPr>
              <w:t xml:space="preserve">(CT) </w:t>
            </w:r>
            <w:r>
              <w:rPr>
                <w:rFonts w:ascii="Times New Roman" w:eastAsia="华文仿宋" w:hAnsi="Times New Roman" w:cs="Times New Roman"/>
                <w:sz w:val="18"/>
                <w:szCs w:val="18"/>
              </w:rPr>
              <w:t>等技术制备天然红枣香精</w:t>
            </w:r>
          </w:p>
        </w:tc>
        <w:tc>
          <w:tcPr>
            <w:tcW w:w="3735" w:type="dxa"/>
          </w:tcPr>
          <w:p w14:paraId="1FDFA8F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香气浓郁完整、自然逼真，口感圆润饱满、协调柔和，流动性好无沉淀，颜色稳定，既保留了红枣的独特香气，更保留了红枣的自然色泽</w:t>
            </w:r>
            <w:r>
              <w:rPr>
                <w:rFonts w:ascii="Times New Roman" w:eastAsia="华文仿宋" w:hAnsi="Times New Roman" w:cs="Times New Roman"/>
                <w:sz w:val="18"/>
                <w:szCs w:val="18"/>
              </w:rPr>
              <w:t>，兼具红枣的活性成分。</w:t>
            </w:r>
          </w:p>
        </w:tc>
      </w:tr>
      <w:tr w:rsidR="00970176" w14:paraId="58BDDCC4" w14:textId="77777777">
        <w:trPr>
          <w:jc w:val="center"/>
        </w:trPr>
        <w:tc>
          <w:tcPr>
            <w:tcW w:w="1235" w:type="dxa"/>
          </w:tcPr>
          <w:p w14:paraId="00B6F2E1"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速溶大麦茶提取物</w:t>
            </w:r>
          </w:p>
        </w:tc>
        <w:tc>
          <w:tcPr>
            <w:tcW w:w="4387" w:type="dxa"/>
          </w:tcPr>
          <w:p w14:paraId="059046A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以优质大麦为原料，通过旋转锥蒸馏塔法提取香味精华、提取后的大麦茶浆酶解处理、精华回填及喷雾干燥等方式制备</w:t>
            </w:r>
          </w:p>
        </w:tc>
        <w:tc>
          <w:tcPr>
            <w:tcW w:w="3735" w:type="dxa"/>
          </w:tcPr>
          <w:p w14:paraId="0AF449B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外观呈粉末状态，在水中能全部溶解，而且溶解速度快，汁液清澈，香味纯正、自然，较好的保留了大麦的营养成分</w:t>
            </w:r>
            <w:ins w:id="1062" w:author="Long CHEN" w:date="2019-07-26T13:01:00Z">
              <w:r>
                <w:rPr>
                  <w:rFonts w:ascii="Times New Roman" w:eastAsia="华文仿宋" w:hAnsi="Times New Roman" w:cs="Times New Roman"/>
                  <w:sz w:val="18"/>
                  <w:szCs w:val="18"/>
                </w:rPr>
                <w:t>。</w:t>
              </w:r>
            </w:ins>
          </w:p>
        </w:tc>
      </w:tr>
      <w:tr w:rsidR="00970176" w14:paraId="1CCEE1D2" w14:textId="77777777">
        <w:trPr>
          <w:jc w:val="center"/>
        </w:trPr>
        <w:tc>
          <w:tcPr>
            <w:tcW w:w="1235" w:type="dxa"/>
          </w:tcPr>
          <w:p w14:paraId="06CB2481"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茉莉花茶提取物</w:t>
            </w:r>
          </w:p>
        </w:tc>
        <w:tc>
          <w:tcPr>
            <w:tcW w:w="4387" w:type="dxa"/>
          </w:tcPr>
          <w:p w14:paraId="3A4411A0"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以福建龙团珠茉莉花茶、福建政和茉莉银针、金华茉莉花茶、苏州茉莉花茶、四川茉莉花茶为原料，通过三重蒸馏与</w:t>
            </w:r>
            <w:r>
              <w:rPr>
                <w:rFonts w:ascii="Times New Roman" w:eastAsia="华文仿宋" w:hAnsi="Times New Roman" w:cs="Times New Roman"/>
                <w:sz w:val="18"/>
                <w:szCs w:val="18"/>
              </w:rPr>
              <w:t xml:space="preserve">CT(Centritherm) </w:t>
            </w:r>
            <w:r>
              <w:rPr>
                <w:rFonts w:ascii="Times New Roman" w:eastAsia="华文仿宋" w:hAnsi="Times New Roman" w:cs="Times New Roman"/>
                <w:sz w:val="18"/>
                <w:szCs w:val="18"/>
              </w:rPr>
              <w:t>真空浓缩相结合的方式进行蒸馏提取，获得高浓度的水溶性系列茉莉花茶提取物</w:t>
            </w:r>
          </w:p>
        </w:tc>
        <w:tc>
          <w:tcPr>
            <w:tcW w:w="3735" w:type="dxa"/>
          </w:tcPr>
          <w:p w14:paraId="6064F9C5"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香气圆润、饱满、香气协调性好、香气强度较高，口感逼真，具备茉莉花茶特有的天然香味，可直接运用于饮料、乳品、冰品等食品中，该方法工艺简单、成本低廉。</w:t>
            </w:r>
          </w:p>
        </w:tc>
      </w:tr>
      <w:tr w:rsidR="00970176" w14:paraId="001C26A9" w14:textId="77777777">
        <w:trPr>
          <w:jc w:val="center"/>
        </w:trPr>
        <w:tc>
          <w:tcPr>
            <w:tcW w:w="1235" w:type="dxa"/>
          </w:tcPr>
          <w:p w14:paraId="47B9F44E"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灰树花精油</w:t>
            </w:r>
          </w:p>
        </w:tc>
        <w:tc>
          <w:tcPr>
            <w:tcW w:w="4387" w:type="dxa"/>
          </w:tcPr>
          <w:p w14:paraId="43DE24F5"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采用茶树花香气前提物质释放复合酶系前处理茶树花料液，并通过</w:t>
            </w:r>
            <w:r>
              <w:rPr>
                <w:rFonts w:ascii="Times New Roman" w:eastAsia="华文仿宋" w:hAnsi="Times New Roman" w:cs="Times New Roman"/>
                <w:sz w:val="18"/>
                <w:szCs w:val="18"/>
              </w:rPr>
              <w:t xml:space="preserve">SCC </w:t>
            </w:r>
            <w:r>
              <w:rPr>
                <w:rFonts w:ascii="Times New Roman" w:eastAsia="华文仿宋" w:hAnsi="Times New Roman" w:cs="Times New Roman"/>
                <w:sz w:val="18"/>
                <w:szCs w:val="18"/>
              </w:rPr>
              <w:t>设备使物料在高速旋转的椎体上成膜，多层椎体的设计扩大物料与蒸汽的传质面积，反复</w:t>
            </w:r>
            <w:r>
              <w:rPr>
                <w:rFonts w:ascii="Times New Roman" w:eastAsia="华文仿宋" w:hAnsi="Times New Roman" w:cs="Times New Roman"/>
                <w:sz w:val="18"/>
                <w:szCs w:val="18"/>
              </w:rPr>
              <w:t>多次对物料进行蒸馏。</w:t>
            </w:r>
          </w:p>
        </w:tc>
        <w:tc>
          <w:tcPr>
            <w:tcW w:w="3735" w:type="dxa"/>
          </w:tcPr>
          <w:p w14:paraId="3C3CB5E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大大提高茶树花香气组分的形成，在低温低压的蒸馏条件下，大大减少热敏性强、含量低的香气组分损失，高效，快速的回收茶树花香气物质。</w:t>
            </w:r>
          </w:p>
        </w:tc>
      </w:tr>
      <w:tr w:rsidR="00970176" w14:paraId="0A9AAED1" w14:textId="77777777">
        <w:trPr>
          <w:jc w:val="center"/>
        </w:trPr>
        <w:tc>
          <w:tcPr>
            <w:tcW w:w="1235" w:type="dxa"/>
          </w:tcPr>
          <w:p w14:paraId="5303C18A"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洋甘菊提取物</w:t>
            </w:r>
          </w:p>
        </w:tc>
        <w:tc>
          <w:tcPr>
            <w:tcW w:w="4387" w:type="dxa"/>
          </w:tcPr>
          <w:p w14:paraId="5224A20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将洋甘菊原料粉碎后与去离子水以</w:t>
            </w:r>
            <w:r>
              <w:rPr>
                <w:rFonts w:ascii="Times New Roman" w:eastAsia="华文仿宋" w:hAnsi="Times New Roman" w:cs="Times New Roman"/>
                <w:sz w:val="18"/>
                <w:szCs w:val="18"/>
              </w:rPr>
              <w:t>1:12.5</w:t>
            </w:r>
            <w:r>
              <w:rPr>
                <w:rFonts w:ascii="Times New Roman" w:eastAsia="华文仿宋" w:hAnsi="Times New Roman" w:cs="Times New Roman"/>
                <w:sz w:val="18"/>
                <w:szCs w:val="18"/>
              </w:rPr>
              <w:t>混合得到洋甘菊浆料；将所获洋甘菊浆料利用旋转锥体柱萃取塔设备进行汽液逆流接触循环蒸馏萃取，获得洋甘菊头香萃取液</w:t>
            </w:r>
            <w:r>
              <w:rPr>
                <w:rFonts w:ascii="Times New Roman" w:eastAsia="华文仿宋" w:hAnsi="Times New Roman" w:cs="Times New Roman"/>
                <w:sz w:val="18"/>
                <w:szCs w:val="18"/>
              </w:rPr>
              <w:t xml:space="preserve">A </w:t>
            </w:r>
            <w:r>
              <w:rPr>
                <w:rFonts w:ascii="Times New Roman" w:eastAsia="华文仿宋" w:hAnsi="Times New Roman" w:cs="Times New Roman"/>
                <w:sz w:val="18"/>
                <w:szCs w:val="18"/>
              </w:rPr>
              <w:t>；萃取后洋甘菊浆料经过过滤、沉淀、离心、浓缩后得提取物</w:t>
            </w:r>
            <w:r>
              <w:rPr>
                <w:rFonts w:ascii="Times New Roman" w:eastAsia="华文仿宋" w:hAnsi="Times New Roman" w:cs="Times New Roman"/>
                <w:sz w:val="18"/>
                <w:szCs w:val="18"/>
              </w:rPr>
              <w:t xml:space="preserve">B </w:t>
            </w:r>
            <w:r>
              <w:rPr>
                <w:rFonts w:ascii="Times New Roman" w:eastAsia="华文仿宋" w:hAnsi="Times New Roman" w:cs="Times New Roman"/>
                <w:sz w:val="18"/>
                <w:szCs w:val="18"/>
              </w:rPr>
              <w:t>；头香萃取液</w:t>
            </w:r>
            <w:r>
              <w:rPr>
                <w:rFonts w:ascii="Times New Roman" w:eastAsia="华文仿宋" w:hAnsi="Times New Roman" w:cs="Times New Roman"/>
                <w:sz w:val="18"/>
                <w:szCs w:val="18"/>
              </w:rPr>
              <w:t xml:space="preserve">A </w:t>
            </w:r>
            <w:r>
              <w:rPr>
                <w:rFonts w:ascii="Times New Roman" w:eastAsia="华文仿宋" w:hAnsi="Times New Roman" w:cs="Times New Roman"/>
                <w:sz w:val="18"/>
                <w:szCs w:val="18"/>
              </w:rPr>
              <w:t>和提取物</w:t>
            </w:r>
            <w:r>
              <w:rPr>
                <w:rFonts w:ascii="Times New Roman" w:eastAsia="华文仿宋" w:hAnsi="Times New Roman" w:cs="Times New Roman"/>
                <w:sz w:val="18"/>
                <w:szCs w:val="18"/>
              </w:rPr>
              <w:t xml:space="preserve">B </w:t>
            </w:r>
            <w:r>
              <w:rPr>
                <w:rFonts w:ascii="Times New Roman" w:eastAsia="华文仿宋" w:hAnsi="Times New Roman" w:cs="Times New Roman"/>
                <w:sz w:val="18"/>
                <w:szCs w:val="18"/>
              </w:rPr>
              <w:lastRenderedPageBreak/>
              <w:t>以</w:t>
            </w:r>
            <w:r>
              <w:rPr>
                <w:rFonts w:ascii="Times New Roman" w:eastAsia="华文仿宋" w:hAnsi="Times New Roman" w:cs="Times New Roman"/>
                <w:sz w:val="18"/>
                <w:szCs w:val="18"/>
              </w:rPr>
              <w:t xml:space="preserve">1:3.5 </w:t>
            </w:r>
            <w:r>
              <w:rPr>
                <w:rFonts w:ascii="Times New Roman" w:eastAsia="华文仿宋" w:hAnsi="Times New Roman" w:cs="Times New Roman"/>
                <w:sz w:val="18"/>
                <w:szCs w:val="18"/>
              </w:rPr>
              <w:t>的比例混合调配成洋甘菊提取物。</w:t>
            </w:r>
          </w:p>
        </w:tc>
        <w:tc>
          <w:tcPr>
            <w:tcW w:w="3735" w:type="dxa"/>
          </w:tcPr>
          <w:p w14:paraId="6269A98F"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lastRenderedPageBreak/>
              <w:t>通过纯物理的方法，保留了洋甘菊的精华物质，使得最终得到的洋</w:t>
            </w:r>
            <w:r>
              <w:rPr>
                <w:rFonts w:ascii="Times New Roman" w:eastAsia="华文仿宋" w:hAnsi="Times New Roman" w:cs="Times New Roman"/>
                <w:sz w:val="18"/>
                <w:szCs w:val="18"/>
              </w:rPr>
              <w:t>甘菊提取物可添加于各类饮料中。</w:t>
            </w:r>
          </w:p>
        </w:tc>
      </w:tr>
      <w:tr w:rsidR="00970176" w14:paraId="25575C94" w14:textId="77777777">
        <w:trPr>
          <w:jc w:val="center"/>
        </w:trPr>
        <w:tc>
          <w:tcPr>
            <w:tcW w:w="1235" w:type="dxa"/>
          </w:tcPr>
          <w:p w14:paraId="6B312F8F"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天然茶提取物浸膏</w:t>
            </w:r>
          </w:p>
        </w:tc>
        <w:tc>
          <w:tcPr>
            <w:tcW w:w="4387" w:type="dxa"/>
          </w:tcPr>
          <w:p w14:paraId="58FA848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该方法利用旋转锥体柱萃取塔设备，进行汽液逆流接触循环蒸馏萃取，可将茶叶中挥发性香气组分完整彻底的萃取出来，得到等同于茶叶原料完整香气的茶头香萃取液和茶叶浆料，浆料经处理后获茶提取物，该茶提取物和茶头香萃取液经调配后可获得天然茶提取物浸膏。</w:t>
            </w:r>
          </w:p>
        </w:tc>
        <w:tc>
          <w:tcPr>
            <w:tcW w:w="3735" w:type="dxa"/>
          </w:tcPr>
          <w:p w14:paraId="1DBAE106"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具有茶香气浓郁丰富、具有天然感、真实感、可溶性固形物含量高、热稳定性好、复溶后澄清度高、不易变质等优点，能达到应用于食品饮料产品中的天然添加物需求。</w:t>
            </w:r>
          </w:p>
        </w:tc>
      </w:tr>
      <w:tr w:rsidR="00970176" w14:paraId="35221C01" w14:textId="77777777">
        <w:trPr>
          <w:jc w:val="center"/>
        </w:trPr>
        <w:tc>
          <w:tcPr>
            <w:tcW w:w="1235" w:type="dxa"/>
          </w:tcPr>
          <w:p w14:paraId="2387527D"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果香型发酵茶类提取物</w:t>
            </w:r>
          </w:p>
        </w:tc>
        <w:tc>
          <w:tcPr>
            <w:tcW w:w="4387" w:type="dxa"/>
          </w:tcPr>
          <w:p w14:paraId="19744C25"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通过萃取出茶叶中的各类营养物质，并以这些营养物质为发酵底物，通过米曲霉发酵挥发性的香气类物质。经过米曲霉发酵后的茶叶提取物不仅茶香浓郁，还显著增加清香、果香类香气成分，从而制备出具有果香型的新型茶类提取物。</w:t>
            </w:r>
          </w:p>
        </w:tc>
        <w:tc>
          <w:tcPr>
            <w:tcW w:w="3735" w:type="dxa"/>
          </w:tcPr>
          <w:p w14:paraId="1D99ECE7"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具有果香、花香、清香、茶香的香气，以及舒畅的酸甜口感。通过在饮料制备或香精制备时添加茶类提取物，可以简单的方法对饮料和香精赋予果香</w:t>
            </w:r>
            <w:r>
              <w:rPr>
                <w:rFonts w:ascii="Times New Roman" w:eastAsia="华文仿宋" w:hAnsi="Times New Roman" w:cs="Times New Roman"/>
                <w:sz w:val="18"/>
                <w:szCs w:val="18"/>
              </w:rPr>
              <w:t>味香气和清爽的口感，尤其适用于柠檬果茶、冰红茶等果味茶饮料和香精制备。</w:t>
            </w:r>
          </w:p>
        </w:tc>
      </w:tr>
      <w:tr w:rsidR="00970176" w14:paraId="1828EE1D" w14:textId="77777777">
        <w:trPr>
          <w:jc w:val="center"/>
        </w:trPr>
        <w:tc>
          <w:tcPr>
            <w:tcW w:w="1235" w:type="dxa"/>
          </w:tcPr>
          <w:p w14:paraId="78993424"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陈皮浓缩液</w:t>
            </w:r>
          </w:p>
        </w:tc>
        <w:tc>
          <w:tcPr>
            <w:tcW w:w="4387" w:type="dxa"/>
          </w:tcPr>
          <w:p w14:paraId="28724ADB"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采用旋转椎体柱萃取塔设备，独特地进行了汽液逆流接触循环萃取，由于陈皮原料在萃取塔中循环萃取数次，使得陈皮中香气组分可以完整、彻底的被萃取出来。</w:t>
            </w:r>
          </w:p>
        </w:tc>
        <w:tc>
          <w:tcPr>
            <w:tcW w:w="3735" w:type="dxa"/>
          </w:tcPr>
          <w:p w14:paraId="43AE7E1D"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陈皮香气丰富浓郁完整、可溶性固形物含量高、具有一定含量的食用酒精、不易受微生物污染、无溶剂残留、稳定性好等优点。</w:t>
            </w:r>
          </w:p>
        </w:tc>
      </w:tr>
      <w:tr w:rsidR="00970176" w14:paraId="05A27386" w14:textId="77777777">
        <w:trPr>
          <w:jc w:val="center"/>
        </w:trPr>
        <w:tc>
          <w:tcPr>
            <w:tcW w:w="1235" w:type="dxa"/>
          </w:tcPr>
          <w:p w14:paraId="75437E43" w14:textId="77777777" w:rsidR="00970176" w:rsidRDefault="008D6EE0">
            <w:pPr>
              <w:rPr>
                <w:rFonts w:ascii="Times New Roman" w:eastAsia="华文仿宋" w:hAnsi="Times New Roman" w:cs="Times New Roman"/>
                <w:sz w:val="18"/>
                <w:szCs w:val="18"/>
              </w:rPr>
            </w:pPr>
            <w:r>
              <w:rPr>
                <w:rFonts w:ascii="Times New Roman" w:eastAsia="华文仿宋" w:hAnsi="Times New Roman" w:cs="Times New Roman"/>
                <w:sz w:val="18"/>
                <w:szCs w:val="18"/>
              </w:rPr>
              <w:t>迷迭香精油</w:t>
            </w:r>
          </w:p>
        </w:tc>
        <w:tc>
          <w:tcPr>
            <w:tcW w:w="4387" w:type="dxa"/>
          </w:tcPr>
          <w:p w14:paraId="394FC53B"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采用旋转椎体柱萃取塔设备，独特地进行了汽液逆流接触循环萃取，由于陈皮原料在萃取塔中循环萃取数次，使得陈皮中香气组分可以完整、彻底的被萃取出来。</w:t>
            </w:r>
          </w:p>
        </w:tc>
        <w:tc>
          <w:tcPr>
            <w:tcW w:w="3735" w:type="dxa"/>
          </w:tcPr>
          <w:p w14:paraId="444E29B2" w14:textId="77777777" w:rsidR="00970176" w:rsidRDefault="008D6EE0">
            <w:pPr>
              <w:ind w:firstLineChars="200" w:firstLine="360"/>
              <w:rPr>
                <w:rFonts w:ascii="Times New Roman" w:eastAsia="华文仿宋" w:hAnsi="Times New Roman" w:cs="Times New Roman"/>
                <w:sz w:val="18"/>
                <w:szCs w:val="18"/>
              </w:rPr>
            </w:pPr>
            <w:r>
              <w:rPr>
                <w:rFonts w:ascii="Times New Roman" w:eastAsia="华文仿宋" w:hAnsi="Times New Roman" w:cs="Times New Roman"/>
                <w:sz w:val="18"/>
                <w:szCs w:val="18"/>
              </w:rPr>
              <w:t>精油得率在</w:t>
            </w:r>
            <w:r>
              <w:rPr>
                <w:rFonts w:ascii="Times New Roman" w:eastAsia="华文仿宋" w:hAnsi="Times New Roman" w:cs="Times New Roman"/>
                <w:sz w:val="18"/>
                <w:szCs w:val="18"/>
              </w:rPr>
              <w:t>1.46</w:t>
            </w:r>
            <w:r>
              <w:rPr>
                <w:rFonts w:ascii="Times New Roman" w:eastAsia="华文仿宋" w:hAnsi="Times New Roman" w:cs="Times New Roman"/>
                <w:sz w:val="18"/>
                <w:szCs w:val="18"/>
              </w:rPr>
              <w:t>％以上，水溶性抗氧化剂得率在</w:t>
            </w:r>
            <w:r>
              <w:rPr>
                <w:rFonts w:ascii="Times New Roman" w:eastAsia="华文仿宋" w:hAnsi="Times New Roman" w:cs="Times New Roman"/>
                <w:sz w:val="18"/>
                <w:szCs w:val="18"/>
              </w:rPr>
              <w:t>4.21</w:t>
            </w:r>
            <w:r>
              <w:rPr>
                <w:rFonts w:ascii="Times New Roman" w:eastAsia="华文仿宋" w:hAnsi="Times New Roman" w:cs="Times New Roman"/>
                <w:sz w:val="18"/>
                <w:szCs w:val="18"/>
              </w:rPr>
              <w:t>％以上</w:t>
            </w:r>
            <w:del w:id="1063" w:author="Long CHEN" w:date="2019-07-26T14:57:00Z">
              <w:r>
                <w:rPr>
                  <w:rFonts w:ascii="Times New Roman" w:eastAsia="华文仿宋" w:hAnsi="Times New Roman" w:cs="Times New Roman"/>
                  <w:sz w:val="18"/>
                  <w:szCs w:val="18"/>
                </w:rPr>
                <w:delText>，</w:delText>
              </w:r>
            </w:del>
            <w:r>
              <w:rPr>
                <w:rFonts w:ascii="Times New Roman" w:eastAsia="华文仿宋" w:hAnsi="Times New Roman" w:cs="Times New Roman"/>
                <w:sz w:val="18"/>
                <w:szCs w:val="18"/>
              </w:rPr>
              <w:t>脂溶性抗氧化剂得率在</w:t>
            </w:r>
            <w:r>
              <w:rPr>
                <w:rFonts w:ascii="Times New Roman" w:eastAsia="华文仿宋" w:hAnsi="Times New Roman" w:cs="Times New Roman"/>
                <w:sz w:val="18"/>
                <w:szCs w:val="18"/>
              </w:rPr>
              <w:t>3.65</w:t>
            </w:r>
            <w:r>
              <w:rPr>
                <w:rFonts w:ascii="Times New Roman" w:eastAsia="华文仿宋" w:hAnsi="Times New Roman" w:cs="Times New Roman"/>
                <w:sz w:val="18"/>
                <w:szCs w:val="18"/>
              </w:rPr>
              <w:t>％以上，其中脂溶性抗氧化剂中鼠尾草酚的含量在</w:t>
            </w:r>
            <w:r>
              <w:rPr>
                <w:rFonts w:ascii="Times New Roman" w:eastAsia="华文仿宋" w:hAnsi="Times New Roman" w:cs="Times New Roman"/>
                <w:sz w:val="18"/>
                <w:szCs w:val="18"/>
              </w:rPr>
              <w:t>18.47</w:t>
            </w:r>
            <w:r>
              <w:rPr>
                <w:rFonts w:ascii="Times New Roman" w:eastAsia="华文仿宋" w:hAnsi="Times New Roman" w:cs="Times New Roman"/>
                <w:sz w:val="18"/>
                <w:szCs w:val="18"/>
              </w:rPr>
              <w:t>％以上，鼠尾草酸的含量在</w:t>
            </w:r>
            <w:r>
              <w:rPr>
                <w:rFonts w:ascii="Times New Roman" w:eastAsia="华文仿宋" w:hAnsi="Times New Roman" w:cs="Times New Roman"/>
                <w:sz w:val="18"/>
                <w:szCs w:val="18"/>
              </w:rPr>
              <w:t>22.35</w:t>
            </w:r>
            <w:r>
              <w:rPr>
                <w:rFonts w:ascii="Times New Roman" w:eastAsia="华文仿宋" w:hAnsi="Times New Roman" w:cs="Times New Roman"/>
                <w:sz w:val="18"/>
                <w:szCs w:val="18"/>
              </w:rPr>
              <w:t>％以上。</w:t>
            </w:r>
          </w:p>
        </w:tc>
      </w:tr>
    </w:tbl>
    <w:p w14:paraId="443697B3" w14:textId="77777777" w:rsidR="00970176" w:rsidRDefault="00970176">
      <w:pPr>
        <w:ind w:firstLineChars="200" w:firstLine="480"/>
        <w:rPr>
          <w:rFonts w:ascii="Times New Roman" w:eastAsia="华文仿宋" w:hAnsi="Times New Roman" w:cs="Times New Roman"/>
          <w:sz w:val="24"/>
          <w:szCs w:val="24"/>
        </w:rPr>
      </w:pPr>
    </w:p>
    <w:p w14:paraId="7D66747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w:t>
      </w:r>
      <w:r>
        <w:rPr>
          <w:rFonts w:ascii="Times New Roman" w:hAnsi="Times New Roman" w:cs="Times New Roman"/>
          <w:sz w:val="24"/>
          <w:szCs w:val="24"/>
        </w:rPr>
        <w:t>SCC</w:t>
      </w:r>
      <w:r>
        <w:rPr>
          <w:rFonts w:ascii="Times New Roman" w:hAnsi="Times New Roman" w:cs="Times New Roman"/>
          <w:sz w:val="24"/>
          <w:szCs w:val="24"/>
        </w:rPr>
        <w:t>在</w:t>
      </w:r>
      <w:r>
        <w:rPr>
          <w:rFonts w:ascii="Times New Roman" w:hAnsi="Times New Roman" w:cs="Times New Roman"/>
          <w:sz w:val="24"/>
          <w:szCs w:val="24"/>
        </w:rPr>
        <w:t>20</w:t>
      </w:r>
      <w:r>
        <w:rPr>
          <w:rFonts w:ascii="Times New Roman" w:hAnsi="Times New Roman" w:cs="Times New Roman"/>
          <w:sz w:val="24"/>
          <w:szCs w:val="24"/>
        </w:rPr>
        <w:t>多个国家被使用，应用领域广泛。世界著名的香精香料公司均采用与此法相应的设备生产果味天然香精香料。国际上著名公司已应用该技术进行香料工业化生产。</w:t>
      </w:r>
      <w:commentRangeStart w:id="1064"/>
      <w:commentRangeStart w:id="1065"/>
      <w:commentRangeStart w:id="1066"/>
      <w:r>
        <w:rPr>
          <w:rFonts w:ascii="Times New Roman" w:hAnsi="Times New Roman" w:cs="Times New Roman"/>
          <w:sz w:val="24"/>
          <w:szCs w:val="24"/>
        </w:rPr>
        <w:t>但是国内对该技术的引进应用至今几乎是空白</w:t>
      </w:r>
      <w:commentRangeEnd w:id="1064"/>
      <w:r>
        <w:rPr>
          <w:rStyle w:val="af4"/>
        </w:rPr>
        <w:commentReference w:id="1064"/>
      </w:r>
      <w:commentRangeEnd w:id="1065"/>
      <w:r>
        <w:rPr>
          <w:rStyle w:val="af4"/>
        </w:rPr>
        <w:commentReference w:id="1065"/>
      </w:r>
      <w:commentRangeEnd w:id="1066"/>
      <w:r>
        <w:rPr>
          <w:rStyle w:val="af4"/>
        </w:rPr>
        <w:commentReference w:id="1066"/>
      </w:r>
      <w:r>
        <w:rPr>
          <w:rFonts w:ascii="Times New Roman" w:hAnsi="Times New Roman" w:cs="Times New Roman"/>
          <w:sz w:val="24"/>
          <w:szCs w:val="24"/>
        </w:rPr>
        <w:t>。</w:t>
      </w:r>
    </w:p>
    <w:p w14:paraId="3BC9650A" w14:textId="77777777" w:rsidR="00970176" w:rsidRDefault="008D6EE0">
      <w:pPr>
        <w:spacing w:line="360" w:lineRule="auto"/>
        <w:ind w:firstLineChars="200" w:firstLine="480"/>
        <w:rPr>
          <w:rFonts w:ascii="Times New Roman" w:eastAsia="华文仿宋" w:hAnsi="Times New Roman" w:cs="Times New Roman"/>
          <w:sz w:val="24"/>
          <w:szCs w:val="24"/>
        </w:rPr>
      </w:pPr>
      <w:commentRangeStart w:id="1067"/>
      <w:commentRangeStart w:id="1068"/>
      <w:r>
        <w:rPr>
          <w:rFonts w:ascii="Times New Roman" w:hAnsi="Times New Roman" w:cs="Times New Roman"/>
          <w:sz w:val="24"/>
          <w:szCs w:val="24"/>
        </w:rPr>
        <w:t>通过开展对</w:t>
      </w:r>
      <w:r>
        <w:rPr>
          <w:rFonts w:ascii="Times New Roman" w:hAnsi="Times New Roman" w:cs="Times New Roman"/>
          <w:sz w:val="24"/>
          <w:szCs w:val="24"/>
        </w:rPr>
        <w:t>SCC</w:t>
      </w:r>
      <w:r>
        <w:rPr>
          <w:rFonts w:ascii="Times New Roman" w:hAnsi="Times New Roman" w:cs="Times New Roman"/>
          <w:sz w:val="24"/>
          <w:szCs w:val="24"/>
        </w:rPr>
        <w:t>法生产香味香精的研制和广泛应用，一定能够为提供质量一流的天然香料产品起较大的作用，并能有效地利用我国的天然资源，提高天然植物资源的应用价值和经济价值。</w:t>
      </w:r>
      <w:commentRangeEnd w:id="1067"/>
      <w:r>
        <w:rPr>
          <w:rStyle w:val="af4"/>
        </w:rPr>
        <w:commentReference w:id="1067"/>
      </w:r>
      <w:commentRangeEnd w:id="1068"/>
      <w:r>
        <w:rPr>
          <w:rStyle w:val="af4"/>
        </w:rPr>
        <w:commentReference w:id="1068"/>
      </w:r>
    </w:p>
    <w:p w14:paraId="44BC19C3" w14:textId="77777777" w:rsidR="00970176" w:rsidRDefault="008D6EE0">
      <w:pPr>
        <w:pStyle w:val="3"/>
        <w:rPr>
          <w:rFonts w:ascii="Times New Roman" w:hAnsi="Times New Roman" w:cs="Times New Roman"/>
        </w:rPr>
      </w:pPr>
      <w:bookmarkStart w:id="1069" w:name="_Toc14992047"/>
      <w:r>
        <w:rPr>
          <w:rFonts w:ascii="Times New Roman" w:hAnsi="Times New Roman" w:cs="Times New Roman"/>
        </w:rPr>
        <w:t xml:space="preserve">3.2.3 </w:t>
      </w:r>
      <w:r>
        <w:rPr>
          <w:rFonts w:ascii="Times New Roman" w:hAnsi="Times New Roman" w:cs="Times New Roman"/>
        </w:rPr>
        <w:t>分子蒸馏技术</w:t>
      </w:r>
      <w:bookmarkEnd w:id="1069"/>
    </w:p>
    <w:p w14:paraId="7F35213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分子蒸馏是一种在</w:t>
      </w:r>
      <w:hyperlink r:id="rId31" w:tgtFrame="_blank" w:history="1">
        <w:r>
          <w:rPr>
            <w:rFonts w:ascii="Times New Roman" w:hAnsi="Times New Roman" w:cs="Times New Roman"/>
            <w:sz w:val="24"/>
            <w:szCs w:val="24"/>
          </w:rPr>
          <w:t>高真空</w:t>
        </w:r>
      </w:hyperlink>
      <w:r>
        <w:rPr>
          <w:rFonts w:ascii="Times New Roman" w:hAnsi="Times New Roman" w:cs="Times New Roman"/>
          <w:sz w:val="24"/>
          <w:szCs w:val="24"/>
        </w:rPr>
        <w:t>下操作的蒸馏方法，这时蒸气分子的平均自由程大于蒸发表面与</w:t>
      </w:r>
      <w:hyperlink r:id="rId32" w:tgtFrame="_blank" w:history="1">
        <w:r>
          <w:rPr>
            <w:rFonts w:ascii="Times New Roman" w:hAnsi="Times New Roman" w:cs="Times New Roman"/>
            <w:sz w:val="24"/>
            <w:szCs w:val="24"/>
          </w:rPr>
          <w:t>冷凝</w:t>
        </w:r>
      </w:hyperlink>
      <w:r>
        <w:rPr>
          <w:rFonts w:ascii="Times New Roman" w:hAnsi="Times New Roman" w:cs="Times New Roman"/>
          <w:sz w:val="24"/>
          <w:szCs w:val="24"/>
        </w:rPr>
        <w:t>表面之间的距离，从而可利用料液中各组分蒸发速率的差异，对液体</w:t>
      </w:r>
      <w:hyperlink r:id="rId33" w:tgtFrame="_blank" w:history="1">
        <w:r>
          <w:rPr>
            <w:rFonts w:ascii="Times New Roman" w:hAnsi="Times New Roman" w:cs="Times New Roman"/>
            <w:sz w:val="24"/>
            <w:szCs w:val="24"/>
          </w:rPr>
          <w:t>混合物</w:t>
        </w:r>
      </w:hyperlink>
      <w:r>
        <w:rPr>
          <w:rFonts w:ascii="Times New Roman" w:hAnsi="Times New Roman" w:cs="Times New Roman"/>
          <w:sz w:val="24"/>
          <w:szCs w:val="24"/>
        </w:rPr>
        <w:t>进行分离。分子蒸馏是一种特殊的液</w:t>
      </w:r>
      <w:r>
        <w:rPr>
          <w:rFonts w:ascii="Times New Roman" w:hAnsi="Times New Roman" w:cs="Times New Roman"/>
          <w:sz w:val="24"/>
          <w:szCs w:val="24"/>
        </w:rPr>
        <w:t>--</w:t>
      </w:r>
      <w:r>
        <w:rPr>
          <w:rFonts w:ascii="Times New Roman" w:hAnsi="Times New Roman" w:cs="Times New Roman"/>
          <w:sz w:val="24"/>
          <w:szCs w:val="24"/>
        </w:rPr>
        <w:t>液分离技术</w:t>
      </w:r>
      <w:r>
        <w:rPr>
          <w:rFonts w:ascii="Times New Roman" w:hAnsi="Times New Roman" w:cs="Times New Roman"/>
          <w:sz w:val="24"/>
          <w:szCs w:val="24"/>
        </w:rPr>
        <w:t>，它不同于传统蒸馏依靠沸点差</w:t>
      </w:r>
      <w:hyperlink r:id="rId34" w:tgtFrame="_blank" w:history="1">
        <w:r>
          <w:rPr>
            <w:rFonts w:ascii="Times New Roman" w:hAnsi="Times New Roman" w:cs="Times New Roman"/>
            <w:sz w:val="24"/>
            <w:szCs w:val="24"/>
          </w:rPr>
          <w:t>分离原理</w:t>
        </w:r>
      </w:hyperlink>
      <w:r>
        <w:rPr>
          <w:rFonts w:ascii="Times New Roman" w:hAnsi="Times New Roman" w:cs="Times New Roman"/>
          <w:sz w:val="24"/>
          <w:szCs w:val="24"/>
        </w:rPr>
        <w:t>，而是靠不同物质分子运动平均自由程的差别实现分离。</w:t>
      </w:r>
    </w:p>
    <w:p w14:paraId="3448DB0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分子蒸馏技术是一种新型的液</w:t>
      </w:r>
      <w:r>
        <w:rPr>
          <w:rFonts w:ascii="Times New Roman" w:hAnsi="Times New Roman" w:cs="Times New Roman"/>
          <w:sz w:val="24"/>
          <w:szCs w:val="24"/>
        </w:rPr>
        <w:t>—</w:t>
      </w:r>
      <w:r>
        <w:rPr>
          <w:rFonts w:ascii="Times New Roman" w:hAnsi="Times New Roman" w:cs="Times New Roman"/>
          <w:sz w:val="24"/>
          <w:szCs w:val="24"/>
        </w:rPr>
        <w:t>液分离或精细分离的高新技术。分子蒸馏是在低氧惰性条件下进行的，具有蒸馏温度低，物料受热时间短，操作压力低（真</w:t>
      </w:r>
      <w:r>
        <w:rPr>
          <w:rFonts w:ascii="Times New Roman" w:hAnsi="Times New Roman" w:cs="Times New Roman"/>
          <w:sz w:val="24"/>
          <w:szCs w:val="24"/>
        </w:rPr>
        <w:lastRenderedPageBreak/>
        <w:t>空度高），分离程度及产率高，产品品质好，天然物质的成分在蒸馏前后不会有太大变化，分离后的产品可避免有机溶剂污染等优点；特别适应于对高沸点、热敏性以及易氧化物料的分离纯化。该技术已经广泛应用于石油化工和</w:t>
      </w:r>
      <w:hyperlink r:id="rId35" w:tgtFrame="_blank" w:history="1">
        <w:r>
          <w:rPr>
            <w:rFonts w:ascii="Times New Roman" w:hAnsi="Times New Roman" w:cs="Times New Roman"/>
            <w:sz w:val="24"/>
            <w:szCs w:val="24"/>
          </w:rPr>
          <w:t>食品</w:t>
        </w:r>
      </w:hyperlink>
      <w:r>
        <w:rPr>
          <w:rFonts w:ascii="Times New Roman" w:hAnsi="Times New Roman" w:cs="Times New Roman"/>
          <w:sz w:val="24"/>
          <w:szCs w:val="24"/>
        </w:rPr>
        <w:t>香料等领域，特别适应于天然物质的提取与分离。</w:t>
      </w:r>
    </w:p>
    <w:p w14:paraId="6A0697E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以上各种制备天然香料的方法各有其优缺点，并且分别适合不同的对象，为获得天然逼真、具有独特香韵的高品质香料提供了有力保证。但是由于天然果味香料自身的特性，如香味物质含量低、挥发性高、易裂解等，以上各种方法还有不尽人意的地方，广大科研工作者一直在探索适合果味香料的新加工工艺方法。</w:t>
      </w:r>
    </w:p>
    <w:p w14:paraId="19FE0090"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对于大多数水果而言，由于香味挥发性物质的含量较低，无法实现水和油的分层，挥发物只存在于水相中。这些在水相中的香味挥发物无法直接用于香精的调配。如何将这些香味成分分离</w:t>
      </w:r>
      <w:r>
        <w:rPr>
          <w:rFonts w:ascii="Times New Roman" w:hAnsi="Times New Roman" w:cs="Times New Roman"/>
          <w:sz w:val="24"/>
          <w:szCs w:val="24"/>
        </w:rPr>
        <w:t>浓缩，得到</w:t>
      </w:r>
      <w:hyperlink r:id="rId36" w:tgtFrame="_blank" w:history="1">
        <w:r>
          <w:rPr>
            <w:rFonts w:ascii="Times New Roman" w:hAnsi="Times New Roman" w:cs="Times New Roman"/>
            <w:sz w:val="24"/>
            <w:szCs w:val="24"/>
          </w:rPr>
          <w:t>果汁</w:t>
        </w:r>
      </w:hyperlink>
      <w:r>
        <w:rPr>
          <w:rFonts w:ascii="Times New Roman" w:hAnsi="Times New Roman" w:cs="Times New Roman"/>
          <w:sz w:val="24"/>
          <w:szCs w:val="24"/>
        </w:rPr>
        <w:t>香气成分的浓缩物，是调配水果香韵香精必须解决的一个问题。要解决这一问题，制备果味香料时应在不损坏芳香物质的前提下，将它们分离提取，并以浓缩的形式保存，使之尽量接近水果在食用时所具有的香气，但利用上述几种方法均不能有效解决果味香精的分离和提取问题。</w:t>
      </w:r>
    </w:p>
    <w:p w14:paraId="40685C05" w14:textId="77777777" w:rsidR="00970176" w:rsidRDefault="008D6EE0">
      <w:pPr>
        <w:pStyle w:val="4"/>
        <w:rPr>
          <w:rFonts w:ascii="Times New Roman" w:hAnsi="Times New Roman" w:cs="Times New Roman"/>
        </w:rPr>
      </w:pPr>
      <w:r>
        <w:rPr>
          <w:rFonts w:ascii="Times New Roman" w:hAnsi="Times New Roman" w:cs="Times New Roman"/>
        </w:rPr>
        <w:t>3.2.3.1</w:t>
      </w:r>
      <w:r>
        <w:rPr>
          <w:rFonts w:ascii="Times New Roman" w:hAnsi="Times New Roman" w:cs="Times New Roman"/>
        </w:rPr>
        <w:t>分子蒸馏定义、历史及其发展现状</w:t>
      </w:r>
    </w:p>
    <w:p w14:paraId="7E9EFF2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分子蒸馏</w:t>
      </w:r>
      <w:r>
        <w:rPr>
          <w:rFonts w:ascii="Times New Roman" w:hAnsi="Times New Roman" w:cs="Times New Roman"/>
          <w:sz w:val="24"/>
          <w:szCs w:val="24"/>
        </w:rPr>
        <w:t>(Molecular Distillation</w:t>
      </w:r>
      <w:r>
        <w:rPr>
          <w:rFonts w:ascii="Times New Roman" w:hAnsi="Times New Roman" w:cs="Times New Roman"/>
          <w:sz w:val="24"/>
          <w:szCs w:val="24"/>
        </w:rPr>
        <w:t>)</w:t>
      </w:r>
      <w:r>
        <w:rPr>
          <w:rFonts w:ascii="Times New Roman" w:hAnsi="Times New Roman" w:cs="Times New Roman"/>
          <w:sz w:val="24"/>
          <w:szCs w:val="24"/>
        </w:rPr>
        <w:t>又称短程蒸馏（</w:t>
      </w:r>
      <w:r>
        <w:rPr>
          <w:rFonts w:ascii="Times New Roman" w:hAnsi="Times New Roman" w:cs="Times New Roman"/>
          <w:sz w:val="24"/>
          <w:szCs w:val="24"/>
        </w:rPr>
        <w:t>Short-Dath Distillation</w:t>
      </w:r>
      <w:r>
        <w:rPr>
          <w:rFonts w:ascii="Times New Roman" w:hAnsi="Times New Roman" w:cs="Times New Roman"/>
          <w:sz w:val="24"/>
          <w:szCs w:val="24"/>
        </w:rPr>
        <w:t>），是一种在高真空度条件下进行非平衡分离操作的连续蒸馏过程，它是以液相中逸出的气相分子依靠气体扩散为主体的分离过程。</w:t>
      </w:r>
    </w:p>
    <w:p w14:paraId="34AEBAF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作为一种对高沸点和热敏性物质进行有效分离的手段，自</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30</w:t>
      </w:r>
      <w:r>
        <w:rPr>
          <w:rFonts w:ascii="Times New Roman" w:hAnsi="Times New Roman" w:cs="Times New Roman"/>
          <w:sz w:val="24"/>
          <w:szCs w:val="24"/>
        </w:rPr>
        <w:t>年代出现以来，得到了世界各国的重视。至</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60</w:t>
      </w:r>
      <w:r>
        <w:rPr>
          <w:rFonts w:ascii="Times New Roman" w:hAnsi="Times New Roman" w:cs="Times New Roman"/>
          <w:sz w:val="24"/>
          <w:szCs w:val="24"/>
        </w:rPr>
        <w:t>年代，为适应浓缩鱼肝油中维生素</w:t>
      </w:r>
      <w:r>
        <w:rPr>
          <w:rFonts w:ascii="Times New Roman" w:hAnsi="Times New Roman" w:cs="Times New Roman"/>
          <w:sz w:val="24"/>
          <w:szCs w:val="24"/>
        </w:rPr>
        <w:t>A</w:t>
      </w:r>
      <w:r>
        <w:rPr>
          <w:rFonts w:ascii="Times New Roman" w:hAnsi="Times New Roman" w:cs="Times New Roman"/>
          <w:sz w:val="24"/>
          <w:szCs w:val="24"/>
        </w:rPr>
        <w:t>的需要，分子蒸馏技术得到了工业化应用，在日、英、美、德以及前苏联相继设计、制造了多套分子蒸馏装置，用于浓缩</w:t>
      </w:r>
      <w:r>
        <w:rPr>
          <w:rFonts w:ascii="Times New Roman" w:hAnsi="Times New Roman" w:cs="Times New Roman"/>
          <w:sz w:val="24"/>
          <w:szCs w:val="24"/>
        </w:rPr>
        <w:t>VA</w:t>
      </w:r>
      <w:r>
        <w:rPr>
          <w:rFonts w:ascii="Times New Roman" w:hAnsi="Times New Roman" w:cs="Times New Roman"/>
          <w:sz w:val="24"/>
          <w:szCs w:val="24"/>
        </w:rPr>
        <w:t>等的生产，但当时困于种种条件，应用面窄、发展速度慢。在过去的几十年中，世界各国</w:t>
      </w:r>
      <w:r>
        <w:rPr>
          <w:rFonts w:ascii="Times New Roman" w:hAnsi="Times New Roman" w:cs="Times New Roman"/>
          <w:sz w:val="24"/>
          <w:szCs w:val="24"/>
        </w:rPr>
        <w:t>都在不断扩大和完善该项技术在工业化中的应用，特别是</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80</w:t>
      </w:r>
      <w:r>
        <w:rPr>
          <w:rFonts w:ascii="Times New Roman" w:hAnsi="Times New Roman" w:cs="Times New Roman"/>
          <w:sz w:val="24"/>
          <w:szCs w:val="24"/>
        </w:rPr>
        <w:t>年代以来，随着人们对天然物质的青睐，回归自然潮流的兴起，分子蒸馏技术得到了迅速的发展。</w:t>
      </w:r>
    </w:p>
    <w:p w14:paraId="2E47095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分子蒸馏的设备目前应用较广的为离心薄膜式及转子刮膜式。这两种方式的分离装置，也是一直在不断地改进和完善，特别是针对不同产品，其装置结构与</w:t>
      </w:r>
      <w:r>
        <w:rPr>
          <w:rFonts w:ascii="Times New Roman" w:hAnsi="Times New Roman" w:cs="Times New Roman"/>
          <w:sz w:val="24"/>
          <w:szCs w:val="24"/>
        </w:rPr>
        <w:lastRenderedPageBreak/>
        <w:t>配套设备要有不同的特点。因此，就分子蒸馏装置本身来说，其开发研究的内容就十分丰富了。在应用领域方面，国外已在近百种产品中进行了工业化生产，广泛应用于石油、化工、轻工、食品、医药、、农药及日用化工等。</w:t>
      </w:r>
    </w:p>
    <w:p w14:paraId="763F361C"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我国对分子蒸馏技术的研究起</w:t>
      </w:r>
      <w:r>
        <w:rPr>
          <w:rFonts w:ascii="Times New Roman" w:hAnsi="Times New Roman" w:cs="Times New Roman"/>
          <w:sz w:val="24"/>
          <w:szCs w:val="24"/>
        </w:rPr>
        <w:t>步较晚，</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80</w:t>
      </w:r>
      <w:r>
        <w:rPr>
          <w:rFonts w:ascii="Times New Roman" w:hAnsi="Times New Roman" w:cs="Times New Roman"/>
          <w:sz w:val="24"/>
          <w:szCs w:val="24"/>
        </w:rPr>
        <w:t>年代末期，国内曾引进了几套分子蒸馏生产线，用于硬脂酸单甘脂的生产。国内的研究人员也曾进行过一些研究，但工业化应用的报道很少。</w:t>
      </w:r>
    </w:p>
    <w:p w14:paraId="720BBDA4" w14:textId="77777777" w:rsidR="00970176" w:rsidRDefault="008D6EE0">
      <w:pPr>
        <w:pStyle w:val="4"/>
        <w:rPr>
          <w:rFonts w:ascii="Times New Roman" w:hAnsi="Times New Roman" w:cs="Times New Roman"/>
        </w:rPr>
      </w:pPr>
      <w:r>
        <w:rPr>
          <w:rFonts w:ascii="Times New Roman" w:hAnsi="Times New Roman" w:cs="Times New Roman"/>
        </w:rPr>
        <w:t>3.2.3.2</w:t>
      </w:r>
      <w:r>
        <w:rPr>
          <w:rFonts w:ascii="Times New Roman" w:hAnsi="Times New Roman" w:cs="Times New Roman"/>
        </w:rPr>
        <w:t>分子蒸馏的基本原理</w:t>
      </w:r>
    </w:p>
    <w:p w14:paraId="477724F4" w14:textId="77777777" w:rsidR="00970176" w:rsidRDefault="008D6EE0">
      <w:pPr>
        <w:pStyle w:val="5"/>
        <w:rPr>
          <w:rFonts w:ascii="Times New Roman" w:hAnsi="Times New Roman" w:cs="Times New Roman"/>
        </w:rPr>
      </w:pPr>
      <w:r>
        <w:rPr>
          <w:rFonts w:ascii="Times New Roman" w:hAnsi="Times New Roman" w:cs="Times New Roman"/>
        </w:rPr>
        <w:t>(1)</w:t>
      </w:r>
      <w:r>
        <w:rPr>
          <w:rFonts w:ascii="Times New Roman" w:hAnsi="Times New Roman" w:cs="Times New Roman"/>
        </w:rPr>
        <w:t>、分子运动平均自由程</w:t>
      </w:r>
    </w:p>
    <w:p w14:paraId="40D17F8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分子碰撞：分子与分子之间存在着相互作用力。当两分子离得较远时，分子之间的作用力表现为吸引力。但当两个分子接近到一定程度后，分子之间的作用力会改变为排斥力，并随其接近到一定程度，排斥力的作用是两分子分开，这种由接近而至排斥分离的过程就是分子的碰撞过程。</w:t>
      </w:r>
    </w:p>
    <w:p w14:paraId="4016448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）分子有效直径：分子在碰撞过程中，两分子质</w:t>
      </w:r>
      <w:r>
        <w:rPr>
          <w:rFonts w:ascii="Times New Roman" w:hAnsi="Times New Roman" w:cs="Times New Roman"/>
          <w:sz w:val="24"/>
          <w:szCs w:val="24"/>
        </w:rPr>
        <w:t>心的最短距离，即发生斥离的质心距离。</w:t>
      </w:r>
    </w:p>
    <w:p w14:paraId="315074E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）分子运动自由程：一个分子相邻两次分子碰撞之间所走的路程。</w:t>
      </w:r>
    </w:p>
    <w:p w14:paraId="76A22ED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分子运动平均自由程：任意分子在运动过程中都在变化自由程，而在一定的外界条件下，不同物质的分子自由程各不相同。就某个分子来说，在某时间剑阁内的自由程的平均值称为平均自由程。由热力学原理可知，分子运动平均自由程为：</w:t>
      </w:r>
    </w:p>
    <w:p w14:paraId="46EBD548"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bCs/>
          <w:sz w:val="24"/>
        </w:rPr>
        <w:t>λ</w:t>
      </w:r>
      <w:r>
        <w:rPr>
          <w:rFonts w:ascii="Times New Roman" w:hAnsi="Times New Roman" w:cs="Times New Roman"/>
          <w:bCs/>
          <w:sz w:val="24"/>
          <w:lang w:val="de-DE"/>
        </w:rPr>
        <w:t xml:space="preserve">m =vm/f </w:t>
      </w:r>
      <w:r>
        <w:rPr>
          <w:rFonts w:ascii="Times New Roman" w:hAnsi="Times New Roman" w:cs="Times New Roman"/>
          <w:bCs/>
          <w:sz w:val="24"/>
        </w:rPr>
        <w:t xml:space="preserve"> </w:t>
      </w:r>
    </w:p>
    <w:p w14:paraId="606209A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式中：</w:t>
      </w:r>
      <w:r>
        <w:rPr>
          <w:rFonts w:ascii="Times New Roman" w:hAnsi="Times New Roman" w:cs="Times New Roman"/>
          <w:sz w:val="24"/>
          <w:szCs w:val="24"/>
        </w:rPr>
        <w:t>f</w:t>
      </w:r>
      <w:r>
        <w:rPr>
          <w:rFonts w:ascii="Times New Roman" w:hAnsi="Times New Roman" w:cs="Times New Roman"/>
          <w:sz w:val="24"/>
          <w:szCs w:val="24"/>
        </w:rPr>
        <w:t>为分子间的碰撞频率</w:t>
      </w:r>
    </w:p>
    <w:p w14:paraId="2C18B44B" w14:textId="77777777" w:rsidR="00970176" w:rsidRDefault="008D6EE0">
      <w:pPr>
        <w:spacing w:line="360" w:lineRule="auto"/>
        <w:ind w:firstLineChars="200" w:firstLine="480"/>
        <w:rPr>
          <w:rFonts w:ascii="Times New Roman" w:hAnsi="Times New Roman" w:cs="Times New Roman"/>
          <w:bCs/>
          <w:sz w:val="24"/>
        </w:rPr>
      </w:pPr>
      <w:r>
        <w:rPr>
          <w:rFonts w:ascii="Times New Roman" w:hAnsi="Times New Roman" w:cs="Times New Roman"/>
          <w:sz w:val="24"/>
          <w:szCs w:val="24"/>
        </w:rPr>
        <w:t>对于球形分子</w:t>
      </w:r>
      <w:r>
        <w:rPr>
          <w:rFonts w:ascii="Times New Roman" w:hAnsi="Times New Roman" w:cs="Times New Roman"/>
          <w:sz w:val="24"/>
          <w:szCs w:val="24"/>
        </w:rPr>
        <w:t>:</w:t>
      </w:r>
    </w:p>
    <w:p w14:paraId="4AC9614F" w14:textId="77777777" w:rsidR="00970176" w:rsidRDefault="008D6EE0">
      <w:pPr>
        <w:spacing w:line="360" w:lineRule="auto"/>
        <w:ind w:firstLineChars="200" w:firstLine="480"/>
        <w:rPr>
          <w:rFonts w:ascii="Times New Roman" w:hAnsi="Times New Roman" w:cs="Times New Roman"/>
          <w:bCs/>
          <w:sz w:val="24"/>
        </w:rPr>
      </w:pPr>
      <w:r>
        <w:rPr>
          <w:rFonts w:ascii="Times New Roman" w:hAnsi="Times New Roman" w:cs="Times New Roman"/>
          <w:bCs/>
          <w:sz w:val="24"/>
        </w:rPr>
        <w:object w:dxaOrig="1440" w:dyaOrig="1440" w14:anchorId="2AA6F927">
          <v:shape id="_x0000_s1114" type="#_x0000_t75" style="position:absolute;left:0;text-align:left;margin-left:36pt;margin-top:0;width:135pt;height:28.9pt;z-index:251657216;mso-width-relative:page;mso-height-relative:page">
            <v:imagedata r:id="rId37" o:title=""/>
          </v:shape>
          <o:OLEObject Type="Embed" ProgID="Equation.3" ShapeID="_x0000_s1114" DrawAspect="Content" ObjectID="_1639647263" r:id="rId38"/>
        </w:object>
      </w:r>
      <w:r>
        <w:rPr>
          <w:rFonts w:ascii="Times New Roman" w:hAnsi="Times New Roman" w:cs="Times New Roman"/>
          <w:bCs/>
          <w:sz w:val="24"/>
        </w:rPr>
        <w:t xml:space="preserve"> </w:t>
      </w:r>
    </w:p>
    <w:p w14:paraId="5D62B2A9"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－分子的有效直径，</w:t>
      </w:r>
      <w:r>
        <w:rPr>
          <w:rFonts w:ascii="Times New Roman" w:hAnsi="Times New Roman" w:cs="Times New Roman"/>
          <w:sz w:val="24"/>
          <w:szCs w:val="24"/>
        </w:rPr>
        <w:t>p</w:t>
      </w:r>
      <w:r>
        <w:rPr>
          <w:rFonts w:ascii="Times New Roman" w:hAnsi="Times New Roman" w:cs="Times New Roman"/>
          <w:sz w:val="24"/>
          <w:szCs w:val="24"/>
        </w:rPr>
        <w:t>－分子所处空间的压强，</w:t>
      </w:r>
      <w:r>
        <w:rPr>
          <w:rFonts w:ascii="Times New Roman" w:hAnsi="Times New Roman" w:cs="Times New Roman"/>
          <w:sz w:val="24"/>
          <w:szCs w:val="24"/>
        </w:rPr>
        <w:t>T</w:t>
      </w:r>
      <w:r>
        <w:rPr>
          <w:rFonts w:ascii="Times New Roman" w:hAnsi="Times New Roman" w:cs="Times New Roman"/>
          <w:sz w:val="24"/>
          <w:szCs w:val="24"/>
        </w:rPr>
        <w:t>－分子所处环境的温度，</w:t>
      </w:r>
      <w:r>
        <w:rPr>
          <w:rFonts w:ascii="Times New Roman" w:hAnsi="Times New Roman" w:cs="Times New Roman"/>
          <w:sz w:val="24"/>
          <w:szCs w:val="24"/>
        </w:rPr>
        <w:t>k</w:t>
      </w:r>
      <w:r>
        <w:rPr>
          <w:rFonts w:ascii="Times New Roman" w:hAnsi="Times New Roman" w:cs="Times New Roman"/>
          <w:sz w:val="24"/>
          <w:szCs w:val="24"/>
        </w:rPr>
        <w:t>－波尔兹曼常数</w:t>
      </w:r>
      <w:r>
        <w:rPr>
          <w:rFonts w:ascii="Times New Roman" w:hAnsi="Times New Roman" w:cs="Times New Roman"/>
          <w:sz w:val="24"/>
          <w:szCs w:val="24"/>
        </w:rPr>
        <w:t xml:space="preserve"> </w:t>
      </w:r>
    </w:p>
    <w:p w14:paraId="2E6CF2CF" w14:textId="77777777" w:rsidR="00970176" w:rsidRDefault="008D6EE0">
      <w:pPr>
        <w:pStyle w:val="5"/>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rPr>
        <w:t>、分子蒸馏技术的基本原理</w:t>
      </w:r>
    </w:p>
    <w:p w14:paraId="24ABBAE1"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分子蒸馏技术正是利用了不同种类分子逸出液面后直线飞行的距离不同这一性质来实现物质分离的。液体混合物为了达到分离的目的，首先进行加热，能量足够的分子逸出液面。轻分子的平均自由程大，重分子的平均自由程小，若在离液面小于轻分子自由程而大于重分子自由程的地方设置一冷凝面，使得轻分子落在冷凝面上被冷凝，而重分子则因达</w:t>
      </w:r>
      <w:r>
        <w:rPr>
          <w:rFonts w:ascii="Times New Roman" w:hAnsi="Times New Roman" w:cs="Times New Roman"/>
          <w:sz w:val="24"/>
          <w:szCs w:val="24"/>
        </w:rPr>
        <w:t>不到冷凝面，而返回原来的液面，这样就将混合物分离了。</w:t>
      </w:r>
    </w:p>
    <w:p w14:paraId="6B2D0EBF" w14:textId="77777777" w:rsidR="00970176" w:rsidRDefault="008D6EE0">
      <w:pPr>
        <w:ind w:firstLineChars="200" w:firstLine="420"/>
        <w:jc w:val="center"/>
        <w:rPr>
          <w:ins w:id="1070" w:author="Administrator" w:date="2019-12-31T13:29:00Z"/>
          <w:rFonts w:ascii="Times New Roman" w:hAnsi="Times New Roman" w:cs="Times New Roman"/>
        </w:rPr>
      </w:pPr>
      <w:ins w:id="1071" w:author="Administrator" w:date="2019-12-31T13:29:00Z">
        <w:r>
          <w:rPr>
            <w:rFonts w:ascii="Times New Roman" w:hAnsi="Times New Roman" w:cs="Times New Roman"/>
            <w:noProof/>
            <w:rPrChange w:id="1072" w:author="" w:date="1900-01-01T00:00:00Z">
              <w:rPr>
                <w:noProof/>
              </w:rPr>
            </w:rPrChange>
          </w:rPr>
          <w:drawing>
            <wp:inline distT="0" distB="0" distL="0" distR="0" wp14:anchorId="40B26D81" wp14:editId="181FC169">
              <wp:extent cx="2476500" cy="1913255"/>
              <wp:effectExtent l="19050" t="0" r="0" b="0"/>
              <wp:docPr id="2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7"/>
                      <pic:cNvPicPr>
                        <a:picLocks noChangeAspect="1" noChangeArrowheads="1"/>
                      </pic:cNvPicPr>
                    </pic:nvPicPr>
                    <pic:blipFill>
                      <a:blip r:embed="rId39" cstate="print">
                        <a:lum bright="-6000" contrast="30000"/>
                      </a:blip>
                      <a:srcRect/>
                      <a:stretch>
                        <a:fillRect/>
                      </a:stretch>
                    </pic:blipFill>
                    <pic:spPr>
                      <a:xfrm>
                        <a:off x="0" y="0"/>
                        <a:ext cx="2476500" cy="1913255"/>
                      </a:xfrm>
                      <a:prstGeom prst="rect">
                        <a:avLst/>
                      </a:prstGeom>
                      <a:noFill/>
                      <a:ln w="9525">
                        <a:noFill/>
                        <a:miter lim="800000"/>
                        <a:headEnd/>
                        <a:tailEnd/>
                      </a:ln>
                    </pic:spPr>
                  </pic:pic>
                </a:graphicData>
              </a:graphic>
            </wp:inline>
          </w:drawing>
        </w:r>
      </w:ins>
    </w:p>
    <w:p w14:paraId="3A9B9A64" w14:textId="77777777" w:rsidR="00970176" w:rsidRDefault="008D6EE0">
      <w:pPr>
        <w:ind w:firstLineChars="200" w:firstLine="420"/>
        <w:jc w:val="center"/>
        <w:rPr>
          <w:del w:id="1073" w:author="Administrator" w:date="2019-12-31T13:29:00Z"/>
          <w:rFonts w:ascii="Times New Roman" w:hAnsi="Times New Roman" w:cs="Times New Roman"/>
        </w:rPr>
      </w:pPr>
      <w:del w:id="1074" w:author="Administrator" w:date="2019-12-31T13:29:00Z">
        <w:r>
          <w:rPr>
            <w:rFonts w:ascii="Times New Roman" w:hAnsi="Times New Roman"/>
            <w:noProof/>
          </w:rPr>
          <w:drawing>
            <wp:inline distT="0" distB="0" distL="0" distR="0" wp14:anchorId="154BA0EE" wp14:editId="11697E64">
              <wp:extent cx="2476500" cy="1913255"/>
              <wp:effectExtent l="19050" t="0" r="0" b="0"/>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7"/>
                      <pic:cNvPicPr>
                        <a:picLocks noChangeAspect="1" noChangeArrowheads="1"/>
                      </pic:cNvPicPr>
                    </pic:nvPicPr>
                    <pic:blipFill>
                      <a:blip r:embed="rId39" cstate="print">
                        <a:lum bright="-6000" contrast="30000"/>
                      </a:blip>
                      <a:srcRect/>
                      <a:stretch>
                        <a:fillRect/>
                      </a:stretch>
                    </pic:blipFill>
                    <pic:spPr>
                      <a:xfrm>
                        <a:off x="0" y="0"/>
                        <a:ext cx="2476500" cy="1913255"/>
                      </a:xfrm>
                      <a:prstGeom prst="rect">
                        <a:avLst/>
                      </a:prstGeom>
                      <a:noFill/>
                      <a:ln w="9525">
                        <a:noFill/>
                        <a:miter lim="800000"/>
                        <a:headEnd/>
                        <a:tailEnd/>
                      </a:ln>
                    </pic:spPr>
                  </pic:pic>
                </a:graphicData>
              </a:graphic>
            </wp:inline>
          </w:drawing>
        </w:r>
      </w:del>
    </w:p>
    <w:p w14:paraId="7E7EC278"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3.5 </w:t>
      </w:r>
      <w:r>
        <w:rPr>
          <w:rFonts w:ascii="Times New Roman" w:hAnsi="Times New Roman" w:cs="Times New Roman"/>
        </w:rPr>
        <w:t>分子蒸馏技术的基本原理示意图</w:t>
      </w:r>
    </w:p>
    <w:p w14:paraId="5FF7751F" w14:textId="77777777" w:rsidR="00970176" w:rsidRDefault="008D6EE0">
      <w:pPr>
        <w:pStyle w:val="4"/>
        <w:rPr>
          <w:rFonts w:ascii="Times New Roman" w:hAnsi="Times New Roman" w:cs="Times New Roman"/>
        </w:rPr>
      </w:pPr>
      <w:r>
        <w:rPr>
          <w:rFonts w:ascii="Times New Roman" w:hAnsi="Times New Roman" w:cs="Times New Roman"/>
        </w:rPr>
        <w:t xml:space="preserve">3.2.3.3 </w:t>
      </w:r>
      <w:r>
        <w:rPr>
          <w:rFonts w:ascii="Times New Roman" w:hAnsi="Times New Roman" w:cs="Times New Roman"/>
        </w:rPr>
        <w:t>分子蒸馏技术的过程及特点</w:t>
      </w:r>
    </w:p>
    <w:p w14:paraId="33550619" w14:textId="77777777" w:rsidR="00970176" w:rsidRDefault="008D6EE0">
      <w:pPr>
        <w:pStyle w:val="5"/>
        <w:rPr>
          <w:rFonts w:ascii="Times New Roman" w:hAnsi="Times New Roman" w:cs="Times New Roman"/>
        </w:rPr>
      </w:pPr>
      <w:r>
        <w:rPr>
          <w:rFonts w:ascii="Times New Roman" w:hAnsi="Times New Roman" w:cs="Times New Roman"/>
        </w:rPr>
        <w:t>(1)</w:t>
      </w:r>
      <w:r>
        <w:rPr>
          <w:rFonts w:ascii="Times New Roman" w:hAnsi="Times New Roman" w:cs="Times New Roman"/>
        </w:rPr>
        <w:t>、分子蒸馏分离过程</w:t>
      </w:r>
    </w:p>
    <w:p w14:paraId="5FD7ACC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根据分子蒸馏器设计原则，低沸点组分首先获得足够的能量从液膜表面蒸发，径直飞向中间冷凝器并被冷凝成液相，并在重力作用下沿冷凝器壁面向下流动，进入流出组分接收瓶，未能达到冷凝面的重组分沿加热面留下，进入残留组分接</w:t>
      </w:r>
      <w:r>
        <w:rPr>
          <w:rFonts w:ascii="Times New Roman" w:hAnsi="Times New Roman" w:cs="Times New Roman"/>
          <w:sz w:val="24"/>
          <w:szCs w:val="24"/>
        </w:rPr>
        <w:lastRenderedPageBreak/>
        <w:t>收瓶，即分子蒸馏过程主要分为</w:t>
      </w:r>
      <w:r>
        <w:rPr>
          <w:rFonts w:ascii="Times New Roman" w:hAnsi="Times New Roman" w:cs="Times New Roman"/>
          <w:sz w:val="24"/>
          <w:szCs w:val="24"/>
        </w:rPr>
        <w:t>5</w:t>
      </w:r>
      <w:r>
        <w:rPr>
          <w:rFonts w:ascii="Times New Roman" w:hAnsi="Times New Roman" w:cs="Times New Roman"/>
          <w:sz w:val="24"/>
          <w:szCs w:val="24"/>
        </w:rPr>
        <w:t>个步骤：</w:t>
      </w:r>
    </w:p>
    <w:p w14:paraId="700BEA8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）分子从液相主体向蒸发面扩散。通常，液相中的扩散速度是控制分子蒸馏速度的主要因素，在设备设计时，应尽量减薄液层厚度并强化液层的流动。</w:t>
      </w:r>
    </w:p>
    <w:p w14:paraId="14319C5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）分子从蒸发面上自由蒸发。分子在高真空远低于沸点的温度下进行蒸发。蒸发速度随着温度的升高而升高，但分离效率优势却随着温度的升高</w:t>
      </w:r>
      <w:r>
        <w:rPr>
          <w:rFonts w:ascii="Times New Roman" w:hAnsi="Times New Roman" w:cs="Times New Roman"/>
          <w:sz w:val="24"/>
          <w:szCs w:val="24"/>
        </w:rPr>
        <w:t>而降低，所以应以被加工物质的热稳定性为前提，选择经济合理的蒸馏温度。</w:t>
      </w:r>
    </w:p>
    <w:p w14:paraId="4E47277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）分子从蒸发面向冷凝面飞射。在飞射过程中，可能与残存的空气分子碰撞，也肯能相互碰撞。但只要有合适的真空度，使蒸发分子的平均自由程大于或等于蒸发面与冷凝面之间的距离即可。</w:t>
      </w:r>
    </w:p>
    <w:p w14:paraId="1AC10D9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）分子在冷凝面上冷凝。冷凝面形状合理且光滑，从而完成对该物质分子的分离提取。</w:t>
      </w:r>
    </w:p>
    <w:p w14:paraId="7B333723"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5</w:t>
      </w:r>
      <w:r>
        <w:rPr>
          <w:rFonts w:ascii="Times New Roman" w:hAnsi="Times New Roman" w:cs="Times New Roman"/>
          <w:sz w:val="24"/>
          <w:szCs w:val="24"/>
        </w:rPr>
        <w:t>）流出物和残留物的收集。由于重力作用，流出物在冷凝器底部收集。没有蒸发的重组分和返回到加热面上的极少数轻组分残留物由于重力作用或离心力作用，滑落到加热器底部或转盘外缘。</w:t>
      </w:r>
    </w:p>
    <w:p w14:paraId="76D73F62" w14:textId="77777777" w:rsidR="00970176" w:rsidRDefault="008D6EE0">
      <w:pPr>
        <w:pStyle w:val="5"/>
        <w:rPr>
          <w:rFonts w:ascii="Times New Roman" w:hAnsi="Times New Roman" w:cs="Times New Roman"/>
        </w:rPr>
      </w:pPr>
      <w:r>
        <w:rPr>
          <w:rFonts w:ascii="Times New Roman" w:hAnsi="Times New Roman" w:cs="Times New Roman"/>
        </w:rPr>
        <w:t xml:space="preserve">(2) </w:t>
      </w:r>
      <w:r>
        <w:rPr>
          <w:rFonts w:ascii="Times New Roman" w:hAnsi="Times New Roman" w:cs="Times New Roman"/>
        </w:rPr>
        <w:t>分子蒸馏技</w:t>
      </w:r>
      <w:r>
        <w:rPr>
          <w:rFonts w:ascii="Times New Roman" w:hAnsi="Times New Roman" w:cs="Times New Roman"/>
        </w:rPr>
        <w:t>术的特点</w:t>
      </w:r>
    </w:p>
    <w:p w14:paraId="3AA7949A"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 xml:space="preserve">1) </w:t>
      </w:r>
      <w:r>
        <w:rPr>
          <w:rFonts w:ascii="Times New Roman" w:eastAsia="华文仿宋" w:hAnsi="Times New Roman" w:cs="Times New Roman"/>
          <w:b/>
          <w:sz w:val="24"/>
          <w:szCs w:val="24"/>
        </w:rPr>
        <w:t>操作真空度高</w:t>
      </w:r>
    </w:p>
    <w:p w14:paraId="49FCB77B" w14:textId="77777777" w:rsidR="00970176" w:rsidRDefault="008D6EE0">
      <w:pPr>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由于分子蒸馏的冷热面间的间距小于轻分子的平均自由程，轻分子几乎没有压力降就达到冷凝面，使蒸发面的实际操作真空度比传统真空蒸馏的操作真空度高出几个数量级。分子蒸馏的操作</w:t>
      </w:r>
      <w:commentRangeStart w:id="1075"/>
      <w:commentRangeStart w:id="1076"/>
      <w:r>
        <w:rPr>
          <w:rFonts w:ascii="Times New Roman" w:hAnsi="Times New Roman" w:cs="Times New Roman"/>
          <w:sz w:val="24"/>
          <w:szCs w:val="24"/>
        </w:rPr>
        <w:t>残压</w:t>
      </w:r>
      <w:commentRangeEnd w:id="1075"/>
      <w:r>
        <w:rPr>
          <w:rStyle w:val="af4"/>
        </w:rPr>
        <w:commentReference w:id="1075"/>
      </w:r>
      <w:commentRangeEnd w:id="1076"/>
      <w:r>
        <w:rPr>
          <w:rStyle w:val="af4"/>
        </w:rPr>
        <w:commentReference w:id="1076"/>
      </w:r>
      <w:r>
        <w:rPr>
          <w:rFonts w:ascii="Times New Roman" w:hAnsi="Times New Roman" w:cs="Times New Roman"/>
          <w:sz w:val="24"/>
          <w:szCs w:val="24"/>
        </w:rPr>
        <w:t>一般约为</w:t>
      </w:r>
      <w:r>
        <w:rPr>
          <w:rFonts w:ascii="Times New Roman" w:hAnsi="Times New Roman" w:cs="Times New Roman"/>
          <w:sz w:val="24"/>
          <w:szCs w:val="24"/>
        </w:rPr>
        <w:t>0.1333Pa</w:t>
      </w:r>
      <w:r>
        <w:rPr>
          <w:rFonts w:ascii="Times New Roman" w:hAnsi="Times New Roman" w:cs="Times New Roman"/>
          <w:sz w:val="24"/>
          <w:szCs w:val="24"/>
        </w:rPr>
        <w:t>。</w:t>
      </w:r>
    </w:p>
    <w:p w14:paraId="22548C03"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 xml:space="preserve">2) </w:t>
      </w:r>
      <w:r>
        <w:rPr>
          <w:rFonts w:ascii="Times New Roman" w:eastAsia="华文仿宋" w:hAnsi="Times New Roman" w:cs="Times New Roman"/>
          <w:b/>
          <w:sz w:val="24"/>
          <w:szCs w:val="24"/>
        </w:rPr>
        <w:t>操作温度低</w:t>
      </w:r>
    </w:p>
    <w:p w14:paraId="208C22B6" w14:textId="77777777" w:rsidR="00970176" w:rsidRDefault="008D6EE0">
      <w:pPr>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分子蒸馏依靠分子运动平均自由程的差别实现分离，并不需要达到物料的沸点（远低于其沸点），加之分子蒸馏的操作真空度更高，这又进步降低了操作温度。</w:t>
      </w:r>
    </w:p>
    <w:p w14:paraId="3B1C6EDE"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 xml:space="preserve">3) </w:t>
      </w:r>
      <w:r>
        <w:rPr>
          <w:rFonts w:ascii="Times New Roman" w:eastAsia="华文仿宋" w:hAnsi="Times New Roman" w:cs="Times New Roman"/>
          <w:b/>
          <w:sz w:val="24"/>
          <w:szCs w:val="24"/>
        </w:rPr>
        <w:t>物料受热时间短</w:t>
      </w:r>
    </w:p>
    <w:p w14:paraId="4CD610D1" w14:textId="77777777" w:rsidR="00970176" w:rsidRDefault="008D6EE0">
      <w:pPr>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分子蒸馏在蒸发过程中，物料被强制形成很薄的液膜，并被定向推动，使得液体分子在分离器中停留时</w:t>
      </w:r>
      <w:r>
        <w:rPr>
          <w:rFonts w:ascii="Times New Roman" w:hAnsi="Times New Roman" w:cs="Times New Roman"/>
          <w:sz w:val="24"/>
          <w:szCs w:val="24"/>
        </w:rPr>
        <w:t>间很短。特别是轻分子，一经逸出就马上冷凝，受热时间更短，一般为几秒或十几秒。这样，使物料的热损伤很小，特别对热敏性物质的净化过程提供了传统蒸馏无法比拟的优越条件。</w:t>
      </w:r>
    </w:p>
    <w:p w14:paraId="4B4FF76B"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 xml:space="preserve">4) </w:t>
      </w:r>
      <w:commentRangeStart w:id="1077"/>
      <w:commentRangeStart w:id="1078"/>
      <w:commentRangeStart w:id="1079"/>
      <w:r>
        <w:rPr>
          <w:rFonts w:ascii="Times New Roman" w:eastAsia="华文仿宋" w:hAnsi="Times New Roman" w:cs="Times New Roman"/>
          <w:b/>
          <w:sz w:val="24"/>
          <w:szCs w:val="24"/>
        </w:rPr>
        <w:t>分离程度更高</w:t>
      </w:r>
      <w:commentRangeEnd w:id="1077"/>
      <w:r>
        <w:rPr>
          <w:rStyle w:val="af4"/>
        </w:rPr>
        <w:commentReference w:id="1077"/>
      </w:r>
      <w:commentRangeEnd w:id="1078"/>
      <w:r>
        <w:rPr>
          <w:rStyle w:val="af4"/>
        </w:rPr>
        <w:commentReference w:id="1078"/>
      </w:r>
      <w:commentRangeEnd w:id="1079"/>
      <w:r>
        <w:rPr>
          <w:rStyle w:val="af4"/>
        </w:rPr>
        <w:commentReference w:id="1079"/>
      </w:r>
    </w:p>
    <w:p w14:paraId="04FBEA51" w14:textId="77777777" w:rsidR="00970176" w:rsidRDefault="008D6EE0">
      <w:pPr>
        <w:ind w:firstLineChars="200" w:firstLine="480"/>
        <w:rPr>
          <w:rFonts w:ascii="Times New Roman" w:hAnsi="Times New Roman" w:cs="Times New Roman"/>
          <w:sz w:val="24"/>
        </w:rPr>
      </w:pPr>
      <w:r>
        <w:rPr>
          <w:rFonts w:ascii="Times New Roman" w:hAnsi="Times New Roman" w:cs="Times New Roman"/>
          <w:sz w:val="24"/>
          <w:szCs w:val="24"/>
        </w:rPr>
        <w:t>分子蒸馏能分离常规蒸馏不易分开的物质。</w:t>
      </w:r>
      <w:del w:id="1080" w:author="Long CHEN" w:date="2019-07-28T08:43:00Z">
        <w:r>
          <w:rPr>
            <w:rFonts w:ascii="Times New Roman" w:hAnsi="Times New Roman" w:cs="Times New Roman"/>
            <w:sz w:val="24"/>
            <w:szCs w:val="24"/>
          </w:rPr>
          <w:delText>又</w:delText>
        </w:r>
      </w:del>
      <w:ins w:id="1081" w:author="Long CHEN" w:date="2019-07-28T08:43:00Z">
        <w:r>
          <w:rPr>
            <w:rFonts w:ascii="Times New Roman" w:hAnsi="Times New Roman" w:cs="Times New Roman"/>
            <w:sz w:val="24"/>
            <w:szCs w:val="24"/>
          </w:rPr>
          <w:t>从</w:t>
        </w:r>
      </w:ins>
      <w:r>
        <w:rPr>
          <w:rFonts w:ascii="Times New Roman" w:hAnsi="Times New Roman" w:cs="Times New Roman"/>
          <w:sz w:val="24"/>
          <w:szCs w:val="24"/>
        </w:rPr>
        <w:t>分子蒸馏的相对挥发度可以</w:t>
      </w:r>
      <w:r>
        <w:rPr>
          <w:rFonts w:ascii="Times New Roman" w:hAnsi="Times New Roman" w:cs="Times New Roman"/>
          <w:sz w:val="24"/>
          <w:szCs w:val="24"/>
        </w:rPr>
        <w:lastRenderedPageBreak/>
        <w:t>看出：而常规蒸馏时的相对挥发度</w:t>
      </w:r>
      <w:r>
        <w:rPr>
          <w:rFonts w:ascii="Times New Roman" w:hAnsi="Times New Roman" w:cs="Times New Roman"/>
          <w:sz w:val="24"/>
          <w:szCs w:val="24"/>
        </w:rPr>
        <w:t>a=p1/p2</w:t>
      </w:r>
      <w:r>
        <w:rPr>
          <w:rFonts w:ascii="Times New Roman" w:hAnsi="Times New Roman" w:cs="Times New Roman"/>
          <w:sz w:val="24"/>
          <w:szCs w:val="24"/>
        </w:rPr>
        <w:t>。在</w:t>
      </w:r>
      <w:r>
        <w:rPr>
          <w:rFonts w:ascii="Times New Roman" w:hAnsi="Times New Roman" w:cs="Times New Roman"/>
          <w:sz w:val="24"/>
          <w:szCs w:val="24"/>
        </w:rPr>
        <w:t>p1/p2</w:t>
      </w:r>
      <w:r>
        <w:rPr>
          <w:rFonts w:ascii="Times New Roman" w:hAnsi="Times New Roman" w:cs="Times New Roman"/>
          <w:sz w:val="24"/>
          <w:szCs w:val="24"/>
        </w:rPr>
        <w:t>相同的情况下，重组分的分子量</w:t>
      </w:r>
      <w:r>
        <w:rPr>
          <w:rFonts w:ascii="Times New Roman" w:hAnsi="Times New Roman" w:cs="Times New Roman"/>
          <w:sz w:val="24"/>
          <w:szCs w:val="24"/>
        </w:rPr>
        <w:t>M2</w:t>
      </w:r>
      <w:r>
        <w:rPr>
          <w:rFonts w:ascii="Times New Roman" w:hAnsi="Times New Roman" w:cs="Times New Roman"/>
          <w:sz w:val="24"/>
          <w:szCs w:val="24"/>
        </w:rPr>
        <w:t>比轻组分的分子量</w:t>
      </w:r>
      <w:r>
        <w:rPr>
          <w:rFonts w:ascii="Times New Roman" w:hAnsi="Times New Roman" w:cs="Times New Roman"/>
          <w:sz w:val="24"/>
          <w:szCs w:val="24"/>
        </w:rPr>
        <w:t>M1</w:t>
      </w:r>
      <w:r>
        <w:rPr>
          <w:rFonts w:ascii="Times New Roman" w:hAnsi="Times New Roman" w:cs="Times New Roman"/>
          <w:sz w:val="24"/>
          <w:szCs w:val="24"/>
        </w:rPr>
        <w:t>大；所以</w:t>
      </w:r>
      <w:r>
        <w:rPr>
          <w:rFonts w:ascii="Times New Roman" w:hAnsi="Times New Roman" w:cs="Times New Roman"/>
          <w:sz w:val="24"/>
          <w:szCs w:val="24"/>
        </w:rPr>
        <w:t>a1</w:t>
      </w:r>
      <w:r>
        <w:rPr>
          <w:rFonts w:ascii="Times New Roman" w:hAnsi="Times New Roman" w:cs="Times New Roman"/>
          <w:sz w:val="24"/>
          <w:szCs w:val="24"/>
        </w:rPr>
        <w:t>比</w:t>
      </w:r>
      <w:r>
        <w:rPr>
          <w:rFonts w:ascii="Times New Roman" w:hAnsi="Times New Roman" w:cs="Times New Roman"/>
          <w:sz w:val="24"/>
          <w:szCs w:val="24"/>
        </w:rPr>
        <w:t>a</w:t>
      </w:r>
      <w:r>
        <w:rPr>
          <w:rFonts w:ascii="Times New Roman" w:hAnsi="Times New Roman" w:cs="Times New Roman"/>
          <w:sz w:val="24"/>
          <w:szCs w:val="24"/>
        </w:rPr>
        <w:t>大。这就表明同种混合液分子蒸馏较常规蒸馏更易分离。由以上特点可以看出，分子蒸馏技术能分离常规蒸馏不易分离的物质，特别适宜于高沸点、热敏性物质的分离。因此，它为工业化生产的各个领域中高纯物质的提取、分离开辟了广阔的前景。</w:t>
      </w:r>
    </w:p>
    <w:p w14:paraId="4F58D0E2" w14:textId="77777777" w:rsidR="00970176" w:rsidRDefault="008D6EE0">
      <w:pPr>
        <w:pStyle w:val="4"/>
        <w:rPr>
          <w:rFonts w:ascii="Times New Roman" w:hAnsi="Times New Roman" w:cs="Times New Roman"/>
        </w:rPr>
      </w:pPr>
      <w:r>
        <w:rPr>
          <w:rFonts w:ascii="Times New Roman" w:hAnsi="Times New Roman" w:cs="Times New Roman"/>
        </w:rPr>
        <w:t>3.2.3.4</w:t>
      </w:r>
      <w:r>
        <w:rPr>
          <w:rFonts w:ascii="Times New Roman" w:hAnsi="Times New Roman" w:cs="Times New Roman"/>
        </w:rPr>
        <w:t>分子蒸馏技术在工业化生产应用中的特点</w:t>
      </w:r>
    </w:p>
    <w:p w14:paraId="1D52556E" w14:textId="77777777" w:rsidR="00970176" w:rsidRDefault="008D6EE0">
      <w:pPr>
        <w:ind w:firstLineChars="200" w:firstLine="480"/>
        <w:rPr>
          <w:rFonts w:ascii="Times New Roman" w:hAnsi="Times New Roman" w:cs="Times New Roman"/>
          <w:sz w:val="24"/>
        </w:rPr>
      </w:pPr>
      <w:r>
        <w:rPr>
          <w:rFonts w:ascii="Times New Roman" w:hAnsi="Times New Roman" w:cs="Times New Roman"/>
          <w:sz w:val="24"/>
          <w:szCs w:val="24"/>
        </w:rPr>
        <w:t>目前，在医药、食品产品生产中，纯化和精制方法除化学法外，大量使用物理方法，如一般蒸馏法，超</w:t>
      </w:r>
      <w:r>
        <w:rPr>
          <w:rFonts w:ascii="Times New Roman" w:hAnsi="Times New Roman" w:cs="Times New Roman"/>
          <w:sz w:val="24"/>
          <w:szCs w:val="24"/>
        </w:rPr>
        <w:t>临界萃取法、层析分离法及分子蒸馏法等，其中分子蒸馏法以其在工业化应用中的独特优势而得到广泛地应用。</w:t>
      </w:r>
    </w:p>
    <w:p w14:paraId="7AA422F1" w14:textId="77777777" w:rsidR="00970176" w:rsidRDefault="008D6EE0">
      <w:pPr>
        <w:pStyle w:val="5"/>
        <w:numPr>
          <w:ilvl w:val="0"/>
          <w:numId w:val="3"/>
        </w:numPr>
        <w:rPr>
          <w:rFonts w:ascii="Times New Roman" w:hAnsi="Times New Roman" w:cs="Times New Roman"/>
        </w:rPr>
      </w:pPr>
      <w:r>
        <w:rPr>
          <w:rFonts w:ascii="Times New Roman" w:hAnsi="Times New Roman" w:cs="Times New Roman"/>
        </w:rPr>
        <w:t>对高沸点、热敏产品的分离，分子蒸馏技术优于常规蒸馏</w:t>
      </w:r>
    </w:p>
    <w:p w14:paraId="05DD6A6B"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常规蒸馏，通常是指将液相加热至沸腾后再将气相冷凝，从而实现混合物的分离，其实质是利用了不同物质间的沸点差来完成的。尽管这种手段在工业上普遍应用，但对于许多热敏性物质而言，这种方法并不适用。原因在于热敏性物质在沸腾过程中会出现热分解，而这种分解的速度又是随着温度的升高呈指数升高，随停留时间的增大呈线性增大。</w:t>
      </w:r>
    </w:p>
    <w:p w14:paraId="1A484FE2"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因此，要解决好热敏性物系的分离问题，首先就必须从降低</w:t>
      </w:r>
      <w:r>
        <w:rPr>
          <w:rFonts w:ascii="Times New Roman" w:hAnsi="Times New Roman" w:cs="Times New Roman"/>
          <w:sz w:val="24"/>
          <w:szCs w:val="24"/>
        </w:rPr>
        <w:t>蒸发过程的分离温度和缩短物料受热时间开始。分子蒸馏技术恰克服了这一难题。</w:t>
      </w:r>
    </w:p>
    <w:p w14:paraId="632D4FBD" w14:textId="77777777" w:rsidR="00970176" w:rsidRDefault="008D6EE0">
      <w:pPr>
        <w:pStyle w:val="5"/>
        <w:rPr>
          <w:rFonts w:ascii="Times New Roman" w:hAnsi="Times New Roman" w:cs="Times New Roman"/>
        </w:rPr>
      </w:pPr>
      <w:r>
        <w:rPr>
          <w:rFonts w:ascii="Times New Roman" w:hAnsi="Times New Roman" w:cs="Times New Roman"/>
        </w:rPr>
        <w:t xml:space="preserve">(2) </w:t>
      </w:r>
      <w:commentRangeStart w:id="1082"/>
      <w:commentRangeStart w:id="1083"/>
      <w:commentRangeStart w:id="1084"/>
      <w:r>
        <w:rPr>
          <w:rFonts w:ascii="Times New Roman" w:hAnsi="Times New Roman" w:cs="Times New Roman"/>
        </w:rPr>
        <w:t>对于工业化生产的产品尤其是规模较大的物系分离，分子蒸馏法优于超临界萃取、层析分离法等</w:t>
      </w:r>
      <w:commentRangeEnd w:id="1082"/>
      <w:r>
        <w:rPr>
          <w:rStyle w:val="af4"/>
        </w:rPr>
        <w:commentReference w:id="1082"/>
      </w:r>
      <w:commentRangeEnd w:id="1083"/>
      <w:r>
        <w:rPr>
          <w:rStyle w:val="af4"/>
          <w:b w:val="0"/>
          <w:bCs w:val="0"/>
        </w:rPr>
        <w:commentReference w:id="1083"/>
      </w:r>
      <w:commentRangeEnd w:id="1084"/>
      <w:r>
        <w:rPr>
          <w:rStyle w:val="af4"/>
          <w:b w:val="0"/>
          <w:bCs w:val="0"/>
        </w:rPr>
        <w:commentReference w:id="1084"/>
      </w:r>
    </w:p>
    <w:p w14:paraId="66FE318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超临界二氧化碳萃取技术是一种新型的无毒溶剂萃取技术，它利用超临界二氧化碳流体在不同温度和压力下对不同物质的溶解度差异将物质分离，特别适用于脂溶性、高沸点、热敏性物质的提取，尤其对热敏性物质极强的物质分离具有优势。</w:t>
      </w:r>
    </w:p>
    <w:p w14:paraId="40BE131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但对于大多数液</w:t>
      </w:r>
      <w:r>
        <w:rPr>
          <w:rFonts w:ascii="Times New Roman" w:hAnsi="Times New Roman" w:cs="Times New Roman"/>
          <w:sz w:val="24"/>
          <w:szCs w:val="24"/>
        </w:rPr>
        <w:t>-</w:t>
      </w:r>
      <w:r>
        <w:rPr>
          <w:rFonts w:ascii="Times New Roman" w:hAnsi="Times New Roman" w:cs="Times New Roman"/>
          <w:sz w:val="24"/>
          <w:szCs w:val="24"/>
        </w:rPr>
        <w:t>液混合物的分离，该法与分子蒸馏法相比，生产规模小，其生产成本较高，在相同规模情况下投资较大。所以</w:t>
      </w:r>
      <w:r>
        <w:rPr>
          <w:rFonts w:ascii="Times New Roman" w:hAnsi="Times New Roman" w:cs="Times New Roman"/>
          <w:sz w:val="24"/>
          <w:szCs w:val="24"/>
        </w:rPr>
        <w:t>超临界萃取更适用于高附加值，生产规模较小物质的分离。</w:t>
      </w:r>
    </w:p>
    <w:p w14:paraId="56EED1B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层析分离法与分子蒸馏法相比，需用溶剂量很大，且工业化规模生产难以推</w:t>
      </w:r>
      <w:r>
        <w:rPr>
          <w:rFonts w:ascii="Times New Roman" w:hAnsi="Times New Roman" w:cs="Times New Roman"/>
          <w:sz w:val="24"/>
          <w:szCs w:val="24"/>
        </w:rPr>
        <w:lastRenderedPageBreak/>
        <w:t>广。</w:t>
      </w:r>
    </w:p>
    <w:p w14:paraId="22F01F1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综上所述，分子蒸馏技术的原理和特点决定了其应用非常广泛，尤其在医药、食品、、化工等工业领域中的应用，会使许多产品的质量迈上一个新台阶。</w:t>
      </w:r>
    </w:p>
    <w:p w14:paraId="70E58560" w14:textId="77777777" w:rsidR="00970176" w:rsidRDefault="008D6EE0">
      <w:pPr>
        <w:pStyle w:val="4"/>
        <w:rPr>
          <w:rFonts w:ascii="Times New Roman" w:hAnsi="Times New Roman" w:cs="Times New Roman"/>
        </w:rPr>
      </w:pPr>
      <w:r>
        <w:rPr>
          <w:rFonts w:ascii="Times New Roman" w:hAnsi="Times New Roman" w:cs="Times New Roman"/>
        </w:rPr>
        <w:t>3.2.3.5</w:t>
      </w:r>
      <w:r>
        <w:rPr>
          <w:rFonts w:ascii="Times New Roman" w:hAnsi="Times New Roman" w:cs="Times New Roman"/>
        </w:rPr>
        <w:t>分子蒸馏设备及几种分子蒸馏设备的比较</w:t>
      </w:r>
    </w:p>
    <w:p w14:paraId="303AB3C7" w14:textId="77777777" w:rsidR="00970176" w:rsidRDefault="008D6EE0">
      <w:pPr>
        <w:pStyle w:val="5"/>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分子蒸馏设备</w:t>
      </w:r>
    </w:p>
    <w:p w14:paraId="570FB587" w14:textId="77777777" w:rsidR="00970176" w:rsidRDefault="008D6EE0">
      <w:pPr>
        <w:jc w:val="left"/>
        <w:rPr>
          <w:rFonts w:ascii="Times New Roman" w:eastAsia="楷体_GB2312" w:hAnsi="Times New Roman" w:cs="Times New Roman"/>
          <w:sz w:val="24"/>
        </w:rPr>
      </w:pPr>
      <w:r>
        <w:rPr>
          <w:rFonts w:ascii="Times New Roman" w:eastAsia="楷体_GB2312" w:hAnsi="Times New Roman" w:cs="Times New Roman"/>
          <w:sz w:val="24"/>
        </w:rPr>
        <w:t xml:space="preserve">1) </w:t>
      </w:r>
      <w:r>
        <w:rPr>
          <w:rFonts w:ascii="Times New Roman" w:eastAsia="楷体_GB2312" w:hAnsi="Times New Roman" w:cs="Times New Roman"/>
          <w:sz w:val="24"/>
        </w:rPr>
        <w:t>分子蒸馏系统</w:t>
      </w:r>
    </w:p>
    <w:p w14:paraId="10B3ECE3" w14:textId="06BC059A" w:rsidR="00970176" w:rsidRDefault="00653323">
      <w:pPr>
        <w:ind w:firstLineChars="200" w:firstLine="420"/>
        <w:jc w:val="left"/>
        <w:rPr>
          <w:del w:id="1085" w:author="Administrator" w:date="2019-12-31T13:44:00Z"/>
          <w:rFonts w:ascii="Times New Roman" w:hAnsi="Times New Roman" w:cs="Times New Roman"/>
        </w:rPr>
      </w:pPr>
      <w:del w:id="1086" w:author="Administrator" w:date="2019-12-31T13:44:00Z">
        <w:r>
          <w:rPr>
            <w:rFonts w:ascii="Times New Roman" w:hAnsi="Times New Roman" w:cs="Times New Roman"/>
            <w:noProof/>
          </w:rPr>
          <mc:AlternateContent>
            <mc:Choice Requires="wpc">
              <w:drawing>
                <wp:inline distT="0" distB="0" distL="0" distR="0" wp14:anchorId="7CE01087" wp14:editId="1360E19D">
                  <wp:extent cx="2825750" cy="1725295"/>
                  <wp:effectExtent l="9525" t="5715" r="3175" b="12065"/>
                  <wp:docPr id="294" name="画布 9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19" name="AutoShape 93"/>
                          <wps:cNvSpPr>
                            <a:spLocks noChangeArrowheads="1"/>
                          </wps:cNvSpPr>
                          <wps:spPr bwMode="auto">
                            <a:xfrm>
                              <a:off x="914470" y="495179"/>
                              <a:ext cx="1028779" cy="696082"/>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0" name="Line 94"/>
                          <wps:cNvCnPr>
                            <a:cxnSpLocks noChangeShapeType="1"/>
                          </wps:cNvCnPr>
                          <wps:spPr bwMode="auto">
                            <a:xfrm>
                              <a:off x="1384072" y="246686"/>
                              <a:ext cx="0" cy="2460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Text Box 95"/>
                          <wps:cNvSpPr txBox="1">
                            <a:spLocks noChangeArrowheads="1"/>
                          </wps:cNvSpPr>
                          <wps:spPr bwMode="auto">
                            <a:xfrm>
                              <a:off x="980522" y="0"/>
                              <a:ext cx="807099" cy="246686"/>
                            </a:xfrm>
                            <a:prstGeom prst="rect">
                              <a:avLst/>
                            </a:prstGeom>
                            <a:solidFill>
                              <a:srgbClr val="FFFFFF"/>
                            </a:solidFill>
                            <a:ln w="9525">
                              <a:solidFill>
                                <a:srgbClr val="000000"/>
                              </a:solidFill>
                              <a:miter lim="800000"/>
                              <a:headEnd/>
                              <a:tailEnd/>
                            </a:ln>
                          </wps:spPr>
                          <wps:txbx>
                            <w:txbxContent>
                              <w:p w14:paraId="14CAFCD4" w14:textId="77777777" w:rsidR="00970176" w:rsidRDefault="008D6EE0">
                                <w:pPr>
                                  <w:autoSpaceDE w:val="0"/>
                                  <w:autoSpaceDN w:val="0"/>
                                  <w:adjustRightInd w:val="0"/>
                                  <w:rPr>
                                    <w:del w:id="1087" w:author="Administrator" w:date="2019-12-31T13:44:00Z"/>
                                    <w:rFonts w:ascii="Arial" w:hAnsi="Arial" w:cs="宋体"/>
                                    <w:b/>
                                    <w:bCs/>
                                    <w:color w:val="000000"/>
                                    <w:sz w:val="17"/>
                                    <w:szCs w:val="40"/>
                                    <w:lang w:val="zh-CN"/>
                                  </w:rPr>
                                </w:pPr>
                                <w:del w:id="1088" w:author="Administrator" w:date="2019-12-31T13:44:00Z">
                                  <w:r>
                                    <w:rPr>
                                      <w:rFonts w:cs="宋体" w:hint="eastAsia"/>
                                      <w:b/>
                                      <w:bCs/>
                                      <w:color w:val="000000"/>
                                      <w:sz w:val="17"/>
                                      <w:szCs w:val="40"/>
                                      <w:lang w:val="zh-CN"/>
                                    </w:rPr>
                                    <w:delText>物料输入系统</w:delText>
                                  </w:r>
                                </w:del>
                              </w:p>
                            </w:txbxContent>
                          </wps:txbx>
                          <wps:bodyPr rot="0" vert="horz" wrap="square" lIns="37703" tIns="18852" rIns="37703" bIns="18852" anchor="t" anchorCtr="0" upright="1">
                            <a:noAutofit/>
                          </wps:bodyPr>
                        </wps:wsp>
                        <wps:wsp>
                          <wps:cNvPr id="122" name="Text Box 96"/>
                          <wps:cNvSpPr txBox="1">
                            <a:spLocks noChangeArrowheads="1"/>
                          </wps:cNvSpPr>
                          <wps:spPr bwMode="auto">
                            <a:xfrm>
                              <a:off x="1036621" y="1478308"/>
                              <a:ext cx="807400" cy="246987"/>
                            </a:xfrm>
                            <a:prstGeom prst="rect">
                              <a:avLst/>
                            </a:prstGeom>
                            <a:solidFill>
                              <a:srgbClr val="FFFFFF"/>
                            </a:solidFill>
                            <a:ln w="9525">
                              <a:solidFill>
                                <a:srgbClr val="000000"/>
                              </a:solidFill>
                              <a:miter lim="800000"/>
                              <a:headEnd/>
                              <a:tailEnd/>
                            </a:ln>
                          </wps:spPr>
                          <wps:txbx>
                            <w:txbxContent>
                              <w:p w14:paraId="6AB2116F" w14:textId="77777777" w:rsidR="00970176" w:rsidRDefault="008D6EE0">
                                <w:pPr>
                                  <w:autoSpaceDE w:val="0"/>
                                  <w:autoSpaceDN w:val="0"/>
                                  <w:adjustRightInd w:val="0"/>
                                  <w:rPr>
                                    <w:del w:id="1089" w:author="Administrator" w:date="2019-12-31T13:44:00Z"/>
                                    <w:rFonts w:ascii="Arial" w:hAnsi="Arial" w:cs="宋体"/>
                                    <w:b/>
                                    <w:bCs/>
                                    <w:color w:val="000000"/>
                                    <w:sz w:val="17"/>
                                    <w:szCs w:val="40"/>
                                    <w:lang w:val="zh-CN"/>
                                  </w:rPr>
                                </w:pPr>
                                <w:del w:id="1090" w:author="Administrator" w:date="2019-12-31T13:44:00Z">
                                  <w:r>
                                    <w:rPr>
                                      <w:rFonts w:cs="宋体" w:hint="eastAsia"/>
                                      <w:b/>
                                      <w:bCs/>
                                      <w:color w:val="000000"/>
                                      <w:sz w:val="17"/>
                                      <w:szCs w:val="40"/>
                                      <w:lang w:val="zh-CN"/>
                                    </w:rPr>
                                    <w:delText>物料输出系统</w:delText>
                                  </w:r>
                                </w:del>
                              </w:p>
                            </w:txbxContent>
                          </wps:txbx>
                          <wps:bodyPr rot="0" vert="horz" wrap="square" lIns="37703" tIns="18852" rIns="37703" bIns="18852" anchor="t" anchorCtr="0" upright="1">
                            <a:noAutofit/>
                          </wps:bodyPr>
                        </wps:wsp>
                        <wps:wsp>
                          <wps:cNvPr id="123" name="Line 97"/>
                          <wps:cNvCnPr>
                            <a:cxnSpLocks noChangeShapeType="1"/>
                          </wps:cNvCnPr>
                          <wps:spPr bwMode="auto">
                            <a:xfrm>
                              <a:off x="1441678" y="1232526"/>
                              <a:ext cx="603" cy="2457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Text Box 98"/>
                          <wps:cNvSpPr txBox="1">
                            <a:spLocks noChangeArrowheads="1"/>
                          </wps:cNvSpPr>
                          <wps:spPr bwMode="auto">
                            <a:xfrm>
                              <a:off x="0" y="615962"/>
                              <a:ext cx="553749" cy="205722"/>
                            </a:xfrm>
                            <a:prstGeom prst="rect">
                              <a:avLst/>
                            </a:prstGeom>
                            <a:solidFill>
                              <a:srgbClr val="FFFFFF"/>
                            </a:solidFill>
                            <a:ln w="9525">
                              <a:solidFill>
                                <a:srgbClr val="000000"/>
                              </a:solidFill>
                              <a:miter lim="800000"/>
                              <a:headEnd/>
                              <a:tailEnd/>
                            </a:ln>
                          </wps:spPr>
                          <wps:txbx>
                            <w:txbxContent>
                              <w:p w14:paraId="63764C3E" w14:textId="77777777" w:rsidR="00970176" w:rsidRDefault="008D6EE0">
                                <w:pPr>
                                  <w:autoSpaceDE w:val="0"/>
                                  <w:autoSpaceDN w:val="0"/>
                                  <w:adjustRightInd w:val="0"/>
                                  <w:rPr>
                                    <w:del w:id="1091" w:author="Administrator" w:date="2019-12-31T13:44:00Z"/>
                                    <w:rFonts w:ascii="Arial" w:hAnsi="Arial" w:cs="宋体"/>
                                    <w:b/>
                                    <w:bCs/>
                                    <w:color w:val="000000"/>
                                    <w:sz w:val="17"/>
                                    <w:szCs w:val="40"/>
                                    <w:lang w:val="zh-CN"/>
                                  </w:rPr>
                                </w:pPr>
                                <w:del w:id="1092" w:author="Administrator" w:date="2019-12-31T13:44:00Z">
                                  <w:r>
                                    <w:rPr>
                                      <w:rFonts w:cs="宋体" w:hint="eastAsia"/>
                                      <w:b/>
                                      <w:bCs/>
                                      <w:color w:val="000000"/>
                                      <w:sz w:val="17"/>
                                      <w:szCs w:val="40"/>
                                      <w:lang w:val="zh-CN"/>
                                    </w:rPr>
                                    <w:delText>加热系统</w:delText>
                                  </w:r>
                                </w:del>
                              </w:p>
                            </w:txbxContent>
                          </wps:txbx>
                          <wps:bodyPr rot="0" vert="horz" wrap="square" lIns="37703" tIns="18852" rIns="37703" bIns="18852" anchor="t" anchorCtr="0" upright="1">
                            <a:noAutofit/>
                          </wps:bodyPr>
                        </wps:wsp>
                        <wps:wsp>
                          <wps:cNvPr id="125" name="Line 99"/>
                          <wps:cNvCnPr>
                            <a:cxnSpLocks noChangeShapeType="1"/>
                          </wps:cNvCnPr>
                          <wps:spPr bwMode="auto">
                            <a:xfrm>
                              <a:off x="576671" y="739455"/>
                              <a:ext cx="28833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Text Box 100"/>
                          <wps:cNvSpPr txBox="1">
                            <a:spLocks noChangeArrowheads="1"/>
                          </wps:cNvSpPr>
                          <wps:spPr bwMode="auto">
                            <a:xfrm>
                              <a:off x="2171566" y="594275"/>
                              <a:ext cx="576671" cy="246385"/>
                            </a:xfrm>
                            <a:prstGeom prst="rect">
                              <a:avLst/>
                            </a:prstGeom>
                            <a:solidFill>
                              <a:srgbClr val="FFFFFF"/>
                            </a:solidFill>
                            <a:ln w="9525">
                              <a:solidFill>
                                <a:srgbClr val="000000"/>
                              </a:solidFill>
                              <a:miter lim="800000"/>
                              <a:headEnd/>
                              <a:tailEnd/>
                            </a:ln>
                          </wps:spPr>
                          <wps:txbx>
                            <w:txbxContent>
                              <w:p w14:paraId="1A1E5D2B" w14:textId="77777777" w:rsidR="00970176" w:rsidRDefault="008D6EE0">
                                <w:pPr>
                                  <w:autoSpaceDE w:val="0"/>
                                  <w:autoSpaceDN w:val="0"/>
                                  <w:adjustRightInd w:val="0"/>
                                  <w:rPr>
                                    <w:del w:id="1093" w:author="Administrator" w:date="2019-12-31T13:44:00Z"/>
                                    <w:rFonts w:ascii="Arial" w:hAnsi="Arial" w:cs="宋体"/>
                                    <w:b/>
                                    <w:bCs/>
                                    <w:color w:val="000000"/>
                                    <w:sz w:val="17"/>
                                    <w:szCs w:val="40"/>
                                    <w:lang w:val="zh-CN"/>
                                  </w:rPr>
                                </w:pPr>
                                <w:del w:id="1094" w:author="Administrator" w:date="2019-12-31T13:44:00Z">
                                  <w:r>
                                    <w:rPr>
                                      <w:rFonts w:cs="宋体" w:hint="eastAsia"/>
                                      <w:b/>
                                      <w:bCs/>
                                      <w:color w:val="000000"/>
                                      <w:sz w:val="17"/>
                                      <w:szCs w:val="40"/>
                                      <w:lang w:val="zh-CN"/>
                                    </w:rPr>
                                    <w:delText>控制系统</w:delText>
                                  </w:r>
                                </w:del>
                              </w:p>
                            </w:txbxContent>
                          </wps:txbx>
                          <wps:bodyPr rot="0" vert="horz" wrap="square" lIns="37703" tIns="18852" rIns="37703" bIns="18852" anchor="t" anchorCtr="0" upright="1">
                            <a:noAutofit/>
                          </wps:bodyPr>
                        </wps:wsp>
                        <wps:wsp>
                          <wps:cNvPr id="127" name="Line 101"/>
                          <wps:cNvCnPr>
                            <a:cxnSpLocks noChangeShapeType="1"/>
                          </wps:cNvCnPr>
                          <wps:spPr bwMode="auto">
                            <a:xfrm flipH="1">
                              <a:off x="1943250" y="693371"/>
                              <a:ext cx="288034" cy="30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 name="Text Box 102"/>
                          <wps:cNvSpPr txBox="1">
                            <a:spLocks noChangeArrowheads="1"/>
                          </wps:cNvSpPr>
                          <wps:spPr bwMode="auto">
                            <a:xfrm>
                              <a:off x="2171566" y="891563"/>
                              <a:ext cx="566417" cy="210240"/>
                            </a:xfrm>
                            <a:prstGeom prst="rect">
                              <a:avLst/>
                            </a:prstGeom>
                            <a:solidFill>
                              <a:srgbClr val="FFFFFF"/>
                            </a:solidFill>
                            <a:ln w="9525">
                              <a:solidFill>
                                <a:srgbClr val="000000"/>
                              </a:solidFill>
                              <a:miter lim="800000"/>
                              <a:headEnd/>
                              <a:tailEnd/>
                            </a:ln>
                          </wps:spPr>
                          <wps:txbx>
                            <w:txbxContent>
                              <w:p w14:paraId="06CC1717" w14:textId="77777777" w:rsidR="00970176" w:rsidRDefault="008D6EE0">
                                <w:pPr>
                                  <w:autoSpaceDE w:val="0"/>
                                  <w:autoSpaceDN w:val="0"/>
                                  <w:adjustRightInd w:val="0"/>
                                  <w:rPr>
                                    <w:del w:id="1095" w:author="Administrator" w:date="2019-12-31T13:44:00Z"/>
                                    <w:rFonts w:ascii="Arial" w:hAnsi="Arial" w:cs="宋体"/>
                                    <w:b/>
                                    <w:bCs/>
                                    <w:color w:val="000000"/>
                                    <w:sz w:val="17"/>
                                    <w:szCs w:val="40"/>
                                    <w:lang w:val="zh-CN"/>
                                  </w:rPr>
                                </w:pPr>
                                <w:del w:id="1096" w:author="Administrator" w:date="2019-12-31T13:44:00Z">
                                  <w:r>
                                    <w:rPr>
                                      <w:rFonts w:cs="宋体" w:hint="eastAsia"/>
                                      <w:b/>
                                      <w:bCs/>
                                      <w:color w:val="000000"/>
                                      <w:sz w:val="17"/>
                                      <w:szCs w:val="40"/>
                                      <w:lang w:val="zh-CN"/>
                                    </w:rPr>
                                    <w:delText>真空系统</w:delText>
                                  </w:r>
                                </w:del>
                              </w:p>
                            </w:txbxContent>
                          </wps:txbx>
                          <wps:bodyPr rot="0" vert="horz" wrap="square" lIns="37703" tIns="18852" rIns="37703" bIns="18852" anchor="t" anchorCtr="0" upright="1">
                            <a:noAutofit/>
                          </wps:bodyPr>
                        </wps:wsp>
                        <wps:wsp>
                          <wps:cNvPr id="289" name="Text Box 103"/>
                          <wps:cNvSpPr txBox="1">
                            <a:spLocks noChangeArrowheads="1"/>
                          </wps:cNvSpPr>
                          <wps:spPr bwMode="auto">
                            <a:xfrm>
                              <a:off x="12969" y="949695"/>
                              <a:ext cx="553448" cy="246385"/>
                            </a:xfrm>
                            <a:prstGeom prst="rect">
                              <a:avLst/>
                            </a:prstGeom>
                            <a:solidFill>
                              <a:srgbClr val="FFFFFF"/>
                            </a:solidFill>
                            <a:ln w="9525">
                              <a:solidFill>
                                <a:srgbClr val="000000"/>
                              </a:solidFill>
                              <a:miter lim="800000"/>
                              <a:headEnd/>
                              <a:tailEnd/>
                            </a:ln>
                          </wps:spPr>
                          <wps:txbx>
                            <w:txbxContent>
                              <w:p w14:paraId="08879D3E" w14:textId="77777777" w:rsidR="00970176" w:rsidRDefault="008D6EE0">
                                <w:pPr>
                                  <w:autoSpaceDE w:val="0"/>
                                  <w:autoSpaceDN w:val="0"/>
                                  <w:adjustRightInd w:val="0"/>
                                  <w:rPr>
                                    <w:del w:id="1097" w:author="Administrator" w:date="2019-12-31T13:44:00Z"/>
                                    <w:rFonts w:ascii="Arial" w:hAnsi="Arial" w:cs="宋体"/>
                                    <w:b/>
                                    <w:bCs/>
                                    <w:color w:val="000000"/>
                                    <w:sz w:val="17"/>
                                    <w:szCs w:val="40"/>
                                    <w:lang w:val="zh-CN"/>
                                  </w:rPr>
                                </w:pPr>
                                <w:del w:id="1098" w:author="Administrator" w:date="2019-12-31T13:44:00Z">
                                  <w:r>
                                    <w:rPr>
                                      <w:rFonts w:cs="宋体" w:hint="eastAsia"/>
                                      <w:b/>
                                      <w:bCs/>
                                      <w:color w:val="000000"/>
                                      <w:sz w:val="17"/>
                                      <w:szCs w:val="40"/>
                                      <w:lang w:val="zh-CN"/>
                                    </w:rPr>
                                    <w:delText>冷凝系统</w:delText>
                                  </w:r>
                                </w:del>
                              </w:p>
                            </w:txbxContent>
                          </wps:txbx>
                          <wps:bodyPr rot="0" vert="horz" wrap="square" lIns="37703" tIns="18852" rIns="37703" bIns="18852" anchor="t" anchorCtr="0" upright="1">
                            <a:noAutofit/>
                          </wps:bodyPr>
                        </wps:wsp>
                        <wps:wsp>
                          <wps:cNvPr id="290" name="Text Box 104"/>
                          <wps:cNvSpPr txBox="1">
                            <a:spLocks noChangeArrowheads="1"/>
                          </wps:cNvSpPr>
                          <wps:spPr bwMode="auto">
                            <a:xfrm>
                              <a:off x="1028779" y="891563"/>
                              <a:ext cx="685853" cy="246385"/>
                            </a:xfrm>
                            <a:prstGeom prst="rect">
                              <a:avLst/>
                            </a:prstGeom>
                            <a:solidFill>
                              <a:srgbClr val="FFFFFF"/>
                            </a:solidFill>
                            <a:ln w="9525" cap="rnd">
                              <a:solidFill>
                                <a:srgbClr val="000000"/>
                              </a:solidFill>
                              <a:prstDash val="sysDot"/>
                              <a:miter lim="800000"/>
                              <a:headEnd/>
                              <a:tailEnd/>
                            </a:ln>
                          </wps:spPr>
                          <wps:txbx>
                            <w:txbxContent>
                              <w:p w14:paraId="6D5DE50D" w14:textId="77777777" w:rsidR="00970176" w:rsidRDefault="008D6EE0">
                                <w:pPr>
                                  <w:autoSpaceDE w:val="0"/>
                                  <w:autoSpaceDN w:val="0"/>
                                  <w:adjustRightInd w:val="0"/>
                                  <w:rPr>
                                    <w:del w:id="1099" w:author="Administrator" w:date="2019-12-31T13:44:00Z"/>
                                    <w:rFonts w:ascii="Arial" w:hAnsi="Arial" w:cs="宋体"/>
                                    <w:b/>
                                    <w:bCs/>
                                    <w:color w:val="000000"/>
                                    <w:sz w:val="17"/>
                                    <w:szCs w:val="40"/>
                                    <w:lang w:val="zh-CN"/>
                                  </w:rPr>
                                </w:pPr>
                                <w:del w:id="1100" w:author="Administrator" w:date="2019-12-31T13:44:00Z">
                                  <w:r>
                                    <w:rPr>
                                      <w:rFonts w:cs="宋体" w:hint="eastAsia"/>
                                      <w:b/>
                                      <w:bCs/>
                                      <w:color w:val="000000"/>
                                      <w:sz w:val="17"/>
                                      <w:szCs w:val="40"/>
                                      <w:lang w:val="zh-CN"/>
                                    </w:rPr>
                                    <w:delText>内冷凝系统</w:delText>
                                  </w:r>
                                </w:del>
                              </w:p>
                            </w:txbxContent>
                          </wps:txbx>
                          <wps:bodyPr rot="0" vert="horz" wrap="square" lIns="37703" tIns="18852" rIns="37703" bIns="18852" anchor="t" anchorCtr="0" upright="1">
                            <a:noAutofit/>
                          </wps:bodyPr>
                        </wps:wsp>
                        <wps:wsp>
                          <wps:cNvPr id="291" name="Text Box 105"/>
                          <wps:cNvSpPr txBox="1">
                            <a:spLocks noChangeArrowheads="1"/>
                          </wps:cNvSpPr>
                          <wps:spPr bwMode="auto">
                            <a:xfrm>
                              <a:off x="1143088" y="594275"/>
                              <a:ext cx="618293" cy="24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10DFC" w14:textId="77777777" w:rsidR="00970176" w:rsidRDefault="008D6EE0">
                                <w:pPr>
                                  <w:autoSpaceDE w:val="0"/>
                                  <w:autoSpaceDN w:val="0"/>
                                  <w:adjustRightInd w:val="0"/>
                                  <w:rPr>
                                    <w:del w:id="1101" w:author="Administrator" w:date="2019-12-31T13:44:00Z"/>
                                    <w:rFonts w:ascii="Arial" w:hAnsi="Arial" w:cs="宋体"/>
                                    <w:b/>
                                    <w:bCs/>
                                    <w:color w:val="000000"/>
                                    <w:sz w:val="17"/>
                                    <w:szCs w:val="40"/>
                                    <w:lang w:val="zh-CN"/>
                                  </w:rPr>
                                </w:pPr>
                                <w:del w:id="1102" w:author="Administrator" w:date="2019-12-31T13:44:00Z">
                                  <w:r>
                                    <w:rPr>
                                      <w:rFonts w:cs="宋体" w:hint="eastAsia"/>
                                      <w:b/>
                                      <w:bCs/>
                                      <w:color w:val="000000"/>
                                      <w:sz w:val="17"/>
                                      <w:szCs w:val="40"/>
                                      <w:lang w:val="zh-CN"/>
                                    </w:rPr>
                                    <w:delText>蒸发系统</w:delText>
                                  </w:r>
                                </w:del>
                              </w:p>
                            </w:txbxContent>
                          </wps:txbx>
                          <wps:bodyPr rot="0" vert="horz" wrap="square" lIns="37703" tIns="18852" rIns="37703" bIns="18852" anchor="t" anchorCtr="0" upright="1">
                            <a:noAutofit/>
                          </wps:bodyPr>
                        </wps:wsp>
                        <wps:wsp>
                          <wps:cNvPr id="292" name="Line 106"/>
                          <wps:cNvCnPr>
                            <a:cxnSpLocks noChangeShapeType="1"/>
                          </wps:cNvCnPr>
                          <wps:spPr bwMode="auto">
                            <a:xfrm>
                              <a:off x="571544" y="1089755"/>
                              <a:ext cx="342926" cy="30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 name="Line 107"/>
                          <wps:cNvCnPr>
                            <a:cxnSpLocks noChangeShapeType="1"/>
                          </wps:cNvCnPr>
                          <wps:spPr bwMode="auto">
                            <a:xfrm>
                              <a:off x="1943250" y="990659"/>
                              <a:ext cx="288034" cy="6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CE01087" id="画布 91" o:spid="_x0000_s1026" editas="canvas" style="width:222.5pt;height:135.85pt;mso-position-horizontal-relative:char;mso-position-vertical-relative:line" coordsize="28257,17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">
                  <v:shape id="_x0000_s1027" type="#_x0000_t75" style="position:absolute;width:28257;height:17252;visibility:visible;mso-wrap-style:square">
                    <v:fill o:detectmouseclick="t"/>
                    <v:path o:connecttype="none"/>
                  </v:shape>
                  <v:shapetype id="_x0000_t112" coordsize="21600,21600" o:spt="112" path="m,l,21600r21600,l21600,xem2610,nfl2610,21600em18990,nfl18990,21600e">
                    <v:stroke joinstyle="miter"/>
                    <v:path o:extrusionok="f" gradientshapeok="t" o:connecttype="rect" textboxrect="2610,0,18990,21600"/>
                  </v:shapetype>
                  <v:shape id="AutoShape 93" o:spid="_x0000_s1028" type="#_x0000_t112" style="position:absolute;left:9144;top:4951;width:10288;height: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"/>
                  <v:line id="Line 94" o:spid="_x0000_s1029" style="position:absolute;visibility:visible;mso-wrap-style:square" from="13840,2466" to="13840,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">
                    <v:stroke endarrow="block"/>
                  </v:line>
                  <v:shapetype id="_x0000_t202" coordsize="21600,21600" o:spt="202" path="m,l,21600r21600,l21600,xe">
                    <v:stroke joinstyle="miter"/>
                    <v:path gradientshapeok="t" o:connecttype="rect"/>
                  </v:shapetype>
                  <v:shape id="Text Box 95" o:spid="_x0000_s1030" type="#_x0000_t202" style="position:absolute;left:9805;width:8071;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">
                    <v:textbox inset="1.0473mm,.52367mm,1.0473mm,.52367mm">
                      <w:txbxContent>
                        <w:p w14:paraId="14CAFCD4" w14:textId="77777777" w:rsidR="00970176" w:rsidRDefault="008D6EE0">
                          <w:pPr>
                            <w:autoSpaceDE w:val="0"/>
                            <w:autoSpaceDN w:val="0"/>
                            <w:adjustRightInd w:val="0"/>
                            <w:rPr>
                              <w:del w:id="1103" w:author="Administrator" w:date="2019-12-31T13:44:00Z"/>
                              <w:rFonts w:ascii="Arial" w:hAnsi="Arial" w:cs="宋体"/>
                              <w:b/>
                              <w:bCs/>
                              <w:color w:val="000000"/>
                              <w:sz w:val="17"/>
                              <w:szCs w:val="40"/>
                              <w:lang w:val="zh-CN"/>
                            </w:rPr>
                          </w:pPr>
                          <w:del w:id="1104" w:author="Administrator" w:date="2019-12-31T13:44:00Z">
                            <w:r>
                              <w:rPr>
                                <w:rFonts w:cs="宋体" w:hint="eastAsia"/>
                                <w:b/>
                                <w:bCs/>
                                <w:color w:val="000000"/>
                                <w:sz w:val="17"/>
                                <w:szCs w:val="40"/>
                                <w:lang w:val="zh-CN"/>
                              </w:rPr>
                              <w:delText>物料输入系统</w:delText>
                            </w:r>
                          </w:del>
                        </w:p>
                      </w:txbxContent>
                    </v:textbox>
                  </v:shape>
                  <v:shape id="Text Box 96" o:spid="_x0000_s1031" type="#_x0000_t202" style="position:absolute;left:10366;top:14783;width:8074;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">
                    <v:textbox inset="1.0473mm,.52367mm,1.0473mm,.52367mm">
                      <w:txbxContent>
                        <w:p w14:paraId="6AB2116F" w14:textId="77777777" w:rsidR="00970176" w:rsidRDefault="008D6EE0">
                          <w:pPr>
                            <w:autoSpaceDE w:val="0"/>
                            <w:autoSpaceDN w:val="0"/>
                            <w:adjustRightInd w:val="0"/>
                            <w:rPr>
                              <w:del w:id="1105" w:author="Administrator" w:date="2019-12-31T13:44:00Z"/>
                              <w:rFonts w:ascii="Arial" w:hAnsi="Arial" w:cs="宋体"/>
                              <w:b/>
                              <w:bCs/>
                              <w:color w:val="000000"/>
                              <w:sz w:val="17"/>
                              <w:szCs w:val="40"/>
                              <w:lang w:val="zh-CN"/>
                            </w:rPr>
                          </w:pPr>
                          <w:del w:id="1106" w:author="Administrator" w:date="2019-12-31T13:44:00Z">
                            <w:r>
                              <w:rPr>
                                <w:rFonts w:cs="宋体" w:hint="eastAsia"/>
                                <w:b/>
                                <w:bCs/>
                                <w:color w:val="000000"/>
                                <w:sz w:val="17"/>
                                <w:szCs w:val="40"/>
                                <w:lang w:val="zh-CN"/>
                              </w:rPr>
                              <w:delText>物料输出系统</w:delText>
                            </w:r>
                          </w:del>
                        </w:p>
                      </w:txbxContent>
                    </v:textbox>
                  </v:shape>
                  <v:line id="Line 97" o:spid="_x0000_s1032" style="position:absolute;visibility:visible;mso-wrap-style:square" from="14416,12325" to="14422,1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JdwwAAANwAAAAPAAAAZHJzL2Rvd25yZXYueG1sRE/fa8Iw&#10;EH4X9j+EG+xNUx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MaYSXcMAAADcAAAADwAA&#10;AAAAAAAAAAAAAAAHAgAAZHJzL2Rvd25yZXYueG1sUEsFBgAAAAADAAMAtwAAAPcCAAAAAA==&#10;">
                    <v:stroke endarrow="block"/>
                  </v:line>
                  <v:shape id="Text Box 98" o:spid="_x0000_s1033" type="#_x0000_t202" style="position:absolute;top:6159;width:55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">
                    <v:textbox inset="1.0473mm,.52367mm,1.0473mm,.52367mm">
                      <w:txbxContent>
                        <w:p w14:paraId="63764C3E" w14:textId="77777777" w:rsidR="00970176" w:rsidRDefault="008D6EE0">
                          <w:pPr>
                            <w:autoSpaceDE w:val="0"/>
                            <w:autoSpaceDN w:val="0"/>
                            <w:adjustRightInd w:val="0"/>
                            <w:rPr>
                              <w:del w:id="1107" w:author="Administrator" w:date="2019-12-31T13:44:00Z"/>
                              <w:rFonts w:ascii="Arial" w:hAnsi="Arial" w:cs="宋体"/>
                              <w:b/>
                              <w:bCs/>
                              <w:color w:val="000000"/>
                              <w:sz w:val="17"/>
                              <w:szCs w:val="40"/>
                              <w:lang w:val="zh-CN"/>
                            </w:rPr>
                          </w:pPr>
                          <w:del w:id="1108" w:author="Administrator" w:date="2019-12-31T13:44:00Z">
                            <w:r>
                              <w:rPr>
                                <w:rFonts w:cs="宋体" w:hint="eastAsia"/>
                                <w:b/>
                                <w:bCs/>
                                <w:color w:val="000000"/>
                                <w:sz w:val="17"/>
                                <w:szCs w:val="40"/>
                                <w:lang w:val="zh-CN"/>
                              </w:rPr>
                              <w:delText>加热系统</w:delText>
                            </w:r>
                          </w:del>
                        </w:p>
                      </w:txbxContent>
                    </v:textbox>
                  </v:shape>
                  <v:line id="Line 99" o:spid="_x0000_s1034" style="position:absolute;visibility:visible;mso-wrap-style:square" from="5766,7394" to="8650,7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y+ywwAAANwAAAAPAAAAZHJzL2Rvd25yZXYueG1sRE/fa8Iw&#10;EH4X9j+EG+xNUwWn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0QMvssMAAADcAAAADwAA&#10;AAAAAAAAAAAAAAAHAgAAZHJzL2Rvd25yZXYueG1sUEsFBgAAAAADAAMAtwAAAPcCAAAAAA==&#10;">
                    <v:stroke endarrow="block"/>
                  </v:line>
                  <v:shape id="Text Box 100" o:spid="_x0000_s1035" type="#_x0000_t202" style="position:absolute;left:21715;top:5942;width:57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">
                    <v:textbox inset="1.0473mm,.52367mm,1.0473mm,.52367mm">
                      <w:txbxContent>
                        <w:p w14:paraId="1A1E5D2B" w14:textId="77777777" w:rsidR="00970176" w:rsidRDefault="008D6EE0">
                          <w:pPr>
                            <w:autoSpaceDE w:val="0"/>
                            <w:autoSpaceDN w:val="0"/>
                            <w:adjustRightInd w:val="0"/>
                            <w:rPr>
                              <w:del w:id="1109" w:author="Administrator" w:date="2019-12-31T13:44:00Z"/>
                              <w:rFonts w:ascii="Arial" w:hAnsi="Arial" w:cs="宋体"/>
                              <w:b/>
                              <w:bCs/>
                              <w:color w:val="000000"/>
                              <w:sz w:val="17"/>
                              <w:szCs w:val="40"/>
                              <w:lang w:val="zh-CN"/>
                            </w:rPr>
                          </w:pPr>
                          <w:del w:id="1110" w:author="Administrator" w:date="2019-12-31T13:44:00Z">
                            <w:r>
                              <w:rPr>
                                <w:rFonts w:cs="宋体" w:hint="eastAsia"/>
                                <w:b/>
                                <w:bCs/>
                                <w:color w:val="000000"/>
                                <w:sz w:val="17"/>
                                <w:szCs w:val="40"/>
                                <w:lang w:val="zh-CN"/>
                              </w:rPr>
                              <w:delText>控制系统</w:delText>
                            </w:r>
                          </w:del>
                        </w:p>
                      </w:txbxContent>
                    </v:textbox>
                  </v:shape>
                  <v:line id="Line 101" o:spid="_x0000_s1036" style="position:absolute;flip:x;visibility:visible;mso-wrap-style:square" from="19432,6933" to="22312,6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">
                    <v:stroke endarrow="block"/>
                  </v:line>
                  <v:shape id="Text Box 102" o:spid="_x0000_s1037" type="#_x0000_t202" style="position:absolute;left:21715;top:8915;width:5664;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">
                    <v:textbox inset="1.0473mm,.52367mm,1.0473mm,.52367mm">
                      <w:txbxContent>
                        <w:p w14:paraId="06CC1717" w14:textId="77777777" w:rsidR="00970176" w:rsidRDefault="008D6EE0">
                          <w:pPr>
                            <w:autoSpaceDE w:val="0"/>
                            <w:autoSpaceDN w:val="0"/>
                            <w:adjustRightInd w:val="0"/>
                            <w:rPr>
                              <w:del w:id="1111" w:author="Administrator" w:date="2019-12-31T13:44:00Z"/>
                              <w:rFonts w:ascii="Arial" w:hAnsi="Arial" w:cs="宋体"/>
                              <w:b/>
                              <w:bCs/>
                              <w:color w:val="000000"/>
                              <w:sz w:val="17"/>
                              <w:szCs w:val="40"/>
                              <w:lang w:val="zh-CN"/>
                            </w:rPr>
                          </w:pPr>
                          <w:del w:id="1112" w:author="Administrator" w:date="2019-12-31T13:44:00Z">
                            <w:r>
                              <w:rPr>
                                <w:rFonts w:cs="宋体" w:hint="eastAsia"/>
                                <w:b/>
                                <w:bCs/>
                                <w:color w:val="000000"/>
                                <w:sz w:val="17"/>
                                <w:szCs w:val="40"/>
                                <w:lang w:val="zh-CN"/>
                              </w:rPr>
                              <w:delText>真空系统</w:delText>
                            </w:r>
                          </w:del>
                        </w:p>
                      </w:txbxContent>
                    </v:textbox>
                  </v:shape>
                  <v:shape id="Text Box 103" o:spid="_x0000_s1038" type="#_x0000_t202" style="position:absolute;left:129;top:9496;width:553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">
                    <v:textbox inset="1.0473mm,.52367mm,1.0473mm,.52367mm">
                      <w:txbxContent>
                        <w:p w14:paraId="08879D3E" w14:textId="77777777" w:rsidR="00970176" w:rsidRDefault="008D6EE0">
                          <w:pPr>
                            <w:autoSpaceDE w:val="0"/>
                            <w:autoSpaceDN w:val="0"/>
                            <w:adjustRightInd w:val="0"/>
                            <w:rPr>
                              <w:del w:id="1113" w:author="Administrator" w:date="2019-12-31T13:44:00Z"/>
                              <w:rFonts w:ascii="Arial" w:hAnsi="Arial" w:cs="宋体"/>
                              <w:b/>
                              <w:bCs/>
                              <w:color w:val="000000"/>
                              <w:sz w:val="17"/>
                              <w:szCs w:val="40"/>
                              <w:lang w:val="zh-CN"/>
                            </w:rPr>
                          </w:pPr>
                          <w:del w:id="1114" w:author="Administrator" w:date="2019-12-31T13:44:00Z">
                            <w:r>
                              <w:rPr>
                                <w:rFonts w:cs="宋体" w:hint="eastAsia"/>
                                <w:b/>
                                <w:bCs/>
                                <w:color w:val="000000"/>
                                <w:sz w:val="17"/>
                                <w:szCs w:val="40"/>
                                <w:lang w:val="zh-CN"/>
                              </w:rPr>
                              <w:delText>冷凝系统</w:delText>
                            </w:r>
                          </w:del>
                        </w:p>
                      </w:txbxContent>
                    </v:textbox>
                  </v:shape>
                  <v:shape id="Text Box 104" o:spid="_x0000_s1039" type="#_x0000_t202" style="position:absolute;left:10287;top:8915;width:6859;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">
                    <v:stroke dashstyle="1 1" endcap="round"/>
                    <v:textbox inset="1.0473mm,.52367mm,1.0473mm,.52367mm">
                      <w:txbxContent>
                        <w:p w14:paraId="6D5DE50D" w14:textId="77777777" w:rsidR="00970176" w:rsidRDefault="008D6EE0">
                          <w:pPr>
                            <w:autoSpaceDE w:val="0"/>
                            <w:autoSpaceDN w:val="0"/>
                            <w:adjustRightInd w:val="0"/>
                            <w:rPr>
                              <w:del w:id="1115" w:author="Administrator" w:date="2019-12-31T13:44:00Z"/>
                              <w:rFonts w:ascii="Arial" w:hAnsi="Arial" w:cs="宋体"/>
                              <w:b/>
                              <w:bCs/>
                              <w:color w:val="000000"/>
                              <w:sz w:val="17"/>
                              <w:szCs w:val="40"/>
                              <w:lang w:val="zh-CN"/>
                            </w:rPr>
                          </w:pPr>
                          <w:del w:id="1116" w:author="Administrator" w:date="2019-12-31T13:44:00Z">
                            <w:r>
                              <w:rPr>
                                <w:rFonts w:cs="宋体" w:hint="eastAsia"/>
                                <w:b/>
                                <w:bCs/>
                                <w:color w:val="000000"/>
                                <w:sz w:val="17"/>
                                <w:szCs w:val="40"/>
                                <w:lang w:val="zh-CN"/>
                              </w:rPr>
                              <w:delText>内冷凝系统</w:delText>
                            </w:r>
                          </w:del>
                        </w:p>
                      </w:txbxContent>
                    </v:textbox>
                  </v:shape>
                  <v:shape id="Text Box 105" o:spid="_x0000_s1040" type="#_x0000_t202" style="position:absolute;left:11430;top:5942;width:618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" stroked="f">
                    <v:textbox inset="1.0473mm,.52367mm,1.0473mm,.52367mm">
                      <w:txbxContent>
                        <w:p w14:paraId="37710DFC" w14:textId="77777777" w:rsidR="00970176" w:rsidRDefault="008D6EE0">
                          <w:pPr>
                            <w:autoSpaceDE w:val="0"/>
                            <w:autoSpaceDN w:val="0"/>
                            <w:adjustRightInd w:val="0"/>
                            <w:rPr>
                              <w:del w:id="1117" w:author="Administrator" w:date="2019-12-31T13:44:00Z"/>
                              <w:rFonts w:ascii="Arial" w:hAnsi="Arial" w:cs="宋体"/>
                              <w:b/>
                              <w:bCs/>
                              <w:color w:val="000000"/>
                              <w:sz w:val="17"/>
                              <w:szCs w:val="40"/>
                              <w:lang w:val="zh-CN"/>
                            </w:rPr>
                          </w:pPr>
                          <w:del w:id="1118" w:author="Administrator" w:date="2019-12-31T13:44:00Z">
                            <w:r>
                              <w:rPr>
                                <w:rFonts w:cs="宋体" w:hint="eastAsia"/>
                                <w:b/>
                                <w:bCs/>
                                <w:color w:val="000000"/>
                                <w:sz w:val="17"/>
                                <w:szCs w:val="40"/>
                                <w:lang w:val="zh-CN"/>
                              </w:rPr>
                              <w:delText>蒸发系统</w:delText>
                            </w:r>
                          </w:del>
                        </w:p>
                      </w:txbxContent>
                    </v:textbox>
                  </v:shape>
                  <v:line id="Line 106" o:spid="_x0000_s1041" style="position:absolute;visibility:visible;mso-wrap-style:square" from="5715,10897" to="9144,1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">
                    <v:stroke endarrow="block"/>
                  </v:line>
                  <v:line id="Line 107" o:spid="_x0000_s1042" style="position:absolute;visibility:visible;mso-wrap-style:square" from="19432,9906" to="22312,9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">
                    <v:stroke endarrow="block"/>
                  </v:line>
                  <w10:anchorlock/>
                </v:group>
              </w:pict>
            </mc:Fallback>
          </mc:AlternateContent>
        </w:r>
        <w:r w:rsidR="008D6EE0">
          <w:rPr>
            <w:rFonts w:ascii="Times New Roman" w:hAnsi="Times New Roman" w:cs="Times New Roman"/>
            <w:noProof/>
          </w:rPr>
          <w:drawing>
            <wp:inline distT="0" distB="0" distL="0" distR="0" wp14:anchorId="17227116" wp14:editId="1F5919A8">
              <wp:extent cx="2057400" cy="1974850"/>
              <wp:effectExtent l="19050" t="0" r="0" b="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noChangeArrowheads="1"/>
                      </pic:cNvPicPr>
                    </pic:nvPicPr>
                    <pic:blipFill>
                      <a:blip r:embed="rId40" cstate="print"/>
                      <a:srcRect/>
                      <a:stretch>
                        <a:fillRect/>
                      </a:stretch>
                    </pic:blipFill>
                    <pic:spPr>
                      <a:xfrm>
                        <a:off x="0" y="0"/>
                        <a:ext cx="2057400" cy="1974850"/>
                      </a:xfrm>
                      <a:prstGeom prst="rect">
                        <a:avLst/>
                      </a:prstGeom>
                      <a:noFill/>
                      <a:ln w="9525">
                        <a:noFill/>
                        <a:miter lim="800000"/>
                        <a:headEnd/>
                        <a:tailEnd/>
                      </a:ln>
                    </pic:spPr>
                  </pic:pic>
                </a:graphicData>
              </a:graphic>
            </wp:inline>
          </w:drawing>
        </w:r>
      </w:del>
    </w:p>
    <w:p w14:paraId="50883C50" w14:textId="77777777" w:rsidR="00970176" w:rsidRDefault="008D6EE0">
      <w:pPr>
        <w:ind w:firstLineChars="200" w:firstLine="420"/>
        <w:jc w:val="left"/>
        <w:rPr>
          <w:ins w:id="1119" w:author="Administrator" w:date="2019-12-31T13:29:00Z"/>
          <w:rFonts w:ascii="Times New Roman" w:hAnsi="Times New Roman" w:cs="Times New Roman"/>
        </w:rPr>
      </w:pPr>
      <w:ins w:id="1120" w:author="Administrator" w:date="2019-12-31T13:29:00Z">
        <w:r>
          <w:rPr>
            <w:rFonts w:ascii="Times New Roman" w:hAnsi="Times New Roman" w:cs="Times New Roman"/>
            <w:noProof/>
            <w:rPrChange w:id="1121" w:author="" w:date="1900-01-01T00:00:00Z">
              <w:rPr>
                <w:noProof/>
              </w:rPr>
            </w:rPrChange>
          </w:rPr>
          <mc:AlternateContent>
            <mc:Choice Requires="wpc">
              <w:drawing>
                <wp:inline distT="0" distB="0" distL="0" distR="0" wp14:anchorId="383A1281" wp14:editId="26E4BBDA">
                  <wp:extent cx="2825750" cy="1725295"/>
                  <wp:effectExtent l="9525" t="9525" r="3175" b="8255"/>
                  <wp:docPr id="68" name="画布 68"/>
                  <wp:cNvGraphicFramePr/>
                  <a:graphic xmlns:a="http://schemas.openxmlformats.org/drawingml/2006/main">
                    <a:graphicData uri="http://schemas.microsoft.com/office/word/2010/wordprocessingCanvas">
                      <wpc:wpc>
                        <wpc:bg>
                          <a:noFill/>
                        </wpc:bg>
                        <wpc:whole>
                          <a:ln>
                            <a:noFill/>
                          </a:ln>
                        </wpc:whole>
                        <wps:wsp>
                          <wps:cNvPr id="277" name="AutoShape 75"/>
                          <wps:cNvSpPr>
                            <a:spLocks noChangeArrowheads="1"/>
                          </wps:cNvSpPr>
                          <wps:spPr bwMode="auto">
                            <a:xfrm>
                              <a:off x="914470" y="495179"/>
                              <a:ext cx="1028779" cy="696082"/>
                            </a:xfrm>
                            <a:prstGeom prst="flowChartPredefinedProcess">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278" name="Line 76"/>
                          <wps:cNvCnPr/>
                          <wps:spPr bwMode="auto">
                            <a:xfrm>
                              <a:off x="1384072" y="246686"/>
                              <a:ext cx="0" cy="246083"/>
                            </a:xfrm>
                            <a:prstGeom prst="line">
                              <a:avLst/>
                            </a:prstGeom>
                            <a:noFill/>
                            <a:ln w="9525">
                              <a:solidFill>
                                <a:srgbClr val="000000"/>
                              </a:solidFill>
                              <a:round/>
                              <a:tailEnd type="triangle" w="med" len="med"/>
                            </a:ln>
                          </wps:spPr>
                          <wps:bodyPr/>
                        </wps:wsp>
                        <wps:wsp>
                          <wps:cNvPr id="279" name="Text Box 77"/>
                          <wps:cNvSpPr txBox="1">
                            <a:spLocks noChangeArrowheads="1"/>
                          </wps:cNvSpPr>
                          <wps:spPr bwMode="auto">
                            <a:xfrm>
                              <a:off x="980522" y="0"/>
                              <a:ext cx="807099" cy="246686"/>
                            </a:xfrm>
                            <a:prstGeom prst="rect">
                              <a:avLst/>
                            </a:prstGeom>
                            <a:solidFill>
                              <a:srgbClr val="FFFFFF"/>
                            </a:solidFill>
                            <a:ln w="9525">
                              <a:solidFill>
                                <a:srgbClr val="000000"/>
                              </a:solidFill>
                              <a:miter lim="800000"/>
                            </a:ln>
                          </wps:spPr>
                          <wps:txbx>
                            <w:txbxContent>
                              <w:p w14:paraId="1E8BF023" w14:textId="77777777" w:rsidR="00970176" w:rsidRDefault="008D6EE0">
                                <w:pPr>
                                  <w:autoSpaceDE w:val="0"/>
                                  <w:autoSpaceDN w:val="0"/>
                                  <w:adjustRightInd w:val="0"/>
                                  <w:rPr>
                                    <w:ins w:id="1122" w:author="Administrator" w:date="2019-12-31T13:29:00Z"/>
                                    <w:rFonts w:ascii="Arial" w:hAnsi="Arial" w:cs="宋体"/>
                                    <w:b/>
                                    <w:bCs/>
                                    <w:color w:val="000000"/>
                                    <w:sz w:val="17"/>
                                    <w:szCs w:val="40"/>
                                    <w:lang w:val="zh-CN"/>
                                  </w:rPr>
                                </w:pPr>
                                <w:ins w:id="1123" w:author="Administrator" w:date="2019-12-31T13:29:00Z">
                                  <w:r>
                                    <w:rPr>
                                      <w:rFonts w:cs="宋体" w:hint="eastAsia"/>
                                      <w:b/>
                                      <w:bCs/>
                                      <w:color w:val="000000"/>
                                      <w:sz w:val="17"/>
                                      <w:szCs w:val="40"/>
                                      <w:lang w:val="zh-CN"/>
                                    </w:rPr>
                                    <w:t>物料输入系统</w:t>
                                  </w:r>
                                </w:ins>
                              </w:p>
                            </w:txbxContent>
                          </wps:txbx>
                          <wps:bodyPr rot="0" vert="horz" wrap="square" lIns="37703" tIns="18852" rIns="37703" bIns="18852" anchor="t" anchorCtr="0" upright="1">
                            <a:noAutofit/>
                          </wps:bodyPr>
                        </wps:wsp>
                        <wps:wsp>
                          <wps:cNvPr id="280" name="Text Box 78"/>
                          <wps:cNvSpPr txBox="1">
                            <a:spLocks noChangeArrowheads="1"/>
                          </wps:cNvSpPr>
                          <wps:spPr bwMode="auto">
                            <a:xfrm>
                              <a:off x="1036621" y="1478308"/>
                              <a:ext cx="807400" cy="246987"/>
                            </a:xfrm>
                            <a:prstGeom prst="rect">
                              <a:avLst/>
                            </a:prstGeom>
                            <a:solidFill>
                              <a:srgbClr val="FFFFFF"/>
                            </a:solidFill>
                            <a:ln w="9525">
                              <a:solidFill>
                                <a:srgbClr val="000000"/>
                              </a:solidFill>
                              <a:miter lim="800000"/>
                            </a:ln>
                          </wps:spPr>
                          <wps:txbx>
                            <w:txbxContent>
                              <w:p w14:paraId="5211F1C1" w14:textId="77777777" w:rsidR="00970176" w:rsidRDefault="008D6EE0">
                                <w:pPr>
                                  <w:autoSpaceDE w:val="0"/>
                                  <w:autoSpaceDN w:val="0"/>
                                  <w:adjustRightInd w:val="0"/>
                                  <w:rPr>
                                    <w:ins w:id="1124" w:author="Administrator" w:date="2019-12-31T13:29:00Z"/>
                                    <w:rFonts w:ascii="Arial" w:hAnsi="Arial" w:cs="宋体"/>
                                    <w:b/>
                                    <w:bCs/>
                                    <w:color w:val="000000"/>
                                    <w:sz w:val="17"/>
                                    <w:szCs w:val="40"/>
                                    <w:lang w:val="zh-CN"/>
                                  </w:rPr>
                                </w:pPr>
                                <w:ins w:id="1125" w:author="Administrator" w:date="2019-12-31T13:29:00Z">
                                  <w:r>
                                    <w:rPr>
                                      <w:rFonts w:cs="宋体" w:hint="eastAsia"/>
                                      <w:b/>
                                      <w:bCs/>
                                      <w:color w:val="000000"/>
                                      <w:sz w:val="17"/>
                                      <w:szCs w:val="40"/>
                                      <w:lang w:val="zh-CN"/>
                                    </w:rPr>
                                    <w:t>物料输出系统</w:t>
                                  </w:r>
                                </w:ins>
                              </w:p>
                            </w:txbxContent>
                          </wps:txbx>
                          <wps:bodyPr rot="0" vert="horz" wrap="square" lIns="37703" tIns="18852" rIns="37703" bIns="18852" anchor="t" anchorCtr="0" upright="1">
                            <a:noAutofit/>
                          </wps:bodyPr>
                        </wps:wsp>
                        <wps:wsp>
                          <wps:cNvPr id="281" name="Line 79"/>
                          <wps:cNvCnPr/>
                          <wps:spPr bwMode="auto">
                            <a:xfrm>
                              <a:off x="1441678" y="1232526"/>
                              <a:ext cx="603" cy="245782"/>
                            </a:xfrm>
                            <a:prstGeom prst="line">
                              <a:avLst/>
                            </a:prstGeom>
                            <a:noFill/>
                            <a:ln w="9525">
                              <a:solidFill>
                                <a:srgbClr val="000000"/>
                              </a:solidFill>
                              <a:round/>
                              <a:tailEnd type="triangle" w="med" len="med"/>
                            </a:ln>
                          </wps:spPr>
                          <wps:bodyPr/>
                        </wps:wsp>
                        <wps:wsp>
                          <wps:cNvPr id="282" name="Text Box 80"/>
                          <wps:cNvSpPr txBox="1">
                            <a:spLocks noChangeArrowheads="1"/>
                          </wps:cNvSpPr>
                          <wps:spPr bwMode="auto">
                            <a:xfrm>
                              <a:off x="0" y="615962"/>
                              <a:ext cx="553749" cy="205722"/>
                            </a:xfrm>
                            <a:prstGeom prst="rect">
                              <a:avLst/>
                            </a:prstGeom>
                            <a:solidFill>
                              <a:srgbClr val="FFFFFF"/>
                            </a:solidFill>
                            <a:ln w="9525">
                              <a:solidFill>
                                <a:srgbClr val="000000"/>
                              </a:solidFill>
                              <a:miter lim="800000"/>
                            </a:ln>
                          </wps:spPr>
                          <wps:txbx>
                            <w:txbxContent>
                              <w:p w14:paraId="56DAFC54" w14:textId="77777777" w:rsidR="00970176" w:rsidRDefault="008D6EE0">
                                <w:pPr>
                                  <w:autoSpaceDE w:val="0"/>
                                  <w:autoSpaceDN w:val="0"/>
                                  <w:adjustRightInd w:val="0"/>
                                  <w:rPr>
                                    <w:ins w:id="1126" w:author="Administrator" w:date="2019-12-31T13:29:00Z"/>
                                    <w:rFonts w:ascii="Arial" w:hAnsi="Arial" w:cs="宋体"/>
                                    <w:b/>
                                    <w:bCs/>
                                    <w:color w:val="000000"/>
                                    <w:sz w:val="17"/>
                                    <w:szCs w:val="40"/>
                                    <w:lang w:val="zh-CN"/>
                                  </w:rPr>
                                </w:pPr>
                                <w:ins w:id="1127" w:author="Administrator" w:date="2019-12-31T13:29:00Z">
                                  <w:r>
                                    <w:rPr>
                                      <w:rFonts w:cs="宋体" w:hint="eastAsia"/>
                                      <w:b/>
                                      <w:bCs/>
                                      <w:color w:val="000000"/>
                                      <w:sz w:val="17"/>
                                      <w:szCs w:val="40"/>
                                      <w:lang w:val="zh-CN"/>
                                    </w:rPr>
                                    <w:t>加热系统</w:t>
                                  </w:r>
                                </w:ins>
                              </w:p>
                            </w:txbxContent>
                          </wps:txbx>
                          <wps:bodyPr rot="0" vert="horz" wrap="square" lIns="37703" tIns="18852" rIns="37703" bIns="18852" anchor="t" anchorCtr="0" upright="1">
                            <a:noAutofit/>
                          </wps:bodyPr>
                        </wps:wsp>
                        <wps:wsp>
                          <wps:cNvPr id="283" name="Line 81"/>
                          <wps:cNvCnPr/>
                          <wps:spPr bwMode="auto">
                            <a:xfrm>
                              <a:off x="576671" y="739455"/>
                              <a:ext cx="288336" cy="0"/>
                            </a:xfrm>
                            <a:prstGeom prst="line">
                              <a:avLst/>
                            </a:prstGeom>
                            <a:noFill/>
                            <a:ln w="9525">
                              <a:solidFill>
                                <a:srgbClr val="000000"/>
                              </a:solidFill>
                              <a:round/>
                              <a:tailEnd type="triangle" w="med" len="med"/>
                            </a:ln>
                          </wps:spPr>
                          <wps:bodyPr/>
                        </wps:wsp>
                        <wps:wsp>
                          <wps:cNvPr id="284" name="Text Box 82"/>
                          <wps:cNvSpPr txBox="1">
                            <a:spLocks noChangeArrowheads="1"/>
                          </wps:cNvSpPr>
                          <wps:spPr bwMode="auto">
                            <a:xfrm>
                              <a:off x="2171566" y="594275"/>
                              <a:ext cx="576671" cy="246385"/>
                            </a:xfrm>
                            <a:prstGeom prst="rect">
                              <a:avLst/>
                            </a:prstGeom>
                            <a:solidFill>
                              <a:srgbClr val="FFFFFF"/>
                            </a:solidFill>
                            <a:ln w="9525">
                              <a:solidFill>
                                <a:srgbClr val="000000"/>
                              </a:solidFill>
                              <a:miter lim="800000"/>
                            </a:ln>
                          </wps:spPr>
                          <wps:txbx>
                            <w:txbxContent>
                              <w:p w14:paraId="532E93A8" w14:textId="77777777" w:rsidR="00970176" w:rsidRDefault="008D6EE0">
                                <w:pPr>
                                  <w:autoSpaceDE w:val="0"/>
                                  <w:autoSpaceDN w:val="0"/>
                                  <w:adjustRightInd w:val="0"/>
                                  <w:rPr>
                                    <w:ins w:id="1128" w:author="Administrator" w:date="2019-12-31T13:29:00Z"/>
                                    <w:rFonts w:ascii="Arial" w:hAnsi="Arial" w:cs="宋体"/>
                                    <w:b/>
                                    <w:bCs/>
                                    <w:color w:val="000000"/>
                                    <w:sz w:val="17"/>
                                    <w:szCs w:val="40"/>
                                    <w:lang w:val="zh-CN"/>
                                  </w:rPr>
                                </w:pPr>
                                <w:ins w:id="1129" w:author="Administrator" w:date="2019-12-31T13:29:00Z">
                                  <w:r>
                                    <w:rPr>
                                      <w:rFonts w:cs="宋体" w:hint="eastAsia"/>
                                      <w:b/>
                                      <w:bCs/>
                                      <w:color w:val="000000"/>
                                      <w:sz w:val="17"/>
                                      <w:szCs w:val="40"/>
                                      <w:lang w:val="zh-CN"/>
                                    </w:rPr>
                                    <w:t>控制系统</w:t>
                                  </w:r>
                                </w:ins>
                              </w:p>
                            </w:txbxContent>
                          </wps:txbx>
                          <wps:bodyPr rot="0" vert="horz" wrap="square" lIns="37703" tIns="18852" rIns="37703" bIns="18852" anchor="t" anchorCtr="0" upright="1">
                            <a:noAutofit/>
                          </wps:bodyPr>
                        </wps:wsp>
                        <wps:wsp>
                          <wps:cNvPr id="285" name="Line 83"/>
                          <wps:cNvCnPr/>
                          <wps:spPr bwMode="auto">
                            <a:xfrm flipH="1">
                              <a:off x="1943250" y="693371"/>
                              <a:ext cx="288034" cy="301"/>
                            </a:xfrm>
                            <a:prstGeom prst="line">
                              <a:avLst/>
                            </a:prstGeom>
                            <a:noFill/>
                            <a:ln w="9525">
                              <a:solidFill>
                                <a:srgbClr val="000000"/>
                              </a:solidFill>
                              <a:round/>
                              <a:tailEnd type="triangle" w="med" len="med"/>
                            </a:ln>
                          </wps:spPr>
                          <wps:bodyPr/>
                        </wps:wsp>
                        <wps:wsp>
                          <wps:cNvPr id="286" name="Text Box 84"/>
                          <wps:cNvSpPr txBox="1">
                            <a:spLocks noChangeArrowheads="1"/>
                          </wps:cNvSpPr>
                          <wps:spPr bwMode="auto">
                            <a:xfrm>
                              <a:off x="2171566" y="891563"/>
                              <a:ext cx="566417" cy="210240"/>
                            </a:xfrm>
                            <a:prstGeom prst="rect">
                              <a:avLst/>
                            </a:prstGeom>
                            <a:solidFill>
                              <a:srgbClr val="FFFFFF"/>
                            </a:solidFill>
                            <a:ln w="9525">
                              <a:solidFill>
                                <a:srgbClr val="000000"/>
                              </a:solidFill>
                              <a:miter lim="800000"/>
                            </a:ln>
                          </wps:spPr>
                          <wps:txbx>
                            <w:txbxContent>
                              <w:p w14:paraId="4957148E" w14:textId="77777777" w:rsidR="00970176" w:rsidRDefault="008D6EE0">
                                <w:pPr>
                                  <w:autoSpaceDE w:val="0"/>
                                  <w:autoSpaceDN w:val="0"/>
                                  <w:adjustRightInd w:val="0"/>
                                  <w:rPr>
                                    <w:ins w:id="1130" w:author="Administrator" w:date="2019-12-31T13:29:00Z"/>
                                    <w:rFonts w:ascii="Arial" w:hAnsi="Arial" w:cs="宋体"/>
                                    <w:b/>
                                    <w:bCs/>
                                    <w:color w:val="000000"/>
                                    <w:sz w:val="17"/>
                                    <w:szCs w:val="40"/>
                                    <w:lang w:val="zh-CN"/>
                                  </w:rPr>
                                </w:pPr>
                                <w:ins w:id="1131" w:author="Administrator" w:date="2019-12-31T13:29:00Z">
                                  <w:r>
                                    <w:rPr>
                                      <w:rFonts w:cs="宋体" w:hint="eastAsia"/>
                                      <w:b/>
                                      <w:bCs/>
                                      <w:color w:val="000000"/>
                                      <w:sz w:val="17"/>
                                      <w:szCs w:val="40"/>
                                      <w:lang w:val="zh-CN"/>
                                    </w:rPr>
                                    <w:t>真空系统</w:t>
                                  </w:r>
                                </w:ins>
                              </w:p>
                            </w:txbxContent>
                          </wps:txbx>
                          <wps:bodyPr rot="0" vert="horz" wrap="square" lIns="37703" tIns="18852" rIns="37703" bIns="18852" anchor="t" anchorCtr="0" upright="1">
                            <a:noAutofit/>
                          </wps:bodyPr>
                        </wps:wsp>
                        <wps:wsp>
                          <wps:cNvPr id="287" name="Text Box 85"/>
                          <wps:cNvSpPr txBox="1">
                            <a:spLocks noChangeArrowheads="1"/>
                          </wps:cNvSpPr>
                          <wps:spPr bwMode="auto">
                            <a:xfrm>
                              <a:off x="12969" y="949695"/>
                              <a:ext cx="553448" cy="246385"/>
                            </a:xfrm>
                            <a:prstGeom prst="rect">
                              <a:avLst/>
                            </a:prstGeom>
                            <a:solidFill>
                              <a:srgbClr val="FFFFFF"/>
                            </a:solidFill>
                            <a:ln w="9525">
                              <a:solidFill>
                                <a:srgbClr val="000000"/>
                              </a:solidFill>
                              <a:miter lim="800000"/>
                            </a:ln>
                          </wps:spPr>
                          <wps:txbx>
                            <w:txbxContent>
                              <w:p w14:paraId="1AA9E047" w14:textId="77777777" w:rsidR="00970176" w:rsidRDefault="008D6EE0">
                                <w:pPr>
                                  <w:autoSpaceDE w:val="0"/>
                                  <w:autoSpaceDN w:val="0"/>
                                  <w:adjustRightInd w:val="0"/>
                                  <w:rPr>
                                    <w:ins w:id="1132" w:author="Administrator" w:date="2019-12-31T13:29:00Z"/>
                                    <w:rFonts w:ascii="Arial" w:hAnsi="Arial" w:cs="宋体"/>
                                    <w:b/>
                                    <w:bCs/>
                                    <w:color w:val="000000"/>
                                    <w:sz w:val="17"/>
                                    <w:szCs w:val="40"/>
                                    <w:lang w:val="zh-CN"/>
                                  </w:rPr>
                                </w:pPr>
                                <w:ins w:id="1133" w:author="Administrator" w:date="2019-12-31T13:29:00Z">
                                  <w:r>
                                    <w:rPr>
                                      <w:rFonts w:cs="宋体" w:hint="eastAsia"/>
                                      <w:b/>
                                      <w:bCs/>
                                      <w:color w:val="000000"/>
                                      <w:sz w:val="17"/>
                                      <w:szCs w:val="40"/>
                                      <w:lang w:val="zh-CN"/>
                                    </w:rPr>
                                    <w:t>冷凝系统</w:t>
                                  </w:r>
                                </w:ins>
                              </w:p>
                            </w:txbxContent>
                          </wps:txbx>
                          <wps:bodyPr rot="0" vert="horz" wrap="square" lIns="37703" tIns="18852" rIns="37703" bIns="18852" anchor="t" anchorCtr="0" upright="1">
                            <a:noAutofit/>
                          </wps:bodyPr>
                        </wps:wsp>
                        <wps:wsp>
                          <wps:cNvPr id="64" name="Text Box 86"/>
                          <wps:cNvSpPr txBox="1">
                            <a:spLocks noChangeArrowheads="1"/>
                          </wps:cNvSpPr>
                          <wps:spPr bwMode="auto">
                            <a:xfrm>
                              <a:off x="1028779" y="891563"/>
                              <a:ext cx="685853" cy="246385"/>
                            </a:xfrm>
                            <a:prstGeom prst="rect">
                              <a:avLst/>
                            </a:prstGeom>
                            <a:solidFill>
                              <a:srgbClr val="FFFFFF"/>
                            </a:solidFill>
                            <a:ln w="9525" cap="rnd">
                              <a:solidFill>
                                <a:srgbClr val="000000"/>
                              </a:solidFill>
                              <a:prstDash val="sysDot"/>
                              <a:miter lim="800000"/>
                            </a:ln>
                          </wps:spPr>
                          <wps:txbx>
                            <w:txbxContent>
                              <w:p w14:paraId="1A769513" w14:textId="77777777" w:rsidR="00970176" w:rsidRDefault="008D6EE0">
                                <w:pPr>
                                  <w:autoSpaceDE w:val="0"/>
                                  <w:autoSpaceDN w:val="0"/>
                                  <w:adjustRightInd w:val="0"/>
                                  <w:rPr>
                                    <w:ins w:id="1134" w:author="Administrator" w:date="2019-12-31T13:29:00Z"/>
                                    <w:rFonts w:ascii="Arial" w:hAnsi="Arial" w:cs="宋体"/>
                                    <w:b/>
                                    <w:bCs/>
                                    <w:color w:val="000000"/>
                                    <w:sz w:val="17"/>
                                    <w:szCs w:val="40"/>
                                    <w:lang w:val="zh-CN"/>
                                  </w:rPr>
                                </w:pPr>
                                <w:ins w:id="1135" w:author="Administrator" w:date="2019-12-31T13:29:00Z">
                                  <w:r>
                                    <w:rPr>
                                      <w:rFonts w:cs="宋体" w:hint="eastAsia"/>
                                      <w:b/>
                                      <w:bCs/>
                                      <w:color w:val="000000"/>
                                      <w:sz w:val="17"/>
                                      <w:szCs w:val="40"/>
                                      <w:lang w:val="zh-CN"/>
                                    </w:rPr>
                                    <w:t>内冷凝系统</w:t>
                                  </w:r>
                                </w:ins>
                              </w:p>
                            </w:txbxContent>
                          </wps:txbx>
                          <wps:bodyPr rot="0" vert="horz" wrap="square" lIns="37703" tIns="18852" rIns="37703" bIns="18852" anchor="t" anchorCtr="0" upright="1">
                            <a:noAutofit/>
                          </wps:bodyPr>
                        </wps:wsp>
                        <wps:wsp>
                          <wps:cNvPr id="65" name="Text Box 87"/>
                          <wps:cNvSpPr txBox="1">
                            <a:spLocks noChangeArrowheads="1"/>
                          </wps:cNvSpPr>
                          <wps:spPr bwMode="auto">
                            <a:xfrm>
                              <a:off x="1143088" y="594275"/>
                              <a:ext cx="618293" cy="246385"/>
                            </a:xfrm>
                            <a:prstGeom prst="rect">
                              <a:avLst/>
                            </a:prstGeom>
                            <a:solidFill>
                              <a:srgbClr val="FFFFFF"/>
                            </a:solidFill>
                            <a:ln>
                              <a:noFill/>
                            </a:ln>
                          </wps:spPr>
                          <wps:txbx>
                            <w:txbxContent>
                              <w:p w14:paraId="50255C7D" w14:textId="77777777" w:rsidR="00970176" w:rsidRDefault="008D6EE0">
                                <w:pPr>
                                  <w:autoSpaceDE w:val="0"/>
                                  <w:autoSpaceDN w:val="0"/>
                                  <w:adjustRightInd w:val="0"/>
                                  <w:rPr>
                                    <w:ins w:id="1136" w:author="Administrator" w:date="2019-12-31T13:29:00Z"/>
                                    <w:rFonts w:ascii="Arial" w:hAnsi="Arial" w:cs="宋体"/>
                                    <w:b/>
                                    <w:bCs/>
                                    <w:color w:val="000000"/>
                                    <w:sz w:val="17"/>
                                    <w:szCs w:val="40"/>
                                    <w:lang w:val="zh-CN"/>
                                  </w:rPr>
                                </w:pPr>
                                <w:ins w:id="1137" w:author="Administrator" w:date="2019-12-31T13:29:00Z">
                                  <w:r>
                                    <w:rPr>
                                      <w:rFonts w:cs="宋体" w:hint="eastAsia"/>
                                      <w:b/>
                                      <w:bCs/>
                                      <w:color w:val="000000"/>
                                      <w:sz w:val="17"/>
                                      <w:szCs w:val="40"/>
                                      <w:lang w:val="zh-CN"/>
                                    </w:rPr>
                                    <w:t>蒸发系统</w:t>
                                  </w:r>
                                </w:ins>
                              </w:p>
                            </w:txbxContent>
                          </wps:txbx>
                          <wps:bodyPr rot="0" vert="horz" wrap="square" lIns="37703" tIns="18852" rIns="37703" bIns="18852" anchor="t" anchorCtr="0" upright="1">
                            <a:noAutofit/>
                          </wps:bodyPr>
                        </wps:wsp>
                        <wps:wsp>
                          <wps:cNvPr id="66" name="Line 88"/>
                          <wps:cNvCnPr/>
                          <wps:spPr bwMode="auto">
                            <a:xfrm>
                              <a:off x="571544" y="1089755"/>
                              <a:ext cx="342926" cy="301"/>
                            </a:xfrm>
                            <a:prstGeom prst="line">
                              <a:avLst/>
                            </a:prstGeom>
                            <a:noFill/>
                            <a:ln w="9525">
                              <a:solidFill>
                                <a:srgbClr val="000000"/>
                              </a:solidFill>
                              <a:round/>
                              <a:tailEnd type="triangle" w="med" len="med"/>
                            </a:ln>
                          </wps:spPr>
                          <wps:bodyPr/>
                        </wps:wsp>
                        <wps:wsp>
                          <wps:cNvPr id="67" name="Line 89"/>
                          <wps:cNvCnPr/>
                          <wps:spPr bwMode="auto">
                            <a:xfrm>
                              <a:off x="1943250" y="990659"/>
                              <a:ext cx="288034" cy="602"/>
                            </a:xfrm>
                            <a:prstGeom prst="line">
                              <a:avLst/>
                            </a:prstGeom>
                            <a:noFill/>
                            <a:ln w="9525">
                              <a:solidFill>
                                <a:srgbClr val="000000"/>
                              </a:solidFill>
                              <a:round/>
                              <a:tailEnd type="triangle" w="med" len="med"/>
                            </a:ln>
                          </wps:spPr>
                          <wps:bodyPr/>
                        </wps:wsp>
                      </wpc:wpc>
                    </a:graphicData>
                  </a:graphic>
                </wp:inline>
              </w:drawing>
            </mc:Choice>
            <mc:Fallback>
              <w:pict>
                <v:group w14:anchorId="383A1281" id="画布 68" o:spid="_x0000_s1043" editas="canvas" style="width:222.5pt;height:135.85pt;mso-position-horizontal-relative:char;mso-position-vertical-relative:line" coordsize="28257,17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">
                  <v:shape id="_x0000_s1044" type="#_x0000_t75" style="position:absolute;width:28257;height:17252;visibility:visible;mso-wrap-style:square">
                    <v:fill o:detectmouseclick="t"/>
                    <v:path o:connecttype="none"/>
                  </v:shape>
                  <v:shape id="AutoShape 75" o:spid="_x0000_s1045" type="#_x0000_t112" style="position:absolute;left:9144;top:4951;width:10288;height: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"/>
                  <v:line id="Line 76" o:spid="_x0000_s1046" style="position:absolute;visibility:visible;mso-wrap-style:square" from="13840,2466" to="13840,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">
                    <v:stroke endarrow="block"/>
                  </v:line>
                  <v:shape id="Text Box 77" o:spid="_x0000_s1047" type="#_x0000_t202" style="position:absolute;left:9805;width:8071;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">
                    <v:textbox inset="1.0473mm,.52367mm,1.0473mm,.52367mm">
                      <w:txbxContent>
                        <w:p w14:paraId="1E8BF023" w14:textId="77777777" w:rsidR="00970176" w:rsidRDefault="008D6EE0">
                          <w:pPr>
                            <w:autoSpaceDE w:val="0"/>
                            <w:autoSpaceDN w:val="0"/>
                            <w:adjustRightInd w:val="0"/>
                            <w:rPr>
                              <w:ins w:id="1138" w:author="Administrator" w:date="2019-12-31T13:29:00Z"/>
                              <w:rFonts w:ascii="Arial" w:hAnsi="Arial" w:cs="宋体"/>
                              <w:b/>
                              <w:bCs/>
                              <w:color w:val="000000"/>
                              <w:sz w:val="17"/>
                              <w:szCs w:val="40"/>
                              <w:lang w:val="zh-CN"/>
                            </w:rPr>
                          </w:pPr>
                          <w:ins w:id="1139" w:author="Administrator" w:date="2019-12-31T13:29:00Z">
                            <w:r>
                              <w:rPr>
                                <w:rFonts w:cs="宋体" w:hint="eastAsia"/>
                                <w:b/>
                                <w:bCs/>
                                <w:color w:val="000000"/>
                                <w:sz w:val="17"/>
                                <w:szCs w:val="40"/>
                                <w:lang w:val="zh-CN"/>
                              </w:rPr>
                              <w:t>物料输入系统</w:t>
                            </w:r>
                          </w:ins>
                        </w:p>
                      </w:txbxContent>
                    </v:textbox>
                  </v:shape>
                  <v:shape id="Text Box 78" o:spid="_x0000_s1048" type="#_x0000_t202" style="position:absolute;left:10366;top:14783;width:8074;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">
                    <v:textbox inset="1.0473mm,.52367mm,1.0473mm,.52367mm">
                      <w:txbxContent>
                        <w:p w14:paraId="5211F1C1" w14:textId="77777777" w:rsidR="00970176" w:rsidRDefault="008D6EE0">
                          <w:pPr>
                            <w:autoSpaceDE w:val="0"/>
                            <w:autoSpaceDN w:val="0"/>
                            <w:adjustRightInd w:val="0"/>
                            <w:rPr>
                              <w:ins w:id="1140" w:author="Administrator" w:date="2019-12-31T13:29:00Z"/>
                              <w:rFonts w:ascii="Arial" w:hAnsi="Arial" w:cs="宋体"/>
                              <w:b/>
                              <w:bCs/>
                              <w:color w:val="000000"/>
                              <w:sz w:val="17"/>
                              <w:szCs w:val="40"/>
                              <w:lang w:val="zh-CN"/>
                            </w:rPr>
                          </w:pPr>
                          <w:ins w:id="1141" w:author="Administrator" w:date="2019-12-31T13:29:00Z">
                            <w:r>
                              <w:rPr>
                                <w:rFonts w:cs="宋体" w:hint="eastAsia"/>
                                <w:b/>
                                <w:bCs/>
                                <w:color w:val="000000"/>
                                <w:sz w:val="17"/>
                                <w:szCs w:val="40"/>
                                <w:lang w:val="zh-CN"/>
                              </w:rPr>
                              <w:t>物料输出系统</w:t>
                            </w:r>
                          </w:ins>
                        </w:p>
                      </w:txbxContent>
                    </v:textbox>
                  </v:shape>
                  <v:line id="Line 79" o:spid="_x0000_s1049" style="position:absolute;visibility:visible;mso-wrap-style:square" from="14416,12325" to="14422,1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">
                    <v:stroke endarrow="block"/>
                  </v:line>
                  <v:shape id="Text Box 80" o:spid="_x0000_s1050" type="#_x0000_t202" style="position:absolute;top:6159;width:55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">
                    <v:textbox inset="1.0473mm,.52367mm,1.0473mm,.52367mm">
                      <w:txbxContent>
                        <w:p w14:paraId="56DAFC54" w14:textId="77777777" w:rsidR="00970176" w:rsidRDefault="008D6EE0">
                          <w:pPr>
                            <w:autoSpaceDE w:val="0"/>
                            <w:autoSpaceDN w:val="0"/>
                            <w:adjustRightInd w:val="0"/>
                            <w:rPr>
                              <w:ins w:id="1142" w:author="Administrator" w:date="2019-12-31T13:29:00Z"/>
                              <w:rFonts w:ascii="Arial" w:hAnsi="Arial" w:cs="宋体"/>
                              <w:b/>
                              <w:bCs/>
                              <w:color w:val="000000"/>
                              <w:sz w:val="17"/>
                              <w:szCs w:val="40"/>
                              <w:lang w:val="zh-CN"/>
                            </w:rPr>
                          </w:pPr>
                          <w:ins w:id="1143" w:author="Administrator" w:date="2019-12-31T13:29:00Z">
                            <w:r>
                              <w:rPr>
                                <w:rFonts w:cs="宋体" w:hint="eastAsia"/>
                                <w:b/>
                                <w:bCs/>
                                <w:color w:val="000000"/>
                                <w:sz w:val="17"/>
                                <w:szCs w:val="40"/>
                                <w:lang w:val="zh-CN"/>
                              </w:rPr>
                              <w:t>加热系统</w:t>
                            </w:r>
                          </w:ins>
                        </w:p>
                      </w:txbxContent>
                    </v:textbox>
                  </v:shape>
                  <v:line id="Line 81" o:spid="_x0000_s1051" style="position:absolute;visibility:visible;mso-wrap-style:square" from="5766,7394" to="8650,7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">
                    <v:stroke endarrow="block"/>
                  </v:line>
                  <v:shape id="Text Box 82" o:spid="_x0000_s1052" type="#_x0000_t202" style="position:absolute;left:21715;top:5942;width:57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">
                    <v:textbox inset="1.0473mm,.52367mm,1.0473mm,.52367mm">
                      <w:txbxContent>
                        <w:p w14:paraId="532E93A8" w14:textId="77777777" w:rsidR="00970176" w:rsidRDefault="008D6EE0">
                          <w:pPr>
                            <w:autoSpaceDE w:val="0"/>
                            <w:autoSpaceDN w:val="0"/>
                            <w:adjustRightInd w:val="0"/>
                            <w:rPr>
                              <w:ins w:id="1144" w:author="Administrator" w:date="2019-12-31T13:29:00Z"/>
                              <w:rFonts w:ascii="Arial" w:hAnsi="Arial" w:cs="宋体"/>
                              <w:b/>
                              <w:bCs/>
                              <w:color w:val="000000"/>
                              <w:sz w:val="17"/>
                              <w:szCs w:val="40"/>
                              <w:lang w:val="zh-CN"/>
                            </w:rPr>
                          </w:pPr>
                          <w:ins w:id="1145" w:author="Administrator" w:date="2019-12-31T13:29:00Z">
                            <w:r>
                              <w:rPr>
                                <w:rFonts w:cs="宋体" w:hint="eastAsia"/>
                                <w:b/>
                                <w:bCs/>
                                <w:color w:val="000000"/>
                                <w:sz w:val="17"/>
                                <w:szCs w:val="40"/>
                                <w:lang w:val="zh-CN"/>
                              </w:rPr>
                              <w:t>控制系统</w:t>
                            </w:r>
                          </w:ins>
                        </w:p>
                      </w:txbxContent>
                    </v:textbox>
                  </v:shape>
                  <v:line id="Line 83" o:spid="_x0000_s1053" style="position:absolute;flip:x;visibility:visible;mso-wrap-style:square" from="19432,6933" to="22312,6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">
                    <v:stroke endarrow="block"/>
                  </v:line>
                  <v:shape id="Text Box 84" o:spid="_x0000_s1054" type="#_x0000_t202" style="position:absolute;left:21715;top:8915;width:5664;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">
                    <v:textbox inset="1.0473mm,.52367mm,1.0473mm,.52367mm">
                      <w:txbxContent>
                        <w:p w14:paraId="4957148E" w14:textId="77777777" w:rsidR="00970176" w:rsidRDefault="008D6EE0">
                          <w:pPr>
                            <w:autoSpaceDE w:val="0"/>
                            <w:autoSpaceDN w:val="0"/>
                            <w:adjustRightInd w:val="0"/>
                            <w:rPr>
                              <w:ins w:id="1146" w:author="Administrator" w:date="2019-12-31T13:29:00Z"/>
                              <w:rFonts w:ascii="Arial" w:hAnsi="Arial" w:cs="宋体"/>
                              <w:b/>
                              <w:bCs/>
                              <w:color w:val="000000"/>
                              <w:sz w:val="17"/>
                              <w:szCs w:val="40"/>
                              <w:lang w:val="zh-CN"/>
                            </w:rPr>
                          </w:pPr>
                          <w:ins w:id="1147" w:author="Administrator" w:date="2019-12-31T13:29:00Z">
                            <w:r>
                              <w:rPr>
                                <w:rFonts w:cs="宋体" w:hint="eastAsia"/>
                                <w:b/>
                                <w:bCs/>
                                <w:color w:val="000000"/>
                                <w:sz w:val="17"/>
                                <w:szCs w:val="40"/>
                                <w:lang w:val="zh-CN"/>
                              </w:rPr>
                              <w:t>真空系统</w:t>
                            </w:r>
                          </w:ins>
                        </w:p>
                      </w:txbxContent>
                    </v:textbox>
                  </v:shape>
                  <v:shape id="Text Box 85" o:spid="_x0000_s1055" type="#_x0000_t202" style="position:absolute;left:129;top:9496;width:553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">
                    <v:textbox inset="1.0473mm,.52367mm,1.0473mm,.52367mm">
                      <w:txbxContent>
                        <w:p w14:paraId="1AA9E047" w14:textId="77777777" w:rsidR="00970176" w:rsidRDefault="008D6EE0">
                          <w:pPr>
                            <w:autoSpaceDE w:val="0"/>
                            <w:autoSpaceDN w:val="0"/>
                            <w:adjustRightInd w:val="0"/>
                            <w:rPr>
                              <w:ins w:id="1148" w:author="Administrator" w:date="2019-12-31T13:29:00Z"/>
                              <w:rFonts w:ascii="Arial" w:hAnsi="Arial" w:cs="宋体"/>
                              <w:b/>
                              <w:bCs/>
                              <w:color w:val="000000"/>
                              <w:sz w:val="17"/>
                              <w:szCs w:val="40"/>
                              <w:lang w:val="zh-CN"/>
                            </w:rPr>
                          </w:pPr>
                          <w:ins w:id="1149" w:author="Administrator" w:date="2019-12-31T13:29:00Z">
                            <w:r>
                              <w:rPr>
                                <w:rFonts w:cs="宋体" w:hint="eastAsia"/>
                                <w:b/>
                                <w:bCs/>
                                <w:color w:val="000000"/>
                                <w:sz w:val="17"/>
                                <w:szCs w:val="40"/>
                                <w:lang w:val="zh-CN"/>
                              </w:rPr>
                              <w:t>冷凝系统</w:t>
                            </w:r>
                          </w:ins>
                        </w:p>
                      </w:txbxContent>
                    </v:textbox>
                  </v:shape>
                  <v:shape id="Text Box 86" o:spid="_x0000_s1056" type="#_x0000_t202" style="position:absolute;left:10287;top:8915;width:6859;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">
                    <v:stroke dashstyle="1 1" endcap="round"/>
                    <v:textbox inset="1.0473mm,.52367mm,1.0473mm,.52367mm">
                      <w:txbxContent>
                        <w:p w14:paraId="1A769513" w14:textId="77777777" w:rsidR="00970176" w:rsidRDefault="008D6EE0">
                          <w:pPr>
                            <w:autoSpaceDE w:val="0"/>
                            <w:autoSpaceDN w:val="0"/>
                            <w:adjustRightInd w:val="0"/>
                            <w:rPr>
                              <w:ins w:id="1150" w:author="Administrator" w:date="2019-12-31T13:29:00Z"/>
                              <w:rFonts w:ascii="Arial" w:hAnsi="Arial" w:cs="宋体"/>
                              <w:b/>
                              <w:bCs/>
                              <w:color w:val="000000"/>
                              <w:sz w:val="17"/>
                              <w:szCs w:val="40"/>
                              <w:lang w:val="zh-CN"/>
                            </w:rPr>
                          </w:pPr>
                          <w:ins w:id="1151" w:author="Administrator" w:date="2019-12-31T13:29:00Z">
                            <w:r>
                              <w:rPr>
                                <w:rFonts w:cs="宋体" w:hint="eastAsia"/>
                                <w:b/>
                                <w:bCs/>
                                <w:color w:val="000000"/>
                                <w:sz w:val="17"/>
                                <w:szCs w:val="40"/>
                                <w:lang w:val="zh-CN"/>
                              </w:rPr>
                              <w:t>内冷凝系统</w:t>
                            </w:r>
                          </w:ins>
                        </w:p>
                      </w:txbxContent>
                    </v:textbox>
                  </v:shape>
                  <v:shape id="Text Box 87" o:spid="_x0000_s1057" type="#_x0000_t202" style="position:absolute;left:11430;top:5942;width:618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" stroked="f">
                    <v:textbox inset="1.0473mm,.52367mm,1.0473mm,.52367mm">
                      <w:txbxContent>
                        <w:p w14:paraId="50255C7D" w14:textId="77777777" w:rsidR="00970176" w:rsidRDefault="008D6EE0">
                          <w:pPr>
                            <w:autoSpaceDE w:val="0"/>
                            <w:autoSpaceDN w:val="0"/>
                            <w:adjustRightInd w:val="0"/>
                            <w:rPr>
                              <w:ins w:id="1152" w:author="Administrator" w:date="2019-12-31T13:29:00Z"/>
                              <w:rFonts w:ascii="Arial" w:hAnsi="Arial" w:cs="宋体"/>
                              <w:b/>
                              <w:bCs/>
                              <w:color w:val="000000"/>
                              <w:sz w:val="17"/>
                              <w:szCs w:val="40"/>
                              <w:lang w:val="zh-CN"/>
                            </w:rPr>
                          </w:pPr>
                          <w:ins w:id="1153" w:author="Administrator" w:date="2019-12-31T13:29:00Z">
                            <w:r>
                              <w:rPr>
                                <w:rFonts w:cs="宋体" w:hint="eastAsia"/>
                                <w:b/>
                                <w:bCs/>
                                <w:color w:val="000000"/>
                                <w:sz w:val="17"/>
                                <w:szCs w:val="40"/>
                                <w:lang w:val="zh-CN"/>
                              </w:rPr>
                              <w:t>蒸发系统</w:t>
                            </w:r>
                          </w:ins>
                        </w:p>
                      </w:txbxContent>
                    </v:textbox>
                  </v:shape>
                  <v:line id="Line 88" o:spid="_x0000_s1058" style="position:absolute;visibility:visible;mso-wrap-style:square" from="5715,10897" to="9144,1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">
                    <v:stroke endarrow="block"/>
                  </v:line>
                  <v:line id="Line 89" o:spid="_x0000_s1059" style="position:absolute;visibility:visible;mso-wrap-style:square" from="19432,9906" to="22312,9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">
                    <v:stroke endarrow="block"/>
                  </v:line>
                  <w10:anchorlock/>
                </v:group>
              </w:pict>
            </mc:Fallback>
          </mc:AlternateContent>
        </w:r>
        <w:r>
          <w:rPr>
            <w:rFonts w:ascii="Times New Roman" w:hAnsi="Times New Roman" w:cs="Times New Roman"/>
            <w:noProof/>
            <w:rPrChange w:id="1154" w:author="" w:date="1900-01-01T00:00:00Z">
              <w:rPr>
                <w:noProof/>
              </w:rPr>
            </w:rPrChange>
          </w:rPr>
          <w:drawing>
            <wp:inline distT="0" distB="0" distL="0" distR="0" wp14:anchorId="30075DA2" wp14:editId="259FD59D">
              <wp:extent cx="2057400" cy="1974850"/>
              <wp:effectExtent l="19050" t="0" r="0" b="0"/>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noChangeArrowheads="1"/>
                      </pic:cNvPicPr>
                    </pic:nvPicPr>
                    <pic:blipFill>
                      <a:blip r:embed="rId40" cstate="print"/>
                      <a:srcRect/>
                      <a:stretch>
                        <a:fillRect/>
                      </a:stretch>
                    </pic:blipFill>
                    <pic:spPr>
                      <a:xfrm>
                        <a:off x="0" y="0"/>
                        <a:ext cx="2057400" cy="1974850"/>
                      </a:xfrm>
                      <a:prstGeom prst="rect">
                        <a:avLst/>
                      </a:prstGeom>
                      <a:noFill/>
                      <a:ln w="9525">
                        <a:noFill/>
                        <a:miter lim="800000"/>
                        <a:headEnd/>
                        <a:tailEnd/>
                      </a:ln>
                    </pic:spPr>
                  </pic:pic>
                </a:graphicData>
              </a:graphic>
            </wp:inline>
          </w:drawing>
        </w:r>
      </w:ins>
    </w:p>
    <w:p w14:paraId="4459F782" w14:textId="77777777" w:rsidR="00970176" w:rsidRDefault="008D6EE0">
      <w:pPr>
        <w:ind w:firstLineChars="200" w:firstLine="420"/>
        <w:jc w:val="left"/>
        <w:rPr>
          <w:ins w:id="1155" w:author="Administrator" w:date="2019-12-31T13:29:00Z"/>
          <w:rFonts w:ascii="Times New Roman" w:hAnsi="Times New Roman" w:cs="Times New Roman"/>
        </w:rPr>
      </w:pPr>
      <w:ins w:id="1156" w:author="Administrator" w:date="2019-12-31T13:29:00Z">
        <w:r>
          <w:rPr>
            <w:rFonts w:ascii="Times New Roman" w:hAnsi="Times New Roman" w:cs="Times New Roman"/>
            <w:noProof/>
            <w:rPrChange w:id="1157" w:author="" w:date="1900-01-01T00:00:00Z">
              <w:rPr>
                <w:noProof/>
              </w:rPr>
            </w:rPrChange>
          </w:rPr>
          <mc:AlternateContent>
            <mc:Choice Requires="wpc">
              <w:drawing>
                <wp:inline distT="0" distB="0" distL="0" distR="0" wp14:anchorId="7FD29FA1" wp14:editId="4E42DB26">
                  <wp:extent cx="2825750" cy="1725295"/>
                  <wp:effectExtent l="9525" t="9525" r="3175" b="825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AutoShape 75"/>
                          <wps:cNvSpPr>
                            <a:spLocks noChangeArrowheads="1"/>
                          </wps:cNvSpPr>
                          <wps:spPr bwMode="auto">
                            <a:xfrm>
                              <a:off x="914470" y="495179"/>
                              <a:ext cx="1028779" cy="696082"/>
                            </a:xfrm>
                            <a:prstGeom prst="flowChartPredefinedProcess">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57" name="Line 76"/>
                          <wps:cNvCnPr/>
                          <wps:spPr bwMode="auto">
                            <a:xfrm>
                              <a:off x="1384072" y="246686"/>
                              <a:ext cx="0" cy="246083"/>
                            </a:xfrm>
                            <a:prstGeom prst="line">
                              <a:avLst/>
                            </a:prstGeom>
                            <a:noFill/>
                            <a:ln w="9525">
                              <a:solidFill>
                                <a:srgbClr val="000000"/>
                              </a:solidFill>
                              <a:round/>
                              <a:tailEnd type="triangle" w="med" len="med"/>
                            </a:ln>
                          </wps:spPr>
                          <wps:bodyPr/>
                        </wps:wsp>
                        <wps:wsp>
                          <wps:cNvPr id="58" name="Text Box 77"/>
                          <wps:cNvSpPr txBox="1">
                            <a:spLocks noChangeArrowheads="1"/>
                          </wps:cNvSpPr>
                          <wps:spPr bwMode="auto">
                            <a:xfrm>
                              <a:off x="980522" y="0"/>
                              <a:ext cx="807099" cy="246686"/>
                            </a:xfrm>
                            <a:prstGeom prst="rect">
                              <a:avLst/>
                            </a:prstGeom>
                            <a:solidFill>
                              <a:srgbClr val="FFFFFF"/>
                            </a:solidFill>
                            <a:ln w="9525">
                              <a:solidFill>
                                <a:srgbClr val="000000"/>
                              </a:solidFill>
                              <a:miter lim="800000"/>
                            </a:ln>
                          </wps:spPr>
                          <wps:txbx>
                            <w:txbxContent>
                              <w:p w14:paraId="57E8877D" w14:textId="77777777" w:rsidR="00970176" w:rsidRDefault="008D6EE0">
                                <w:pPr>
                                  <w:autoSpaceDE w:val="0"/>
                                  <w:autoSpaceDN w:val="0"/>
                                  <w:adjustRightInd w:val="0"/>
                                  <w:rPr>
                                    <w:ins w:id="1158" w:author="Administrator" w:date="2019-12-31T13:29:00Z"/>
                                    <w:rFonts w:ascii="Arial" w:hAnsi="Arial" w:cs="宋体"/>
                                    <w:b/>
                                    <w:bCs/>
                                    <w:color w:val="000000"/>
                                    <w:sz w:val="17"/>
                                    <w:szCs w:val="40"/>
                                    <w:lang w:val="zh-CN"/>
                                  </w:rPr>
                                </w:pPr>
                                <w:ins w:id="1159" w:author="Administrator" w:date="2019-12-31T13:29:00Z">
                                  <w:r>
                                    <w:rPr>
                                      <w:rFonts w:cs="宋体" w:hint="eastAsia"/>
                                      <w:b/>
                                      <w:bCs/>
                                      <w:color w:val="000000"/>
                                      <w:sz w:val="17"/>
                                      <w:szCs w:val="40"/>
                                      <w:lang w:val="zh-CN"/>
                                    </w:rPr>
                                    <w:t>物料输入系统</w:t>
                                  </w:r>
                                </w:ins>
                              </w:p>
                            </w:txbxContent>
                          </wps:txbx>
                          <wps:bodyPr rot="0" vert="horz" wrap="square" lIns="37703" tIns="18852" rIns="37703" bIns="18852" anchor="t" anchorCtr="0" upright="1">
                            <a:noAutofit/>
                          </wps:bodyPr>
                        </wps:wsp>
                        <wps:wsp>
                          <wps:cNvPr id="59" name="Text Box 78"/>
                          <wps:cNvSpPr txBox="1">
                            <a:spLocks noChangeArrowheads="1"/>
                          </wps:cNvSpPr>
                          <wps:spPr bwMode="auto">
                            <a:xfrm>
                              <a:off x="1036621" y="1478308"/>
                              <a:ext cx="807400" cy="246987"/>
                            </a:xfrm>
                            <a:prstGeom prst="rect">
                              <a:avLst/>
                            </a:prstGeom>
                            <a:solidFill>
                              <a:srgbClr val="FFFFFF"/>
                            </a:solidFill>
                            <a:ln w="9525">
                              <a:solidFill>
                                <a:srgbClr val="000000"/>
                              </a:solidFill>
                              <a:miter lim="800000"/>
                            </a:ln>
                          </wps:spPr>
                          <wps:txbx>
                            <w:txbxContent>
                              <w:p w14:paraId="1F57936B" w14:textId="77777777" w:rsidR="00970176" w:rsidRDefault="008D6EE0">
                                <w:pPr>
                                  <w:autoSpaceDE w:val="0"/>
                                  <w:autoSpaceDN w:val="0"/>
                                  <w:adjustRightInd w:val="0"/>
                                  <w:rPr>
                                    <w:ins w:id="1160" w:author="Administrator" w:date="2019-12-31T13:29:00Z"/>
                                    <w:rFonts w:ascii="Arial" w:hAnsi="Arial" w:cs="宋体"/>
                                    <w:b/>
                                    <w:bCs/>
                                    <w:color w:val="000000"/>
                                    <w:sz w:val="17"/>
                                    <w:szCs w:val="40"/>
                                    <w:lang w:val="zh-CN"/>
                                  </w:rPr>
                                </w:pPr>
                                <w:ins w:id="1161" w:author="Administrator" w:date="2019-12-31T13:29:00Z">
                                  <w:r>
                                    <w:rPr>
                                      <w:rFonts w:cs="宋体" w:hint="eastAsia"/>
                                      <w:b/>
                                      <w:bCs/>
                                      <w:color w:val="000000"/>
                                      <w:sz w:val="17"/>
                                      <w:szCs w:val="40"/>
                                      <w:lang w:val="zh-CN"/>
                                    </w:rPr>
                                    <w:t>物料输出系统</w:t>
                                  </w:r>
                                </w:ins>
                              </w:p>
                            </w:txbxContent>
                          </wps:txbx>
                          <wps:bodyPr rot="0" vert="horz" wrap="square" lIns="37703" tIns="18852" rIns="37703" bIns="18852" anchor="t" anchorCtr="0" upright="1">
                            <a:noAutofit/>
                          </wps:bodyPr>
                        </wps:wsp>
                        <wps:wsp>
                          <wps:cNvPr id="60" name="Line 79"/>
                          <wps:cNvCnPr/>
                          <wps:spPr bwMode="auto">
                            <a:xfrm>
                              <a:off x="1441678" y="1232526"/>
                              <a:ext cx="603" cy="245782"/>
                            </a:xfrm>
                            <a:prstGeom prst="line">
                              <a:avLst/>
                            </a:prstGeom>
                            <a:noFill/>
                            <a:ln w="9525">
                              <a:solidFill>
                                <a:srgbClr val="000000"/>
                              </a:solidFill>
                              <a:round/>
                              <a:tailEnd type="triangle" w="med" len="med"/>
                            </a:ln>
                          </wps:spPr>
                          <wps:bodyPr/>
                        </wps:wsp>
                        <wps:wsp>
                          <wps:cNvPr id="61" name="Text Box 80"/>
                          <wps:cNvSpPr txBox="1">
                            <a:spLocks noChangeArrowheads="1"/>
                          </wps:cNvSpPr>
                          <wps:spPr bwMode="auto">
                            <a:xfrm>
                              <a:off x="0" y="615962"/>
                              <a:ext cx="553749" cy="205722"/>
                            </a:xfrm>
                            <a:prstGeom prst="rect">
                              <a:avLst/>
                            </a:prstGeom>
                            <a:solidFill>
                              <a:srgbClr val="FFFFFF"/>
                            </a:solidFill>
                            <a:ln w="9525">
                              <a:solidFill>
                                <a:srgbClr val="000000"/>
                              </a:solidFill>
                              <a:miter lim="800000"/>
                            </a:ln>
                          </wps:spPr>
                          <wps:txbx>
                            <w:txbxContent>
                              <w:p w14:paraId="06F11B34" w14:textId="77777777" w:rsidR="00970176" w:rsidRDefault="008D6EE0">
                                <w:pPr>
                                  <w:autoSpaceDE w:val="0"/>
                                  <w:autoSpaceDN w:val="0"/>
                                  <w:adjustRightInd w:val="0"/>
                                  <w:rPr>
                                    <w:ins w:id="1162" w:author="Administrator" w:date="2019-12-31T13:29:00Z"/>
                                    <w:rFonts w:ascii="Arial" w:hAnsi="Arial" w:cs="宋体"/>
                                    <w:b/>
                                    <w:bCs/>
                                    <w:color w:val="000000"/>
                                    <w:sz w:val="17"/>
                                    <w:szCs w:val="40"/>
                                    <w:lang w:val="zh-CN"/>
                                  </w:rPr>
                                </w:pPr>
                                <w:ins w:id="1163" w:author="Administrator" w:date="2019-12-31T13:29:00Z">
                                  <w:r>
                                    <w:rPr>
                                      <w:rFonts w:cs="宋体" w:hint="eastAsia"/>
                                      <w:b/>
                                      <w:bCs/>
                                      <w:color w:val="000000"/>
                                      <w:sz w:val="17"/>
                                      <w:szCs w:val="40"/>
                                      <w:lang w:val="zh-CN"/>
                                    </w:rPr>
                                    <w:t>加热系统</w:t>
                                  </w:r>
                                </w:ins>
                              </w:p>
                            </w:txbxContent>
                          </wps:txbx>
                          <wps:bodyPr rot="0" vert="horz" wrap="square" lIns="37703" tIns="18852" rIns="37703" bIns="18852" anchor="t" anchorCtr="0" upright="1">
                            <a:noAutofit/>
                          </wps:bodyPr>
                        </wps:wsp>
                        <wps:wsp>
                          <wps:cNvPr id="62" name="Line 81"/>
                          <wps:cNvCnPr/>
                          <wps:spPr bwMode="auto">
                            <a:xfrm>
                              <a:off x="576671" y="739455"/>
                              <a:ext cx="288336" cy="0"/>
                            </a:xfrm>
                            <a:prstGeom prst="line">
                              <a:avLst/>
                            </a:prstGeom>
                            <a:noFill/>
                            <a:ln w="9525">
                              <a:solidFill>
                                <a:srgbClr val="000000"/>
                              </a:solidFill>
                              <a:round/>
                              <a:tailEnd type="triangle" w="med" len="med"/>
                            </a:ln>
                          </wps:spPr>
                          <wps:bodyPr/>
                        </wps:wsp>
                        <wps:wsp>
                          <wps:cNvPr id="63" name="Text Box 82"/>
                          <wps:cNvSpPr txBox="1">
                            <a:spLocks noChangeArrowheads="1"/>
                          </wps:cNvSpPr>
                          <wps:spPr bwMode="auto">
                            <a:xfrm>
                              <a:off x="2171566" y="594275"/>
                              <a:ext cx="576671" cy="246385"/>
                            </a:xfrm>
                            <a:prstGeom prst="rect">
                              <a:avLst/>
                            </a:prstGeom>
                            <a:solidFill>
                              <a:srgbClr val="FFFFFF"/>
                            </a:solidFill>
                            <a:ln w="9525">
                              <a:solidFill>
                                <a:srgbClr val="000000"/>
                              </a:solidFill>
                              <a:miter lim="800000"/>
                            </a:ln>
                          </wps:spPr>
                          <wps:txbx>
                            <w:txbxContent>
                              <w:p w14:paraId="6C502E3F" w14:textId="77777777" w:rsidR="00970176" w:rsidRDefault="008D6EE0">
                                <w:pPr>
                                  <w:autoSpaceDE w:val="0"/>
                                  <w:autoSpaceDN w:val="0"/>
                                  <w:adjustRightInd w:val="0"/>
                                  <w:rPr>
                                    <w:ins w:id="1164" w:author="Administrator" w:date="2019-12-31T13:29:00Z"/>
                                    <w:rFonts w:ascii="Arial" w:hAnsi="Arial" w:cs="宋体"/>
                                    <w:b/>
                                    <w:bCs/>
                                    <w:color w:val="000000"/>
                                    <w:sz w:val="17"/>
                                    <w:szCs w:val="40"/>
                                    <w:lang w:val="zh-CN"/>
                                  </w:rPr>
                                </w:pPr>
                                <w:ins w:id="1165" w:author="Administrator" w:date="2019-12-31T13:29:00Z">
                                  <w:r>
                                    <w:rPr>
                                      <w:rFonts w:cs="宋体" w:hint="eastAsia"/>
                                      <w:b/>
                                      <w:bCs/>
                                      <w:color w:val="000000"/>
                                      <w:sz w:val="17"/>
                                      <w:szCs w:val="40"/>
                                      <w:lang w:val="zh-CN"/>
                                    </w:rPr>
                                    <w:t>控制系统</w:t>
                                  </w:r>
                                </w:ins>
                              </w:p>
                            </w:txbxContent>
                          </wps:txbx>
                          <wps:bodyPr rot="0" vert="horz" wrap="square" lIns="37703" tIns="18852" rIns="37703" bIns="18852" anchor="t" anchorCtr="0" upright="1">
                            <a:noAutofit/>
                          </wps:bodyPr>
                        </wps:wsp>
                        <wps:wsp>
                          <wps:cNvPr id="256" name="Line 83"/>
                          <wps:cNvCnPr/>
                          <wps:spPr bwMode="auto">
                            <a:xfrm flipH="1">
                              <a:off x="1943250" y="693371"/>
                              <a:ext cx="288034" cy="301"/>
                            </a:xfrm>
                            <a:prstGeom prst="line">
                              <a:avLst/>
                            </a:prstGeom>
                            <a:noFill/>
                            <a:ln w="9525">
                              <a:solidFill>
                                <a:srgbClr val="000000"/>
                              </a:solidFill>
                              <a:round/>
                              <a:tailEnd type="triangle" w="med" len="med"/>
                            </a:ln>
                          </wps:spPr>
                          <wps:bodyPr/>
                        </wps:wsp>
                        <wps:wsp>
                          <wps:cNvPr id="257" name="Text Box 84"/>
                          <wps:cNvSpPr txBox="1">
                            <a:spLocks noChangeArrowheads="1"/>
                          </wps:cNvSpPr>
                          <wps:spPr bwMode="auto">
                            <a:xfrm>
                              <a:off x="2171566" y="891563"/>
                              <a:ext cx="566417" cy="210240"/>
                            </a:xfrm>
                            <a:prstGeom prst="rect">
                              <a:avLst/>
                            </a:prstGeom>
                            <a:solidFill>
                              <a:srgbClr val="FFFFFF"/>
                            </a:solidFill>
                            <a:ln w="9525">
                              <a:solidFill>
                                <a:srgbClr val="000000"/>
                              </a:solidFill>
                              <a:miter lim="800000"/>
                            </a:ln>
                          </wps:spPr>
                          <wps:txbx>
                            <w:txbxContent>
                              <w:p w14:paraId="1F72FAA3" w14:textId="77777777" w:rsidR="00970176" w:rsidRDefault="008D6EE0">
                                <w:pPr>
                                  <w:autoSpaceDE w:val="0"/>
                                  <w:autoSpaceDN w:val="0"/>
                                  <w:adjustRightInd w:val="0"/>
                                  <w:rPr>
                                    <w:ins w:id="1166" w:author="Administrator" w:date="2019-12-31T13:29:00Z"/>
                                    <w:rFonts w:ascii="Arial" w:hAnsi="Arial" w:cs="宋体"/>
                                    <w:b/>
                                    <w:bCs/>
                                    <w:color w:val="000000"/>
                                    <w:sz w:val="17"/>
                                    <w:szCs w:val="40"/>
                                    <w:lang w:val="zh-CN"/>
                                  </w:rPr>
                                </w:pPr>
                                <w:ins w:id="1167" w:author="Administrator" w:date="2019-12-31T13:29:00Z">
                                  <w:r>
                                    <w:rPr>
                                      <w:rFonts w:cs="宋体" w:hint="eastAsia"/>
                                      <w:b/>
                                      <w:bCs/>
                                      <w:color w:val="000000"/>
                                      <w:sz w:val="17"/>
                                      <w:szCs w:val="40"/>
                                      <w:lang w:val="zh-CN"/>
                                    </w:rPr>
                                    <w:t>真空系统</w:t>
                                  </w:r>
                                </w:ins>
                              </w:p>
                            </w:txbxContent>
                          </wps:txbx>
                          <wps:bodyPr rot="0" vert="horz" wrap="square" lIns="37703" tIns="18852" rIns="37703" bIns="18852" anchor="t" anchorCtr="0" upright="1">
                            <a:noAutofit/>
                          </wps:bodyPr>
                        </wps:wsp>
                        <wps:wsp>
                          <wps:cNvPr id="258" name="Text Box 85"/>
                          <wps:cNvSpPr txBox="1">
                            <a:spLocks noChangeArrowheads="1"/>
                          </wps:cNvSpPr>
                          <wps:spPr bwMode="auto">
                            <a:xfrm>
                              <a:off x="12969" y="949695"/>
                              <a:ext cx="553448" cy="246385"/>
                            </a:xfrm>
                            <a:prstGeom prst="rect">
                              <a:avLst/>
                            </a:prstGeom>
                            <a:solidFill>
                              <a:srgbClr val="FFFFFF"/>
                            </a:solidFill>
                            <a:ln w="9525">
                              <a:solidFill>
                                <a:srgbClr val="000000"/>
                              </a:solidFill>
                              <a:miter lim="800000"/>
                            </a:ln>
                          </wps:spPr>
                          <wps:txbx>
                            <w:txbxContent>
                              <w:p w14:paraId="6C707309" w14:textId="77777777" w:rsidR="00970176" w:rsidRDefault="008D6EE0">
                                <w:pPr>
                                  <w:autoSpaceDE w:val="0"/>
                                  <w:autoSpaceDN w:val="0"/>
                                  <w:adjustRightInd w:val="0"/>
                                  <w:rPr>
                                    <w:ins w:id="1168" w:author="Administrator" w:date="2019-12-31T13:29:00Z"/>
                                    <w:rFonts w:ascii="Arial" w:hAnsi="Arial" w:cs="宋体"/>
                                    <w:b/>
                                    <w:bCs/>
                                    <w:color w:val="000000"/>
                                    <w:sz w:val="17"/>
                                    <w:szCs w:val="40"/>
                                    <w:lang w:val="zh-CN"/>
                                  </w:rPr>
                                </w:pPr>
                                <w:ins w:id="1169" w:author="Administrator" w:date="2019-12-31T13:29:00Z">
                                  <w:r>
                                    <w:rPr>
                                      <w:rFonts w:cs="宋体" w:hint="eastAsia"/>
                                      <w:b/>
                                      <w:bCs/>
                                      <w:color w:val="000000"/>
                                      <w:sz w:val="17"/>
                                      <w:szCs w:val="40"/>
                                      <w:lang w:val="zh-CN"/>
                                    </w:rPr>
                                    <w:t>冷凝系统</w:t>
                                  </w:r>
                                </w:ins>
                              </w:p>
                            </w:txbxContent>
                          </wps:txbx>
                          <wps:bodyPr rot="0" vert="horz" wrap="square" lIns="37703" tIns="18852" rIns="37703" bIns="18852" anchor="t" anchorCtr="0" upright="1">
                            <a:noAutofit/>
                          </wps:bodyPr>
                        </wps:wsp>
                        <wps:wsp>
                          <wps:cNvPr id="259" name="Text Box 86"/>
                          <wps:cNvSpPr txBox="1">
                            <a:spLocks noChangeArrowheads="1"/>
                          </wps:cNvSpPr>
                          <wps:spPr bwMode="auto">
                            <a:xfrm>
                              <a:off x="1028779" y="891563"/>
                              <a:ext cx="685853" cy="246385"/>
                            </a:xfrm>
                            <a:prstGeom prst="rect">
                              <a:avLst/>
                            </a:prstGeom>
                            <a:solidFill>
                              <a:srgbClr val="FFFFFF"/>
                            </a:solidFill>
                            <a:ln w="9525" cap="rnd">
                              <a:solidFill>
                                <a:srgbClr val="000000"/>
                              </a:solidFill>
                              <a:prstDash val="sysDot"/>
                              <a:miter lim="800000"/>
                            </a:ln>
                          </wps:spPr>
                          <wps:txbx>
                            <w:txbxContent>
                              <w:p w14:paraId="5689D8C3" w14:textId="77777777" w:rsidR="00970176" w:rsidRDefault="008D6EE0">
                                <w:pPr>
                                  <w:autoSpaceDE w:val="0"/>
                                  <w:autoSpaceDN w:val="0"/>
                                  <w:adjustRightInd w:val="0"/>
                                  <w:rPr>
                                    <w:ins w:id="1170" w:author="Administrator" w:date="2019-12-31T13:29:00Z"/>
                                    <w:rFonts w:ascii="Arial" w:hAnsi="Arial" w:cs="宋体"/>
                                    <w:b/>
                                    <w:bCs/>
                                    <w:color w:val="000000"/>
                                    <w:sz w:val="17"/>
                                    <w:szCs w:val="40"/>
                                    <w:lang w:val="zh-CN"/>
                                  </w:rPr>
                                </w:pPr>
                                <w:ins w:id="1171" w:author="Administrator" w:date="2019-12-31T13:29:00Z">
                                  <w:r>
                                    <w:rPr>
                                      <w:rFonts w:cs="宋体" w:hint="eastAsia"/>
                                      <w:b/>
                                      <w:bCs/>
                                      <w:color w:val="000000"/>
                                      <w:sz w:val="17"/>
                                      <w:szCs w:val="40"/>
                                      <w:lang w:val="zh-CN"/>
                                    </w:rPr>
                                    <w:t>内冷凝系统</w:t>
                                  </w:r>
                                </w:ins>
                              </w:p>
                            </w:txbxContent>
                          </wps:txbx>
                          <wps:bodyPr rot="0" vert="horz" wrap="square" lIns="37703" tIns="18852" rIns="37703" bIns="18852" anchor="t" anchorCtr="0" upright="1">
                            <a:noAutofit/>
                          </wps:bodyPr>
                        </wps:wsp>
                        <wps:wsp>
                          <wps:cNvPr id="260" name="Text Box 87"/>
                          <wps:cNvSpPr txBox="1">
                            <a:spLocks noChangeArrowheads="1"/>
                          </wps:cNvSpPr>
                          <wps:spPr bwMode="auto">
                            <a:xfrm>
                              <a:off x="1143088" y="594275"/>
                              <a:ext cx="618293" cy="246385"/>
                            </a:xfrm>
                            <a:prstGeom prst="rect">
                              <a:avLst/>
                            </a:prstGeom>
                            <a:solidFill>
                              <a:srgbClr val="FFFFFF"/>
                            </a:solidFill>
                            <a:ln>
                              <a:noFill/>
                            </a:ln>
                          </wps:spPr>
                          <wps:txbx>
                            <w:txbxContent>
                              <w:p w14:paraId="4547AFE8" w14:textId="77777777" w:rsidR="00970176" w:rsidRDefault="008D6EE0">
                                <w:pPr>
                                  <w:autoSpaceDE w:val="0"/>
                                  <w:autoSpaceDN w:val="0"/>
                                  <w:adjustRightInd w:val="0"/>
                                  <w:rPr>
                                    <w:ins w:id="1172" w:author="Administrator" w:date="2019-12-31T13:29:00Z"/>
                                    <w:rFonts w:ascii="Arial" w:hAnsi="Arial" w:cs="宋体"/>
                                    <w:b/>
                                    <w:bCs/>
                                    <w:color w:val="000000"/>
                                    <w:sz w:val="17"/>
                                    <w:szCs w:val="40"/>
                                    <w:lang w:val="zh-CN"/>
                                  </w:rPr>
                                </w:pPr>
                                <w:ins w:id="1173" w:author="Administrator" w:date="2019-12-31T13:29:00Z">
                                  <w:r>
                                    <w:rPr>
                                      <w:rFonts w:cs="宋体" w:hint="eastAsia"/>
                                      <w:b/>
                                      <w:bCs/>
                                      <w:color w:val="000000"/>
                                      <w:sz w:val="17"/>
                                      <w:szCs w:val="40"/>
                                      <w:lang w:val="zh-CN"/>
                                    </w:rPr>
                                    <w:t>蒸发系统</w:t>
                                  </w:r>
                                </w:ins>
                              </w:p>
                            </w:txbxContent>
                          </wps:txbx>
                          <wps:bodyPr rot="0" vert="horz" wrap="square" lIns="37703" tIns="18852" rIns="37703" bIns="18852" anchor="t" anchorCtr="0" upright="1">
                            <a:noAutofit/>
                          </wps:bodyPr>
                        </wps:wsp>
                        <wps:wsp>
                          <wps:cNvPr id="261" name="Line 88"/>
                          <wps:cNvCnPr/>
                          <wps:spPr bwMode="auto">
                            <a:xfrm>
                              <a:off x="571544" y="1089755"/>
                              <a:ext cx="342926" cy="301"/>
                            </a:xfrm>
                            <a:prstGeom prst="line">
                              <a:avLst/>
                            </a:prstGeom>
                            <a:noFill/>
                            <a:ln w="9525">
                              <a:solidFill>
                                <a:srgbClr val="000000"/>
                              </a:solidFill>
                              <a:round/>
                              <a:tailEnd type="triangle" w="med" len="med"/>
                            </a:ln>
                          </wps:spPr>
                          <wps:bodyPr/>
                        </wps:wsp>
                        <wps:wsp>
                          <wps:cNvPr id="262" name="Line 89"/>
                          <wps:cNvCnPr/>
                          <wps:spPr bwMode="auto">
                            <a:xfrm>
                              <a:off x="1943250" y="990659"/>
                              <a:ext cx="288034" cy="602"/>
                            </a:xfrm>
                            <a:prstGeom prst="line">
                              <a:avLst/>
                            </a:prstGeom>
                            <a:noFill/>
                            <a:ln w="9525">
                              <a:solidFill>
                                <a:srgbClr val="000000"/>
                              </a:solidFill>
                              <a:round/>
                              <a:tailEnd type="triangle" w="med" len="med"/>
                            </a:ln>
                          </wps:spPr>
                          <wps:bodyPr/>
                        </wps:wsp>
                      </wpc:wpc>
                    </a:graphicData>
                  </a:graphic>
                </wp:inline>
              </w:drawing>
            </mc:Choice>
            <mc:Fallback>
              <w:pict>
                <v:group w14:anchorId="7FD29FA1" id="画布 73" o:spid="_x0000_s1060" editas="canvas" style="width:222.5pt;height:135.85pt;mso-position-horizontal-relative:char;mso-position-vertical-relative:line" coordsize="28257,17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">
                  <v:shape id="_x0000_s1061" type="#_x0000_t75" style="position:absolute;width:28257;height:17252;visibility:visible;mso-wrap-style:square">
                    <v:fill o:detectmouseclick="t"/>
                    <v:path o:connecttype="none"/>
                  </v:shape>
                  <v:shape id="AutoShape 75" o:spid="_x0000_s1062" type="#_x0000_t112" style="position:absolute;left:9144;top:4951;width:10288;height:6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"/>
                  <v:line id="Line 76" o:spid="_x0000_s1063" style="position:absolute;visibility:visible;mso-wrap-style:square" from="13840,2466" to="13840,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mIxAAAANsAAAAPAAAAZHJzL2Rvd25yZXYueG1sRI9BawIx&#10;FITvhf6H8AreatZCu7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Cs6KYjEAAAA2wAAAA8A&#10;AAAAAAAAAAAAAAAABwIAAGRycy9kb3ducmV2LnhtbFBLBQYAAAAAAwADALcAAAD4AgAAAAA=&#10;">
                    <v:stroke endarrow="block"/>
                  </v:line>
                  <v:shape id="Text Box 77" o:spid="_x0000_s1064" type="#_x0000_t202" style="position:absolute;left:9805;width:8071;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">
                    <v:textbox inset="1.0473mm,.52367mm,1.0473mm,.52367mm">
                      <w:txbxContent>
                        <w:p w14:paraId="57E8877D" w14:textId="77777777" w:rsidR="00970176" w:rsidRDefault="008D6EE0">
                          <w:pPr>
                            <w:autoSpaceDE w:val="0"/>
                            <w:autoSpaceDN w:val="0"/>
                            <w:adjustRightInd w:val="0"/>
                            <w:rPr>
                              <w:ins w:id="1174" w:author="Administrator" w:date="2019-12-31T13:29:00Z"/>
                              <w:rFonts w:ascii="Arial" w:hAnsi="Arial" w:cs="宋体"/>
                              <w:b/>
                              <w:bCs/>
                              <w:color w:val="000000"/>
                              <w:sz w:val="17"/>
                              <w:szCs w:val="40"/>
                              <w:lang w:val="zh-CN"/>
                            </w:rPr>
                          </w:pPr>
                          <w:ins w:id="1175" w:author="Administrator" w:date="2019-12-31T13:29:00Z">
                            <w:r>
                              <w:rPr>
                                <w:rFonts w:cs="宋体" w:hint="eastAsia"/>
                                <w:b/>
                                <w:bCs/>
                                <w:color w:val="000000"/>
                                <w:sz w:val="17"/>
                                <w:szCs w:val="40"/>
                                <w:lang w:val="zh-CN"/>
                              </w:rPr>
                              <w:t>物料输入系统</w:t>
                            </w:r>
                          </w:ins>
                        </w:p>
                      </w:txbxContent>
                    </v:textbox>
                  </v:shape>
                  <v:shape id="Text Box 78" o:spid="_x0000_s1065" type="#_x0000_t202" style="position:absolute;left:10366;top:14783;width:8074;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">
                    <v:textbox inset="1.0473mm,.52367mm,1.0473mm,.52367mm">
                      <w:txbxContent>
                        <w:p w14:paraId="1F57936B" w14:textId="77777777" w:rsidR="00970176" w:rsidRDefault="008D6EE0">
                          <w:pPr>
                            <w:autoSpaceDE w:val="0"/>
                            <w:autoSpaceDN w:val="0"/>
                            <w:adjustRightInd w:val="0"/>
                            <w:rPr>
                              <w:ins w:id="1176" w:author="Administrator" w:date="2019-12-31T13:29:00Z"/>
                              <w:rFonts w:ascii="Arial" w:hAnsi="Arial" w:cs="宋体"/>
                              <w:b/>
                              <w:bCs/>
                              <w:color w:val="000000"/>
                              <w:sz w:val="17"/>
                              <w:szCs w:val="40"/>
                              <w:lang w:val="zh-CN"/>
                            </w:rPr>
                          </w:pPr>
                          <w:ins w:id="1177" w:author="Administrator" w:date="2019-12-31T13:29:00Z">
                            <w:r>
                              <w:rPr>
                                <w:rFonts w:cs="宋体" w:hint="eastAsia"/>
                                <w:b/>
                                <w:bCs/>
                                <w:color w:val="000000"/>
                                <w:sz w:val="17"/>
                                <w:szCs w:val="40"/>
                                <w:lang w:val="zh-CN"/>
                              </w:rPr>
                              <w:t>物料输出系统</w:t>
                            </w:r>
                          </w:ins>
                        </w:p>
                      </w:txbxContent>
                    </v:textbox>
                  </v:shape>
                  <v:line id="Line 79" o:spid="_x0000_s1066" style="position:absolute;visibility:visible;mso-wrap-style:square" from="14416,12325" to="14422,1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">
                    <v:stroke endarrow="block"/>
                  </v:line>
                  <v:shape id="Text Box 80" o:spid="_x0000_s1067" type="#_x0000_t202" style="position:absolute;top:6159;width:55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">
                    <v:textbox inset="1.0473mm,.52367mm,1.0473mm,.52367mm">
                      <w:txbxContent>
                        <w:p w14:paraId="06F11B34" w14:textId="77777777" w:rsidR="00970176" w:rsidRDefault="008D6EE0">
                          <w:pPr>
                            <w:autoSpaceDE w:val="0"/>
                            <w:autoSpaceDN w:val="0"/>
                            <w:adjustRightInd w:val="0"/>
                            <w:rPr>
                              <w:ins w:id="1178" w:author="Administrator" w:date="2019-12-31T13:29:00Z"/>
                              <w:rFonts w:ascii="Arial" w:hAnsi="Arial" w:cs="宋体"/>
                              <w:b/>
                              <w:bCs/>
                              <w:color w:val="000000"/>
                              <w:sz w:val="17"/>
                              <w:szCs w:val="40"/>
                              <w:lang w:val="zh-CN"/>
                            </w:rPr>
                          </w:pPr>
                          <w:ins w:id="1179" w:author="Administrator" w:date="2019-12-31T13:29:00Z">
                            <w:r>
                              <w:rPr>
                                <w:rFonts w:cs="宋体" w:hint="eastAsia"/>
                                <w:b/>
                                <w:bCs/>
                                <w:color w:val="000000"/>
                                <w:sz w:val="17"/>
                                <w:szCs w:val="40"/>
                                <w:lang w:val="zh-CN"/>
                              </w:rPr>
                              <w:t>加热系统</w:t>
                            </w:r>
                          </w:ins>
                        </w:p>
                      </w:txbxContent>
                    </v:textbox>
                  </v:shape>
                  <v:line id="Line 81" o:spid="_x0000_s1068" style="position:absolute;visibility:visible;mso-wrap-style:square" from="5766,7394" to="8650,7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v:line>
                  <v:shape id="Text Box 82" o:spid="_x0000_s1069" type="#_x0000_t202" style="position:absolute;left:21715;top:5942;width:576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">
                    <v:textbox inset="1.0473mm,.52367mm,1.0473mm,.52367mm">
                      <w:txbxContent>
                        <w:p w14:paraId="6C502E3F" w14:textId="77777777" w:rsidR="00970176" w:rsidRDefault="008D6EE0">
                          <w:pPr>
                            <w:autoSpaceDE w:val="0"/>
                            <w:autoSpaceDN w:val="0"/>
                            <w:adjustRightInd w:val="0"/>
                            <w:rPr>
                              <w:ins w:id="1180" w:author="Administrator" w:date="2019-12-31T13:29:00Z"/>
                              <w:rFonts w:ascii="Arial" w:hAnsi="Arial" w:cs="宋体"/>
                              <w:b/>
                              <w:bCs/>
                              <w:color w:val="000000"/>
                              <w:sz w:val="17"/>
                              <w:szCs w:val="40"/>
                              <w:lang w:val="zh-CN"/>
                            </w:rPr>
                          </w:pPr>
                          <w:ins w:id="1181" w:author="Administrator" w:date="2019-12-31T13:29:00Z">
                            <w:r>
                              <w:rPr>
                                <w:rFonts w:cs="宋体" w:hint="eastAsia"/>
                                <w:b/>
                                <w:bCs/>
                                <w:color w:val="000000"/>
                                <w:sz w:val="17"/>
                                <w:szCs w:val="40"/>
                                <w:lang w:val="zh-CN"/>
                              </w:rPr>
                              <w:t>控制系统</w:t>
                            </w:r>
                          </w:ins>
                        </w:p>
                      </w:txbxContent>
                    </v:textbox>
                  </v:shape>
                  <v:line id="Line 83" o:spid="_x0000_s1070" style="position:absolute;flip:x;visibility:visible;mso-wrap-style:square" from="19432,6933" to="22312,6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">
                    <v:stroke endarrow="block"/>
                  </v:line>
                  <v:shape id="Text Box 84" o:spid="_x0000_s1071" type="#_x0000_t202" style="position:absolute;left:21715;top:8915;width:5664;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">
                    <v:textbox inset="1.0473mm,.52367mm,1.0473mm,.52367mm">
                      <w:txbxContent>
                        <w:p w14:paraId="1F72FAA3" w14:textId="77777777" w:rsidR="00970176" w:rsidRDefault="008D6EE0">
                          <w:pPr>
                            <w:autoSpaceDE w:val="0"/>
                            <w:autoSpaceDN w:val="0"/>
                            <w:adjustRightInd w:val="0"/>
                            <w:rPr>
                              <w:ins w:id="1182" w:author="Administrator" w:date="2019-12-31T13:29:00Z"/>
                              <w:rFonts w:ascii="Arial" w:hAnsi="Arial" w:cs="宋体"/>
                              <w:b/>
                              <w:bCs/>
                              <w:color w:val="000000"/>
                              <w:sz w:val="17"/>
                              <w:szCs w:val="40"/>
                              <w:lang w:val="zh-CN"/>
                            </w:rPr>
                          </w:pPr>
                          <w:ins w:id="1183" w:author="Administrator" w:date="2019-12-31T13:29:00Z">
                            <w:r>
                              <w:rPr>
                                <w:rFonts w:cs="宋体" w:hint="eastAsia"/>
                                <w:b/>
                                <w:bCs/>
                                <w:color w:val="000000"/>
                                <w:sz w:val="17"/>
                                <w:szCs w:val="40"/>
                                <w:lang w:val="zh-CN"/>
                              </w:rPr>
                              <w:t>真空系统</w:t>
                            </w:r>
                          </w:ins>
                        </w:p>
                      </w:txbxContent>
                    </v:textbox>
                  </v:shape>
                  <v:shape id="Text Box 85" o:spid="_x0000_s1072" type="#_x0000_t202" style="position:absolute;left:129;top:9496;width:553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">
                    <v:textbox inset="1.0473mm,.52367mm,1.0473mm,.52367mm">
                      <w:txbxContent>
                        <w:p w14:paraId="6C707309" w14:textId="77777777" w:rsidR="00970176" w:rsidRDefault="008D6EE0">
                          <w:pPr>
                            <w:autoSpaceDE w:val="0"/>
                            <w:autoSpaceDN w:val="0"/>
                            <w:adjustRightInd w:val="0"/>
                            <w:rPr>
                              <w:ins w:id="1184" w:author="Administrator" w:date="2019-12-31T13:29:00Z"/>
                              <w:rFonts w:ascii="Arial" w:hAnsi="Arial" w:cs="宋体"/>
                              <w:b/>
                              <w:bCs/>
                              <w:color w:val="000000"/>
                              <w:sz w:val="17"/>
                              <w:szCs w:val="40"/>
                              <w:lang w:val="zh-CN"/>
                            </w:rPr>
                          </w:pPr>
                          <w:ins w:id="1185" w:author="Administrator" w:date="2019-12-31T13:29:00Z">
                            <w:r>
                              <w:rPr>
                                <w:rFonts w:cs="宋体" w:hint="eastAsia"/>
                                <w:b/>
                                <w:bCs/>
                                <w:color w:val="000000"/>
                                <w:sz w:val="17"/>
                                <w:szCs w:val="40"/>
                                <w:lang w:val="zh-CN"/>
                              </w:rPr>
                              <w:t>冷凝系统</w:t>
                            </w:r>
                          </w:ins>
                        </w:p>
                      </w:txbxContent>
                    </v:textbox>
                  </v:shape>
                  <v:shape id="Text Box 86" o:spid="_x0000_s1073" type="#_x0000_t202" style="position:absolute;left:10287;top:8915;width:6859;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">
                    <v:stroke dashstyle="1 1" endcap="round"/>
                    <v:textbox inset="1.0473mm,.52367mm,1.0473mm,.52367mm">
                      <w:txbxContent>
                        <w:p w14:paraId="5689D8C3" w14:textId="77777777" w:rsidR="00970176" w:rsidRDefault="008D6EE0">
                          <w:pPr>
                            <w:autoSpaceDE w:val="0"/>
                            <w:autoSpaceDN w:val="0"/>
                            <w:adjustRightInd w:val="0"/>
                            <w:rPr>
                              <w:ins w:id="1186" w:author="Administrator" w:date="2019-12-31T13:29:00Z"/>
                              <w:rFonts w:ascii="Arial" w:hAnsi="Arial" w:cs="宋体"/>
                              <w:b/>
                              <w:bCs/>
                              <w:color w:val="000000"/>
                              <w:sz w:val="17"/>
                              <w:szCs w:val="40"/>
                              <w:lang w:val="zh-CN"/>
                            </w:rPr>
                          </w:pPr>
                          <w:ins w:id="1187" w:author="Administrator" w:date="2019-12-31T13:29:00Z">
                            <w:r>
                              <w:rPr>
                                <w:rFonts w:cs="宋体" w:hint="eastAsia"/>
                                <w:b/>
                                <w:bCs/>
                                <w:color w:val="000000"/>
                                <w:sz w:val="17"/>
                                <w:szCs w:val="40"/>
                                <w:lang w:val="zh-CN"/>
                              </w:rPr>
                              <w:t>内冷凝系统</w:t>
                            </w:r>
                          </w:ins>
                        </w:p>
                      </w:txbxContent>
                    </v:textbox>
                  </v:shape>
                  <v:shape id="Text Box 87" o:spid="_x0000_s1074" type="#_x0000_t202" style="position:absolute;left:11430;top:5942;width:618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" stroked="f">
                    <v:textbox inset="1.0473mm,.52367mm,1.0473mm,.52367mm">
                      <w:txbxContent>
                        <w:p w14:paraId="4547AFE8" w14:textId="77777777" w:rsidR="00970176" w:rsidRDefault="008D6EE0">
                          <w:pPr>
                            <w:autoSpaceDE w:val="0"/>
                            <w:autoSpaceDN w:val="0"/>
                            <w:adjustRightInd w:val="0"/>
                            <w:rPr>
                              <w:ins w:id="1188" w:author="Administrator" w:date="2019-12-31T13:29:00Z"/>
                              <w:rFonts w:ascii="Arial" w:hAnsi="Arial" w:cs="宋体"/>
                              <w:b/>
                              <w:bCs/>
                              <w:color w:val="000000"/>
                              <w:sz w:val="17"/>
                              <w:szCs w:val="40"/>
                              <w:lang w:val="zh-CN"/>
                            </w:rPr>
                          </w:pPr>
                          <w:ins w:id="1189" w:author="Administrator" w:date="2019-12-31T13:29:00Z">
                            <w:r>
                              <w:rPr>
                                <w:rFonts w:cs="宋体" w:hint="eastAsia"/>
                                <w:b/>
                                <w:bCs/>
                                <w:color w:val="000000"/>
                                <w:sz w:val="17"/>
                                <w:szCs w:val="40"/>
                                <w:lang w:val="zh-CN"/>
                              </w:rPr>
                              <w:t>蒸发系统</w:t>
                            </w:r>
                          </w:ins>
                        </w:p>
                      </w:txbxContent>
                    </v:textbox>
                  </v:shape>
                  <v:line id="Line 88" o:spid="_x0000_s1075" style="position:absolute;visibility:visible;mso-wrap-style:square" from="5715,10897" to="9144,1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">
                    <v:stroke endarrow="block"/>
                  </v:line>
                  <v:line id="Line 89" o:spid="_x0000_s1076" style="position:absolute;visibility:visible;mso-wrap-style:square" from="19432,9906" to="22312,9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">
                    <v:stroke endarrow="block"/>
                  </v:line>
                  <w10:anchorlock/>
                </v:group>
              </w:pict>
            </mc:Fallback>
          </mc:AlternateContent>
        </w:r>
        <w:r>
          <w:rPr>
            <w:rFonts w:ascii="Times New Roman" w:hAnsi="Times New Roman" w:cs="Times New Roman"/>
            <w:noProof/>
            <w:rPrChange w:id="1190" w:author="" w:date="1900-01-01T00:00:00Z">
              <w:rPr>
                <w:noProof/>
              </w:rPr>
            </w:rPrChange>
          </w:rPr>
          <w:drawing>
            <wp:inline distT="0" distB="0" distL="0" distR="0" wp14:anchorId="75DE1DCA" wp14:editId="6529B82E">
              <wp:extent cx="2057400" cy="1974850"/>
              <wp:effectExtent l="19050" t="0" r="0" b="0"/>
              <wp:docPr id="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
                      <pic:cNvPicPr>
                        <a:picLocks noChangeAspect="1" noChangeArrowheads="1"/>
                      </pic:cNvPicPr>
                    </pic:nvPicPr>
                    <pic:blipFill>
                      <a:blip r:embed="rId40" cstate="print"/>
                      <a:srcRect/>
                      <a:stretch>
                        <a:fillRect/>
                      </a:stretch>
                    </pic:blipFill>
                    <pic:spPr>
                      <a:xfrm>
                        <a:off x="0" y="0"/>
                        <a:ext cx="2057400" cy="1974850"/>
                      </a:xfrm>
                      <a:prstGeom prst="rect">
                        <a:avLst/>
                      </a:prstGeom>
                      <a:noFill/>
                      <a:ln w="9525">
                        <a:noFill/>
                        <a:miter lim="800000"/>
                        <a:headEnd/>
                        <a:tailEnd/>
                      </a:ln>
                    </pic:spPr>
                  </pic:pic>
                </a:graphicData>
              </a:graphic>
            </wp:inline>
          </w:drawing>
        </w:r>
      </w:ins>
    </w:p>
    <w:p w14:paraId="6A343BF2"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rPr>
        <w:t xml:space="preserve">3.6 </w:t>
      </w:r>
      <w:r>
        <w:rPr>
          <w:rFonts w:ascii="Times New Roman" w:hAnsi="Times New Roman" w:cs="Times New Roman"/>
        </w:rPr>
        <w:t>分子蒸馏设备的结构示意图</w:t>
      </w:r>
    </w:p>
    <w:p w14:paraId="70ECA135" w14:textId="77777777" w:rsidR="00970176" w:rsidRDefault="008D6EE0">
      <w:pPr>
        <w:ind w:firstLineChars="200" w:firstLine="480"/>
        <w:rPr>
          <w:rFonts w:ascii="Times New Roman" w:eastAsia="华文仿宋" w:hAnsi="Times New Roman" w:cs="Times New Roman"/>
          <w:sz w:val="24"/>
          <w:szCs w:val="24"/>
        </w:rPr>
      </w:pPr>
      <w:r>
        <w:rPr>
          <w:rFonts w:ascii="Times New Roman" w:eastAsia="华文仿宋" w:hAnsi="Times New Roman" w:cs="Times New Roman"/>
          <w:sz w:val="24"/>
          <w:szCs w:val="24"/>
        </w:rPr>
        <w:t>2)</w:t>
      </w:r>
      <w:r>
        <w:rPr>
          <w:rFonts w:ascii="Times New Roman" w:eastAsia="华文仿宋" w:hAnsi="Times New Roman" w:cs="Times New Roman"/>
          <w:sz w:val="24"/>
          <w:szCs w:val="24"/>
        </w:rPr>
        <w:t>分子蒸发器</w:t>
      </w:r>
      <w:r>
        <w:rPr>
          <w:rFonts w:ascii="Times New Roman" w:eastAsia="华文仿宋" w:hAnsi="Times New Roman" w:cs="Times New Roman"/>
          <w:sz w:val="24"/>
          <w:szCs w:val="24"/>
        </w:rPr>
        <w:t xml:space="preserve"> </w:t>
      </w:r>
    </w:p>
    <w:p w14:paraId="40F1567B"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分子蒸发器是分子蒸馏装置的核心部分。分子蒸馏器有简单蒸馏型和精密蒸馏型之分，目前采用的装置多为简单蒸馏型。分子蒸馏过程研究与分子蒸馏器结构形式的发展密不可分，根据分子蒸馏器的结构形式和操作特点，主要分为以下几类：静止式蒸发器、降膜式蒸发器、刮膜式蒸发器和离心式蒸发器。</w:t>
      </w:r>
    </w:p>
    <w:p w14:paraId="058F79A4" w14:textId="77777777" w:rsidR="00970176" w:rsidRDefault="008D6EE0">
      <w:pPr>
        <w:ind w:firstLineChars="200" w:firstLine="420"/>
        <w:jc w:val="left"/>
        <w:rPr>
          <w:rFonts w:ascii="Times New Roman" w:hAnsi="Times New Roman" w:cs="Times New Roman"/>
        </w:rPr>
      </w:pPr>
      <w:ins w:id="1191" w:author="Administrator" w:date="2019-12-31T13:29:00Z">
        <w:r>
          <w:rPr>
            <w:rFonts w:ascii="Times New Roman" w:hAnsi="Times New Roman" w:cs="Times New Roman"/>
            <w:noProof/>
            <w:rPrChange w:id="1192" w:author="" w:date="1900-01-01T00:00:00Z">
              <w:rPr>
                <w:noProof/>
              </w:rPr>
            </w:rPrChange>
          </w:rPr>
          <w:drawing>
            <wp:inline distT="0" distB="0" distL="0" distR="0" wp14:anchorId="0C8BA8D6" wp14:editId="64D8D156">
              <wp:extent cx="2133600" cy="2470785"/>
              <wp:effectExtent l="19050" t="0" r="0" b="0"/>
              <wp:docPr id="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5"/>
                      <pic:cNvPicPr>
                        <a:picLocks noChangeAspect="1" noChangeArrowheads="1"/>
                      </pic:cNvPicPr>
                    </pic:nvPicPr>
                    <pic:blipFill>
                      <a:blip r:embed="rId41" cstate="print"/>
                      <a:srcRect/>
                      <a:stretch>
                        <a:fillRect/>
                      </a:stretch>
                    </pic:blipFill>
                    <pic:spPr>
                      <a:xfrm>
                        <a:off x="0" y="0"/>
                        <a:ext cx="2133600" cy="2470785"/>
                      </a:xfrm>
                      <a:prstGeom prst="rect">
                        <a:avLst/>
                      </a:prstGeom>
                      <a:noFill/>
                      <a:ln w="9525">
                        <a:noFill/>
                        <a:miter lim="800000"/>
                        <a:headEnd/>
                        <a:tailEnd/>
                      </a:ln>
                    </pic:spPr>
                  </pic:pic>
                </a:graphicData>
              </a:graphic>
            </wp:inline>
          </w:drawing>
        </w:r>
        <w:r>
          <w:rPr>
            <w:rFonts w:ascii="Times New Roman" w:hAnsi="Times New Roman" w:cs="Times New Roman"/>
            <w:noProof/>
            <w:rPrChange w:id="1193" w:author="" w:date="1900-01-01T00:00:00Z">
              <w:rPr>
                <w:noProof/>
              </w:rPr>
            </w:rPrChange>
          </w:rPr>
          <w:drawing>
            <wp:inline distT="0" distB="0" distL="0" distR="0" wp14:anchorId="6CE3C7E6" wp14:editId="7978C5D3">
              <wp:extent cx="2534920" cy="3117215"/>
              <wp:effectExtent l="19050" t="0" r="0" b="0"/>
              <wp:docPr id="71" name="图片 3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descr="3-4"/>
                      <pic:cNvPicPr>
                        <a:picLocks noChangeAspect="1" noChangeArrowheads="1"/>
                      </pic:cNvPicPr>
                    </pic:nvPicPr>
                    <pic:blipFill>
                      <a:blip r:embed="rId42" cstate="print">
                        <a:lum bright="-6000" contrast="12000"/>
                      </a:blip>
                      <a:srcRect/>
                      <a:stretch>
                        <a:fillRect/>
                      </a:stretch>
                    </pic:blipFill>
                    <pic:spPr>
                      <a:xfrm>
                        <a:off x="0" y="0"/>
                        <a:ext cx="2534920" cy="3117215"/>
                      </a:xfrm>
                      <a:prstGeom prst="rect">
                        <a:avLst/>
                      </a:prstGeom>
                      <a:noFill/>
                      <a:ln w="9525">
                        <a:noFill/>
                        <a:miter lim="800000"/>
                        <a:headEnd/>
                        <a:tailEnd/>
                      </a:ln>
                    </pic:spPr>
                  </pic:pic>
                </a:graphicData>
              </a:graphic>
            </wp:inline>
          </w:drawing>
        </w:r>
      </w:ins>
      <w:del w:id="1194" w:author="Administrator" w:date="2019-12-31T13:29:00Z">
        <w:r>
          <w:rPr>
            <w:rFonts w:ascii="Times New Roman" w:hAnsi="Times New Roman"/>
            <w:noProof/>
          </w:rPr>
          <w:drawing>
            <wp:inline distT="0" distB="0" distL="0" distR="0" wp14:anchorId="294A38D9" wp14:editId="1F73A6CA">
              <wp:extent cx="2133600" cy="2470785"/>
              <wp:effectExtent l="19050" t="0" r="0" b="0"/>
              <wp:docPr id="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5"/>
                      <pic:cNvPicPr>
                        <a:picLocks noChangeAspect="1" noChangeArrowheads="1"/>
                      </pic:cNvPicPr>
                    </pic:nvPicPr>
                    <pic:blipFill>
                      <a:blip r:embed="rId41" cstate="print"/>
                      <a:srcRect/>
                      <a:stretch>
                        <a:fillRect/>
                      </a:stretch>
                    </pic:blipFill>
                    <pic:spPr>
                      <a:xfrm>
                        <a:off x="0" y="0"/>
                        <a:ext cx="2133600" cy="2470785"/>
                      </a:xfrm>
                      <a:prstGeom prst="rect">
                        <a:avLst/>
                      </a:prstGeom>
                      <a:noFill/>
                      <a:ln w="9525">
                        <a:noFill/>
                        <a:miter lim="800000"/>
                        <a:headEnd/>
                        <a:tailEnd/>
                      </a:ln>
                    </pic:spPr>
                  </pic:pic>
                </a:graphicData>
              </a:graphic>
            </wp:inline>
          </w:drawing>
        </w:r>
        <w:r>
          <w:rPr>
            <w:rFonts w:ascii="Times New Roman" w:hAnsi="Times New Roman"/>
            <w:noProof/>
          </w:rPr>
          <w:drawing>
            <wp:inline distT="0" distB="0" distL="0" distR="0" wp14:anchorId="32D25193" wp14:editId="4990451A">
              <wp:extent cx="2534920" cy="3117215"/>
              <wp:effectExtent l="19050" t="0" r="0" b="0"/>
              <wp:docPr id="29" name="图片 3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3-4"/>
                      <pic:cNvPicPr>
                        <a:picLocks noChangeAspect="1" noChangeArrowheads="1"/>
                      </pic:cNvPicPr>
                    </pic:nvPicPr>
                    <pic:blipFill>
                      <a:blip r:embed="rId42" cstate="print">
                        <a:lum bright="-6000" contrast="12000"/>
                      </a:blip>
                      <a:srcRect/>
                      <a:stretch>
                        <a:fillRect/>
                      </a:stretch>
                    </pic:blipFill>
                    <pic:spPr>
                      <a:xfrm>
                        <a:off x="0" y="0"/>
                        <a:ext cx="2534920" cy="3117215"/>
                      </a:xfrm>
                      <a:prstGeom prst="rect">
                        <a:avLst/>
                      </a:prstGeom>
                      <a:noFill/>
                      <a:ln w="9525">
                        <a:noFill/>
                        <a:miter lim="800000"/>
                        <a:headEnd/>
                        <a:tailEnd/>
                      </a:ln>
                    </pic:spPr>
                  </pic:pic>
                </a:graphicData>
              </a:graphic>
            </wp:inline>
          </w:drawing>
        </w:r>
      </w:del>
      <w:r>
        <w:rPr>
          <w:rFonts w:ascii="Times New Roman" w:hAnsi="Times New Roman" w:cs="Times New Roman"/>
        </w:rPr>
        <w:t xml:space="preserve">  </w:t>
      </w:r>
    </w:p>
    <w:p w14:paraId="6C3A2A98" w14:textId="77777777" w:rsidR="00970176" w:rsidRDefault="008D6EE0">
      <w:pPr>
        <w:ind w:firstLineChars="600" w:firstLine="1265"/>
        <w:jc w:val="left"/>
        <w:rPr>
          <w:rFonts w:ascii="Times New Roman" w:hAnsi="Times New Roman" w:cs="Times New Roman"/>
        </w:rPr>
      </w:pPr>
      <w:r>
        <w:rPr>
          <w:rFonts w:ascii="Times New Roman" w:hAnsi="Times New Roman" w:cs="Times New Roman"/>
          <w:b/>
        </w:rPr>
        <w:t>静止式蒸发器</w:t>
      </w:r>
      <w:r>
        <w:rPr>
          <w:rFonts w:ascii="Times New Roman" w:hAnsi="Times New Roman" w:cs="Times New Roman"/>
        </w:rPr>
        <w:t xml:space="preserve">                         </w:t>
      </w:r>
      <w:r>
        <w:rPr>
          <w:rFonts w:ascii="Times New Roman" w:hAnsi="Times New Roman" w:cs="Times New Roman"/>
          <w:b/>
        </w:rPr>
        <w:t xml:space="preserve"> </w:t>
      </w:r>
      <w:r>
        <w:rPr>
          <w:rFonts w:ascii="Times New Roman" w:hAnsi="Times New Roman" w:cs="Times New Roman"/>
          <w:b/>
        </w:rPr>
        <w:t>降膜式蒸发器</w:t>
      </w:r>
    </w:p>
    <w:p w14:paraId="0E80F4E5" w14:textId="77777777" w:rsidR="00970176" w:rsidRDefault="00970176">
      <w:pPr>
        <w:jc w:val="left"/>
        <w:rPr>
          <w:rFonts w:ascii="Times New Roman" w:hAnsi="Times New Roman" w:cs="Times New Roman"/>
        </w:rPr>
      </w:pPr>
    </w:p>
    <w:p w14:paraId="043FA96C" w14:textId="77777777" w:rsidR="00970176" w:rsidRDefault="008D6EE0">
      <w:pPr>
        <w:ind w:firstLineChars="200" w:firstLine="420"/>
        <w:jc w:val="left"/>
        <w:rPr>
          <w:ins w:id="1195" w:author="Administrator" w:date="2019-12-31T13:29:00Z"/>
          <w:rFonts w:ascii="Times New Roman" w:hAnsi="Times New Roman" w:cs="Times New Roman"/>
        </w:rPr>
      </w:pPr>
      <w:ins w:id="1196" w:author="Administrator" w:date="2019-12-31T13:29:00Z">
        <w:r>
          <w:rPr>
            <w:rFonts w:ascii="Times New Roman" w:hAnsi="Times New Roman" w:cs="Times New Roman"/>
            <w:noProof/>
            <w:rPrChange w:id="1197" w:author="" w:date="1900-01-01T00:00:00Z">
              <w:rPr>
                <w:noProof/>
              </w:rPr>
            </w:rPrChange>
          </w:rPr>
          <w:lastRenderedPageBreak/>
          <w:drawing>
            <wp:inline distT="0" distB="0" distL="0" distR="0" wp14:anchorId="3EB7C1F9" wp14:editId="2A994AE5">
              <wp:extent cx="2019300" cy="2447925"/>
              <wp:effectExtent l="19050" t="0" r="0" b="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noChangeArrowheads="1"/>
                      </pic:cNvPicPr>
                    </pic:nvPicPr>
                    <pic:blipFill>
                      <a:blip r:embed="rId43" cstate="print"/>
                      <a:srcRect/>
                      <a:stretch>
                        <a:fillRect/>
                      </a:stretch>
                    </pic:blipFill>
                    <pic:spPr>
                      <a:xfrm>
                        <a:off x="0" y="0"/>
                        <a:ext cx="2019300" cy="2447925"/>
                      </a:xfrm>
                      <a:prstGeom prst="rect">
                        <a:avLst/>
                      </a:prstGeom>
                      <a:noFill/>
                      <a:ln w="9525">
                        <a:noFill/>
                        <a:miter lim="800000"/>
                        <a:headEnd/>
                        <a:tailEnd/>
                      </a:ln>
                    </pic:spPr>
                  </pic:pic>
                </a:graphicData>
              </a:graphic>
            </wp:inline>
          </w:drawing>
        </w:r>
        <w:r>
          <w:rPr>
            <w:rFonts w:ascii="Times New Roman" w:hAnsi="Times New Roman" w:cs="Times New Roman"/>
            <w:noProof/>
            <w:rPrChange w:id="1198" w:author="" w:date="1900-01-01T00:00:00Z">
              <w:rPr>
                <w:noProof/>
              </w:rPr>
            </w:rPrChange>
          </w:rPr>
          <w:drawing>
            <wp:inline distT="0" distB="0" distL="0" distR="0" wp14:anchorId="55DAFA13" wp14:editId="4CB87E4C">
              <wp:extent cx="2705100" cy="2338070"/>
              <wp:effectExtent l="19050" t="0" r="0" b="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noChangeArrowheads="1"/>
                      </pic:cNvPicPr>
                    </pic:nvPicPr>
                    <pic:blipFill>
                      <a:blip r:embed="rId44" cstate="print"/>
                      <a:srcRect/>
                      <a:stretch>
                        <a:fillRect/>
                      </a:stretch>
                    </pic:blipFill>
                    <pic:spPr>
                      <a:xfrm>
                        <a:off x="0" y="0"/>
                        <a:ext cx="2705100" cy="2338070"/>
                      </a:xfrm>
                      <a:prstGeom prst="rect">
                        <a:avLst/>
                      </a:prstGeom>
                      <a:noFill/>
                      <a:ln w="9525">
                        <a:noFill/>
                        <a:miter lim="800000"/>
                        <a:headEnd/>
                        <a:tailEnd/>
                      </a:ln>
                    </pic:spPr>
                  </pic:pic>
                </a:graphicData>
              </a:graphic>
            </wp:inline>
          </w:drawing>
        </w:r>
      </w:ins>
    </w:p>
    <w:p w14:paraId="19533881" w14:textId="77777777" w:rsidR="00970176" w:rsidRDefault="008D6EE0">
      <w:pPr>
        <w:ind w:firstLineChars="200" w:firstLine="420"/>
        <w:jc w:val="left"/>
        <w:rPr>
          <w:del w:id="1199" w:author="Administrator" w:date="2019-12-31T13:29:00Z"/>
          <w:rFonts w:ascii="Times New Roman" w:hAnsi="Times New Roman" w:cs="Times New Roman"/>
        </w:rPr>
      </w:pPr>
      <w:del w:id="1200" w:author="Administrator" w:date="2019-12-31T13:29:00Z">
        <w:r>
          <w:rPr>
            <w:rFonts w:ascii="Times New Roman" w:hAnsi="Times New Roman"/>
            <w:noProof/>
          </w:rPr>
          <w:drawing>
            <wp:inline distT="0" distB="0" distL="0" distR="0" wp14:anchorId="5CD209D1" wp14:editId="00CF7976">
              <wp:extent cx="2019300" cy="2447925"/>
              <wp:effectExtent l="19050" t="0" r="0" b="0"/>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noChangeArrowheads="1"/>
                      </pic:cNvPicPr>
                    </pic:nvPicPr>
                    <pic:blipFill>
                      <a:blip r:embed="rId43" cstate="print"/>
                      <a:srcRect/>
                      <a:stretch>
                        <a:fillRect/>
                      </a:stretch>
                    </pic:blipFill>
                    <pic:spPr>
                      <a:xfrm>
                        <a:off x="0" y="0"/>
                        <a:ext cx="2019300" cy="2447925"/>
                      </a:xfrm>
                      <a:prstGeom prst="rect">
                        <a:avLst/>
                      </a:prstGeom>
                      <a:noFill/>
                      <a:ln w="9525">
                        <a:noFill/>
                        <a:miter lim="800000"/>
                        <a:headEnd/>
                        <a:tailEnd/>
                      </a:ln>
                    </pic:spPr>
                  </pic:pic>
                </a:graphicData>
              </a:graphic>
            </wp:inline>
          </w:drawing>
        </w:r>
        <w:r>
          <w:rPr>
            <w:rFonts w:ascii="Times New Roman" w:hAnsi="Times New Roman"/>
            <w:noProof/>
          </w:rPr>
          <w:drawing>
            <wp:inline distT="0" distB="0" distL="0" distR="0" wp14:anchorId="327351E0" wp14:editId="0D18C616">
              <wp:extent cx="2705100" cy="2338070"/>
              <wp:effectExtent l="19050" t="0" r="0" b="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noChangeArrowheads="1"/>
                      </pic:cNvPicPr>
                    </pic:nvPicPr>
                    <pic:blipFill>
                      <a:blip r:embed="rId44" cstate="print"/>
                      <a:srcRect/>
                      <a:stretch>
                        <a:fillRect/>
                      </a:stretch>
                    </pic:blipFill>
                    <pic:spPr>
                      <a:xfrm>
                        <a:off x="0" y="0"/>
                        <a:ext cx="2705100" cy="2338070"/>
                      </a:xfrm>
                      <a:prstGeom prst="rect">
                        <a:avLst/>
                      </a:prstGeom>
                      <a:noFill/>
                      <a:ln w="9525">
                        <a:noFill/>
                        <a:miter lim="800000"/>
                        <a:headEnd/>
                        <a:tailEnd/>
                      </a:ln>
                    </pic:spPr>
                  </pic:pic>
                </a:graphicData>
              </a:graphic>
            </wp:inline>
          </w:drawing>
        </w:r>
      </w:del>
    </w:p>
    <w:p w14:paraId="28AB5D0B" w14:textId="77777777" w:rsidR="00970176" w:rsidRDefault="008D6EE0">
      <w:pPr>
        <w:ind w:firstLineChars="700" w:firstLine="1476"/>
        <w:jc w:val="left"/>
        <w:rPr>
          <w:rFonts w:ascii="Times New Roman" w:hAnsi="Times New Roman" w:cs="Times New Roman"/>
        </w:rPr>
      </w:pPr>
      <w:r>
        <w:rPr>
          <w:rFonts w:ascii="Times New Roman" w:hAnsi="Times New Roman" w:cs="Times New Roman"/>
          <w:b/>
        </w:rPr>
        <w:t>刮膜式蒸发器</w:t>
      </w:r>
      <w:r>
        <w:rPr>
          <w:rFonts w:ascii="Times New Roman" w:hAnsi="Times New Roman" w:cs="Times New Roman"/>
        </w:rPr>
        <w:t xml:space="preserve">                        </w:t>
      </w:r>
      <w:r>
        <w:rPr>
          <w:rFonts w:ascii="Times New Roman" w:hAnsi="Times New Roman" w:cs="Times New Roman"/>
          <w:b/>
        </w:rPr>
        <w:t>离心式蒸发器</w:t>
      </w:r>
    </w:p>
    <w:p w14:paraId="511D40F8"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3.7 </w:t>
      </w:r>
      <w:r>
        <w:rPr>
          <w:rFonts w:ascii="Times New Roman" w:hAnsi="Times New Roman" w:cs="Times New Roman"/>
        </w:rPr>
        <w:t>分子蒸馏所使用的不同的蒸发器的结构示意图</w:t>
      </w:r>
    </w:p>
    <w:p w14:paraId="6A5238FE" w14:textId="77777777" w:rsidR="00970176" w:rsidRDefault="00970176">
      <w:pPr>
        <w:jc w:val="left"/>
        <w:rPr>
          <w:rFonts w:ascii="Times New Roman" w:hAnsi="Times New Roman" w:cs="Times New Roman"/>
        </w:rPr>
      </w:pPr>
    </w:p>
    <w:p w14:paraId="6F614C60" w14:textId="77777777" w:rsidR="00970176" w:rsidRDefault="008D6EE0">
      <w:pPr>
        <w:pStyle w:val="5"/>
        <w:rPr>
          <w:rFonts w:ascii="Times New Roman" w:hAnsi="Times New Roman" w:cs="Times New Roman"/>
        </w:rPr>
      </w:pPr>
      <w:r>
        <w:rPr>
          <w:rFonts w:ascii="Times New Roman" w:hAnsi="Times New Roman" w:cs="Times New Roman"/>
        </w:rPr>
        <w:t xml:space="preserve">(2) </w:t>
      </w:r>
      <w:r>
        <w:rPr>
          <w:rFonts w:ascii="Times New Roman" w:hAnsi="Times New Roman" w:cs="Times New Roman"/>
        </w:rPr>
        <w:t>各种蒸发器的优缺点比较</w:t>
      </w:r>
    </w:p>
    <w:p w14:paraId="02BBF27E"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1</w:t>
      </w:r>
      <w:r>
        <w:rPr>
          <w:rFonts w:ascii="Times New Roman" w:eastAsia="华文仿宋" w:hAnsi="Times New Roman" w:cs="Times New Roman"/>
          <w:b/>
          <w:sz w:val="24"/>
          <w:szCs w:val="24"/>
        </w:rPr>
        <w:t>）离心式</w:t>
      </w:r>
    </w:p>
    <w:p w14:paraId="7F5289BC"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优点：分离效率很高，几乎没有压力损失，蒸发速率和分离效率更好；产生气泡的可能性较小。物料在蒸发面上的受热时间更短，降低了热敏物质热分解的危险；物料的处理量更大，更适合工业上的连续生产。同时，料液薄膜在离心力作用下沿蒸发面自由向外移动，使蒸发面得到不断的更新，因而传质速率较高，料液受热时间较短，这就克服了转子刮膜式结构的一些缺点。</w:t>
      </w:r>
    </w:p>
    <w:p w14:paraId="1C7AF9D2"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2</w:t>
      </w:r>
      <w:r>
        <w:rPr>
          <w:rFonts w:ascii="Times New Roman" w:eastAsia="华文仿宋" w:hAnsi="Times New Roman" w:cs="Times New Roman"/>
          <w:b/>
          <w:sz w:val="24"/>
          <w:szCs w:val="24"/>
        </w:rPr>
        <w:t>）刮膜分子蒸馏器</w:t>
      </w:r>
    </w:p>
    <w:p w14:paraId="34CEB5E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优点：采用机械搅拌刮膜，克服了布膜不均及较高的温度梯度；而同离心式相比，结构较为简单，更容易受热与控制。</w:t>
      </w:r>
      <w:r>
        <w:rPr>
          <w:rFonts w:ascii="Times New Roman" w:hAnsi="Times New Roman" w:cs="Times New Roman"/>
          <w:sz w:val="24"/>
          <w:szCs w:val="24"/>
        </w:rPr>
        <w:t xml:space="preserve"> </w:t>
      </w:r>
    </w:p>
    <w:p w14:paraId="7924EC67"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缺点：液体分配装置难以完善，这种设备成膜性相对较差，</w:t>
      </w:r>
      <w:r>
        <w:rPr>
          <w:rFonts w:ascii="Times New Roman" w:hAnsi="Times New Roman" w:cs="Times New Roman"/>
          <w:sz w:val="24"/>
          <w:szCs w:val="24"/>
        </w:rPr>
        <w:t>液膜不均匀，且相对较厚，蒸馏效率较低；液体流动时常发生翻滚现象，所产生的雾沫也常溅到冷凝面上；从塔顶至塔底的压力损失相当大，所以有加热温度变高的缺点。</w:t>
      </w:r>
    </w:p>
    <w:p w14:paraId="188E1FEF" w14:textId="77777777" w:rsidR="00970176" w:rsidRDefault="008D6EE0">
      <w:pPr>
        <w:ind w:firstLineChars="200" w:firstLine="480"/>
        <w:rPr>
          <w:rFonts w:ascii="Times New Roman" w:eastAsia="华文仿宋" w:hAnsi="Times New Roman" w:cs="Times New Roman"/>
          <w:b/>
          <w:sz w:val="24"/>
          <w:szCs w:val="24"/>
        </w:rPr>
      </w:pPr>
      <w:r>
        <w:rPr>
          <w:rFonts w:ascii="Times New Roman" w:eastAsia="华文仿宋" w:hAnsi="Times New Roman" w:cs="Times New Roman"/>
          <w:b/>
          <w:sz w:val="24"/>
          <w:szCs w:val="24"/>
        </w:rPr>
        <w:t>3</w:t>
      </w:r>
      <w:r>
        <w:rPr>
          <w:rFonts w:ascii="Times New Roman" w:eastAsia="华文仿宋" w:hAnsi="Times New Roman" w:cs="Times New Roman"/>
          <w:b/>
          <w:sz w:val="24"/>
          <w:szCs w:val="24"/>
        </w:rPr>
        <w:t>）降膜式装置</w:t>
      </w:r>
    </w:p>
    <w:p w14:paraId="1F6BD8B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优点：液膜厚度小，蒸馏物料可沿蒸发表面流动，停留时间短，热分解的危险性较小，蒸馏过程可以连续进行，生产能力大。</w:t>
      </w:r>
    </w:p>
    <w:p w14:paraId="076488A5"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缺点：是很难保证所有的蒸发表面都被液膜均匀覆盖，在蒸发面上形成的液膜较厚，液体流动时常发生翻滚现象，产生的雾沫也常溅到冷凝面上，影响分离效果效率差。</w:t>
      </w:r>
    </w:p>
    <w:p w14:paraId="36DAD7F7" w14:textId="77777777" w:rsidR="00970176" w:rsidRDefault="008D6EE0">
      <w:pPr>
        <w:pStyle w:val="4"/>
        <w:rPr>
          <w:rFonts w:ascii="Times New Roman" w:hAnsi="Times New Roman" w:cs="Times New Roman"/>
        </w:rPr>
      </w:pPr>
      <w:r>
        <w:rPr>
          <w:rFonts w:ascii="Times New Roman" w:hAnsi="Times New Roman" w:cs="Times New Roman"/>
        </w:rPr>
        <w:t>3.2.3.6</w:t>
      </w:r>
      <w:r>
        <w:rPr>
          <w:rFonts w:ascii="Times New Roman" w:hAnsi="Times New Roman" w:cs="Times New Roman"/>
        </w:rPr>
        <w:t>分子蒸馏技术的应用</w:t>
      </w:r>
    </w:p>
    <w:p w14:paraId="049BF726" w14:textId="77777777" w:rsidR="00970176" w:rsidRDefault="008D6EE0">
      <w:pPr>
        <w:pStyle w:val="5"/>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应用范围</w:t>
      </w:r>
    </w:p>
    <w:p w14:paraId="6E652D2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分子蒸馏可广泛应用于国民经济的</w:t>
      </w:r>
      <w:r>
        <w:rPr>
          <w:rFonts w:ascii="Times New Roman" w:hAnsi="Times New Roman" w:cs="Times New Roman"/>
          <w:sz w:val="24"/>
          <w:szCs w:val="24"/>
        </w:rPr>
        <w:t>各个方面</w:t>
      </w:r>
      <w:r>
        <w:rPr>
          <w:rFonts w:ascii="Times New Roman" w:hAnsi="Times New Roman" w:cs="Times New Roman"/>
          <w:sz w:val="24"/>
          <w:szCs w:val="24"/>
        </w:rPr>
        <w:t xml:space="preserve"> ,</w:t>
      </w:r>
      <w:r>
        <w:rPr>
          <w:rFonts w:ascii="Times New Roman" w:hAnsi="Times New Roman" w:cs="Times New Roman"/>
          <w:sz w:val="24"/>
          <w:szCs w:val="24"/>
        </w:rPr>
        <w:t>特别适用于高沸点和热敏性及易氧化物料的分离。目前可应用分子蒸馏生产的产品在数百种以上。今后</w:t>
      </w:r>
      <w:r>
        <w:rPr>
          <w:rFonts w:ascii="Times New Roman" w:hAnsi="Times New Roman" w:cs="Times New Roman"/>
          <w:sz w:val="24"/>
          <w:szCs w:val="24"/>
        </w:rPr>
        <w:t>,</w:t>
      </w:r>
      <w:r>
        <w:rPr>
          <w:rFonts w:ascii="Times New Roman" w:hAnsi="Times New Roman" w:cs="Times New Roman"/>
          <w:sz w:val="24"/>
          <w:szCs w:val="24"/>
        </w:rPr>
        <w:t>随着现代人们崇尚天然、回归自然</w:t>
      </w:r>
      <w:r>
        <w:rPr>
          <w:rFonts w:ascii="Times New Roman" w:hAnsi="Times New Roman" w:cs="Times New Roman"/>
          <w:sz w:val="24"/>
          <w:szCs w:val="24"/>
        </w:rPr>
        <w:t xml:space="preserve"> </w:t>
      </w:r>
      <w:r>
        <w:rPr>
          <w:rFonts w:ascii="Times New Roman" w:hAnsi="Times New Roman" w:cs="Times New Roman"/>
          <w:sz w:val="24"/>
          <w:szCs w:val="24"/>
        </w:rPr>
        <w:t>潮流的兴起</w:t>
      </w:r>
      <w:r>
        <w:rPr>
          <w:rFonts w:ascii="Times New Roman" w:hAnsi="Times New Roman" w:cs="Times New Roman"/>
          <w:sz w:val="24"/>
          <w:szCs w:val="24"/>
        </w:rPr>
        <w:t xml:space="preserve"> ,</w:t>
      </w:r>
      <w:r>
        <w:rPr>
          <w:rFonts w:ascii="Times New Roman" w:hAnsi="Times New Roman" w:cs="Times New Roman"/>
          <w:sz w:val="24"/>
          <w:szCs w:val="24"/>
        </w:rPr>
        <w:t>分子蒸馏技术生产的产品必将有更广阔的市场前景。现就其应用领域介绍如下。石油化工碳氢化合物的分离</w:t>
      </w:r>
      <w:r>
        <w:rPr>
          <w:rFonts w:ascii="Times New Roman" w:hAnsi="Times New Roman" w:cs="Times New Roman"/>
          <w:sz w:val="24"/>
          <w:szCs w:val="24"/>
        </w:rPr>
        <w:t xml:space="preserve"> ,</w:t>
      </w:r>
      <w:r>
        <w:rPr>
          <w:rFonts w:ascii="Times New Roman" w:hAnsi="Times New Roman" w:cs="Times New Roman"/>
          <w:sz w:val="24"/>
          <w:szCs w:val="24"/>
        </w:rPr>
        <w:t>原油</w:t>
      </w:r>
      <w:r>
        <w:rPr>
          <w:rFonts w:ascii="Times New Roman" w:hAnsi="Times New Roman" w:cs="Times New Roman"/>
          <w:sz w:val="24"/>
          <w:szCs w:val="24"/>
        </w:rPr>
        <w:t xml:space="preserve"> </w:t>
      </w:r>
      <w:r>
        <w:rPr>
          <w:rFonts w:ascii="Times New Roman" w:hAnsi="Times New Roman" w:cs="Times New Roman"/>
          <w:sz w:val="24"/>
          <w:szCs w:val="24"/>
        </w:rPr>
        <w:t>的渣油及其类似物质的分离</w:t>
      </w:r>
      <w:r>
        <w:rPr>
          <w:rFonts w:ascii="Times New Roman" w:hAnsi="Times New Roman" w:cs="Times New Roman"/>
          <w:sz w:val="24"/>
          <w:szCs w:val="24"/>
        </w:rPr>
        <w:t>,</w:t>
      </w:r>
      <w:r>
        <w:rPr>
          <w:rFonts w:ascii="Times New Roman" w:hAnsi="Times New Roman" w:cs="Times New Roman"/>
          <w:sz w:val="24"/>
          <w:szCs w:val="24"/>
        </w:rPr>
        <w:t>表面活性剂的提纯及化工中间体的精制等</w:t>
      </w:r>
      <w:r>
        <w:rPr>
          <w:rFonts w:ascii="Times New Roman" w:hAnsi="Times New Roman" w:cs="Times New Roman"/>
          <w:sz w:val="24"/>
          <w:szCs w:val="24"/>
        </w:rPr>
        <w:t>,</w:t>
      </w:r>
      <w:r>
        <w:rPr>
          <w:rFonts w:ascii="Times New Roman" w:hAnsi="Times New Roman" w:cs="Times New Roman"/>
          <w:sz w:val="24"/>
          <w:szCs w:val="24"/>
        </w:rPr>
        <w:t>如高碳醇及烷基多昔、乙烯基毗咯烷酮等的纯化</w:t>
      </w:r>
      <w:r>
        <w:rPr>
          <w:rFonts w:ascii="Times New Roman" w:hAnsi="Times New Roman" w:cs="Times New Roman"/>
          <w:sz w:val="24"/>
          <w:szCs w:val="24"/>
        </w:rPr>
        <w:t>,</w:t>
      </w:r>
      <w:r>
        <w:rPr>
          <w:rFonts w:ascii="Times New Roman" w:hAnsi="Times New Roman" w:cs="Times New Roman"/>
          <w:sz w:val="24"/>
          <w:szCs w:val="24"/>
        </w:rPr>
        <w:t>羊毛酸醋、羊毛醇醋等的制取等。塑料工业增塑剂的提纯</w:t>
      </w:r>
      <w:r>
        <w:rPr>
          <w:rFonts w:ascii="Times New Roman" w:hAnsi="Times New Roman" w:cs="Times New Roman"/>
          <w:sz w:val="24"/>
          <w:szCs w:val="24"/>
        </w:rPr>
        <w:t xml:space="preserve"> ,</w:t>
      </w:r>
      <w:r>
        <w:rPr>
          <w:rFonts w:ascii="Times New Roman" w:hAnsi="Times New Roman" w:cs="Times New Roman"/>
          <w:sz w:val="24"/>
          <w:szCs w:val="24"/>
        </w:rPr>
        <w:t>高分子物质的脱臭</w:t>
      </w:r>
      <w:r>
        <w:rPr>
          <w:rFonts w:ascii="Times New Roman" w:hAnsi="Times New Roman" w:cs="Times New Roman"/>
          <w:sz w:val="24"/>
          <w:szCs w:val="24"/>
        </w:rPr>
        <w:t>,</w:t>
      </w:r>
      <w:r>
        <w:rPr>
          <w:rFonts w:ascii="Times New Roman" w:hAnsi="Times New Roman" w:cs="Times New Roman"/>
          <w:sz w:val="24"/>
          <w:szCs w:val="24"/>
        </w:rPr>
        <w:t>树脂类物质的精制等</w:t>
      </w:r>
      <w:r>
        <w:rPr>
          <w:rFonts w:ascii="Times New Roman" w:hAnsi="Times New Roman" w:cs="Times New Roman"/>
          <w:sz w:val="24"/>
          <w:szCs w:val="24"/>
        </w:rPr>
        <w:t xml:space="preserve"> </w:t>
      </w:r>
      <w:r>
        <w:rPr>
          <w:rFonts w:ascii="Times New Roman" w:hAnsi="Times New Roman" w:cs="Times New Roman"/>
          <w:sz w:val="24"/>
          <w:szCs w:val="24"/>
        </w:rPr>
        <w:t>。食品工业分离混合油脂</w:t>
      </w:r>
      <w:r>
        <w:rPr>
          <w:rFonts w:ascii="Times New Roman" w:hAnsi="Times New Roman" w:cs="Times New Roman"/>
          <w:sz w:val="24"/>
          <w:szCs w:val="24"/>
        </w:rPr>
        <w:t xml:space="preserve"> ,</w:t>
      </w:r>
      <w:r>
        <w:rPr>
          <w:rFonts w:ascii="Times New Roman" w:hAnsi="Times New Roman" w:cs="Times New Roman"/>
          <w:sz w:val="24"/>
          <w:szCs w:val="24"/>
        </w:rPr>
        <w:t>可获纯度达</w:t>
      </w:r>
      <w:r>
        <w:rPr>
          <w:rFonts w:ascii="Times New Roman" w:hAnsi="Times New Roman" w:cs="Times New Roman"/>
          <w:sz w:val="24"/>
          <w:szCs w:val="24"/>
        </w:rPr>
        <w:t>90</w:t>
      </w:r>
      <w:r>
        <w:rPr>
          <w:rFonts w:ascii="Times New Roman" w:hAnsi="Times New Roman" w:cs="Times New Roman"/>
          <w:sz w:val="24"/>
          <w:szCs w:val="24"/>
        </w:rPr>
        <w:t>％以上的单甘油脂</w:t>
      </w:r>
      <w:r>
        <w:rPr>
          <w:rFonts w:ascii="Times New Roman" w:hAnsi="Times New Roman" w:cs="Times New Roman"/>
          <w:sz w:val="24"/>
          <w:szCs w:val="24"/>
        </w:rPr>
        <w:t>,</w:t>
      </w:r>
      <w:r>
        <w:rPr>
          <w:rFonts w:ascii="Times New Roman" w:hAnsi="Times New Roman" w:cs="Times New Roman"/>
          <w:sz w:val="24"/>
          <w:szCs w:val="24"/>
        </w:rPr>
        <w:t>如硬脂酸单甘油醋、月桂酸单甘油醋、丙二醇甘油醋等；提取脂肪酸及其衍生物</w:t>
      </w:r>
      <w:r>
        <w:rPr>
          <w:rFonts w:ascii="Times New Roman" w:hAnsi="Times New Roman" w:cs="Times New Roman"/>
          <w:sz w:val="24"/>
          <w:szCs w:val="24"/>
        </w:rPr>
        <w:t xml:space="preserve"> ,</w:t>
      </w:r>
      <w:r>
        <w:rPr>
          <w:rFonts w:ascii="Times New Roman" w:hAnsi="Times New Roman" w:cs="Times New Roman"/>
          <w:sz w:val="24"/>
          <w:szCs w:val="24"/>
        </w:rPr>
        <w:t>生产二聚脂肪酸等；从动植物中提取天然产物</w:t>
      </w:r>
      <w:r>
        <w:rPr>
          <w:rFonts w:ascii="Times New Roman" w:hAnsi="Times New Roman" w:cs="Times New Roman"/>
          <w:sz w:val="24"/>
          <w:szCs w:val="24"/>
        </w:rPr>
        <w:t>,</w:t>
      </w:r>
      <w:r>
        <w:rPr>
          <w:rFonts w:ascii="Times New Roman" w:hAnsi="Times New Roman" w:cs="Times New Roman"/>
          <w:sz w:val="24"/>
          <w:szCs w:val="24"/>
        </w:rPr>
        <w:t>如鱼油、米糠油、小麦胚芽油等。医药工业提取合成及天然维生素</w:t>
      </w:r>
      <w:r>
        <w:rPr>
          <w:rFonts w:ascii="Times New Roman" w:hAnsi="Times New Roman" w:cs="Times New Roman"/>
          <w:sz w:val="24"/>
          <w:szCs w:val="24"/>
        </w:rPr>
        <w:t>A</w:t>
      </w:r>
      <w:r>
        <w:rPr>
          <w:rFonts w:ascii="Times New Roman" w:hAnsi="Times New Roman" w:cs="Times New Roman"/>
          <w:sz w:val="24"/>
          <w:szCs w:val="24"/>
        </w:rPr>
        <w:t>、</w:t>
      </w:r>
      <w:r>
        <w:rPr>
          <w:rFonts w:ascii="Times New Roman" w:hAnsi="Times New Roman" w:cs="Times New Roman"/>
          <w:sz w:val="24"/>
          <w:szCs w:val="24"/>
        </w:rPr>
        <w:t>E,</w:t>
      </w:r>
      <w:r>
        <w:rPr>
          <w:rFonts w:ascii="Times New Roman" w:hAnsi="Times New Roman" w:cs="Times New Roman"/>
          <w:sz w:val="24"/>
          <w:szCs w:val="24"/>
        </w:rPr>
        <w:t>制取氨基酸及葡萄糖衍生物等。香料工业处理天然精油</w:t>
      </w:r>
      <w:r>
        <w:rPr>
          <w:rFonts w:ascii="Times New Roman" w:hAnsi="Times New Roman" w:cs="Times New Roman"/>
          <w:sz w:val="24"/>
          <w:szCs w:val="24"/>
        </w:rPr>
        <w:t xml:space="preserve"> ,</w:t>
      </w:r>
      <w:r>
        <w:rPr>
          <w:rFonts w:ascii="Times New Roman" w:hAnsi="Times New Roman" w:cs="Times New Roman"/>
          <w:sz w:val="24"/>
          <w:szCs w:val="24"/>
        </w:rPr>
        <w:t>脱臭、脱色、提高纯度</w:t>
      </w:r>
      <w:r>
        <w:rPr>
          <w:rFonts w:ascii="Times New Roman" w:hAnsi="Times New Roman" w:cs="Times New Roman"/>
          <w:sz w:val="24"/>
          <w:szCs w:val="24"/>
        </w:rPr>
        <w:t>,</w:t>
      </w:r>
      <w:r>
        <w:rPr>
          <w:rFonts w:ascii="Times New Roman" w:hAnsi="Times New Roman" w:cs="Times New Roman"/>
          <w:sz w:val="24"/>
          <w:szCs w:val="24"/>
        </w:rPr>
        <w:t>使天然香料的品位大大提高。如桂皮油、玫瑰油、香根油</w:t>
      </w:r>
      <w:r>
        <w:rPr>
          <w:rFonts w:ascii="Times New Roman" w:hAnsi="Times New Roman" w:cs="Times New Roman"/>
          <w:sz w:val="24"/>
          <w:szCs w:val="24"/>
        </w:rPr>
        <w:t xml:space="preserve"> </w:t>
      </w:r>
      <w:r>
        <w:rPr>
          <w:rFonts w:ascii="Times New Roman" w:hAnsi="Times New Roman" w:cs="Times New Roman"/>
          <w:sz w:val="24"/>
          <w:szCs w:val="24"/>
        </w:rPr>
        <w:t>、香茅油</w:t>
      </w:r>
      <w:r>
        <w:rPr>
          <w:rFonts w:ascii="Times New Roman" w:hAnsi="Times New Roman" w:cs="Times New Roman"/>
          <w:sz w:val="24"/>
          <w:szCs w:val="24"/>
        </w:rPr>
        <w:t xml:space="preserve"> </w:t>
      </w:r>
      <w:r>
        <w:rPr>
          <w:rFonts w:ascii="Times New Roman" w:hAnsi="Times New Roman" w:cs="Times New Roman"/>
          <w:sz w:val="24"/>
          <w:szCs w:val="24"/>
        </w:rPr>
        <w:t>、山苍子油等。</w:t>
      </w:r>
    </w:p>
    <w:p w14:paraId="3A82A596" w14:textId="77777777" w:rsidR="00970176" w:rsidRDefault="008D6EE0">
      <w:pPr>
        <w:pStyle w:val="5"/>
        <w:rPr>
          <w:rFonts w:ascii="Times New Roman" w:hAnsi="Times New Roman" w:cs="Times New Roman"/>
        </w:rPr>
      </w:pPr>
      <w:r>
        <w:rPr>
          <w:rFonts w:ascii="Times New Roman" w:hAnsi="Times New Roman" w:cs="Times New Roman"/>
        </w:rPr>
        <w:lastRenderedPageBreak/>
        <w:t xml:space="preserve">(2) </w:t>
      </w:r>
      <w:r>
        <w:rPr>
          <w:rFonts w:ascii="Times New Roman" w:hAnsi="Times New Roman" w:cs="Times New Roman"/>
        </w:rPr>
        <w:t>应用举例</w:t>
      </w:r>
    </w:p>
    <w:p w14:paraId="411732C0" w14:textId="77777777" w:rsidR="00970176" w:rsidRDefault="008D6EE0">
      <w:pPr>
        <w:jc w:val="left"/>
        <w:rPr>
          <w:rFonts w:ascii="Times New Roman" w:eastAsia="楷体_GB2312" w:hAnsi="Times New Roman" w:cs="Times New Roman"/>
          <w:b/>
          <w:sz w:val="24"/>
        </w:rPr>
      </w:pPr>
      <w:r>
        <w:rPr>
          <w:rFonts w:ascii="Times New Roman" w:eastAsia="楷体_GB2312" w:hAnsi="Times New Roman" w:cs="Times New Roman"/>
          <w:b/>
          <w:sz w:val="24"/>
        </w:rPr>
        <w:t>1</w:t>
      </w:r>
      <w:r>
        <w:rPr>
          <w:rFonts w:ascii="Times New Roman" w:eastAsia="楷体_GB2312" w:hAnsi="Times New Roman" w:cs="Times New Roman"/>
          <w:b/>
          <w:sz w:val="24"/>
        </w:rPr>
        <w:t>）低沸点、热敏性物料的分离</w:t>
      </w:r>
      <w:r>
        <w:rPr>
          <w:rFonts w:ascii="Times New Roman" w:eastAsia="楷体_GB2312" w:hAnsi="Times New Roman" w:cs="Times New Roman"/>
          <w:b/>
          <w:sz w:val="24"/>
        </w:rPr>
        <w:t xml:space="preserve">  </w:t>
      </w:r>
    </w:p>
    <w:p w14:paraId="3202BFA0"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如香料类物质</w:t>
      </w:r>
      <w:r>
        <w:rPr>
          <w:rFonts w:ascii="Times New Roman" w:hAnsi="Times New Roman" w:cs="Times New Roman"/>
          <w:sz w:val="24"/>
          <w:szCs w:val="24"/>
        </w:rPr>
        <w:t>,</w:t>
      </w:r>
      <w:r>
        <w:rPr>
          <w:rFonts w:ascii="Times New Roman" w:hAnsi="Times New Roman" w:cs="Times New Roman"/>
          <w:sz w:val="24"/>
          <w:szCs w:val="24"/>
        </w:rPr>
        <w:t>该类物质挥发性强</w:t>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热敏性高其共同的工艺要求是脱臭、脱色及纯化</w:t>
      </w:r>
      <w:r>
        <w:rPr>
          <w:rFonts w:ascii="Times New Roman" w:hAnsi="Times New Roman" w:cs="Times New Roman"/>
          <w:sz w:val="24"/>
          <w:szCs w:val="24"/>
        </w:rPr>
        <w:t>,</w:t>
      </w:r>
      <w:r>
        <w:rPr>
          <w:rFonts w:ascii="Times New Roman" w:hAnsi="Times New Roman" w:cs="Times New Roman"/>
          <w:sz w:val="24"/>
          <w:szCs w:val="24"/>
        </w:rPr>
        <w:t>一般可采用三级分子蒸馏</w:t>
      </w:r>
      <w:r>
        <w:rPr>
          <w:rFonts w:ascii="Times New Roman" w:hAnsi="Times New Roman" w:cs="Times New Roman"/>
          <w:sz w:val="24"/>
          <w:szCs w:val="24"/>
        </w:rPr>
        <w:t>,</w:t>
      </w:r>
      <w:r>
        <w:rPr>
          <w:rFonts w:ascii="Times New Roman" w:hAnsi="Times New Roman" w:cs="Times New Roman"/>
          <w:sz w:val="24"/>
          <w:szCs w:val="24"/>
        </w:rPr>
        <w:t>第一级脱气处理</w:t>
      </w:r>
      <w:r>
        <w:rPr>
          <w:rFonts w:ascii="Times New Roman" w:hAnsi="Times New Roman" w:cs="Times New Roman"/>
          <w:sz w:val="24"/>
          <w:szCs w:val="24"/>
        </w:rPr>
        <w:t>,</w:t>
      </w:r>
      <w:r>
        <w:rPr>
          <w:rFonts w:ascii="Times New Roman" w:hAnsi="Times New Roman" w:cs="Times New Roman"/>
          <w:sz w:val="24"/>
          <w:szCs w:val="24"/>
        </w:rPr>
        <w:t>第二级脱臭或纯化，第三级脱色或纯化。</w:t>
      </w:r>
      <w:r>
        <w:rPr>
          <w:rFonts w:ascii="Times New Roman" w:hAnsi="Times New Roman" w:cs="Times New Roman"/>
          <w:sz w:val="24"/>
          <w:szCs w:val="24"/>
        </w:rPr>
        <w:t xml:space="preserve"> </w:t>
      </w:r>
      <w:r>
        <w:rPr>
          <w:rFonts w:ascii="Times New Roman" w:hAnsi="Times New Roman" w:cs="Times New Roman"/>
          <w:sz w:val="24"/>
          <w:szCs w:val="24"/>
        </w:rPr>
        <w:t>如</w:t>
      </w:r>
      <w:r>
        <w:rPr>
          <w:rFonts w:ascii="Times New Roman" w:hAnsi="Times New Roman" w:cs="Times New Roman"/>
          <w:sz w:val="24"/>
          <w:szCs w:val="24"/>
        </w:rPr>
        <w:t xml:space="preserve"> </w:t>
      </w:r>
      <w:r>
        <w:rPr>
          <w:rFonts w:ascii="Times New Roman" w:hAnsi="Times New Roman" w:cs="Times New Roman"/>
          <w:sz w:val="24"/>
          <w:szCs w:val="24"/>
        </w:rPr>
        <w:t>：</w:t>
      </w:r>
    </w:p>
    <w:p w14:paraId="2E7E28BB" w14:textId="77777777" w:rsidR="00970176" w:rsidRDefault="008D6EE0">
      <w:pPr>
        <w:ind w:firstLineChars="200" w:firstLine="480"/>
        <w:jc w:val="left"/>
        <w:rPr>
          <w:ins w:id="1201" w:author="Administrator" w:date="2019-12-31T13:29:00Z"/>
          <w:rFonts w:ascii="Times New Roman" w:hAnsi="Times New Roman" w:cs="Times New Roman"/>
          <w:sz w:val="24"/>
        </w:rPr>
      </w:pPr>
      <w:ins w:id="1202" w:author="Administrator" w:date="2019-12-31T13:29:00Z">
        <w:r>
          <w:rPr>
            <w:rFonts w:ascii="Times New Roman" w:hAnsi="Times New Roman" w:cs="Times New Roman"/>
            <w:noProof/>
            <w:sz w:val="24"/>
            <w:rPrChange w:id="1203" w:author="" w:date="1900-01-01T00:00:00Z">
              <w:rPr>
                <w:noProof/>
              </w:rPr>
            </w:rPrChange>
          </w:rPr>
          <w:drawing>
            <wp:inline distT="0" distB="0" distL="0" distR="0" wp14:anchorId="0A73F274" wp14:editId="1D290DAB">
              <wp:extent cx="3339465" cy="1113155"/>
              <wp:effectExtent l="19050" t="0" r="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pic:cNvPicPr>
                        <a:picLocks noChangeAspect="1" noChangeArrowheads="1"/>
                      </pic:cNvPicPr>
                    </pic:nvPicPr>
                    <pic:blipFill>
                      <a:blip r:embed="rId45" cstate="print"/>
                      <a:srcRect/>
                      <a:stretch>
                        <a:fillRect/>
                      </a:stretch>
                    </pic:blipFill>
                    <pic:spPr>
                      <a:xfrm>
                        <a:off x="0" y="0"/>
                        <a:ext cx="3339465" cy="1113155"/>
                      </a:xfrm>
                      <a:prstGeom prst="rect">
                        <a:avLst/>
                      </a:prstGeom>
                      <a:noFill/>
                      <a:ln w="9525">
                        <a:noFill/>
                        <a:miter lim="800000"/>
                        <a:headEnd/>
                        <a:tailEnd/>
                      </a:ln>
                    </pic:spPr>
                  </pic:pic>
                </a:graphicData>
              </a:graphic>
            </wp:inline>
          </w:drawing>
        </w:r>
      </w:ins>
    </w:p>
    <w:p w14:paraId="38ED4BFA" w14:textId="77777777" w:rsidR="00970176" w:rsidRDefault="008D6EE0">
      <w:pPr>
        <w:ind w:firstLineChars="200" w:firstLine="480"/>
        <w:jc w:val="left"/>
        <w:rPr>
          <w:del w:id="1204" w:author="Administrator" w:date="2019-12-31T13:29:00Z"/>
          <w:rFonts w:ascii="Times New Roman" w:hAnsi="Times New Roman" w:cs="Times New Roman"/>
          <w:sz w:val="24"/>
        </w:rPr>
      </w:pPr>
      <w:del w:id="1205" w:author="Administrator" w:date="2019-12-31T13:29:00Z">
        <w:r>
          <w:rPr>
            <w:rFonts w:ascii="Times New Roman" w:hAnsi="Times New Roman"/>
            <w:noProof/>
            <w:sz w:val="24"/>
          </w:rPr>
          <w:drawing>
            <wp:inline distT="0" distB="0" distL="0" distR="0" wp14:anchorId="4AFE19D2" wp14:editId="1131746E">
              <wp:extent cx="3339465" cy="1113155"/>
              <wp:effectExtent l="19050" t="0" r="0"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noChangeArrowheads="1"/>
                      </pic:cNvPicPr>
                    </pic:nvPicPr>
                    <pic:blipFill>
                      <a:blip r:embed="rId45" cstate="print"/>
                      <a:srcRect/>
                      <a:stretch>
                        <a:fillRect/>
                      </a:stretch>
                    </pic:blipFill>
                    <pic:spPr>
                      <a:xfrm>
                        <a:off x="0" y="0"/>
                        <a:ext cx="3339465" cy="1113155"/>
                      </a:xfrm>
                      <a:prstGeom prst="rect">
                        <a:avLst/>
                      </a:prstGeom>
                      <a:noFill/>
                      <a:ln w="9525">
                        <a:noFill/>
                        <a:miter lim="800000"/>
                        <a:headEnd/>
                        <a:tailEnd/>
                      </a:ln>
                    </pic:spPr>
                  </pic:pic>
                </a:graphicData>
              </a:graphic>
            </wp:inline>
          </w:drawing>
        </w:r>
      </w:del>
    </w:p>
    <w:p w14:paraId="02887896"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通过上述处理</w:t>
      </w:r>
      <w:r>
        <w:rPr>
          <w:rFonts w:ascii="Times New Roman" w:hAnsi="Times New Roman" w:cs="Times New Roman"/>
          <w:sz w:val="24"/>
          <w:szCs w:val="24"/>
        </w:rPr>
        <w:t>,</w:t>
      </w:r>
      <w:r>
        <w:rPr>
          <w:rFonts w:ascii="Times New Roman" w:hAnsi="Times New Roman" w:cs="Times New Roman"/>
          <w:sz w:val="24"/>
          <w:szCs w:val="24"/>
        </w:rPr>
        <w:t>可解决香味不好</w:t>
      </w:r>
      <w:r>
        <w:rPr>
          <w:rFonts w:ascii="Times New Roman" w:hAnsi="Times New Roman" w:cs="Times New Roman"/>
          <w:sz w:val="24"/>
          <w:szCs w:val="24"/>
        </w:rPr>
        <w:t>,</w:t>
      </w:r>
      <w:r>
        <w:rPr>
          <w:rFonts w:ascii="Times New Roman" w:hAnsi="Times New Roman" w:cs="Times New Roman"/>
          <w:sz w:val="24"/>
          <w:szCs w:val="24"/>
        </w:rPr>
        <w:t>颜色深及蜡含量高等问题</w:t>
      </w:r>
      <w:r>
        <w:rPr>
          <w:rFonts w:ascii="Times New Roman" w:hAnsi="Times New Roman" w:cs="Times New Roman"/>
          <w:sz w:val="24"/>
          <w:szCs w:val="24"/>
        </w:rPr>
        <w:t>,</w:t>
      </w:r>
      <w:r>
        <w:rPr>
          <w:rFonts w:ascii="Times New Roman" w:hAnsi="Times New Roman" w:cs="Times New Roman"/>
          <w:sz w:val="24"/>
          <w:szCs w:val="24"/>
        </w:rPr>
        <w:t>使产品的附加值大大提高</w:t>
      </w:r>
      <w:r>
        <w:rPr>
          <w:rFonts w:ascii="Times New Roman" w:hAnsi="Times New Roman" w:cs="Times New Roman"/>
          <w:sz w:val="24"/>
          <w:szCs w:val="24"/>
        </w:rPr>
        <w:t xml:space="preserve"> </w:t>
      </w:r>
      <w:r>
        <w:rPr>
          <w:rFonts w:ascii="Times New Roman" w:hAnsi="Times New Roman" w:cs="Times New Roman"/>
          <w:sz w:val="24"/>
          <w:szCs w:val="24"/>
        </w:rPr>
        <w:t>。</w:t>
      </w:r>
    </w:p>
    <w:p w14:paraId="4886BFE6" w14:textId="77777777" w:rsidR="00970176" w:rsidRDefault="00970176">
      <w:pPr>
        <w:ind w:firstLineChars="200" w:firstLine="480"/>
        <w:jc w:val="left"/>
        <w:rPr>
          <w:rFonts w:ascii="Times New Roman" w:hAnsi="Times New Roman" w:cs="Times New Roman"/>
          <w:sz w:val="24"/>
        </w:rPr>
      </w:pPr>
    </w:p>
    <w:p w14:paraId="747CB73E" w14:textId="77777777" w:rsidR="00970176" w:rsidRDefault="008D6EE0">
      <w:pPr>
        <w:jc w:val="left"/>
        <w:rPr>
          <w:rFonts w:ascii="Times New Roman" w:eastAsia="楷体_GB2312" w:hAnsi="Times New Roman" w:cs="Times New Roman"/>
          <w:b/>
          <w:sz w:val="24"/>
        </w:rPr>
      </w:pPr>
      <w:r>
        <w:rPr>
          <w:rFonts w:ascii="Times New Roman" w:eastAsia="楷体_GB2312" w:hAnsi="Times New Roman" w:cs="Times New Roman"/>
          <w:b/>
          <w:sz w:val="24"/>
        </w:rPr>
        <w:t>2</w:t>
      </w:r>
      <w:r>
        <w:rPr>
          <w:rFonts w:ascii="Times New Roman" w:eastAsia="楷体_GB2312" w:hAnsi="Times New Roman" w:cs="Times New Roman"/>
          <w:b/>
          <w:sz w:val="24"/>
        </w:rPr>
        <w:t>）高沸点、热敏性物料的分离</w:t>
      </w:r>
      <w:r>
        <w:rPr>
          <w:rFonts w:ascii="Times New Roman" w:eastAsia="楷体_GB2312" w:hAnsi="Times New Roman" w:cs="Times New Roman"/>
          <w:b/>
          <w:sz w:val="24"/>
        </w:rPr>
        <w:t xml:space="preserve"> </w:t>
      </w:r>
    </w:p>
    <w:p w14:paraId="6F8EAA73"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该类物质分离的关键是温度和受热时间的控制。当温度及受热时间控制不好</w:t>
      </w:r>
      <w:r>
        <w:rPr>
          <w:rFonts w:ascii="Times New Roman" w:hAnsi="Times New Roman" w:cs="Times New Roman"/>
          <w:sz w:val="24"/>
          <w:szCs w:val="24"/>
        </w:rPr>
        <w:t xml:space="preserve"> ,</w:t>
      </w:r>
      <w:r>
        <w:rPr>
          <w:rFonts w:ascii="Times New Roman" w:hAnsi="Times New Roman" w:cs="Times New Roman"/>
          <w:sz w:val="24"/>
          <w:szCs w:val="24"/>
        </w:rPr>
        <w:t>不但影响分离效果</w:t>
      </w:r>
      <w:r>
        <w:rPr>
          <w:rFonts w:ascii="Times New Roman" w:hAnsi="Times New Roman" w:cs="Times New Roman"/>
          <w:sz w:val="24"/>
          <w:szCs w:val="24"/>
        </w:rPr>
        <w:t xml:space="preserve"> ,</w:t>
      </w:r>
      <w:r>
        <w:rPr>
          <w:rFonts w:ascii="Times New Roman" w:hAnsi="Times New Roman" w:cs="Times New Roman"/>
          <w:sz w:val="24"/>
          <w:szCs w:val="24"/>
        </w:rPr>
        <w:t>而且还会使物质歧化缩合。如</w:t>
      </w:r>
      <w:r>
        <w:rPr>
          <w:rFonts w:ascii="Times New Roman" w:hAnsi="Times New Roman" w:cs="Times New Roman"/>
          <w:sz w:val="24"/>
          <w:szCs w:val="24"/>
        </w:rPr>
        <w:t xml:space="preserve"> </w:t>
      </w:r>
      <w:r>
        <w:rPr>
          <w:rFonts w:ascii="Times New Roman" w:hAnsi="Times New Roman" w:cs="Times New Roman"/>
          <w:sz w:val="24"/>
          <w:szCs w:val="24"/>
        </w:rPr>
        <w:t>：</w:t>
      </w:r>
    </w:p>
    <w:p w14:paraId="4F2DF164" w14:textId="77777777" w:rsidR="00970176" w:rsidRDefault="008D6EE0">
      <w:pPr>
        <w:ind w:firstLineChars="200" w:firstLine="480"/>
        <w:jc w:val="left"/>
        <w:rPr>
          <w:ins w:id="1206" w:author="Administrator" w:date="2019-12-31T13:29:00Z"/>
          <w:rFonts w:ascii="Times New Roman" w:hAnsi="Times New Roman" w:cs="Times New Roman"/>
          <w:sz w:val="24"/>
        </w:rPr>
      </w:pPr>
      <w:ins w:id="1207" w:author="Administrator" w:date="2019-12-31T13:29:00Z">
        <w:r>
          <w:rPr>
            <w:rFonts w:ascii="Times New Roman" w:hAnsi="Times New Roman" w:cs="Times New Roman"/>
            <w:noProof/>
            <w:sz w:val="24"/>
            <w:rPrChange w:id="1208" w:author="" w:date="1900-01-01T00:00:00Z">
              <w:rPr>
                <w:noProof/>
              </w:rPr>
            </w:rPrChange>
          </w:rPr>
          <w:drawing>
            <wp:inline distT="0" distB="0" distL="0" distR="0" wp14:anchorId="314C67BE" wp14:editId="5B34BE50">
              <wp:extent cx="3912235" cy="1184910"/>
              <wp:effectExtent l="19050" t="0" r="0" b="0"/>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noChangeArrowheads="1"/>
                      </pic:cNvPicPr>
                    </pic:nvPicPr>
                    <pic:blipFill>
                      <a:blip r:embed="rId46" cstate="print"/>
                      <a:srcRect/>
                      <a:stretch>
                        <a:fillRect/>
                      </a:stretch>
                    </pic:blipFill>
                    <pic:spPr>
                      <a:xfrm>
                        <a:off x="0" y="0"/>
                        <a:ext cx="3912235" cy="1184910"/>
                      </a:xfrm>
                      <a:prstGeom prst="rect">
                        <a:avLst/>
                      </a:prstGeom>
                      <a:noFill/>
                      <a:ln w="9525">
                        <a:noFill/>
                        <a:miter lim="800000"/>
                        <a:headEnd/>
                        <a:tailEnd/>
                      </a:ln>
                    </pic:spPr>
                  </pic:pic>
                </a:graphicData>
              </a:graphic>
            </wp:inline>
          </w:drawing>
        </w:r>
      </w:ins>
    </w:p>
    <w:p w14:paraId="30926DA9" w14:textId="77777777" w:rsidR="00970176" w:rsidRDefault="008D6EE0">
      <w:pPr>
        <w:ind w:firstLineChars="200" w:firstLine="480"/>
        <w:jc w:val="left"/>
        <w:rPr>
          <w:del w:id="1209" w:author="Administrator" w:date="2019-12-31T13:29:00Z"/>
          <w:rFonts w:ascii="Times New Roman" w:hAnsi="Times New Roman" w:cs="Times New Roman"/>
          <w:sz w:val="24"/>
        </w:rPr>
      </w:pPr>
      <w:del w:id="1210" w:author="Administrator" w:date="2019-12-31T13:29:00Z">
        <w:r>
          <w:rPr>
            <w:rFonts w:ascii="Times New Roman" w:hAnsi="Times New Roman"/>
            <w:noProof/>
            <w:sz w:val="24"/>
          </w:rPr>
          <w:drawing>
            <wp:inline distT="0" distB="0" distL="0" distR="0" wp14:anchorId="1175D82F" wp14:editId="70F343BC">
              <wp:extent cx="3912235" cy="1184910"/>
              <wp:effectExtent l="19050" t="0" r="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noChangeArrowheads="1"/>
                      </pic:cNvPicPr>
                    </pic:nvPicPr>
                    <pic:blipFill>
                      <a:blip r:embed="rId46" cstate="print"/>
                      <a:srcRect/>
                      <a:stretch>
                        <a:fillRect/>
                      </a:stretch>
                    </pic:blipFill>
                    <pic:spPr>
                      <a:xfrm>
                        <a:off x="0" y="0"/>
                        <a:ext cx="3912235" cy="1184910"/>
                      </a:xfrm>
                      <a:prstGeom prst="rect">
                        <a:avLst/>
                      </a:prstGeom>
                      <a:noFill/>
                      <a:ln w="9525">
                        <a:noFill/>
                        <a:miter lim="800000"/>
                        <a:headEnd/>
                        <a:tailEnd/>
                      </a:ln>
                    </pic:spPr>
                  </pic:pic>
                </a:graphicData>
              </a:graphic>
            </wp:inline>
          </w:drawing>
        </w:r>
      </w:del>
    </w:p>
    <w:p w14:paraId="7C85A82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通过上述处理</w:t>
      </w:r>
      <w:r>
        <w:rPr>
          <w:rFonts w:ascii="Times New Roman" w:hAnsi="Times New Roman" w:cs="Times New Roman"/>
          <w:sz w:val="24"/>
          <w:szCs w:val="24"/>
        </w:rPr>
        <w:t>,</w:t>
      </w:r>
      <w:r>
        <w:rPr>
          <w:rFonts w:ascii="Times New Roman" w:hAnsi="Times New Roman" w:cs="Times New Roman"/>
          <w:sz w:val="24"/>
          <w:szCs w:val="24"/>
        </w:rPr>
        <w:t>所得产品不仅气味、颜色优良</w:t>
      </w:r>
      <w:r>
        <w:rPr>
          <w:rFonts w:ascii="Times New Roman" w:hAnsi="Times New Roman" w:cs="Times New Roman"/>
          <w:sz w:val="24"/>
          <w:szCs w:val="24"/>
        </w:rPr>
        <w:t>,</w:t>
      </w:r>
      <w:r>
        <w:rPr>
          <w:rFonts w:ascii="Times New Roman" w:hAnsi="Times New Roman" w:cs="Times New Roman"/>
          <w:sz w:val="24"/>
          <w:szCs w:val="24"/>
        </w:rPr>
        <w:t>而且有效成分的含量提高</w:t>
      </w:r>
      <w:r>
        <w:rPr>
          <w:rFonts w:ascii="Times New Roman" w:hAnsi="Times New Roman" w:cs="Times New Roman"/>
          <w:sz w:val="24"/>
          <w:szCs w:val="24"/>
        </w:rPr>
        <w:t>,</w:t>
      </w:r>
      <w:r>
        <w:rPr>
          <w:rFonts w:ascii="Times New Roman" w:hAnsi="Times New Roman" w:cs="Times New Roman"/>
          <w:sz w:val="24"/>
          <w:szCs w:val="24"/>
        </w:rPr>
        <w:t>保护了天然结构。</w:t>
      </w:r>
    </w:p>
    <w:p w14:paraId="2E921154" w14:textId="77777777" w:rsidR="00970176" w:rsidRDefault="008D6EE0">
      <w:pPr>
        <w:jc w:val="left"/>
        <w:rPr>
          <w:rFonts w:ascii="Times New Roman" w:eastAsia="楷体_GB2312" w:hAnsi="Times New Roman" w:cs="Times New Roman"/>
          <w:b/>
          <w:sz w:val="24"/>
        </w:rPr>
      </w:pPr>
      <w:r>
        <w:rPr>
          <w:rFonts w:ascii="Times New Roman" w:eastAsia="楷体_GB2312" w:hAnsi="Times New Roman" w:cs="Times New Roman"/>
          <w:b/>
          <w:sz w:val="24"/>
        </w:rPr>
        <w:lastRenderedPageBreak/>
        <w:t>3</w:t>
      </w:r>
      <w:r>
        <w:rPr>
          <w:rFonts w:ascii="Times New Roman" w:eastAsia="楷体_GB2312" w:hAnsi="Times New Roman" w:cs="Times New Roman"/>
          <w:b/>
          <w:sz w:val="24"/>
        </w:rPr>
        <w:t>）主产品是不挥发物</w:t>
      </w:r>
      <w:r>
        <w:rPr>
          <w:rFonts w:ascii="Times New Roman" w:eastAsia="楷体_GB2312" w:hAnsi="Times New Roman" w:cs="Times New Roman"/>
          <w:b/>
          <w:sz w:val="24"/>
        </w:rPr>
        <w:t>,</w:t>
      </w:r>
      <w:r>
        <w:rPr>
          <w:rFonts w:ascii="Times New Roman" w:eastAsia="楷体_GB2312" w:hAnsi="Times New Roman" w:cs="Times New Roman"/>
          <w:b/>
          <w:sz w:val="24"/>
        </w:rPr>
        <w:t>馏出物是少量低沸点组分</w:t>
      </w:r>
      <w:r>
        <w:rPr>
          <w:rFonts w:ascii="Times New Roman" w:eastAsia="楷体_GB2312" w:hAnsi="Times New Roman" w:cs="Times New Roman"/>
          <w:b/>
          <w:sz w:val="24"/>
        </w:rPr>
        <w:t xml:space="preserve"> </w:t>
      </w:r>
    </w:p>
    <w:p w14:paraId="34AF9FE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该类物质如辣椒红色素脱溶</w:t>
      </w:r>
      <w:r>
        <w:rPr>
          <w:rFonts w:ascii="Times New Roman" w:hAnsi="Times New Roman" w:cs="Times New Roman"/>
          <w:sz w:val="24"/>
          <w:szCs w:val="24"/>
        </w:rPr>
        <w:t>,</w:t>
      </w:r>
      <w:r>
        <w:rPr>
          <w:rFonts w:ascii="Times New Roman" w:hAnsi="Times New Roman" w:cs="Times New Roman"/>
          <w:sz w:val="24"/>
          <w:szCs w:val="24"/>
        </w:rPr>
        <w:t>鱼油甘油三醋脱酸等。采用二级分子蒸馏即可完成。如</w:t>
      </w:r>
      <w:r>
        <w:rPr>
          <w:rFonts w:ascii="Times New Roman" w:hAnsi="Times New Roman" w:cs="Times New Roman"/>
          <w:sz w:val="24"/>
          <w:szCs w:val="24"/>
        </w:rPr>
        <w:t xml:space="preserve"> </w:t>
      </w:r>
      <w:r>
        <w:rPr>
          <w:rFonts w:ascii="Times New Roman" w:hAnsi="Times New Roman" w:cs="Times New Roman"/>
          <w:sz w:val="24"/>
          <w:szCs w:val="24"/>
        </w:rPr>
        <w:t>：</w:t>
      </w:r>
    </w:p>
    <w:p w14:paraId="50963955" w14:textId="77777777" w:rsidR="00970176" w:rsidRDefault="008D6EE0">
      <w:pPr>
        <w:ind w:firstLineChars="200" w:firstLine="480"/>
        <w:jc w:val="left"/>
        <w:rPr>
          <w:ins w:id="1211" w:author="Administrator" w:date="2019-12-31T13:29:00Z"/>
          <w:rFonts w:ascii="Times New Roman" w:hAnsi="Times New Roman" w:cs="Times New Roman"/>
          <w:sz w:val="24"/>
        </w:rPr>
      </w:pPr>
      <w:ins w:id="1212" w:author="Administrator" w:date="2019-12-31T13:29:00Z">
        <w:r>
          <w:rPr>
            <w:rFonts w:ascii="Times New Roman" w:hAnsi="Times New Roman" w:cs="Times New Roman"/>
            <w:noProof/>
            <w:sz w:val="24"/>
            <w:rPrChange w:id="1213" w:author="" w:date="1900-01-01T00:00:00Z">
              <w:rPr>
                <w:noProof/>
              </w:rPr>
            </w:rPrChange>
          </w:rPr>
          <w:drawing>
            <wp:inline distT="0" distB="0" distL="0" distR="0" wp14:anchorId="3F7A7A22" wp14:editId="58AC477C">
              <wp:extent cx="3991610" cy="1216660"/>
              <wp:effectExtent l="19050" t="0" r="8890" b="0"/>
              <wp:docPr id="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noChangeArrowheads="1"/>
                      </pic:cNvPicPr>
                    </pic:nvPicPr>
                    <pic:blipFill>
                      <a:blip r:embed="rId47" cstate="print"/>
                      <a:srcRect/>
                      <a:stretch>
                        <a:fillRect/>
                      </a:stretch>
                    </pic:blipFill>
                    <pic:spPr>
                      <a:xfrm>
                        <a:off x="0" y="0"/>
                        <a:ext cx="3991610" cy="1216660"/>
                      </a:xfrm>
                      <a:prstGeom prst="rect">
                        <a:avLst/>
                      </a:prstGeom>
                      <a:noFill/>
                      <a:ln w="9525">
                        <a:noFill/>
                        <a:miter lim="800000"/>
                        <a:headEnd/>
                        <a:tailEnd/>
                      </a:ln>
                    </pic:spPr>
                  </pic:pic>
                </a:graphicData>
              </a:graphic>
            </wp:inline>
          </w:drawing>
        </w:r>
      </w:ins>
    </w:p>
    <w:p w14:paraId="2E22589B" w14:textId="77777777" w:rsidR="00970176" w:rsidRDefault="008D6EE0">
      <w:pPr>
        <w:ind w:firstLineChars="200" w:firstLine="480"/>
        <w:jc w:val="left"/>
        <w:rPr>
          <w:del w:id="1214" w:author="Administrator" w:date="2019-12-31T13:29:00Z"/>
          <w:rFonts w:ascii="Times New Roman" w:hAnsi="Times New Roman" w:cs="Times New Roman"/>
          <w:sz w:val="24"/>
        </w:rPr>
      </w:pPr>
      <w:del w:id="1215" w:author="Administrator" w:date="2019-12-31T13:29:00Z">
        <w:r>
          <w:rPr>
            <w:rFonts w:ascii="Times New Roman" w:hAnsi="Times New Roman"/>
            <w:noProof/>
            <w:sz w:val="24"/>
          </w:rPr>
          <w:drawing>
            <wp:inline distT="0" distB="0" distL="0" distR="0" wp14:anchorId="643F57C8" wp14:editId="6D177789">
              <wp:extent cx="3991610" cy="1216660"/>
              <wp:effectExtent l="19050" t="0" r="8890"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noChangeArrowheads="1"/>
                      </pic:cNvPicPr>
                    </pic:nvPicPr>
                    <pic:blipFill>
                      <a:blip r:embed="rId47" cstate="print"/>
                      <a:srcRect/>
                      <a:stretch>
                        <a:fillRect/>
                      </a:stretch>
                    </pic:blipFill>
                    <pic:spPr>
                      <a:xfrm>
                        <a:off x="0" y="0"/>
                        <a:ext cx="3991610" cy="1216660"/>
                      </a:xfrm>
                      <a:prstGeom prst="rect">
                        <a:avLst/>
                      </a:prstGeom>
                      <a:noFill/>
                      <a:ln w="9525">
                        <a:noFill/>
                        <a:miter lim="800000"/>
                        <a:headEnd/>
                        <a:tailEnd/>
                      </a:ln>
                    </pic:spPr>
                  </pic:pic>
                </a:graphicData>
              </a:graphic>
            </wp:inline>
          </w:drawing>
        </w:r>
      </w:del>
    </w:p>
    <w:p w14:paraId="76AE0D45" w14:textId="77777777" w:rsidR="00970176" w:rsidRDefault="00970176">
      <w:pPr>
        <w:ind w:firstLineChars="200" w:firstLine="480"/>
        <w:jc w:val="left"/>
        <w:rPr>
          <w:rFonts w:ascii="Times New Roman" w:hAnsi="Times New Roman" w:cs="Times New Roman"/>
          <w:sz w:val="24"/>
        </w:rPr>
      </w:pPr>
    </w:p>
    <w:p w14:paraId="0E3FFD8A" w14:textId="77777777" w:rsidR="00970176" w:rsidRDefault="008D6EE0">
      <w:pPr>
        <w:jc w:val="left"/>
        <w:rPr>
          <w:rFonts w:ascii="Times New Roman" w:eastAsia="楷体_GB2312" w:hAnsi="Times New Roman" w:cs="Times New Roman"/>
          <w:b/>
          <w:sz w:val="24"/>
        </w:rPr>
      </w:pPr>
      <w:r>
        <w:rPr>
          <w:rFonts w:ascii="Times New Roman" w:eastAsia="楷体_GB2312" w:hAnsi="Times New Roman" w:cs="Times New Roman"/>
          <w:b/>
          <w:sz w:val="24"/>
        </w:rPr>
        <w:t>4</w:t>
      </w:r>
      <w:r>
        <w:rPr>
          <w:rFonts w:ascii="Times New Roman" w:eastAsia="楷体_GB2312" w:hAnsi="Times New Roman" w:cs="Times New Roman"/>
          <w:b/>
          <w:sz w:val="24"/>
        </w:rPr>
        <w:t>）常温下呈固态或黏性很大的物质的分离</w:t>
      </w:r>
      <w:r>
        <w:rPr>
          <w:rFonts w:ascii="Times New Roman" w:eastAsia="楷体_GB2312" w:hAnsi="Times New Roman" w:cs="Times New Roman"/>
          <w:b/>
          <w:sz w:val="24"/>
        </w:rPr>
        <w:t xml:space="preserve"> </w:t>
      </w:r>
    </w:p>
    <w:p w14:paraId="47EE5925"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该类物质如硬脂酸单甘油醋、丙二醇甘油醋等。以硬醋酸单甘油脂的生产为例</w:t>
      </w:r>
      <w:r>
        <w:rPr>
          <w:rFonts w:ascii="Times New Roman" w:hAnsi="Times New Roman" w:cs="Times New Roman"/>
          <w:sz w:val="24"/>
          <w:szCs w:val="24"/>
        </w:rPr>
        <w:t>,</w:t>
      </w:r>
      <w:r>
        <w:rPr>
          <w:rFonts w:ascii="Times New Roman" w:hAnsi="Times New Roman" w:cs="Times New Roman"/>
          <w:sz w:val="24"/>
          <w:szCs w:val="24"/>
        </w:rPr>
        <w:t>原料经酯化后一般含有</w:t>
      </w:r>
      <w:r>
        <w:rPr>
          <w:rFonts w:ascii="Times New Roman" w:hAnsi="Times New Roman" w:cs="Times New Roman"/>
          <w:sz w:val="24"/>
          <w:szCs w:val="24"/>
        </w:rPr>
        <w:t xml:space="preserve"> 40</w:t>
      </w:r>
      <w:r>
        <w:rPr>
          <w:rFonts w:ascii="Times New Roman" w:hAnsi="Times New Roman" w:cs="Times New Roman"/>
          <w:sz w:val="24"/>
          <w:szCs w:val="24"/>
        </w:rPr>
        <w:t>％左右的单甘油脂</w:t>
      </w:r>
      <w:r>
        <w:rPr>
          <w:rFonts w:ascii="Times New Roman" w:hAnsi="Times New Roman" w:cs="Times New Roman"/>
          <w:sz w:val="24"/>
          <w:szCs w:val="24"/>
        </w:rPr>
        <w:t>,</w:t>
      </w:r>
      <w:r>
        <w:rPr>
          <w:rFonts w:ascii="Times New Roman" w:hAnsi="Times New Roman" w:cs="Times New Roman"/>
          <w:sz w:val="24"/>
          <w:szCs w:val="24"/>
        </w:rPr>
        <w:t>其他成分有双甘油脂、三甘油脂、甘油以及硬脂酸等物质</w:t>
      </w:r>
      <w:r>
        <w:rPr>
          <w:rFonts w:ascii="Times New Roman" w:hAnsi="Times New Roman" w:cs="Times New Roman"/>
          <w:sz w:val="24"/>
          <w:szCs w:val="24"/>
        </w:rPr>
        <w:t>,</w:t>
      </w:r>
      <w:r>
        <w:rPr>
          <w:rFonts w:ascii="Times New Roman" w:hAnsi="Times New Roman" w:cs="Times New Roman"/>
          <w:sz w:val="24"/>
          <w:szCs w:val="24"/>
        </w:rPr>
        <w:t>若不对单甘油脂进行精制</w:t>
      </w:r>
      <w:r>
        <w:rPr>
          <w:rFonts w:ascii="Times New Roman" w:hAnsi="Times New Roman" w:cs="Times New Roman"/>
          <w:sz w:val="24"/>
          <w:szCs w:val="24"/>
        </w:rPr>
        <w:t xml:space="preserve"> ,</w:t>
      </w:r>
      <w:r>
        <w:rPr>
          <w:rFonts w:ascii="Times New Roman" w:hAnsi="Times New Roman" w:cs="Times New Roman"/>
          <w:sz w:val="24"/>
          <w:szCs w:val="24"/>
        </w:rPr>
        <w:t>则其乳化效果不好</w:t>
      </w:r>
      <w:r>
        <w:rPr>
          <w:rFonts w:ascii="Times New Roman" w:hAnsi="Times New Roman" w:cs="Times New Roman"/>
          <w:sz w:val="24"/>
          <w:szCs w:val="24"/>
        </w:rPr>
        <w:t>,</w:t>
      </w:r>
      <w:r>
        <w:rPr>
          <w:rFonts w:ascii="Times New Roman" w:hAnsi="Times New Roman" w:cs="Times New Roman"/>
          <w:sz w:val="24"/>
          <w:szCs w:val="24"/>
        </w:rPr>
        <w:t>价值也不高</w:t>
      </w:r>
      <w:r>
        <w:rPr>
          <w:rFonts w:ascii="Times New Roman" w:hAnsi="Times New Roman" w:cs="Times New Roman"/>
          <w:sz w:val="24"/>
          <w:szCs w:val="24"/>
        </w:rPr>
        <w:t>,</w:t>
      </w:r>
      <w:r>
        <w:rPr>
          <w:rFonts w:ascii="Times New Roman" w:hAnsi="Times New Roman" w:cs="Times New Roman"/>
          <w:sz w:val="24"/>
          <w:szCs w:val="24"/>
        </w:rPr>
        <w:t>而经过三级分子蒸馏精制</w:t>
      </w:r>
      <w:r>
        <w:rPr>
          <w:rFonts w:ascii="Times New Roman" w:hAnsi="Times New Roman" w:cs="Times New Roman"/>
          <w:sz w:val="24"/>
          <w:szCs w:val="24"/>
        </w:rPr>
        <w:t xml:space="preserve"> ,</w:t>
      </w:r>
      <w:r>
        <w:rPr>
          <w:rFonts w:ascii="Times New Roman" w:hAnsi="Times New Roman" w:cs="Times New Roman"/>
          <w:sz w:val="24"/>
          <w:szCs w:val="24"/>
        </w:rPr>
        <w:t>可以获得</w:t>
      </w:r>
      <w:r>
        <w:rPr>
          <w:rFonts w:ascii="Times New Roman" w:hAnsi="Times New Roman" w:cs="Times New Roman"/>
          <w:sz w:val="24"/>
          <w:szCs w:val="24"/>
        </w:rPr>
        <w:t>90</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以上纯度的单甘油脂</w:t>
      </w:r>
      <w:r>
        <w:rPr>
          <w:rFonts w:ascii="Times New Roman" w:hAnsi="Times New Roman" w:cs="Times New Roman"/>
          <w:sz w:val="24"/>
          <w:szCs w:val="24"/>
        </w:rPr>
        <w:t>,</w:t>
      </w:r>
      <w:r>
        <w:rPr>
          <w:rFonts w:ascii="Times New Roman" w:hAnsi="Times New Roman" w:cs="Times New Roman"/>
          <w:sz w:val="24"/>
          <w:szCs w:val="24"/>
        </w:rPr>
        <w:t>从而提高其使用效果及附加值。</w:t>
      </w:r>
    </w:p>
    <w:p w14:paraId="1DDEBB42" w14:textId="77777777" w:rsidR="00970176" w:rsidRDefault="008D6EE0">
      <w:pPr>
        <w:ind w:firstLineChars="200" w:firstLine="480"/>
        <w:jc w:val="left"/>
        <w:rPr>
          <w:ins w:id="1216" w:author="Administrator" w:date="2019-12-31T13:29:00Z"/>
          <w:rFonts w:ascii="Times New Roman" w:hAnsi="Times New Roman" w:cs="Times New Roman"/>
          <w:sz w:val="24"/>
        </w:rPr>
      </w:pPr>
      <w:ins w:id="1217" w:author="Administrator" w:date="2019-12-31T13:29:00Z">
        <w:r>
          <w:rPr>
            <w:rFonts w:ascii="Times New Roman" w:hAnsi="Times New Roman" w:cs="Times New Roman"/>
            <w:noProof/>
            <w:sz w:val="24"/>
            <w:rPrChange w:id="1218" w:author="" w:date="1900-01-01T00:00:00Z">
              <w:rPr>
                <w:noProof/>
              </w:rPr>
            </w:rPrChange>
          </w:rPr>
          <w:drawing>
            <wp:inline distT="0" distB="0" distL="0" distR="0" wp14:anchorId="3851A17B" wp14:editId="2EACB5F0">
              <wp:extent cx="4126865" cy="1598295"/>
              <wp:effectExtent l="19050" t="0" r="6985" b="0"/>
              <wp:docPr id="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7"/>
                      <pic:cNvPicPr>
                        <a:picLocks noChangeAspect="1" noChangeArrowheads="1"/>
                      </pic:cNvPicPr>
                    </pic:nvPicPr>
                    <pic:blipFill>
                      <a:blip r:embed="rId48" cstate="print"/>
                      <a:srcRect/>
                      <a:stretch>
                        <a:fillRect/>
                      </a:stretch>
                    </pic:blipFill>
                    <pic:spPr>
                      <a:xfrm>
                        <a:off x="0" y="0"/>
                        <a:ext cx="4126865" cy="1598295"/>
                      </a:xfrm>
                      <a:prstGeom prst="rect">
                        <a:avLst/>
                      </a:prstGeom>
                      <a:noFill/>
                      <a:ln w="9525">
                        <a:noFill/>
                        <a:miter lim="800000"/>
                        <a:headEnd/>
                        <a:tailEnd/>
                      </a:ln>
                    </pic:spPr>
                  </pic:pic>
                </a:graphicData>
              </a:graphic>
            </wp:inline>
          </w:drawing>
        </w:r>
      </w:ins>
    </w:p>
    <w:p w14:paraId="04C28C27" w14:textId="77777777" w:rsidR="00970176" w:rsidRDefault="008D6EE0">
      <w:pPr>
        <w:ind w:firstLineChars="200" w:firstLine="480"/>
        <w:jc w:val="left"/>
        <w:rPr>
          <w:del w:id="1219" w:author="Administrator" w:date="2019-12-31T13:29:00Z"/>
          <w:rFonts w:ascii="Times New Roman" w:hAnsi="Times New Roman" w:cs="Times New Roman"/>
          <w:sz w:val="24"/>
        </w:rPr>
      </w:pPr>
      <w:del w:id="1220" w:author="Administrator" w:date="2019-12-31T13:29:00Z">
        <w:r>
          <w:rPr>
            <w:rFonts w:ascii="Times New Roman" w:hAnsi="Times New Roman"/>
            <w:noProof/>
            <w:sz w:val="24"/>
          </w:rPr>
          <w:lastRenderedPageBreak/>
          <w:drawing>
            <wp:inline distT="0" distB="0" distL="0" distR="0" wp14:anchorId="32CC9241" wp14:editId="6D1387D3">
              <wp:extent cx="4126865" cy="1598295"/>
              <wp:effectExtent l="19050" t="0" r="6985" b="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noChangeArrowheads="1"/>
                      </pic:cNvPicPr>
                    </pic:nvPicPr>
                    <pic:blipFill>
                      <a:blip r:embed="rId48" cstate="print"/>
                      <a:srcRect/>
                      <a:stretch>
                        <a:fillRect/>
                      </a:stretch>
                    </pic:blipFill>
                    <pic:spPr>
                      <a:xfrm>
                        <a:off x="0" y="0"/>
                        <a:ext cx="4126865" cy="1598295"/>
                      </a:xfrm>
                      <a:prstGeom prst="rect">
                        <a:avLst/>
                      </a:prstGeom>
                      <a:noFill/>
                      <a:ln w="9525">
                        <a:noFill/>
                        <a:miter lim="800000"/>
                        <a:headEnd/>
                        <a:tailEnd/>
                      </a:ln>
                    </pic:spPr>
                  </pic:pic>
                </a:graphicData>
              </a:graphic>
            </wp:inline>
          </w:drawing>
        </w:r>
      </w:del>
    </w:p>
    <w:p w14:paraId="368757FC" w14:textId="77777777" w:rsidR="00970176" w:rsidRDefault="008D6EE0">
      <w:pPr>
        <w:jc w:val="left"/>
        <w:rPr>
          <w:rFonts w:ascii="Times New Roman" w:eastAsia="楷体_GB2312" w:hAnsi="Times New Roman" w:cs="Times New Roman"/>
          <w:b/>
          <w:sz w:val="24"/>
        </w:rPr>
      </w:pPr>
      <w:r>
        <w:rPr>
          <w:rFonts w:ascii="Times New Roman" w:eastAsia="楷体_GB2312" w:hAnsi="Times New Roman" w:cs="Times New Roman"/>
          <w:b/>
          <w:sz w:val="24"/>
        </w:rPr>
        <w:t>5</w:t>
      </w:r>
      <w:r>
        <w:rPr>
          <w:rFonts w:ascii="Times New Roman" w:eastAsia="楷体_GB2312" w:hAnsi="Times New Roman" w:cs="Times New Roman"/>
          <w:b/>
          <w:sz w:val="24"/>
        </w:rPr>
        <w:t>）产品与其催化剂的分离</w:t>
      </w:r>
      <w:r>
        <w:rPr>
          <w:rFonts w:ascii="Times New Roman" w:eastAsia="楷体_GB2312" w:hAnsi="Times New Roman" w:cs="Times New Roman"/>
          <w:b/>
          <w:sz w:val="24"/>
        </w:rPr>
        <w:t xml:space="preserve"> </w:t>
      </w:r>
    </w:p>
    <w:p w14:paraId="014731A6"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该类物料的特点是产品与催化剂都易分解</w:t>
      </w:r>
      <w:r>
        <w:rPr>
          <w:rFonts w:ascii="Times New Roman" w:hAnsi="Times New Roman" w:cs="Times New Roman"/>
          <w:sz w:val="24"/>
          <w:szCs w:val="24"/>
        </w:rPr>
        <w:t>,</w:t>
      </w:r>
      <w:r>
        <w:rPr>
          <w:rFonts w:ascii="Times New Roman" w:hAnsi="Times New Roman" w:cs="Times New Roman"/>
          <w:sz w:val="24"/>
          <w:szCs w:val="24"/>
        </w:rPr>
        <w:t>而最好能回收利用价高的催化剂</w:t>
      </w:r>
      <w:r>
        <w:rPr>
          <w:rFonts w:ascii="Times New Roman" w:hAnsi="Times New Roman" w:cs="Times New Roman"/>
          <w:sz w:val="24"/>
          <w:szCs w:val="24"/>
        </w:rPr>
        <w:t xml:space="preserve"> </w:t>
      </w:r>
      <w:r>
        <w:rPr>
          <w:rFonts w:ascii="Times New Roman" w:hAnsi="Times New Roman" w:cs="Times New Roman"/>
          <w:sz w:val="24"/>
          <w:szCs w:val="24"/>
        </w:rPr>
        <w:t>。如在催化剂钻嶙化合物催化下用烯烃碳基合成制高级脂肪醇的工艺中</w:t>
      </w:r>
      <w:r>
        <w:rPr>
          <w:rFonts w:ascii="Times New Roman" w:hAnsi="Times New Roman" w:cs="Times New Roman"/>
          <w:sz w:val="24"/>
          <w:szCs w:val="24"/>
        </w:rPr>
        <w:t>,</w:t>
      </w:r>
      <w:r>
        <w:rPr>
          <w:rFonts w:ascii="Times New Roman" w:hAnsi="Times New Roman" w:cs="Times New Roman"/>
          <w:sz w:val="24"/>
          <w:szCs w:val="24"/>
        </w:rPr>
        <w:t>催化剂和产品醇要分开可采用二级分子蒸馏完成</w:t>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rPr>
        <w:t xml:space="preserve"> </w:t>
      </w:r>
    </w:p>
    <w:p w14:paraId="23484B47" w14:textId="77777777" w:rsidR="00970176" w:rsidRDefault="008D6EE0">
      <w:pPr>
        <w:ind w:firstLineChars="200" w:firstLine="480"/>
        <w:jc w:val="left"/>
        <w:rPr>
          <w:rFonts w:ascii="Times New Roman" w:hAnsi="Times New Roman" w:cs="Times New Roman"/>
          <w:sz w:val="24"/>
        </w:rPr>
      </w:pPr>
      <w:ins w:id="1221" w:author="Administrator" w:date="2019-12-31T13:29:00Z">
        <w:r>
          <w:rPr>
            <w:rFonts w:ascii="Times New Roman" w:hAnsi="Times New Roman" w:cs="Times New Roman"/>
            <w:noProof/>
            <w:sz w:val="24"/>
            <w:rPrChange w:id="1222" w:author="" w:date="1900-01-01T00:00:00Z">
              <w:rPr>
                <w:noProof/>
              </w:rPr>
            </w:rPrChange>
          </w:rPr>
          <w:drawing>
            <wp:inline distT="0" distB="0" distL="0" distR="0" wp14:anchorId="214E9D0B" wp14:editId="5FEB7E58">
              <wp:extent cx="3029585" cy="993775"/>
              <wp:effectExtent l="19050" t="0" r="0" b="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noChangeArrowheads="1"/>
                      </pic:cNvPicPr>
                    </pic:nvPicPr>
                    <pic:blipFill>
                      <a:blip r:embed="rId49" cstate="print"/>
                      <a:srcRect/>
                      <a:stretch>
                        <a:fillRect/>
                      </a:stretch>
                    </pic:blipFill>
                    <pic:spPr>
                      <a:xfrm>
                        <a:off x="0" y="0"/>
                        <a:ext cx="3029585" cy="993775"/>
                      </a:xfrm>
                      <a:prstGeom prst="rect">
                        <a:avLst/>
                      </a:prstGeom>
                      <a:noFill/>
                      <a:ln w="9525">
                        <a:noFill/>
                        <a:miter lim="800000"/>
                        <a:headEnd/>
                        <a:tailEnd/>
                      </a:ln>
                    </pic:spPr>
                  </pic:pic>
                </a:graphicData>
              </a:graphic>
            </wp:inline>
          </w:drawing>
        </w:r>
      </w:ins>
      <w:del w:id="1223" w:author="Administrator" w:date="2019-12-31T13:29:00Z">
        <w:r>
          <w:rPr>
            <w:rFonts w:ascii="Times New Roman" w:hAnsi="Times New Roman"/>
            <w:noProof/>
            <w:sz w:val="24"/>
          </w:rPr>
          <w:drawing>
            <wp:inline distT="0" distB="0" distL="0" distR="0" wp14:anchorId="685ADD84" wp14:editId="00F11235">
              <wp:extent cx="3029585" cy="993775"/>
              <wp:effectExtent l="19050" t="0" r="0" b="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noChangeArrowheads="1"/>
                      </pic:cNvPicPr>
                    </pic:nvPicPr>
                    <pic:blipFill>
                      <a:blip r:embed="rId49" cstate="print"/>
                      <a:srcRect/>
                      <a:stretch>
                        <a:fillRect/>
                      </a:stretch>
                    </pic:blipFill>
                    <pic:spPr>
                      <a:xfrm>
                        <a:off x="0" y="0"/>
                        <a:ext cx="3029585" cy="993775"/>
                      </a:xfrm>
                      <a:prstGeom prst="rect">
                        <a:avLst/>
                      </a:prstGeom>
                      <a:noFill/>
                      <a:ln w="9525">
                        <a:noFill/>
                        <a:miter lim="800000"/>
                        <a:headEnd/>
                        <a:tailEnd/>
                      </a:ln>
                    </pic:spPr>
                  </pic:pic>
                </a:graphicData>
              </a:graphic>
            </wp:inline>
          </w:drawing>
        </w:r>
      </w:del>
      <w:r>
        <w:rPr>
          <w:rFonts w:ascii="Times New Roman" w:hAnsi="Times New Roman" w:cs="Times New Roman"/>
          <w:sz w:val="24"/>
        </w:rPr>
        <w:t xml:space="preserve">   </w:t>
      </w:r>
    </w:p>
    <w:p w14:paraId="277CAF7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通过上述处理</w:t>
      </w:r>
      <w:r>
        <w:rPr>
          <w:rFonts w:ascii="Times New Roman" w:hAnsi="Times New Roman" w:cs="Times New Roman"/>
          <w:sz w:val="24"/>
          <w:szCs w:val="24"/>
        </w:rPr>
        <w:t>,</w:t>
      </w:r>
      <w:r>
        <w:rPr>
          <w:rFonts w:ascii="Times New Roman" w:hAnsi="Times New Roman" w:cs="Times New Roman"/>
          <w:sz w:val="24"/>
          <w:szCs w:val="24"/>
        </w:rPr>
        <w:t>不仅得到了高质量的产品醇</w:t>
      </w:r>
      <w:r>
        <w:rPr>
          <w:rFonts w:ascii="Times New Roman" w:hAnsi="Times New Roman" w:cs="Times New Roman"/>
          <w:sz w:val="24"/>
          <w:szCs w:val="24"/>
        </w:rPr>
        <w:t>,</w:t>
      </w:r>
      <w:r>
        <w:rPr>
          <w:rFonts w:ascii="Times New Roman" w:hAnsi="Times New Roman" w:cs="Times New Roman"/>
          <w:sz w:val="24"/>
          <w:szCs w:val="24"/>
        </w:rPr>
        <w:t>而且极大地减少了催化剂的分解。</w:t>
      </w:r>
    </w:p>
    <w:p w14:paraId="756386C9"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分子蒸馏技术作为一种特殊的液液分离技术</w:t>
      </w:r>
      <w:r>
        <w:rPr>
          <w:rFonts w:ascii="Times New Roman" w:hAnsi="Times New Roman" w:cs="Times New Roman"/>
          <w:sz w:val="24"/>
          <w:szCs w:val="24"/>
        </w:rPr>
        <w:t>,</w:t>
      </w:r>
      <w:r>
        <w:rPr>
          <w:rFonts w:ascii="Times New Roman" w:hAnsi="Times New Roman" w:cs="Times New Roman"/>
          <w:sz w:val="24"/>
          <w:szCs w:val="24"/>
        </w:rPr>
        <w:t>其发展代表了一个国家的分离技术水平</w:t>
      </w:r>
      <w:r>
        <w:rPr>
          <w:rFonts w:ascii="Times New Roman" w:hAnsi="Times New Roman" w:cs="Times New Roman"/>
          <w:sz w:val="24"/>
          <w:szCs w:val="24"/>
        </w:rPr>
        <w:t>,</w:t>
      </w:r>
      <w:r>
        <w:rPr>
          <w:rFonts w:ascii="Times New Roman" w:hAnsi="Times New Roman" w:cs="Times New Roman"/>
          <w:sz w:val="24"/>
          <w:szCs w:val="24"/>
        </w:rPr>
        <w:t>它的推广应用将会带来极大的社会效益和经济效益。</w:t>
      </w:r>
    </w:p>
    <w:p w14:paraId="0636B177" w14:textId="77777777" w:rsidR="00970176" w:rsidRDefault="008D6EE0">
      <w:pPr>
        <w:pStyle w:val="4"/>
        <w:rPr>
          <w:rFonts w:ascii="Times New Roman" w:hAnsi="Times New Roman" w:cs="Times New Roman"/>
        </w:rPr>
      </w:pPr>
      <w:r>
        <w:rPr>
          <w:rFonts w:ascii="Times New Roman" w:hAnsi="Times New Roman" w:cs="Times New Roman"/>
        </w:rPr>
        <w:t>3.2.3.7</w:t>
      </w:r>
      <w:r>
        <w:rPr>
          <w:rFonts w:ascii="Times New Roman" w:hAnsi="Times New Roman" w:cs="Times New Roman"/>
        </w:rPr>
        <w:t>分子蒸馏技术的局限性</w:t>
      </w:r>
    </w:p>
    <w:p w14:paraId="7B42D56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分子蒸馏技术作为一种新型的分离技术，理论研究和实践过程中仍然存在一些问题，主要体现在以下几个方面：</w:t>
      </w:r>
    </w:p>
    <w:p w14:paraId="4E01D2F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）理论研究较少。国内在分子蒸馏技术和装备方面的研究起步比较晚，对其相关过程的基础理论研究非常少，应用研究在</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90</w:t>
      </w:r>
      <w:r>
        <w:rPr>
          <w:rFonts w:ascii="Times New Roman" w:hAnsi="Times New Roman" w:cs="Times New Roman"/>
          <w:sz w:val="24"/>
          <w:szCs w:val="24"/>
        </w:rPr>
        <w:t>年代才得到较大发展，因此，很难准确的了解分子蒸馏器内的真实状况，在分子蒸馏器的最佳设计方面也存在相当的困难，今后加强基础理论方面的研究是分子蒸馏技术发展的一</w:t>
      </w:r>
      <w:r>
        <w:rPr>
          <w:rFonts w:ascii="Times New Roman" w:hAnsi="Times New Roman" w:cs="Times New Roman"/>
          <w:sz w:val="24"/>
          <w:szCs w:val="24"/>
        </w:rPr>
        <w:lastRenderedPageBreak/>
        <w:t>个重要方向。</w:t>
      </w:r>
    </w:p>
    <w:p w14:paraId="3706519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生产能力小。物料在蒸发壁面上呈膜状流动，受热面积与蒸发壁面几乎相等，传热效率较高；但由于蒸发壁面积受设备结构的限制，远远小于常规精馏塔受热面积。而且，分子蒸馏是在远低于常压沸点条件下操作的，汽化量相对于常规蒸馏在沸</w:t>
      </w:r>
      <w:r>
        <w:rPr>
          <w:rFonts w:ascii="Times New Roman" w:hAnsi="Times New Roman" w:cs="Times New Roman"/>
          <w:sz w:val="24"/>
          <w:szCs w:val="24"/>
        </w:rPr>
        <w:t>腾状态时要少得多。在相同的生产能力下，分子蒸馏的设备体积要比常规蒸馏设备大得多。</w:t>
      </w:r>
      <w:r>
        <w:rPr>
          <w:rFonts w:ascii="Times New Roman" w:hAnsi="Times New Roman" w:cs="Times New Roman"/>
          <w:sz w:val="24"/>
          <w:szCs w:val="24"/>
        </w:rPr>
        <w:t>Langmuir</w:t>
      </w:r>
      <w:r>
        <w:rPr>
          <w:rFonts w:ascii="Times New Roman" w:hAnsi="Times New Roman" w:cs="Times New Roman"/>
          <w:sz w:val="24"/>
          <w:szCs w:val="24"/>
        </w:rPr>
        <w:t>和</w:t>
      </w:r>
      <w:r>
        <w:rPr>
          <w:rFonts w:ascii="Times New Roman" w:hAnsi="Times New Roman" w:cs="Times New Roman"/>
          <w:sz w:val="24"/>
          <w:szCs w:val="24"/>
        </w:rPr>
        <w:t>Knudsen</w:t>
      </w:r>
      <w:r>
        <w:rPr>
          <w:rFonts w:ascii="Times New Roman" w:hAnsi="Times New Roman" w:cs="Times New Roman"/>
          <w:sz w:val="24"/>
          <w:szCs w:val="24"/>
        </w:rPr>
        <w:t>从理论上得出了分子蒸馏的处理量与压力、温度及蒸发器的蒸发面积之间的关系如下：从该式可以看出，高真空度下的分子蒸馏处理量比较小，难以满足工业上实际生产的需要。</w:t>
      </w:r>
    </w:p>
    <w:p w14:paraId="08744F12"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）设备投资高。分子蒸发器是分子蒸馏技术的核心，对设备的密封和真空系统要求都很高，设备投资相对较大，适合于高附加值物系的分离；但相对于产品的产值而言，仍然具有投资价值。</w:t>
      </w:r>
    </w:p>
    <w:p w14:paraId="710A10C5" w14:textId="77777777" w:rsidR="00970176" w:rsidRDefault="008D6EE0">
      <w:pPr>
        <w:pStyle w:val="4"/>
        <w:rPr>
          <w:rFonts w:ascii="Times New Roman" w:hAnsi="Times New Roman" w:cs="Times New Roman"/>
        </w:rPr>
      </w:pPr>
      <w:r>
        <w:rPr>
          <w:rFonts w:ascii="Times New Roman" w:hAnsi="Times New Roman" w:cs="Times New Roman"/>
        </w:rPr>
        <w:t>3.2.3.8</w:t>
      </w:r>
      <w:r>
        <w:rPr>
          <w:rFonts w:ascii="Times New Roman" w:hAnsi="Times New Roman" w:cs="Times New Roman"/>
        </w:rPr>
        <w:t>分子蒸馏技术的前景与展望</w:t>
      </w:r>
    </w:p>
    <w:p w14:paraId="2A324E5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szCs w:val="24"/>
        </w:rPr>
        <w:t>分子蒸馏技术的特点决定了它是一</w:t>
      </w:r>
      <w:r>
        <w:rPr>
          <w:rFonts w:ascii="Times New Roman" w:hAnsi="Times New Roman" w:cs="Times New Roman"/>
          <w:sz w:val="24"/>
          <w:szCs w:val="24"/>
        </w:rPr>
        <w:t>项值得大力推广的分离技术，尤其是在与人们吃、穿、和用关系密切相关方面，可被广泛应用。国外分子蒸馏技术的应用已十分广泛，利用分子蒸馏技术生产的产品在</w:t>
      </w:r>
      <w:r>
        <w:rPr>
          <w:rFonts w:ascii="Times New Roman" w:hAnsi="Times New Roman" w:cs="Times New Roman"/>
          <w:sz w:val="24"/>
          <w:szCs w:val="24"/>
        </w:rPr>
        <w:t>100</w:t>
      </w:r>
      <w:r>
        <w:rPr>
          <w:rFonts w:ascii="Times New Roman" w:hAnsi="Times New Roman" w:cs="Times New Roman"/>
          <w:sz w:val="24"/>
          <w:szCs w:val="24"/>
        </w:rPr>
        <w:t>种以上，我国在工业应用上的推广也充分显示了该项技术的巨大作用。目前，正在不断开发的日用化工产品中，如表面活性剂类产品月桂酸单甘酯、芥酸酰胺和硬脂酸单甘脂等的精制和提取；香精香料类产品，特别是</w:t>
      </w:r>
      <w:r>
        <w:rPr>
          <w:rFonts w:ascii="Times New Roman" w:hAnsi="Times New Roman" w:cs="Times New Roman"/>
          <w:sz w:val="24"/>
          <w:szCs w:val="24"/>
        </w:rPr>
        <w:t xml:space="preserve"> </w:t>
      </w:r>
      <w:r>
        <w:rPr>
          <w:rFonts w:ascii="Times New Roman" w:hAnsi="Times New Roman" w:cs="Times New Roman"/>
          <w:sz w:val="24"/>
          <w:szCs w:val="24"/>
        </w:rPr>
        <w:t>天然香精香料和天然色素等的提取；化妆品类产品的羊毛醇及二十八碳醇等的纯化等，都离不开分子蒸馏技术。其他如洗涤用品、食品添加剂等方面也有许多应用分子蒸馏技术的范例。特别是</w:t>
      </w:r>
      <w:r>
        <w:rPr>
          <w:rFonts w:ascii="Times New Roman" w:hAnsi="Times New Roman" w:cs="Times New Roman"/>
          <w:sz w:val="24"/>
          <w:szCs w:val="24"/>
        </w:rPr>
        <w:t>我国加入</w:t>
      </w:r>
      <w:r>
        <w:rPr>
          <w:rFonts w:ascii="Times New Roman" w:hAnsi="Times New Roman" w:cs="Times New Roman"/>
          <w:sz w:val="24"/>
          <w:szCs w:val="24"/>
        </w:rPr>
        <w:t>WTO</w:t>
      </w:r>
      <w:r>
        <w:rPr>
          <w:rFonts w:ascii="Times New Roman" w:hAnsi="Times New Roman" w:cs="Times New Roman"/>
          <w:sz w:val="24"/>
          <w:szCs w:val="24"/>
        </w:rPr>
        <w:t>后，面临着产品市场及产品质量的国际化竞争，而许多日化产品若不经过分子蒸馏精制，将无法达到产品的国际标准，也难以参与国际竞争。从这个意义上讲，分子蒸馏技术在日化中的推广应用迫在眉睫。相信该项技术在我国日用化工的发展中将会起到极大地推动作用。</w:t>
      </w:r>
    </w:p>
    <w:p w14:paraId="66F4A50A" w14:textId="77777777" w:rsidR="00970176" w:rsidRDefault="008D6EE0">
      <w:pPr>
        <w:pStyle w:val="3"/>
        <w:rPr>
          <w:rFonts w:ascii="Times New Roman" w:hAnsi="Times New Roman" w:cs="Times New Roman"/>
        </w:rPr>
      </w:pPr>
      <w:bookmarkStart w:id="1224" w:name="_Toc14992048"/>
      <w:r>
        <w:rPr>
          <w:rFonts w:ascii="Times New Roman" w:hAnsi="Times New Roman" w:cs="Times New Roman"/>
        </w:rPr>
        <w:t xml:space="preserve">3.2.4 </w:t>
      </w:r>
      <w:r>
        <w:rPr>
          <w:rFonts w:ascii="Times New Roman" w:hAnsi="Times New Roman" w:cs="Times New Roman"/>
        </w:rPr>
        <w:t>生物技术合成天然香料香精</w:t>
      </w:r>
      <w:bookmarkEnd w:id="1224"/>
    </w:p>
    <w:p w14:paraId="526C626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自古以来，人们已在无意识的情况下利用微生物使一些食品更具风味，如各</w:t>
      </w:r>
      <w:r>
        <w:rPr>
          <w:rFonts w:ascii="Times New Roman" w:hAnsi="Times New Roman" w:cs="Times New Roman"/>
          <w:sz w:val="24"/>
          <w:szCs w:val="24"/>
        </w:rPr>
        <w:lastRenderedPageBreak/>
        <w:t>种酒类、酱、醋和面包等发酵类食品都具有一种自然的清香。到</w:t>
      </w:r>
      <w:r>
        <w:rPr>
          <w:rFonts w:ascii="Times New Roman" w:hAnsi="Times New Roman" w:cs="Times New Roman"/>
          <w:sz w:val="24"/>
          <w:szCs w:val="24"/>
        </w:rPr>
        <w:t>19</w:t>
      </w:r>
      <w:r>
        <w:rPr>
          <w:rFonts w:ascii="Times New Roman" w:hAnsi="Times New Roman" w:cs="Times New Roman"/>
          <w:sz w:val="24"/>
          <w:szCs w:val="24"/>
        </w:rPr>
        <w:t>世纪末</w:t>
      </w:r>
      <w:r>
        <w:rPr>
          <w:rFonts w:ascii="Times New Roman" w:hAnsi="Times New Roman" w:cs="Times New Roman"/>
          <w:sz w:val="24"/>
          <w:szCs w:val="24"/>
        </w:rPr>
        <w:t>20</w:t>
      </w:r>
      <w:r>
        <w:rPr>
          <w:rFonts w:ascii="Times New Roman" w:hAnsi="Times New Roman" w:cs="Times New Roman"/>
          <w:sz w:val="24"/>
          <w:szCs w:val="24"/>
        </w:rPr>
        <w:t>世纪初，人们才开始认识发酵食品的典型香味与发酵微生物之间的关系，香味物质乃是微生物生</w:t>
      </w:r>
      <w:r>
        <w:rPr>
          <w:rFonts w:ascii="Times New Roman" w:hAnsi="Times New Roman" w:cs="Times New Roman"/>
          <w:sz w:val="24"/>
          <w:szCs w:val="24"/>
        </w:rPr>
        <w:t>长过程合成的一些代谢产物。发酵食品中特定的微生物群已决定了该食品所特有的香气，比如奶酪、酸奶、酱油、啤酒、泡菜等中的味道各有特点。已知有多种微生物，包括细菌、霉菌和酵母，都可以利用基本的营养成分通过全程合成某些香料化合物，包括挥发性醇类、酯类、羰基化合物、有机酸、硫化物、氨基酸类等。</w:t>
      </w:r>
    </w:p>
    <w:p w14:paraId="2306CC6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许多细菌和霉菌都具有合成芳香化合物的能力。如枯草芽孢杆菌能够全程合成吡嗪类物质，从而赋予酱油、豆豉、豆瓣酱和酱香型</w:t>
      </w:r>
      <w:r>
        <w:rPr>
          <w:rFonts w:ascii="Times New Roman" w:hAnsi="Times New Roman" w:cs="Times New Roman"/>
          <w:sz w:val="24"/>
          <w:szCs w:val="24"/>
        </w:rPr>
        <w:t xml:space="preserve"> </w:t>
      </w:r>
      <w:r>
        <w:rPr>
          <w:rFonts w:ascii="Times New Roman" w:hAnsi="Times New Roman" w:cs="Times New Roman"/>
          <w:sz w:val="24"/>
          <w:szCs w:val="24"/>
        </w:rPr>
        <w:t>白酒特有的香味。拟孢长喙壳菌能产生多种带有果味花香的萜烯类化合物；念珠长喙壳菌能产生包括乙酸异丁酯、乙酸异戊酯</w:t>
      </w:r>
      <w:r>
        <w:rPr>
          <w:rFonts w:ascii="Times New Roman" w:hAnsi="Times New Roman" w:cs="Times New Roman"/>
          <w:sz w:val="24"/>
          <w:szCs w:val="24"/>
        </w:rPr>
        <w:t>、香茅醇和香叶醇等多种香气物质；哈茨木霉菌株能有效地形成具有椰子味的内酯</w:t>
      </w:r>
      <w:r>
        <w:rPr>
          <w:rFonts w:ascii="Times New Roman" w:hAnsi="Times New Roman" w:cs="Times New Roman"/>
          <w:sz w:val="24"/>
          <w:szCs w:val="24"/>
        </w:rPr>
        <w:t>6-</w:t>
      </w:r>
      <w:r>
        <w:rPr>
          <w:rFonts w:ascii="Times New Roman" w:hAnsi="Times New Roman" w:cs="Times New Roman"/>
          <w:sz w:val="24"/>
          <w:szCs w:val="24"/>
        </w:rPr>
        <w:t>戊基</w:t>
      </w:r>
      <w:r>
        <w:rPr>
          <w:rFonts w:ascii="Times New Roman" w:hAnsi="Times New Roman" w:cs="Times New Roman"/>
          <w:sz w:val="24"/>
          <w:szCs w:val="24"/>
        </w:rPr>
        <w:t>-α-</w:t>
      </w:r>
      <w:r>
        <w:rPr>
          <w:rFonts w:ascii="Times New Roman" w:hAnsi="Times New Roman" w:cs="Times New Roman"/>
          <w:sz w:val="24"/>
          <w:szCs w:val="24"/>
        </w:rPr>
        <w:t>吡喃酮。</w:t>
      </w:r>
    </w:p>
    <w:p w14:paraId="56DB4E0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香料是指具有令人愉快的芳香气味，用于调配香精的化合物或混合物，而香精则是由多种香料调配而成的香气和谐、令人喜爱的混合物。香料香精不是直接消费品，而是添加在其他产品中的配套原料。</w:t>
      </w:r>
    </w:p>
    <w:p w14:paraId="364C28A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香料香精广泛配套使用于食品、饮料、酒类、卷烟、日化、医药、饲料以及纺织和皮革等工业，其加入量虽不大，但对产品的质量和档次极为重要。</w:t>
      </w:r>
    </w:p>
    <w:p w14:paraId="22C0293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目前世界上香料品种约</w:t>
      </w:r>
      <w:r>
        <w:rPr>
          <w:rFonts w:ascii="Times New Roman" w:hAnsi="Times New Roman" w:cs="Times New Roman"/>
          <w:sz w:val="24"/>
          <w:szCs w:val="24"/>
        </w:rPr>
        <w:t>6000</w:t>
      </w:r>
      <w:r>
        <w:rPr>
          <w:rFonts w:ascii="Times New Roman" w:hAnsi="Times New Roman" w:cs="Times New Roman"/>
          <w:sz w:val="24"/>
          <w:szCs w:val="24"/>
        </w:rPr>
        <w:t>多种，全球对香料的需求年增长率超过</w:t>
      </w:r>
      <w:r>
        <w:rPr>
          <w:rFonts w:ascii="Times New Roman" w:hAnsi="Times New Roman" w:cs="Times New Roman"/>
          <w:sz w:val="24"/>
          <w:szCs w:val="24"/>
        </w:rPr>
        <w:t>4.4%</w:t>
      </w:r>
      <w:r>
        <w:rPr>
          <w:rFonts w:ascii="Times New Roman" w:hAnsi="Times New Roman" w:cs="Times New Roman"/>
          <w:sz w:val="24"/>
          <w:szCs w:val="24"/>
        </w:rPr>
        <w:t>，</w:t>
      </w:r>
      <w:r>
        <w:rPr>
          <w:rFonts w:ascii="Times New Roman" w:hAnsi="Times New Roman" w:cs="Times New Roman"/>
          <w:sz w:val="24"/>
          <w:szCs w:val="24"/>
        </w:rPr>
        <w:t>2008</w:t>
      </w:r>
      <w:r>
        <w:rPr>
          <w:rFonts w:ascii="Times New Roman" w:hAnsi="Times New Roman" w:cs="Times New Roman"/>
          <w:sz w:val="24"/>
          <w:szCs w:val="24"/>
        </w:rPr>
        <w:t>年全球香料香精市场需求量总</w:t>
      </w:r>
      <w:r>
        <w:rPr>
          <w:rFonts w:ascii="Times New Roman" w:hAnsi="Times New Roman" w:cs="Times New Roman"/>
          <w:sz w:val="24"/>
          <w:szCs w:val="24"/>
        </w:rPr>
        <w:t>计超过</w:t>
      </w:r>
      <w:r>
        <w:rPr>
          <w:rFonts w:ascii="Times New Roman" w:hAnsi="Times New Roman" w:cs="Times New Roman"/>
          <w:sz w:val="24"/>
          <w:szCs w:val="24"/>
        </w:rPr>
        <w:t>185.6</w:t>
      </w:r>
      <w:r>
        <w:rPr>
          <w:rFonts w:ascii="Times New Roman" w:hAnsi="Times New Roman" w:cs="Times New Roman"/>
          <w:sz w:val="24"/>
          <w:szCs w:val="24"/>
        </w:rPr>
        <w:t>亿美元。</w:t>
      </w:r>
    </w:p>
    <w:p w14:paraId="40F9222E"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所谓生物技术，就是利用有机体</w:t>
      </w:r>
      <w:r>
        <w:rPr>
          <w:rFonts w:ascii="Times New Roman" w:hAnsi="Times New Roman" w:cs="Times New Roman"/>
          <w:sz w:val="24"/>
          <w:szCs w:val="24"/>
        </w:rPr>
        <w:t>(</w:t>
      </w:r>
      <w:r>
        <w:rPr>
          <w:rFonts w:ascii="Times New Roman" w:hAnsi="Times New Roman" w:cs="Times New Roman"/>
          <w:sz w:val="24"/>
          <w:szCs w:val="24"/>
        </w:rPr>
        <w:t>微生物或高等动植物</w:t>
      </w:r>
      <w:r>
        <w:rPr>
          <w:rFonts w:ascii="Times New Roman" w:hAnsi="Times New Roman" w:cs="Times New Roman"/>
          <w:sz w:val="24"/>
          <w:szCs w:val="24"/>
        </w:rPr>
        <w:t>)</w:t>
      </w:r>
      <w:r>
        <w:rPr>
          <w:rFonts w:ascii="Times New Roman" w:hAnsi="Times New Roman" w:cs="Times New Roman"/>
          <w:sz w:val="24"/>
          <w:szCs w:val="24"/>
        </w:rPr>
        <w:t>或组成部分</w:t>
      </w:r>
      <w:r>
        <w:rPr>
          <w:rFonts w:ascii="Times New Roman" w:hAnsi="Times New Roman" w:cs="Times New Roman"/>
          <w:sz w:val="24"/>
          <w:szCs w:val="24"/>
        </w:rPr>
        <w:t>(</w:t>
      </w:r>
      <w:r>
        <w:rPr>
          <w:rFonts w:ascii="Times New Roman" w:hAnsi="Times New Roman" w:cs="Times New Roman"/>
          <w:sz w:val="24"/>
          <w:szCs w:val="24"/>
        </w:rPr>
        <w:t>器官、组织或细胞</w:t>
      </w:r>
      <w:r>
        <w:rPr>
          <w:rFonts w:ascii="Times New Roman" w:hAnsi="Times New Roman" w:cs="Times New Roman"/>
          <w:sz w:val="24"/>
          <w:szCs w:val="24"/>
        </w:rPr>
        <w:t>)</w:t>
      </w:r>
      <w:r>
        <w:rPr>
          <w:rFonts w:ascii="Times New Roman" w:hAnsi="Times New Roman" w:cs="Times New Roman"/>
          <w:sz w:val="24"/>
          <w:szCs w:val="24"/>
        </w:rPr>
        <w:t>，发展新产品或新工艺得一种技术体系。主要包括基因工程、细胞工程、酶工程和发酵工程等技术。由香料工业国际组织对天然香料的定义可知，利用酶、微生物发酵技术生产的香料属天然香料，运用生物工程和化学化工技术、分离分析技术相结合，为天然香精香料的制备开辟了新的发展途径，其应用前景广阔。用生物技术制备天然食用香料主要有以下几种方法：</w:t>
      </w:r>
    </w:p>
    <w:p w14:paraId="30A10F56" w14:textId="77777777" w:rsidR="00970176" w:rsidRDefault="008D6EE0">
      <w:pPr>
        <w:pStyle w:val="4"/>
        <w:rPr>
          <w:rFonts w:ascii="Times New Roman" w:hAnsi="Times New Roman" w:cs="Times New Roman"/>
        </w:rPr>
      </w:pPr>
      <w:r>
        <w:rPr>
          <w:rFonts w:ascii="Times New Roman" w:hAnsi="Times New Roman" w:cs="Times New Roman"/>
        </w:rPr>
        <w:t xml:space="preserve">3.2.4.1 </w:t>
      </w:r>
      <w:r>
        <w:rPr>
          <w:rFonts w:ascii="Times New Roman" w:hAnsi="Times New Roman" w:cs="Times New Roman"/>
        </w:rPr>
        <w:t>基因工程</w:t>
      </w:r>
    </w:p>
    <w:p w14:paraId="2DD61AC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基因工程（</w:t>
      </w:r>
      <w:r>
        <w:rPr>
          <w:rFonts w:ascii="Times New Roman" w:hAnsi="Times New Roman" w:cs="Times New Roman"/>
          <w:sz w:val="24"/>
          <w:szCs w:val="24"/>
        </w:rPr>
        <w:t>genetic engineering</w:t>
      </w:r>
      <w:r>
        <w:rPr>
          <w:rFonts w:ascii="Times New Roman" w:hAnsi="Times New Roman" w:cs="Times New Roman"/>
          <w:sz w:val="24"/>
          <w:szCs w:val="24"/>
        </w:rPr>
        <w:t>）又称基</w:t>
      </w:r>
      <w:r>
        <w:rPr>
          <w:rFonts w:ascii="Times New Roman" w:hAnsi="Times New Roman" w:cs="Times New Roman"/>
          <w:sz w:val="24"/>
          <w:szCs w:val="24"/>
        </w:rPr>
        <w:t>因拼接技术和</w:t>
      </w:r>
      <w:r>
        <w:rPr>
          <w:rFonts w:ascii="Times New Roman" w:hAnsi="Times New Roman" w:cs="Times New Roman"/>
          <w:sz w:val="24"/>
          <w:szCs w:val="24"/>
        </w:rPr>
        <w:t>DNA</w:t>
      </w:r>
      <w:r>
        <w:rPr>
          <w:rFonts w:ascii="Times New Roman" w:hAnsi="Times New Roman" w:cs="Times New Roman"/>
          <w:sz w:val="24"/>
          <w:szCs w:val="24"/>
        </w:rPr>
        <w:t>重组技术。所谓基因工程是在分子水平上对基因进行操作的复杂技术，是将外源基因通过体外重</w:t>
      </w:r>
      <w:r>
        <w:rPr>
          <w:rFonts w:ascii="Times New Roman" w:hAnsi="Times New Roman" w:cs="Times New Roman"/>
          <w:sz w:val="24"/>
          <w:szCs w:val="24"/>
        </w:rPr>
        <w:lastRenderedPageBreak/>
        <w:t>组后导入受体细胞内，使这个基因能在受体细胞内复制、转录、翻译表达的操作。利用基因工程技术，改良香料植物的基因性状，培养出高产香料物质的植物细胞株。</w:t>
      </w:r>
    </w:p>
    <w:p w14:paraId="09CF0C0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日本山形县工业技术中心采取突变法，将产香能力强的遗传因子导人酵母菌中，经过两年时间培育出了新酵母菌。用这种新酵母菌酿制葡萄洒及一些果酒</w:t>
      </w:r>
      <w:r>
        <w:rPr>
          <w:rFonts w:ascii="Times New Roman" w:hAnsi="Times New Roman" w:cs="Times New Roman"/>
          <w:sz w:val="24"/>
          <w:szCs w:val="24"/>
        </w:rPr>
        <w:t>,</w:t>
      </w:r>
      <w:r>
        <w:rPr>
          <w:rFonts w:ascii="Times New Roman" w:hAnsi="Times New Roman" w:cs="Times New Roman"/>
          <w:sz w:val="24"/>
          <w:szCs w:val="24"/>
        </w:rPr>
        <w:t>可提高酒中乙酸异戊酯等</w:t>
      </w:r>
      <w:r>
        <w:rPr>
          <w:rFonts w:ascii="Times New Roman" w:hAnsi="Times New Roman" w:cs="Times New Roman"/>
          <w:sz w:val="24"/>
          <w:szCs w:val="24"/>
        </w:rPr>
        <w:t>7</w:t>
      </w:r>
      <w:r>
        <w:rPr>
          <w:rFonts w:ascii="Times New Roman" w:hAnsi="Times New Roman" w:cs="Times New Roman"/>
          <w:sz w:val="24"/>
          <w:szCs w:val="24"/>
        </w:rPr>
        <w:t>种香气的含量，使酒味香气浓郁。</w:t>
      </w:r>
    </w:p>
    <w:p w14:paraId="670D5569"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通过基因工程将牛肉风味肽的基因附在</w:t>
      </w:r>
      <w:r>
        <w:rPr>
          <w:rFonts w:ascii="Times New Roman" w:hAnsi="Times New Roman" w:cs="Times New Roman"/>
          <w:sz w:val="24"/>
          <w:szCs w:val="24"/>
        </w:rPr>
        <w:t>α-factor</w:t>
      </w:r>
      <w:r>
        <w:rPr>
          <w:rFonts w:ascii="Times New Roman" w:hAnsi="Times New Roman" w:cs="Times New Roman"/>
          <w:sz w:val="24"/>
          <w:szCs w:val="24"/>
        </w:rPr>
        <w:t>载体上在酵母细胞中表</w:t>
      </w:r>
      <w:r>
        <w:rPr>
          <w:rFonts w:ascii="Times New Roman" w:hAnsi="Times New Roman" w:cs="Times New Roman"/>
          <w:sz w:val="24"/>
          <w:szCs w:val="24"/>
        </w:rPr>
        <w:t>达</w:t>
      </w:r>
      <w:r>
        <w:rPr>
          <w:rFonts w:ascii="Times New Roman" w:hAnsi="Times New Roman" w:cs="Times New Roman"/>
          <w:sz w:val="24"/>
          <w:szCs w:val="24"/>
        </w:rPr>
        <w:t>,</w:t>
      </w:r>
      <w:r>
        <w:rPr>
          <w:rFonts w:ascii="Times New Roman" w:hAnsi="Times New Roman" w:cs="Times New Roman"/>
          <w:sz w:val="24"/>
          <w:szCs w:val="24"/>
        </w:rPr>
        <w:t>所生产出来的酵母抽提物中含有较高浓度的风味牛肉肽</w:t>
      </w:r>
      <w:r>
        <w:rPr>
          <w:rFonts w:ascii="Times New Roman" w:hAnsi="Times New Roman" w:cs="Times New Roman"/>
          <w:sz w:val="24"/>
          <w:szCs w:val="24"/>
        </w:rPr>
        <w:t>,</w:t>
      </w:r>
      <w:r>
        <w:rPr>
          <w:rFonts w:ascii="Times New Roman" w:hAnsi="Times New Roman" w:cs="Times New Roman"/>
          <w:sz w:val="24"/>
          <w:szCs w:val="24"/>
        </w:rPr>
        <w:t>即可利用酵母进行发酵生产牛肉风味肽。将脱苦蛋白酶和风味醛氧化酶对应基因在菌体中克隆并成功表达</w:t>
      </w:r>
      <w:r>
        <w:rPr>
          <w:rFonts w:ascii="Times New Roman" w:hAnsi="Times New Roman" w:cs="Times New Roman"/>
          <w:sz w:val="24"/>
          <w:szCs w:val="24"/>
        </w:rPr>
        <w:t>,</w:t>
      </w:r>
      <w:r>
        <w:rPr>
          <w:rFonts w:ascii="Times New Roman" w:hAnsi="Times New Roman" w:cs="Times New Roman"/>
          <w:sz w:val="24"/>
          <w:szCs w:val="24"/>
        </w:rPr>
        <w:t>可利用建造的基因工程菌除去干酪香料中的不良风味。</w:t>
      </w:r>
    </w:p>
    <w:p w14:paraId="05929A6E" w14:textId="77777777" w:rsidR="00970176" w:rsidRDefault="008D6EE0">
      <w:pPr>
        <w:pStyle w:val="4"/>
        <w:rPr>
          <w:rFonts w:ascii="Times New Roman" w:hAnsi="Times New Roman" w:cs="Times New Roman"/>
        </w:rPr>
      </w:pPr>
      <w:r>
        <w:rPr>
          <w:rFonts w:ascii="Times New Roman" w:hAnsi="Times New Roman" w:cs="Times New Roman"/>
        </w:rPr>
        <w:t xml:space="preserve">3.2.4.2 </w:t>
      </w:r>
      <w:r>
        <w:rPr>
          <w:rFonts w:ascii="Times New Roman" w:hAnsi="Times New Roman" w:cs="Times New Roman"/>
        </w:rPr>
        <w:t>细胞工程</w:t>
      </w:r>
    </w:p>
    <w:p w14:paraId="643B160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利用植物细胞、</w:t>
      </w:r>
      <w:r>
        <w:rPr>
          <w:rFonts w:ascii="Times New Roman" w:hAnsi="Times New Roman" w:cs="Times New Roman"/>
          <w:sz w:val="24"/>
          <w:szCs w:val="24"/>
        </w:rPr>
        <w:t xml:space="preserve"> </w:t>
      </w:r>
      <w:r>
        <w:rPr>
          <w:rFonts w:ascii="Times New Roman" w:hAnsi="Times New Roman" w:cs="Times New Roman"/>
          <w:sz w:val="24"/>
          <w:szCs w:val="24"/>
        </w:rPr>
        <w:t>组织和器官大规模培养技术</w:t>
      </w:r>
      <w:r>
        <w:rPr>
          <w:rFonts w:ascii="Times New Roman" w:hAnsi="Times New Roman" w:cs="Times New Roman"/>
          <w:sz w:val="24"/>
          <w:szCs w:val="24"/>
        </w:rPr>
        <w:t>,</w:t>
      </w:r>
      <w:r>
        <w:rPr>
          <w:rFonts w:ascii="Times New Roman" w:hAnsi="Times New Roman" w:cs="Times New Roman"/>
          <w:sz w:val="24"/>
          <w:szCs w:val="24"/>
        </w:rPr>
        <w:t>可以大量培养香料植物</w:t>
      </w:r>
      <w:r>
        <w:rPr>
          <w:rFonts w:ascii="Times New Roman" w:hAnsi="Times New Roman" w:cs="Times New Roman"/>
          <w:sz w:val="24"/>
          <w:szCs w:val="24"/>
        </w:rPr>
        <w:t>,</w:t>
      </w:r>
      <w:r>
        <w:rPr>
          <w:rFonts w:ascii="Times New Roman" w:hAnsi="Times New Roman" w:cs="Times New Roman"/>
          <w:sz w:val="24"/>
          <w:szCs w:val="24"/>
        </w:rPr>
        <w:t>从而获得高价值的香料。植物细胞培养是一种令植物细胞在培养基或培养液中生长的技术，使植物的生长和收成易于控制，免受天气及其他环境因素的影响。</w:t>
      </w:r>
    </w:p>
    <w:p w14:paraId="49C9AB0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植物香料属于次级代谢物，通常只在已分化的特殊组织中产生，故在培养植物细胞生产</w:t>
      </w:r>
      <w:r>
        <w:rPr>
          <w:rFonts w:ascii="Times New Roman" w:hAnsi="Times New Roman" w:cs="Times New Roman"/>
          <w:sz w:val="24"/>
          <w:szCs w:val="24"/>
        </w:rPr>
        <w:t>香料时，需靠控制培养液的成分和培养的环境以提高其次级代谢物的产量。</w:t>
      </w:r>
    </w:p>
    <w:p w14:paraId="58B29E6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在利用植物细胞培养技术生产香兰素时</w:t>
      </w:r>
      <w:r>
        <w:rPr>
          <w:rFonts w:ascii="Times New Roman" w:hAnsi="Times New Roman" w:cs="Times New Roman"/>
          <w:sz w:val="24"/>
          <w:szCs w:val="24"/>
        </w:rPr>
        <w:t>,</w:t>
      </w:r>
      <w:r>
        <w:rPr>
          <w:rFonts w:ascii="Times New Roman" w:hAnsi="Times New Roman" w:cs="Times New Roman"/>
          <w:sz w:val="24"/>
          <w:szCs w:val="24"/>
        </w:rPr>
        <w:t>通过在培养基中添加一些植物激素</w:t>
      </w:r>
      <w:r>
        <w:rPr>
          <w:rFonts w:ascii="Times New Roman" w:hAnsi="Times New Roman" w:cs="Times New Roman"/>
          <w:sz w:val="24"/>
          <w:szCs w:val="24"/>
        </w:rPr>
        <w:t>,</w:t>
      </w:r>
      <w:r>
        <w:rPr>
          <w:rFonts w:ascii="Times New Roman" w:hAnsi="Times New Roman" w:cs="Times New Roman"/>
          <w:sz w:val="24"/>
          <w:szCs w:val="24"/>
        </w:rPr>
        <w:t>如</w:t>
      </w:r>
      <w:r>
        <w:rPr>
          <w:rFonts w:ascii="Times New Roman" w:hAnsi="Times New Roman" w:cs="Times New Roman"/>
          <w:sz w:val="24"/>
          <w:szCs w:val="24"/>
        </w:rPr>
        <w:t>2,4-</w:t>
      </w:r>
      <w:r>
        <w:rPr>
          <w:rFonts w:ascii="Times New Roman" w:hAnsi="Times New Roman" w:cs="Times New Roman"/>
          <w:sz w:val="24"/>
          <w:szCs w:val="24"/>
        </w:rPr>
        <w:t>二氯苯氧乙酸</w:t>
      </w:r>
      <w:r>
        <w:rPr>
          <w:rFonts w:ascii="Times New Roman" w:hAnsi="Times New Roman" w:cs="Times New Roman"/>
          <w:sz w:val="24"/>
          <w:szCs w:val="24"/>
        </w:rPr>
        <w:t>(2,4-dichlorophenoxyacetic acid,2,4-D)</w:t>
      </w:r>
      <w:r>
        <w:rPr>
          <w:rFonts w:ascii="Times New Roman" w:hAnsi="Times New Roman" w:cs="Times New Roman"/>
          <w:sz w:val="24"/>
          <w:szCs w:val="24"/>
        </w:rPr>
        <w:t>、苄基腺嘌呤</w:t>
      </w:r>
      <w:r>
        <w:rPr>
          <w:rFonts w:ascii="Times New Roman" w:hAnsi="Times New Roman" w:cs="Times New Roman"/>
          <w:sz w:val="24"/>
          <w:szCs w:val="24"/>
        </w:rPr>
        <w:t>(benzyl adenine,BA)</w:t>
      </w:r>
      <w:r>
        <w:rPr>
          <w:rFonts w:ascii="Times New Roman" w:hAnsi="Times New Roman" w:cs="Times New Roman"/>
          <w:sz w:val="24"/>
          <w:szCs w:val="24"/>
        </w:rPr>
        <w:t>和萘乙酸</w:t>
      </w:r>
      <w:r>
        <w:rPr>
          <w:rFonts w:ascii="Times New Roman" w:hAnsi="Times New Roman" w:cs="Times New Roman"/>
          <w:sz w:val="24"/>
          <w:szCs w:val="24"/>
        </w:rPr>
        <w:t>(naphthalene acetic acid,NAA)</w:t>
      </w:r>
      <w:r>
        <w:rPr>
          <w:rFonts w:ascii="Times New Roman" w:hAnsi="Times New Roman" w:cs="Times New Roman"/>
          <w:sz w:val="24"/>
          <w:szCs w:val="24"/>
        </w:rPr>
        <w:t>等</w:t>
      </w:r>
      <w:r>
        <w:rPr>
          <w:rFonts w:ascii="Times New Roman" w:hAnsi="Times New Roman" w:cs="Times New Roman"/>
          <w:sz w:val="24"/>
          <w:szCs w:val="24"/>
        </w:rPr>
        <w:t>,</w:t>
      </w:r>
      <w:r>
        <w:rPr>
          <w:rFonts w:ascii="Times New Roman" w:hAnsi="Times New Roman" w:cs="Times New Roman"/>
          <w:sz w:val="24"/>
          <w:szCs w:val="24"/>
        </w:rPr>
        <w:t>愈伤组织发生率大大提高</w:t>
      </w:r>
      <w:r>
        <w:rPr>
          <w:rFonts w:ascii="Times New Roman" w:hAnsi="Times New Roman" w:cs="Times New Roman"/>
          <w:sz w:val="24"/>
          <w:szCs w:val="24"/>
        </w:rPr>
        <w:t>,</w:t>
      </w:r>
      <w:r>
        <w:rPr>
          <w:rFonts w:ascii="Times New Roman" w:hAnsi="Times New Roman" w:cs="Times New Roman"/>
          <w:sz w:val="24"/>
          <w:szCs w:val="24"/>
        </w:rPr>
        <w:t>而且所形成的愈伤组织的继代培养生长较好。</w:t>
      </w:r>
      <w:r>
        <w:rPr>
          <w:rFonts w:ascii="Times New Roman" w:hAnsi="Times New Roman" w:cs="Times New Roman"/>
          <w:sz w:val="24"/>
          <w:szCs w:val="24"/>
        </w:rPr>
        <w:t xml:space="preserve"> </w:t>
      </w:r>
    </w:p>
    <w:p w14:paraId="5774C3F7"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同时</w:t>
      </w:r>
      <w:r>
        <w:rPr>
          <w:rFonts w:ascii="Times New Roman" w:hAnsi="Times New Roman" w:cs="Times New Roman"/>
          <w:sz w:val="24"/>
          <w:szCs w:val="24"/>
        </w:rPr>
        <w:t>,</w:t>
      </w:r>
      <w:r>
        <w:rPr>
          <w:rFonts w:ascii="Times New Roman" w:hAnsi="Times New Roman" w:cs="Times New Roman"/>
          <w:sz w:val="24"/>
          <w:szCs w:val="24"/>
        </w:rPr>
        <w:t>采用植物细胞培养技术生产香兰素及其系列化合物时</w:t>
      </w:r>
      <w:r>
        <w:rPr>
          <w:rFonts w:ascii="Times New Roman" w:hAnsi="Times New Roman" w:cs="Times New Roman"/>
          <w:sz w:val="24"/>
          <w:szCs w:val="24"/>
        </w:rPr>
        <w:t>,</w:t>
      </w:r>
      <w:r>
        <w:rPr>
          <w:rFonts w:ascii="Times New Roman" w:hAnsi="Times New Roman" w:cs="Times New Roman"/>
          <w:sz w:val="24"/>
          <w:szCs w:val="24"/>
        </w:rPr>
        <w:t>会受到多种因素影响。外植体、使用培养基的类型、培养基中添加的前体物质的种类和数量、培养期的温度和光照都会对代谢物的组成和产量有重要影响。</w:t>
      </w:r>
    </w:p>
    <w:p w14:paraId="358ECB0D" w14:textId="77777777" w:rsidR="00970176" w:rsidRDefault="008D6EE0">
      <w:pPr>
        <w:pStyle w:val="4"/>
        <w:rPr>
          <w:rFonts w:ascii="Times New Roman" w:hAnsi="Times New Roman" w:cs="Times New Roman"/>
        </w:rPr>
      </w:pPr>
      <w:r>
        <w:rPr>
          <w:rFonts w:ascii="Times New Roman" w:hAnsi="Times New Roman" w:cs="Times New Roman"/>
        </w:rPr>
        <w:t xml:space="preserve">3.2.4.3 </w:t>
      </w:r>
      <w:r>
        <w:rPr>
          <w:rFonts w:ascii="Times New Roman" w:hAnsi="Times New Roman" w:cs="Times New Roman"/>
        </w:rPr>
        <w:t>酶工程</w:t>
      </w:r>
    </w:p>
    <w:p w14:paraId="42106FEA"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酶工程是利用酶的催化作用生产各种有价值物质的技术。酶工程是指在一定</w:t>
      </w:r>
      <w:r>
        <w:rPr>
          <w:rFonts w:ascii="Times New Roman" w:hAnsi="Times New Roman" w:cs="Times New Roman"/>
          <w:sz w:val="24"/>
          <w:szCs w:val="24"/>
        </w:rPr>
        <w:lastRenderedPageBreak/>
        <w:t>的生物反应器内，利用酶的催化作用，将相应的原料转化成有用物质的技术，也是将酶学理论与化工技术结合而形成的新技术。</w:t>
      </w:r>
    </w:p>
    <w:p w14:paraId="0BA234B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到目前为止</w:t>
      </w:r>
      <w:r>
        <w:rPr>
          <w:rFonts w:ascii="Times New Roman" w:hAnsi="Times New Roman" w:cs="Times New Roman"/>
          <w:sz w:val="24"/>
          <w:szCs w:val="24"/>
        </w:rPr>
        <w:t>,</w:t>
      </w:r>
      <w:r>
        <w:rPr>
          <w:rFonts w:ascii="Times New Roman" w:hAnsi="Times New Roman" w:cs="Times New Roman"/>
          <w:sz w:val="24"/>
          <w:szCs w:val="24"/>
        </w:rPr>
        <w:t>约</w:t>
      </w:r>
      <w:r>
        <w:rPr>
          <w:rFonts w:ascii="Times New Roman" w:hAnsi="Times New Roman" w:cs="Times New Roman"/>
          <w:sz w:val="24"/>
          <w:szCs w:val="24"/>
        </w:rPr>
        <w:t>3000</w:t>
      </w:r>
      <w:r>
        <w:rPr>
          <w:rFonts w:ascii="Times New Roman" w:hAnsi="Times New Roman" w:cs="Times New Roman"/>
          <w:sz w:val="24"/>
          <w:szCs w:val="24"/>
        </w:rPr>
        <w:t>种酶在文献中被报道</w:t>
      </w:r>
      <w:r>
        <w:rPr>
          <w:rFonts w:ascii="Times New Roman" w:hAnsi="Times New Roman" w:cs="Times New Roman"/>
          <w:sz w:val="24"/>
          <w:szCs w:val="24"/>
        </w:rPr>
        <w:t>,</w:t>
      </w:r>
      <w:r>
        <w:rPr>
          <w:rFonts w:ascii="Times New Roman" w:hAnsi="Times New Roman" w:cs="Times New Roman"/>
          <w:sz w:val="24"/>
          <w:szCs w:val="24"/>
        </w:rPr>
        <w:t>但只有几百种可商业化生产</w:t>
      </w:r>
      <w:r>
        <w:rPr>
          <w:rFonts w:ascii="Times New Roman" w:hAnsi="Times New Roman" w:cs="Times New Roman"/>
          <w:sz w:val="24"/>
          <w:szCs w:val="24"/>
        </w:rPr>
        <w:t>,</w:t>
      </w:r>
      <w:r>
        <w:rPr>
          <w:rFonts w:ascii="Times New Roman" w:hAnsi="Times New Roman" w:cs="Times New Roman"/>
          <w:sz w:val="24"/>
          <w:szCs w:val="24"/>
        </w:rPr>
        <w:t>且其中仅</w:t>
      </w:r>
      <w:r>
        <w:rPr>
          <w:rFonts w:ascii="Times New Roman" w:hAnsi="Times New Roman" w:cs="Times New Roman"/>
          <w:sz w:val="24"/>
          <w:szCs w:val="24"/>
        </w:rPr>
        <w:t>20</w:t>
      </w:r>
      <w:r>
        <w:rPr>
          <w:rFonts w:ascii="Times New Roman" w:hAnsi="Times New Roman" w:cs="Times New Roman"/>
          <w:sz w:val="24"/>
          <w:szCs w:val="24"/>
        </w:rPr>
        <w:t>种适合于工业生产过程</w:t>
      </w:r>
      <w:r>
        <w:rPr>
          <w:rFonts w:ascii="Times New Roman" w:hAnsi="Times New Roman" w:cs="Times New Roman"/>
          <w:sz w:val="24"/>
          <w:szCs w:val="24"/>
        </w:rPr>
        <w:t>,</w:t>
      </w:r>
      <w:r>
        <w:rPr>
          <w:rFonts w:ascii="Times New Roman" w:hAnsi="Times New Roman" w:cs="Times New Roman"/>
          <w:sz w:val="24"/>
          <w:szCs w:val="24"/>
        </w:rPr>
        <w:t>脂肪酶、酯酶、</w:t>
      </w:r>
      <w:r>
        <w:rPr>
          <w:rFonts w:ascii="Times New Roman" w:hAnsi="Times New Roman" w:cs="Times New Roman"/>
          <w:sz w:val="24"/>
          <w:szCs w:val="24"/>
        </w:rPr>
        <w:t>蛋白酶、核酸酶和糖苷酯酶，可用于香料化合物的提取过程</w:t>
      </w:r>
      <w:r>
        <w:rPr>
          <w:rFonts w:ascii="Times New Roman" w:hAnsi="Times New Roman" w:cs="Times New Roman"/>
          <w:sz w:val="24"/>
          <w:szCs w:val="24"/>
        </w:rPr>
        <w:t>,</w:t>
      </w:r>
      <w:r>
        <w:rPr>
          <w:rFonts w:ascii="Times New Roman" w:hAnsi="Times New Roman" w:cs="Times New Roman"/>
          <w:sz w:val="24"/>
          <w:szCs w:val="24"/>
        </w:rPr>
        <w:t>而且还可将大分子前体化合物水解为小分子香料物质</w:t>
      </w:r>
      <w:r>
        <w:rPr>
          <w:rFonts w:ascii="Times New Roman" w:hAnsi="Times New Roman" w:cs="Times New Roman"/>
          <w:sz w:val="24"/>
          <w:szCs w:val="24"/>
        </w:rPr>
        <w:t>,</w:t>
      </w:r>
      <w:r>
        <w:rPr>
          <w:rFonts w:ascii="Times New Roman" w:hAnsi="Times New Roman" w:cs="Times New Roman"/>
          <w:sz w:val="24"/>
          <w:szCs w:val="24"/>
        </w:rPr>
        <w:t>利用酶工程</w:t>
      </w:r>
      <w:r>
        <w:rPr>
          <w:rFonts w:ascii="Times New Roman" w:hAnsi="Times New Roman" w:cs="Times New Roman"/>
          <w:sz w:val="24"/>
          <w:szCs w:val="24"/>
        </w:rPr>
        <w:t>,</w:t>
      </w:r>
      <w:r>
        <w:rPr>
          <w:rFonts w:ascii="Times New Roman" w:hAnsi="Times New Roman" w:cs="Times New Roman"/>
          <w:sz w:val="24"/>
          <w:szCs w:val="24"/>
        </w:rPr>
        <w:t>可以生成许多香料的前体物质。应用这一方法</w:t>
      </w:r>
      <w:r>
        <w:rPr>
          <w:rFonts w:ascii="Times New Roman" w:hAnsi="Times New Roman" w:cs="Times New Roman"/>
          <w:sz w:val="24"/>
          <w:szCs w:val="24"/>
        </w:rPr>
        <w:t>,</w:t>
      </w:r>
      <w:r>
        <w:rPr>
          <w:rFonts w:ascii="Times New Roman" w:hAnsi="Times New Roman" w:cs="Times New Roman"/>
          <w:sz w:val="24"/>
          <w:szCs w:val="24"/>
        </w:rPr>
        <w:t>一方面可拓宽香料的原料来源</w:t>
      </w:r>
      <w:r>
        <w:rPr>
          <w:rFonts w:ascii="Times New Roman" w:hAnsi="Times New Roman" w:cs="Times New Roman"/>
          <w:sz w:val="24"/>
          <w:szCs w:val="24"/>
        </w:rPr>
        <w:t>,</w:t>
      </w:r>
      <w:r>
        <w:rPr>
          <w:rFonts w:ascii="Times New Roman" w:hAnsi="Times New Roman" w:cs="Times New Roman"/>
          <w:sz w:val="24"/>
          <w:szCs w:val="24"/>
        </w:rPr>
        <w:t>另一方面通过寻找廉价的原料</w:t>
      </w:r>
      <w:r>
        <w:rPr>
          <w:rFonts w:ascii="Times New Roman" w:hAnsi="Times New Roman" w:cs="Times New Roman"/>
          <w:sz w:val="24"/>
          <w:szCs w:val="24"/>
        </w:rPr>
        <w:t>,</w:t>
      </w:r>
      <w:r>
        <w:rPr>
          <w:rFonts w:ascii="Times New Roman" w:hAnsi="Times New Roman" w:cs="Times New Roman"/>
          <w:sz w:val="24"/>
          <w:szCs w:val="24"/>
        </w:rPr>
        <w:t>大大减少生产成本。</w:t>
      </w:r>
      <w:r>
        <w:rPr>
          <w:rFonts w:ascii="Times New Roman" w:hAnsi="Times New Roman" w:cs="Times New Roman"/>
          <w:sz w:val="24"/>
          <w:szCs w:val="24"/>
        </w:rPr>
        <w:t>1983</w:t>
      </w:r>
      <w:r>
        <w:rPr>
          <w:rFonts w:ascii="Times New Roman" w:hAnsi="Times New Roman" w:cs="Times New Roman"/>
          <w:sz w:val="24"/>
          <w:szCs w:val="24"/>
        </w:rPr>
        <w:t>年</w:t>
      </w:r>
      <w:r>
        <w:rPr>
          <w:rFonts w:ascii="Times New Roman" w:hAnsi="Times New Roman" w:cs="Times New Roman"/>
          <w:sz w:val="24"/>
          <w:szCs w:val="24"/>
        </w:rPr>
        <w:t>,Tien</w:t>
      </w:r>
      <w:r>
        <w:rPr>
          <w:rFonts w:ascii="Times New Roman" w:hAnsi="Times New Roman" w:cs="Times New Roman"/>
          <w:sz w:val="24"/>
          <w:szCs w:val="24"/>
        </w:rPr>
        <w:t>和</w:t>
      </w:r>
      <w:r>
        <w:rPr>
          <w:rFonts w:ascii="Times New Roman" w:hAnsi="Times New Roman" w:cs="Times New Roman"/>
          <w:sz w:val="24"/>
          <w:szCs w:val="24"/>
        </w:rPr>
        <w:t>Kirk</w:t>
      </w:r>
      <w:r>
        <w:rPr>
          <w:rFonts w:ascii="Times New Roman" w:hAnsi="Times New Roman" w:cs="Times New Roman"/>
          <w:sz w:val="24"/>
          <w:szCs w:val="24"/>
        </w:rPr>
        <w:t>从黄孢原毛平革菌中分离出木质素过氧化物酶</w:t>
      </w:r>
      <w:r>
        <w:rPr>
          <w:rFonts w:ascii="Times New Roman" w:hAnsi="Times New Roman" w:cs="Times New Roman"/>
          <w:sz w:val="24"/>
          <w:szCs w:val="24"/>
        </w:rPr>
        <w:t>,</w:t>
      </w:r>
      <w:r>
        <w:rPr>
          <w:rFonts w:ascii="Times New Roman" w:hAnsi="Times New Roman" w:cs="Times New Roman"/>
          <w:sz w:val="24"/>
          <w:szCs w:val="24"/>
        </w:rPr>
        <w:t>并对其进行定性</w:t>
      </w:r>
      <w:r>
        <w:rPr>
          <w:rFonts w:ascii="Times New Roman" w:hAnsi="Times New Roman" w:cs="Times New Roman"/>
          <w:sz w:val="24"/>
          <w:szCs w:val="24"/>
        </w:rPr>
        <w:t>,</w:t>
      </w:r>
      <w:r>
        <w:rPr>
          <w:rFonts w:ascii="Times New Roman" w:hAnsi="Times New Roman" w:cs="Times New Roman"/>
          <w:sz w:val="24"/>
          <w:szCs w:val="24"/>
        </w:rPr>
        <w:t>发现它与木质素的解聚有关。</w:t>
      </w:r>
      <w:r>
        <w:rPr>
          <w:rFonts w:ascii="Times New Roman" w:hAnsi="Times New Roman" w:cs="Times New Roman"/>
          <w:sz w:val="24"/>
          <w:szCs w:val="24"/>
        </w:rPr>
        <w:t xml:space="preserve"> </w:t>
      </w:r>
    </w:p>
    <w:p w14:paraId="68CCCF48"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1998</w:t>
      </w:r>
      <w:r>
        <w:rPr>
          <w:rFonts w:ascii="Times New Roman" w:hAnsi="Times New Roman" w:cs="Times New Roman"/>
          <w:sz w:val="24"/>
          <w:szCs w:val="24"/>
        </w:rPr>
        <w:t>年</w:t>
      </w:r>
      <w:r>
        <w:rPr>
          <w:rFonts w:ascii="Times New Roman" w:hAnsi="Times New Roman" w:cs="Times New Roman"/>
          <w:sz w:val="24"/>
          <w:szCs w:val="24"/>
        </w:rPr>
        <w:t>,Williamson</w:t>
      </w:r>
      <w:r>
        <w:rPr>
          <w:rFonts w:ascii="Times New Roman" w:hAnsi="Times New Roman" w:cs="Times New Roman"/>
          <w:sz w:val="24"/>
          <w:szCs w:val="24"/>
        </w:rPr>
        <w:t>等以农业废料为原料</w:t>
      </w:r>
      <w:r>
        <w:rPr>
          <w:rFonts w:ascii="Times New Roman" w:hAnsi="Times New Roman" w:cs="Times New Roman"/>
          <w:sz w:val="24"/>
          <w:szCs w:val="24"/>
        </w:rPr>
        <w:t>,</w:t>
      </w:r>
      <w:r>
        <w:rPr>
          <w:rFonts w:ascii="Times New Roman" w:hAnsi="Times New Roman" w:cs="Times New Roman"/>
          <w:sz w:val="24"/>
          <w:szCs w:val="24"/>
        </w:rPr>
        <w:t>采用物理和酶工程相结合的方法</w:t>
      </w:r>
      <w:r>
        <w:rPr>
          <w:rFonts w:ascii="Times New Roman" w:hAnsi="Times New Roman" w:cs="Times New Roman"/>
          <w:sz w:val="24"/>
          <w:szCs w:val="24"/>
        </w:rPr>
        <w:t>,</w:t>
      </w:r>
      <w:r>
        <w:rPr>
          <w:rFonts w:ascii="Times New Roman" w:hAnsi="Times New Roman" w:cs="Times New Roman"/>
          <w:sz w:val="24"/>
          <w:szCs w:val="24"/>
        </w:rPr>
        <w:t>产生香兰素生物合成的重要前体物质</w:t>
      </w:r>
      <w:r>
        <w:rPr>
          <w:rFonts w:ascii="Times New Roman" w:hAnsi="Times New Roman" w:cs="Times New Roman"/>
          <w:sz w:val="24"/>
          <w:szCs w:val="24"/>
        </w:rPr>
        <w:t>—</w:t>
      </w:r>
      <w:r>
        <w:rPr>
          <w:rFonts w:ascii="Times New Roman" w:hAnsi="Times New Roman" w:cs="Times New Roman"/>
          <w:sz w:val="24"/>
          <w:szCs w:val="24"/>
        </w:rPr>
        <w:t>阿魏酸（</w:t>
      </w:r>
      <w:r>
        <w:rPr>
          <w:rFonts w:ascii="Times New Roman" w:hAnsi="Times New Roman" w:cs="Times New Roman"/>
          <w:sz w:val="24"/>
          <w:szCs w:val="24"/>
        </w:rPr>
        <w:t>ferulic acid</w:t>
      </w:r>
      <w:r>
        <w:rPr>
          <w:rFonts w:ascii="Times New Roman" w:hAnsi="Times New Roman" w:cs="Times New Roman"/>
          <w:sz w:val="24"/>
          <w:szCs w:val="24"/>
        </w:rPr>
        <w:t>）。</w:t>
      </w:r>
      <w:r>
        <w:rPr>
          <w:rFonts w:ascii="Times New Roman" w:eastAsia="华文仿宋" w:hAnsi="Times New Roman" w:cs="Times New Roman"/>
          <w:sz w:val="24"/>
          <w:szCs w:val="24"/>
        </w:rPr>
        <w:t xml:space="preserve"> </w:t>
      </w:r>
    </w:p>
    <w:p w14:paraId="1438DA98" w14:textId="77777777" w:rsidR="00970176" w:rsidRDefault="008D6EE0">
      <w:pPr>
        <w:jc w:val="center"/>
        <w:rPr>
          <w:ins w:id="1225" w:author="Administrator" w:date="2019-12-31T13:29:00Z"/>
          <w:rFonts w:ascii="Times New Roman" w:eastAsia="华文仿宋" w:hAnsi="Times New Roman" w:cs="Times New Roman"/>
          <w:sz w:val="24"/>
          <w:szCs w:val="24"/>
        </w:rPr>
      </w:pPr>
      <w:ins w:id="1226" w:author="Administrator" w:date="2019-12-31T13:29:00Z">
        <w:r>
          <w:rPr>
            <w:rFonts w:ascii="Times New Roman" w:eastAsia="华文仿宋" w:hAnsi="Times New Roman" w:cs="Times New Roman"/>
            <w:noProof/>
            <w:sz w:val="24"/>
            <w:szCs w:val="24"/>
            <w:rPrChange w:id="1227" w:author="" w:date="1900-01-01T00:00:00Z">
              <w:rPr>
                <w:noProof/>
              </w:rPr>
            </w:rPrChange>
          </w:rPr>
          <w:drawing>
            <wp:inline distT="0" distB="0" distL="0" distR="0" wp14:anchorId="3B543B65" wp14:editId="297757C1">
              <wp:extent cx="1663065" cy="1438910"/>
              <wp:effectExtent l="19050" t="0" r="0" b="0"/>
              <wp:docPr id="80"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图片2"/>
                      <pic:cNvPicPr>
                        <a:picLocks noChangeAspect="1" noChangeArrowheads="1"/>
                      </pic:cNvPicPr>
                    </pic:nvPicPr>
                    <pic:blipFill>
                      <a:blip r:embed="rId50" cstate="print"/>
                      <a:srcRect/>
                      <a:stretch>
                        <a:fillRect/>
                      </a:stretch>
                    </pic:blipFill>
                    <pic:spPr>
                      <a:xfrm>
                        <a:off x="0" y="0"/>
                        <a:ext cx="1665572" cy="1441322"/>
                      </a:xfrm>
                      <a:prstGeom prst="rect">
                        <a:avLst/>
                      </a:prstGeom>
                      <a:noFill/>
                      <a:ln w="9525">
                        <a:noFill/>
                        <a:miter/>
                      </a:ln>
                    </pic:spPr>
                  </pic:pic>
                </a:graphicData>
              </a:graphic>
            </wp:inline>
          </w:drawing>
        </w:r>
      </w:ins>
    </w:p>
    <w:p w14:paraId="6426C019" w14:textId="77777777" w:rsidR="00970176" w:rsidRDefault="008D6EE0">
      <w:pPr>
        <w:jc w:val="center"/>
        <w:rPr>
          <w:del w:id="1228" w:author="Administrator" w:date="2019-12-31T13:29:00Z"/>
          <w:rFonts w:ascii="Times New Roman" w:eastAsia="华文仿宋" w:hAnsi="Times New Roman" w:cs="Times New Roman"/>
          <w:sz w:val="24"/>
          <w:szCs w:val="24"/>
        </w:rPr>
      </w:pPr>
      <w:del w:id="1229" w:author="Administrator" w:date="2019-12-31T13:29:00Z">
        <w:r>
          <w:rPr>
            <w:rFonts w:ascii="Times New Roman" w:hAnsi="Times New Roman"/>
            <w:noProof/>
            <w:sz w:val="24"/>
          </w:rPr>
          <w:drawing>
            <wp:inline distT="0" distB="0" distL="0" distR="0" wp14:anchorId="626E3FAF" wp14:editId="3A8DFBBC">
              <wp:extent cx="1663065" cy="1438910"/>
              <wp:effectExtent l="19050" t="0" r="0" b="0"/>
              <wp:docPr id="43"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图片2"/>
                      <pic:cNvPicPr>
                        <a:picLocks noChangeAspect="1" noChangeArrowheads="1"/>
                      </pic:cNvPicPr>
                    </pic:nvPicPr>
                    <pic:blipFill>
                      <a:blip r:embed="rId50" cstate="print"/>
                      <a:srcRect/>
                      <a:stretch>
                        <a:fillRect/>
                      </a:stretch>
                    </pic:blipFill>
                    <pic:spPr>
                      <a:xfrm>
                        <a:off x="0" y="0"/>
                        <a:ext cx="1665572" cy="1441322"/>
                      </a:xfrm>
                      <a:prstGeom prst="rect">
                        <a:avLst/>
                      </a:prstGeom>
                      <a:noFill/>
                      <a:ln w="9525">
                        <a:noFill/>
                        <a:miter/>
                      </a:ln>
                    </pic:spPr>
                  </pic:pic>
                </a:graphicData>
              </a:graphic>
            </wp:inline>
          </w:drawing>
        </w:r>
      </w:del>
    </w:p>
    <w:p w14:paraId="3DA478D7" w14:textId="77777777" w:rsidR="00970176" w:rsidRDefault="008D6EE0">
      <w:pPr>
        <w:jc w:val="center"/>
        <w:rPr>
          <w:rFonts w:ascii="Times New Roman" w:eastAsia="华文仿宋" w:hAnsi="Times New Roman" w:cs="Times New Roman"/>
          <w:sz w:val="24"/>
          <w:szCs w:val="24"/>
        </w:rPr>
      </w:pPr>
      <w:r>
        <w:rPr>
          <w:rFonts w:ascii="Times New Roman" w:eastAsia="华文仿宋" w:hAnsi="Times New Roman" w:cs="Times New Roman"/>
          <w:sz w:val="24"/>
          <w:szCs w:val="24"/>
        </w:rPr>
        <w:t>图</w:t>
      </w:r>
      <w:r>
        <w:rPr>
          <w:rFonts w:ascii="Times New Roman" w:eastAsia="华文仿宋" w:hAnsi="Times New Roman" w:cs="Times New Roman"/>
          <w:sz w:val="24"/>
          <w:szCs w:val="24"/>
        </w:rPr>
        <w:t xml:space="preserve">3.8 </w:t>
      </w:r>
      <w:r>
        <w:rPr>
          <w:rFonts w:ascii="Times New Roman" w:eastAsia="华文仿宋" w:hAnsi="Times New Roman" w:cs="Times New Roman"/>
          <w:sz w:val="24"/>
          <w:szCs w:val="24"/>
        </w:rPr>
        <w:t>阿魏酸的结构式</w:t>
      </w:r>
    </w:p>
    <w:p w14:paraId="69BCB050" w14:textId="77777777" w:rsidR="00970176" w:rsidRDefault="008D6EE0">
      <w:pPr>
        <w:pStyle w:val="4"/>
        <w:rPr>
          <w:rFonts w:ascii="Times New Roman" w:hAnsi="Times New Roman" w:cs="Times New Roman"/>
        </w:rPr>
      </w:pPr>
      <w:r>
        <w:rPr>
          <w:rFonts w:ascii="Times New Roman" w:hAnsi="Times New Roman" w:cs="Times New Roman"/>
        </w:rPr>
        <w:t>3.2.4.4</w:t>
      </w:r>
      <w:r>
        <w:rPr>
          <w:rFonts w:ascii="Times New Roman" w:hAnsi="Times New Roman" w:cs="Times New Roman"/>
        </w:rPr>
        <w:t>发酵工程</w:t>
      </w:r>
    </w:p>
    <w:p w14:paraId="06C4CF9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发酵工程是生物技术的重要组成部分</w:t>
      </w:r>
      <w:r>
        <w:rPr>
          <w:rFonts w:ascii="Times New Roman" w:hAnsi="Times New Roman" w:cs="Times New Roman"/>
          <w:sz w:val="24"/>
          <w:szCs w:val="24"/>
        </w:rPr>
        <w:t>,</w:t>
      </w:r>
      <w:r>
        <w:rPr>
          <w:rFonts w:ascii="Times New Roman" w:hAnsi="Times New Roman" w:cs="Times New Roman"/>
          <w:sz w:val="24"/>
          <w:szCs w:val="24"/>
        </w:rPr>
        <w:t>它将微生物学、生物化学、化学工程学的基本原理有机地结合起来</w:t>
      </w:r>
      <w:r>
        <w:rPr>
          <w:rFonts w:ascii="Times New Roman" w:hAnsi="Times New Roman" w:cs="Times New Roman"/>
          <w:sz w:val="24"/>
          <w:szCs w:val="24"/>
        </w:rPr>
        <w:t>,</w:t>
      </w:r>
      <w:r>
        <w:rPr>
          <w:rFonts w:ascii="Times New Roman" w:hAnsi="Times New Roman" w:cs="Times New Roman"/>
          <w:sz w:val="24"/>
          <w:szCs w:val="24"/>
        </w:rPr>
        <w:t>是一门利用微生物的生长代谢活动来生产各种有用物质的工程技术。</w:t>
      </w:r>
      <w:r>
        <w:rPr>
          <w:rFonts w:ascii="Times New Roman" w:hAnsi="Times New Roman" w:cs="Times New Roman"/>
          <w:sz w:val="24"/>
          <w:szCs w:val="24"/>
        </w:rPr>
        <w:t xml:space="preserve"> </w:t>
      </w:r>
    </w:p>
    <w:p w14:paraId="475CCE9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该技术是目前生产香料最广泛的生物技术，以工农业废料为原料</w:t>
      </w:r>
      <w:r>
        <w:rPr>
          <w:rFonts w:ascii="Times New Roman" w:hAnsi="Times New Roman" w:cs="Times New Roman"/>
          <w:sz w:val="24"/>
          <w:szCs w:val="24"/>
        </w:rPr>
        <w:t>,</w:t>
      </w:r>
      <w:r>
        <w:rPr>
          <w:rFonts w:ascii="Times New Roman" w:hAnsi="Times New Roman" w:cs="Times New Roman"/>
          <w:sz w:val="24"/>
          <w:szCs w:val="24"/>
        </w:rPr>
        <w:t>利用微生</w:t>
      </w:r>
      <w:r>
        <w:rPr>
          <w:rFonts w:ascii="Times New Roman" w:hAnsi="Times New Roman" w:cs="Times New Roman"/>
          <w:sz w:val="24"/>
          <w:szCs w:val="24"/>
        </w:rPr>
        <w:lastRenderedPageBreak/>
        <w:t>物可以生产各种天然香料。细菌、霉菌和酵母菌都可用来生产香兰素、内酯等香料</w:t>
      </w:r>
      <w:r>
        <w:rPr>
          <w:rFonts w:ascii="Times New Roman" w:hAnsi="Times New Roman" w:cs="Times New Roman"/>
          <w:sz w:val="24"/>
          <w:szCs w:val="24"/>
        </w:rPr>
        <w:t>,</w:t>
      </w:r>
      <w:r>
        <w:rPr>
          <w:rFonts w:ascii="Times New Roman" w:hAnsi="Times New Roman" w:cs="Times New Roman"/>
          <w:sz w:val="24"/>
          <w:szCs w:val="24"/>
        </w:rPr>
        <w:t>采用细胞固定化等技术手段还可以大大提高香料物质的产量。</w:t>
      </w:r>
    </w:p>
    <w:p w14:paraId="4E6E3E90"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香兰素，即香草醛，化学名为</w:t>
      </w:r>
      <w:r>
        <w:rPr>
          <w:rFonts w:ascii="Times New Roman" w:hAnsi="Times New Roman" w:cs="Times New Roman"/>
          <w:sz w:val="24"/>
          <w:szCs w:val="24"/>
        </w:rPr>
        <w:t>3-</w:t>
      </w:r>
      <w:r>
        <w:rPr>
          <w:rFonts w:ascii="Times New Roman" w:hAnsi="Times New Roman" w:cs="Times New Roman"/>
          <w:sz w:val="24"/>
          <w:szCs w:val="24"/>
        </w:rPr>
        <w:t>甲氧基</w:t>
      </w:r>
      <w:r>
        <w:rPr>
          <w:rFonts w:ascii="Times New Roman" w:hAnsi="Times New Roman" w:cs="Times New Roman"/>
          <w:sz w:val="24"/>
          <w:szCs w:val="24"/>
        </w:rPr>
        <w:t>-4-</w:t>
      </w:r>
      <w:r>
        <w:rPr>
          <w:rFonts w:ascii="Times New Roman" w:hAnsi="Times New Roman" w:cs="Times New Roman"/>
          <w:sz w:val="24"/>
          <w:szCs w:val="24"/>
        </w:rPr>
        <w:t>羟基苯甲醛，是一种以奶油甜香味为特征的风味物质，广泛用于冰淇淋、巧</w:t>
      </w:r>
      <w:r>
        <w:rPr>
          <w:rFonts w:ascii="Times New Roman" w:hAnsi="Times New Roman" w:cs="Times New Roman"/>
          <w:sz w:val="24"/>
          <w:szCs w:val="24"/>
        </w:rPr>
        <w:t>克力和乳制甜点等食品中，堪称世界上使用最广的增香剂。</w:t>
      </w:r>
    </w:p>
    <w:p w14:paraId="7662EDA1"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许多细菌、霉菌和酵母菌都可用来生产香兰素</w:t>
      </w:r>
      <w:r>
        <w:rPr>
          <w:rFonts w:ascii="Times New Roman" w:hAnsi="Times New Roman" w:cs="Times New Roman"/>
          <w:sz w:val="24"/>
          <w:szCs w:val="24"/>
        </w:rPr>
        <w:t>,</w:t>
      </w:r>
      <w:r>
        <w:rPr>
          <w:rFonts w:ascii="Times New Roman" w:hAnsi="Times New Roman" w:cs="Times New Roman"/>
          <w:sz w:val="24"/>
          <w:szCs w:val="24"/>
        </w:rPr>
        <w:t>一些微生物以阿魏酸、丁子香酚、异丁子香酚、香草醇、香草胺、松柏醇、藜芦醇等化合物为前体</w:t>
      </w:r>
      <w:r>
        <w:rPr>
          <w:rFonts w:ascii="Times New Roman" w:hAnsi="Times New Roman" w:cs="Times New Roman"/>
          <w:sz w:val="24"/>
          <w:szCs w:val="24"/>
        </w:rPr>
        <w:t>,</w:t>
      </w:r>
      <w:r>
        <w:rPr>
          <w:rFonts w:ascii="Times New Roman" w:hAnsi="Times New Roman" w:cs="Times New Roman"/>
          <w:sz w:val="24"/>
          <w:szCs w:val="24"/>
        </w:rPr>
        <w:t>经发酵可获得香兰素。</w:t>
      </w:r>
      <w:r>
        <w:rPr>
          <w:rFonts w:ascii="Times New Roman" w:eastAsia="华文仿宋" w:hAnsi="Times New Roman" w:cs="Times New Roman"/>
          <w:sz w:val="24"/>
          <w:szCs w:val="24"/>
        </w:rPr>
        <w:t xml:space="preserve"> </w:t>
      </w:r>
    </w:p>
    <w:p w14:paraId="4C433917" w14:textId="77777777" w:rsidR="00970176" w:rsidRDefault="008D6EE0">
      <w:pPr>
        <w:ind w:firstLineChars="200" w:firstLine="480"/>
        <w:jc w:val="center"/>
        <w:rPr>
          <w:ins w:id="1230" w:author="Administrator" w:date="2019-12-31T13:29:00Z"/>
          <w:rFonts w:ascii="Times New Roman" w:eastAsia="华文仿宋" w:hAnsi="Times New Roman" w:cs="Times New Roman"/>
          <w:sz w:val="24"/>
          <w:szCs w:val="24"/>
        </w:rPr>
      </w:pPr>
      <w:ins w:id="1231" w:author="Administrator" w:date="2019-12-31T13:29:00Z">
        <w:r>
          <w:rPr>
            <w:rFonts w:ascii="Times New Roman" w:eastAsia="华文仿宋" w:hAnsi="Times New Roman" w:cs="Times New Roman"/>
            <w:noProof/>
            <w:sz w:val="24"/>
            <w:szCs w:val="24"/>
            <w:rPrChange w:id="1232" w:author="" w:date="1900-01-01T00:00:00Z">
              <w:rPr>
                <w:noProof/>
              </w:rPr>
            </w:rPrChange>
          </w:rPr>
          <w:drawing>
            <wp:inline distT="0" distB="0" distL="0" distR="0" wp14:anchorId="73FF28FF" wp14:editId="1ED4A657">
              <wp:extent cx="1628775" cy="1819275"/>
              <wp:effectExtent l="19050" t="0" r="9525" b="0"/>
              <wp:docPr id="81" name="图片 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图片4"/>
                      <pic:cNvPicPr>
                        <a:picLocks noChangeAspect="1" noChangeArrowheads="1"/>
                      </pic:cNvPicPr>
                    </pic:nvPicPr>
                    <pic:blipFill>
                      <a:blip r:embed="rId51" cstate="print"/>
                      <a:srcRect/>
                      <a:stretch>
                        <a:fillRect/>
                      </a:stretch>
                    </pic:blipFill>
                    <pic:spPr>
                      <a:xfrm>
                        <a:off x="0" y="0"/>
                        <a:ext cx="1628775" cy="1819275"/>
                      </a:xfrm>
                      <a:prstGeom prst="rect">
                        <a:avLst/>
                      </a:prstGeom>
                      <a:noFill/>
                      <a:ln w="9525">
                        <a:noFill/>
                        <a:miter lim="800000"/>
                        <a:headEnd/>
                        <a:tailEnd/>
                      </a:ln>
                    </pic:spPr>
                  </pic:pic>
                </a:graphicData>
              </a:graphic>
            </wp:inline>
          </w:drawing>
        </w:r>
      </w:ins>
    </w:p>
    <w:p w14:paraId="49F20E15" w14:textId="77777777" w:rsidR="00970176" w:rsidRDefault="008D6EE0">
      <w:pPr>
        <w:ind w:firstLineChars="200" w:firstLine="480"/>
        <w:jc w:val="center"/>
        <w:rPr>
          <w:del w:id="1233" w:author="Administrator" w:date="2019-12-31T13:29:00Z"/>
          <w:rFonts w:ascii="Times New Roman" w:eastAsia="华文仿宋" w:hAnsi="Times New Roman" w:cs="Times New Roman"/>
          <w:sz w:val="24"/>
          <w:szCs w:val="24"/>
        </w:rPr>
      </w:pPr>
      <w:del w:id="1234" w:author="Administrator" w:date="2019-12-31T13:29:00Z">
        <w:r>
          <w:rPr>
            <w:rFonts w:ascii="Times New Roman" w:hAnsi="Times New Roman"/>
            <w:noProof/>
            <w:sz w:val="24"/>
          </w:rPr>
          <w:drawing>
            <wp:inline distT="0" distB="0" distL="0" distR="0" wp14:anchorId="5EFE1A11" wp14:editId="553ADC6F">
              <wp:extent cx="1628775" cy="1819275"/>
              <wp:effectExtent l="19050" t="0" r="9525" b="0"/>
              <wp:docPr id="44" name="图片 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图片4"/>
                      <pic:cNvPicPr>
                        <a:picLocks noChangeAspect="1" noChangeArrowheads="1"/>
                      </pic:cNvPicPr>
                    </pic:nvPicPr>
                    <pic:blipFill>
                      <a:blip r:embed="rId51" cstate="print"/>
                      <a:srcRect/>
                      <a:stretch>
                        <a:fillRect/>
                      </a:stretch>
                    </pic:blipFill>
                    <pic:spPr>
                      <a:xfrm>
                        <a:off x="0" y="0"/>
                        <a:ext cx="1628775" cy="1819275"/>
                      </a:xfrm>
                      <a:prstGeom prst="rect">
                        <a:avLst/>
                      </a:prstGeom>
                      <a:noFill/>
                      <a:ln w="9525">
                        <a:noFill/>
                        <a:miter lim="800000"/>
                        <a:headEnd/>
                        <a:tailEnd/>
                      </a:ln>
                    </pic:spPr>
                  </pic:pic>
                </a:graphicData>
              </a:graphic>
            </wp:inline>
          </w:drawing>
        </w:r>
      </w:del>
    </w:p>
    <w:p w14:paraId="66131697" w14:textId="77777777" w:rsidR="00970176" w:rsidRDefault="008D6EE0">
      <w:pPr>
        <w:ind w:firstLineChars="200" w:firstLine="480"/>
        <w:jc w:val="center"/>
        <w:rPr>
          <w:rFonts w:ascii="Times New Roman" w:eastAsia="华文仿宋" w:hAnsi="Times New Roman" w:cs="Times New Roman"/>
          <w:sz w:val="24"/>
          <w:szCs w:val="24"/>
        </w:rPr>
      </w:pPr>
      <w:r>
        <w:rPr>
          <w:rFonts w:ascii="Times New Roman" w:eastAsia="华文仿宋" w:hAnsi="Times New Roman" w:cs="Times New Roman"/>
          <w:sz w:val="24"/>
          <w:szCs w:val="24"/>
        </w:rPr>
        <w:t>图</w:t>
      </w:r>
      <w:r>
        <w:rPr>
          <w:rFonts w:ascii="Times New Roman" w:eastAsia="华文仿宋" w:hAnsi="Times New Roman" w:cs="Times New Roman"/>
          <w:sz w:val="24"/>
          <w:szCs w:val="24"/>
        </w:rPr>
        <w:t xml:space="preserve">3.9 </w:t>
      </w:r>
      <w:r>
        <w:rPr>
          <w:rFonts w:ascii="Times New Roman" w:eastAsia="华文仿宋" w:hAnsi="Times New Roman" w:cs="Times New Roman"/>
          <w:sz w:val="24"/>
          <w:szCs w:val="24"/>
        </w:rPr>
        <w:t>香兰素的结构式</w:t>
      </w:r>
    </w:p>
    <w:p w14:paraId="05568C5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eastAsia="华文仿宋" w:hAnsi="Times New Roman" w:cs="Times New Roman"/>
          <w:sz w:val="24"/>
          <w:szCs w:val="24"/>
        </w:rPr>
        <w:t xml:space="preserve">   </w:t>
      </w:r>
      <w:r>
        <w:rPr>
          <w:rFonts w:ascii="Times New Roman" w:hAnsi="Times New Roman" w:cs="Times New Roman"/>
          <w:sz w:val="24"/>
          <w:szCs w:val="24"/>
        </w:rPr>
        <w:t>2-</w:t>
      </w:r>
      <w:r>
        <w:rPr>
          <w:rFonts w:ascii="Times New Roman" w:hAnsi="Times New Roman" w:cs="Times New Roman"/>
          <w:sz w:val="24"/>
          <w:szCs w:val="24"/>
        </w:rPr>
        <w:t>苯乙醇是一种具有柔和细腻玫瑰气味的芳香醇，天然存在于玫瑰、茉莉、百合和丁香等多种植物的精油中，这些植物也因含</w:t>
      </w:r>
      <w:r>
        <w:rPr>
          <w:rFonts w:ascii="Times New Roman" w:hAnsi="Times New Roman" w:cs="Times New Roman"/>
          <w:sz w:val="24"/>
          <w:szCs w:val="24"/>
        </w:rPr>
        <w:t>2-</w:t>
      </w:r>
      <w:r>
        <w:rPr>
          <w:rFonts w:ascii="Times New Roman" w:hAnsi="Times New Roman" w:cs="Times New Roman"/>
          <w:sz w:val="24"/>
          <w:szCs w:val="24"/>
        </w:rPr>
        <w:t>苯乙醇而芳香怡人。</w:t>
      </w:r>
      <w:r>
        <w:rPr>
          <w:rFonts w:ascii="Times New Roman" w:hAnsi="Times New Roman" w:cs="Times New Roman"/>
          <w:sz w:val="24"/>
          <w:szCs w:val="24"/>
        </w:rPr>
        <w:t>2-</w:t>
      </w:r>
      <w:r>
        <w:rPr>
          <w:rFonts w:ascii="Times New Roman" w:hAnsi="Times New Roman" w:cs="Times New Roman"/>
          <w:sz w:val="24"/>
          <w:szCs w:val="24"/>
        </w:rPr>
        <w:t>苯乙醇的玫瑰香气颇受人欢迎，是国际香精香料的主流风格，大量应用于玫瑰型及其他类型的香精配方中，在食品和日化用品等领域中均有广泛</w:t>
      </w:r>
      <w:r>
        <w:rPr>
          <w:rFonts w:ascii="Times New Roman" w:hAnsi="Times New Roman" w:cs="Times New Roman"/>
          <w:sz w:val="24"/>
          <w:szCs w:val="24"/>
        </w:rPr>
        <w:t>应用。</w:t>
      </w:r>
      <w:r>
        <w:rPr>
          <w:rFonts w:ascii="Times New Roman" w:hAnsi="Times New Roman" w:cs="Times New Roman"/>
          <w:sz w:val="24"/>
          <w:szCs w:val="24"/>
        </w:rPr>
        <w:t xml:space="preserve">   </w:t>
      </w:r>
    </w:p>
    <w:p w14:paraId="64523473"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酵母细胞可以通过合成芳香族氨基酸的莽草酸途径全程合成</w:t>
      </w:r>
      <w:r>
        <w:rPr>
          <w:rFonts w:ascii="Times New Roman" w:hAnsi="Times New Roman" w:cs="Times New Roman"/>
          <w:sz w:val="24"/>
          <w:szCs w:val="24"/>
        </w:rPr>
        <w:t>2-</w:t>
      </w:r>
      <w:r>
        <w:rPr>
          <w:rFonts w:ascii="Times New Roman" w:hAnsi="Times New Roman" w:cs="Times New Roman"/>
          <w:sz w:val="24"/>
          <w:szCs w:val="24"/>
        </w:rPr>
        <w:t>苯乙醇，也可以通过氨基酸分解途径转化</w:t>
      </w:r>
      <w:r>
        <w:rPr>
          <w:rFonts w:ascii="Times New Roman" w:hAnsi="Times New Roman" w:cs="Times New Roman"/>
          <w:sz w:val="24"/>
          <w:szCs w:val="24"/>
        </w:rPr>
        <w:t>L-</w:t>
      </w:r>
      <w:r>
        <w:rPr>
          <w:rFonts w:ascii="Times New Roman" w:hAnsi="Times New Roman" w:cs="Times New Roman"/>
          <w:sz w:val="24"/>
          <w:szCs w:val="24"/>
        </w:rPr>
        <w:t>苯丙氨酸为</w:t>
      </w:r>
      <w:r>
        <w:rPr>
          <w:rFonts w:ascii="Times New Roman" w:hAnsi="Times New Roman" w:cs="Times New Roman"/>
          <w:sz w:val="24"/>
          <w:szCs w:val="24"/>
        </w:rPr>
        <w:t>2-</w:t>
      </w:r>
      <w:r>
        <w:rPr>
          <w:rFonts w:ascii="Times New Roman" w:hAnsi="Times New Roman" w:cs="Times New Roman"/>
          <w:sz w:val="24"/>
          <w:szCs w:val="24"/>
        </w:rPr>
        <w:t>苯乙醇。</w:t>
      </w:r>
      <w:r>
        <w:rPr>
          <w:rFonts w:ascii="Times New Roman" w:hAnsi="Times New Roman" w:cs="Times New Roman"/>
          <w:sz w:val="24"/>
          <w:szCs w:val="24"/>
        </w:rPr>
        <w:t>L-</w:t>
      </w:r>
      <w:r>
        <w:rPr>
          <w:rFonts w:ascii="Times New Roman" w:hAnsi="Times New Roman" w:cs="Times New Roman"/>
          <w:sz w:val="24"/>
          <w:szCs w:val="24"/>
        </w:rPr>
        <w:t>苯丙氨酸首先在转氨酶作用下生成苯丙酮酸，或在脱羧酶的作用下形成苯乙胺，再脱羧或胺氧化形成苯</w:t>
      </w:r>
      <w:r>
        <w:rPr>
          <w:rFonts w:ascii="Times New Roman" w:hAnsi="Times New Roman" w:cs="Times New Roman"/>
          <w:sz w:val="24"/>
          <w:szCs w:val="24"/>
        </w:rPr>
        <w:lastRenderedPageBreak/>
        <w:t>乙醛，进而生成</w:t>
      </w:r>
      <w:r>
        <w:rPr>
          <w:rFonts w:ascii="Times New Roman" w:hAnsi="Times New Roman" w:cs="Times New Roman"/>
          <w:sz w:val="24"/>
          <w:szCs w:val="24"/>
        </w:rPr>
        <w:t>2-</w:t>
      </w:r>
      <w:r>
        <w:rPr>
          <w:rFonts w:ascii="Times New Roman" w:hAnsi="Times New Roman" w:cs="Times New Roman"/>
          <w:sz w:val="24"/>
          <w:szCs w:val="24"/>
        </w:rPr>
        <w:t>苯乙醇。</w:t>
      </w:r>
    </w:p>
    <w:p w14:paraId="40B319FC" w14:textId="77777777" w:rsidR="00970176" w:rsidRDefault="008D6EE0">
      <w:pPr>
        <w:rPr>
          <w:rFonts w:ascii="Times New Roman" w:eastAsia="华文仿宋" w:hAnsi="Times New Roman" w:cs="Times New Roman"/>
          <w:sz w:val="24"/>
          <w:szCs w:val="24"/>
        </w:rPr>
      </w:pPr>
      <w:r>
        <w:rPr>
          <w:rFonts w:ascii="Times New Roman" w:eastAsia="华文仿宋" w:hAnsi="Times New Roman" w:cs="Times New Roman"/>
          <w:sz w:val="24"/>
          <w:szCs w:val="24"/>
        </w:rPr>
        <w:t>代谢途径：</w:t>
      </w:r>
    </w:p>
    <w:p w14:paraId="31F8BC34" w14:textId="77777777" w:rsidR="00970176" w:rsidRDefault="008D6EE0">
      <w:pPr>
        <w:jc w:val="center"/>
        <w:rPr>
          <w:ins w:id="1235" w:author="Administrator" w:date="2019-12-31T13:29:00Z"/>
          <w:rFonts w:ascii="Times New Roman" w:eastAsia="华文仿宋" w:hAnsi="Times New Roman" w:cs="Times New Roman"/>
          <w:sz w:val="24"/>
          <w:szCs w:val="24"/>
        </w:rPr>
      </w:pPr>
      <w:ins w:id="1236" w:author="Administrator" w:date="2019-12-31T13:29:00Z">
        <w:r>
          <w:rPr>
            <w:rFonts w:ascii="Times New Roman" w:eastAsia="华文仿宋" w:hAnsi="Times New Roman" w:cs="Times New Roman"/>
            <w:noProof/>
            <w:sz w:val="24"/>
            <w:szCs w:val="24"/>
            <w:rPrChange w:id="1237" w:author="" w:date="1900-01-01T00:00:00Z">
              <w:rPr>
                <w:noProof/>
              </w:rPr>
            </w:rPrChange>
          </w:rPr>
          <w:drawing>
            <wp:inline distT="0" distB="0" distL="0" distR="0" wp14:anchorId="4E277B7F" wp14:editId="5BB98390">
              <wp:extent cx="3617595" cy="2465705"/>
              <wp:effectExtent l="19050" t="0" r="1297" b="0"/>
              <wp:docPr id="82" name="图片 3" descr="360截图201410081559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descr="360截图20141008155914916"/>
                      <pic:cNvPicPr>
                        <a:picLocks noChangeAspect="1" noChangeArrowheads="1"/>
                      </pic:cNvPicPr>
                    </pic:nvPicPr>
                    <pic:blipFill>
                      <a:blip r:embed="rId52" cstate="print"/>
                      <a:srcRect b="6017"/>
                      <a:stretch>
                        <a:fillRect/>
                      </a:stretch>
                    </pic:blipFill>
                    <pic:spPr>
                      <a:xfrm>
                        <a:off x="0" y="0"/>
                        <a:ext cx="3618203" cy="2466035"/>
                      </a:xfrm>
                      <a:prstGeom prst="rect">
                        <a:avLst/>
                      </a:prstGeom>
                      <a:noFill/>
                      <a:ln w="9525">
                        <a:noFill/>
                        <a:miter lim="800000"/>
                        <a:headEnd/>
                        <a:tailEnd/>
                      </a:ln>
                    </pic:spPr>
                  </pic:pic>
                </a:graphicData>
              </a:graphic>
            </wp:inline>
          </w:drawing>
        </w:r>
      </w:ins>
    </w:p>
    <w:p w14:paraId="2E58E0B2" w14:textId="77777777" w:rsidR="00970176" w:rsidRDefault="008D6EE0">
      <w:pPr>
        <w:jc w:val="center"/>
        <w:rPr>
          <w:del w:id="1238" w:author="Administrator" w:date="2019-12-31T13:29:00Z"/>
          <w:rFonts w:ascii="Times New Roman" w:eastAsia="华文仿宋" w:hAnsi="Times New Roman" w:cs="Times New Roman"/>
          <w:sz w:val="24"/>
          <w:szCs w:val="24"/>
        </w:rPr>
      </w:pPr>
      <w:del w:id="1239" w:author="Administrator" w:date="2019-12-31T13:29:00Z">
        <w:r>
          <w:rPr>
            <w:rFonts w:ascii="Times New Roman" w:hAnsi="Times New Roman"/>
            <w:noProof/>
            <w:sz w:val="24"/>
          </w:rPr>
          <w:drawing>
            <wp:inline distT="0" distB="0" distL="0" distR="0" wp14:anchorId="76F90FA3" wp14:editId="4BD9E8BC">
              <wp:extent cx="3617595" cy="2465705"/>
              <wp:effectExtent l="19050" t="0" r="1297" b="0"/>
              <wp:docPr id="45" name="图片 3" descr="360截图201410081559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360截图20141008155914916"/>
                      <pic:cNvPicPr>
                        <a:picLocks noChangeAspect="1" noChangeArrowheads="1"/>
                      </pic:cNvPicPr>
                    </pic:nvPicPr>
                    <pic:blipFill>
                      <a:blip r:embed="rId52" cstate="print"/>
                      <a:srcRect b="6017"/>
                      <a:stretch>
                        <a:fillRect/>
                      </a:stretch>
                    </pic:blipFill>
                    <pic:spPr>
                      <a:xfrm>
                        <a:off x="0" y="0"/>
                        <a:ext cx="3618203" cy="2466035"/>
                      </a:xfrm>
                      <a:prstGeom prst="rect">
                        <a:avLst/>
                      </a:prstGeom>
                      <a:noFill/>
                      <a:ln w="9525">
                        <a:noFill/>
                        <a:miter lim="800000"/>
                        <a:headEnd/>
                        <a:tailEnd/>
                      </a:ln>
                    </pic:spPr>
                  </pic:pic>
                </a:graphicData>
              </a:graphic>
            </wp:inline>
          </w:drawing>
        </w:r>
      </w:del>
    </w:p>
    <w:p w14:paraId="22B0E349" w14:textId="77777777" w:rsidR="00970176" w:rsidRDefault="008D6EE0">
      <w:pPr>
        <w:jc w:val="center"/>
        <w:rPr>
          <w:rFonts w:ascii="Times New Roman" w:eastAsia="华文仿宋" w:hAnsi="Times New Roman" w:cs="Times New Roman"/>
          <w:sz w:val="24"/>
          <w:szCs w:val="24"/>
        </w:rPr>
      </w:pPr>
      <w:r>
        <w:rPr>
          <w:rFonts w:ascii="Times New Roman" w:eastAsia="华文仿宋" w:hAnsi="Times New Roman" w:cs="Times New Roman"/>
          <w:sz w:val="24"/>
          <w:szCs w:val="24"/>
        </w:rPr>
        <w:t>图</w:t>
      </w:r>
      <w:r>
        <w:rPr>
          <w:rFonts w:ascii="Times New Roman" w:eastAsia="华文仿宋" w:hAnsi="Times New Roman" w:cs="Times New Roman"/>
          <w:sz w:val="24"/>
          <w:szCs w:val="24"/>
        </w:rPr>
        <w:t>3.10 2-</w:t>
      </w:r>
      <w:r>
        <w:rPr>
          <w:rFonts w:ascii="Times New Roman" w:eastAsia="华文仿宋" w:hAnsi="Times New Roman" w:cs="Times New Roman"/>
          <w:sz w:val="24"/>
          <w:szCs w:val="24"/>
        </w:rPr>
        <w:t>苯乙醇的代谢途径示意图</w:t>
      </w:r>
    </w:p>
    <w:p w14:paraId="770C1A18" w14:textId="77777777" w:rsidR="00970176" w:rsidRDefault="008D6EE0">
      <w:pPr>
        <w:pStyle w:val="5"/>
        <w:rPr>
          <w:rFonts w:ascii="Times New Roman" w:hAnsi="Times New Roman" w:cs="Times New Roman"/>
        </w:rPr>
      </w:pPr>
      <w:r>
        <w:rPr>
          <w:rFonts w:ascii="Times New Roman" w:hAnsi="Times New Roman" w:cs="Times New Roman"/>
        </w:rPr>
        <w:t xml:space="preserve">3.2.4.5 </w:t>
      </w:r>
      <w:r>
        <w:rPr>
          <w:rFonts w:ascii="Times New Roman" w:hAnsi="Times New Roman" w:cs="Times New Roman"/>
        </w:rPr>
        <w:t>生物技术制备天然香精的前景与展望</w:t>
      </w:r>
    </w:p>
    <w:p w14:paraId="2651FBD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利用生物技术生产香料物质前景广阔，与生产天然香料、合成香料相比较，生物技术生产香料有不可比拟的优点。随着生物技术的不断发展，生物技术以香精，香料的工业生产定会产生十分重要的作用和深远的影响。</w:t>
      </w:r>
    </w:p>
    <w:p w14:paraId="32380B8D"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由此可见</w:t>
      </w:r>
      <w:r>
        <w:rPr>
          <w:rFonts w:ascii="Times New Roman" w:hAnsi="Times New Roman" w:cs="Times New Roman"/>
          <w:sz w:val="24"/>
          <w:szCs w:val="24"/>
        </w:rPr>
        <w:t>,</w:t>
      </w:r>
      <w:r>
        <w:rPr>
          <w:rFonts w:ascii="Times New Roman" w:hAnsi="Times New Roman" w:cs="Times New Roman"/>
          <w:sz w:val="24"/>
          <w:szCs w:val="24"/>
        </w:rPr>
        <w:t>用生物法制备天然香精香料给香精香料工业带来了一次革命性的突破。生物法制备天然香精香料的进一步发展必将促进广泛应用高效的绿色生物催化过程改造传统的化学过程</w:t>
      </w:r>
      <w:r>
        <w:rPr>
          <w:rFonts w:ascii="Times New Roman" w:hAnsi="Times New Roman" w:cs="Times New Roman"/>
          <w:sz w:val="24"/>
          <w:szCs w:val="24"/>
        </w:rPr>
        <w:t>,</w:t>
      </w:r>
      <w:r>
        <w:rPr>
          <w:rFonts w:ascii="Times New Roman" w:hAnsi="Times New Roman" w:cs="Times New Roman"/>
          <w:sz w:val="24"/>
          <w:szCs w:val="24"/>
        </w:rPr>
        <w:t>以解决人类所面临的资源短缺、能源危机及环境</w:t>
      </w:r>
      <w:r>
        <w:rPr>
          <w:rFonts w:ascii="Times New Roman" w:hAnsi="Times New Roman" w:cs="Times New Roman"/>
          <w:sz w:val="24"/>
          <w:szCs w:val="24"/>
        </w:rPr>
        <w:lastRenderedPageBreak/>
        <w:t>污染等限制社会和经济发展的重大问题</w:t>
      </w:r>
      <w:r>
        <w:rPr>
          <w:rFonts w:ascii="Times New Roman" w:hAnsi="Times New Roman" w:cs="Times New Roman"/>
          <w:sz w:val="24"/>
          <w:szCs w:val="24"/>
        </w:rPr>
        <w:t>,</w:t>
      </w:r>
      <w:r>
        <w:rPr>
          <w:rFonts w:ascii="Times New Roman" w:hAnsi="Times New Roman" w:cs="Times New Roman"/>
          <w:sz w:val="24"/>
          <w:szCs w:val="24"/>
        </w:rPr>
        <w:t>也为食品添加剂行业其他天然食品添加剂如生物防腐剂、色素等的健康发展提供了一条良</w:t>
      </w:r>
      <w:r>
        <w:rPr>
          <w:rFonts w:ascii="Times New Roman" w:hAnsi="Times New Roman" w:cs="Times New Roman"/>
          <w:sz w:val="24"/>
          <w:szCs w:val="24"/>
        </w:rPr>
        <w:t>好的借鉴思路。</w:t>
      </w:r>
    </w:p>
    <w:p w14:paraId="2B1FF7E4" w14:textId="77777777" w:rsidR="00970176" w:rsidRDefault="008D6EE0">
      <w:pPr>
        <w:pStyle w:val="3"/>
        <w:rPr>
          <w:rFonts w:ascii="Times New Roman" w:hAnsi="Times New Roman" w:cs="Times New Roman"/>
        </w:rPr>
      </w:pPr>
      <w:bookmarkStart w:id="1240" w:name="_Toc14992049"/>
      <w:r>
        <w:rPr>
          <w:rFonts w:ascii="Times New Roman" w:hAnsi="Times New Roman" w:cs="Times New Roman"/>
        </w:rPr>
        <w:t>3.2.5</w:t>
      </w:r>
      <w:r>
        <w:rPr>
          <w:rFonts w:ascii="Times New Roman" w:hAnsi="Times New Roman" w:cs="Times New Roman"/>
        </w:rPr>
        <w:t>微波辐照诱导萃取法</w:t>
      </w:r>
      <w:bookmarkEnd w:id="1240"/>
    </w:p>
    <w:p w14:paraId="0475AD3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微波辐照过程中微波射线可自由透过对微波透明的萃取介质。到达植物物料的内部维管束和腺胞系统。由于吸收微波能，物料内部温度突然升高，天然物料的维管束和腺胞系统升温更快，保持此温度直至其内部压力超过细胞壁膨胀的能力，细胞破裂。位于细胞内的香料物质从细胞壁自由流出。传递转移至萃取介质周围，在较低的温度下</w:t>
      </w:r>
      <w:r>
        <w:rPr>
          <w:rFonts w:ascii="Times New Roman" w:hAnsi="Times New Roman" w:cs="Times New Roman"/>
          <w:sz w:val="24"/>
          <w:szCs w:val="24"/>
        </w:rPr>
        <w:t>(</w:t>
      </w:r>
      <w:r>
        <w:rPr>
          <w:rFonts w:ascii="Times New Roman" w:hAnsi="Times New Roman" w:cs="Times New Roman"/>
          <w:sz w:val="24"/>
          <w:szCs w:val="24"/>
        </w:rPr>
        <w:t>或说</w:t>
      </w:r>
      <w:r>
        <w:rPr>
          <w:rFonts w:ascii="Times New Roman" w:hAnsi="Times New Roman" w:cs="Times New Roman"/>
          <w:sz w:val="24"/>
          <w:szCs w:val="24"/>
        </w:rPr>
        <w:t xml:space="preserve"> “</w:t>
      </w:r>
      <w:r>
        <w:rPr>
          <w:rFonts w:ascii="Times New Roman" w:hAnsi="Times New Roman" w:cs="Times New Roman"/>
          <w:sz w:val="24"/>
          <w:szCs w:val="24"/>
        </w:rPr>
        <w:t>冷态</w:t>
      </w:r>
      <w:r>
        <w:rPr>
          <w:rFonts w:ascii="Times New Roman" w:hAnsi="Times New Roman" w:cs="Times New Roman"/>
          <w:sz w:val="24"/>
          <w:szCs w:val="24"/>
        </w:rPr>
        <w:t>”)</w:t>
      </w:r>
      <w:r>
        <w:rPr>
          <w:rFonts w:ascii="Times New Roman" w:hAnsi="Times New Roman" w:cs="Times New Roman"/>
          <w:sz w:val="24"/>
          <w:szCs w:val="24"/>
        </w:rPr>
        <w:t>被萃取介质捕获并溶解其中。过滤分离残渣</w:t>
      </w:r>
      <w:r>
        <w:rPr>
          <w:rFonts w:ascii="Times New Roman" w:hAnsi="Times New Roman" w:cs="Times New Roman"/>
          <w:sz w:val="24"/>
          <w:szCs w:val="24"/>
        </w:rPr>
        <w:t xml:space="preserve"> </w:t>
      </w:r>
      <w:r>
        <w:rPr>
          <w:rFonts w:ascii="Times New Roman" w:hAnsi="Times New Roman" w:cs="Times New Roman"/>
          <w:sz w:val="24"/>
          <w:szCs w:val="24"/>
        </w:rPr>
        <w:t>，即得萃取物微波辐照诱导萃取技术适用于任何天然物的萃取</w:t>
      </w:r>
      <w:r>
        <w:rPr>
          <w:rFonts w:ascii="Times New Roman" w:hAnsi="Times New Roman" w:cs="Times New Roman"/>
          <w:sz w:val="24"/>
          <w:szCs w:val="24"/>
        </w:rPr>
        <w:t xml:space="preserve"> </w:t>
      </w:r>
      <w:r>
        <w:rPr>
          <w:rFonts w:ascii="Times New Roman" w:hAnsi="Times New Roman" w:cs="Times New Roman"/>
          <w:sz w:val="24"/>
          <w:szCs w:val="24"/>
        </w:rPr>
        <w:t>，不受限制都可达到高效、快速、高度选择性、安全无害环境的</w:t>
      </w:r>
      <w:r>
        <w:rPr>
          <w:rFonts w:ascii="Times New Roman" w:hAnsi="Times New Roman" w:cs="Times New Roman"/>
          <w:sz w:val="24"/>
          <w:szCs w:val="24"/>
        </w:rPr>
        <w:t>要求。微波辐照产生的热仅限于天然物，如香料植物的维管束组织的内部。物料与所选用的萃取介质处于施加的微波场中，萃取介质对于微波射束是透明的。微波能作用于植物组织内部产生所需要的温度</w:t>
      </w:r>
      <w:r>
        <w:rPr>
          <w:rFonts w:ascii="Times New Roman" w:hAnsi="Times New Roman" w:cs="Times New Roman"/>
          <w:sz w:val="24"/>
          <w:szCs w:val="24"/>
        </w:rPr>
        <w:t>(</w:t>
      </w:r>
      <w:r>
        <w:rPr>
          <w:rFonts w:ascii="Times New Roman" w:hAnsi="Times New Roman" w:cs="Times New Roman"/>
          <w:sz w:val="24"/>
          <w:szCs w:val="24"/>
        </w:rPr>
        <w:t>植物组织中含有水分，吸收微波能产生热量</w:t>
      </w:r>
      <w:r>
        <w:rPr>
          <w:rFonts w:ascii="Times New Roman" w:hAnsi="Times New Roman" w:cs="Times New Roman"/>
          <w:sz w:val="24"/>
          <w:szCs w:val="24"/>
        </w:rPr>
        <w:t>)</w:t>
      </w:r>
      <w:r>
        <w:rPr>
          <w:rFonts w:ascii="Times New Roman" w:hAnsi="Times New Roman" w:cs="Times New Roman"/>
          <w:sz w:val="24"/>
          <w:szCs w:val="24"/>
        </w:rPr>
        <w:t>。而物料周围几乎不发热，仍保持环境温度。微波辐照诱导萃取技术的步骤为：</w:t>
      </w:r>
      <w:r>
        <w:rPr>
          <w:rFonts w:ascii="宋体" w:eastAsia="宋体" w:hAnsi="宋体" w:cs="宋体" w:hint="eastAsia"/>
          <w:sz w:val="24"/>
          <w:szCs w:val="24"/>
        </w:rPr>
        <w:t>①</w:t>
      </w:r>
      <w:r>
        <w:rPr>
          <w:rFonts w:ascii="Times New Roman" w:hAnsi="Times New Roman" w:cs="Times New Roman"/>
          <w:sz w:val="24"/>
          <w:szCs w:val="24"/>
        </w:rPr>
        <w:t>物料切碎，便于吸收微波能；</w:t>
      </w:r>
      <w:r>
        <w:rPr>
          <w:rFonts w:ascii="宋体" w:eastAsia="宋体" w:hAnsi="宋体" w:cs="宋体" w:hint="eastAsia"/>
          <w:sz w:val="24"/>
          <w:szCs w:val="24"/>
        </w:rPr>
        <w:t>②</w:t>
      </w:r>
      <w:r>
        <w:rPr>
          <w:rFonts w:ascii="Times New Roman" w:hAnsi="Times New Roman" w:cs="Times New Roman"/>
          <w:sz w:val="24"/>
          <w:szCs w:val="24"/>
        </w:rPr>
        <w:t>选用对微波透明的或部分透明的萃取剂接触物料；</w:t>
      </w:r>
      <w:r>
        <w:rPr>
          <w:rFonts w:ascii="宋体" w:eastAsia="宋体" w:hAnsi="宋体" w:cs="宋体" w:hint="eastAsia"/>
          <w:sz w:val="24"/>
          <w:szCs w:val="24"/>
        </w:rPr>
        <w:t>③</w:t>
      </w:r>
      <w:r>
        <w:rPr>
          <w:rFonts w:ascii="Times New Roman" w:hAnsi="Times New Roman" w:cs="Times New Roman"/>
          <w:sz w:val="24"/>
          <w:szCs w:val="24"/>
        </w:rPr>
        <w:t xml:space="preserve"> </w:t>
      </w:r>
      <w:r>
        <w:rPr>
          <w:rFonts w:ascii="Times New Roman" w:hAnsi="Times New Roman" w:cs="Times New Roman"/>
          <w:sz w:val="24"/>
          <w:szCs w:val="24"/>
        </w:rPr>
        <w:t>物料与萃取剂混和置于微波发生器内接受辐照</w:t>
      </w:r>
      <w:r>
        <w:rPr>
          <w:rFonts w:ascii="Times New Roman" w:hAnsi="Times New Roman" w:cs="Times New Roman"/>
          <w:sz w:val="24"/>
          <w:szCs w:val="24"/>
        </w:rPr>
        <w:t xml:space="preserve"> </w:t>
      </w:r>
      <w:r>
        <w:rPr>
          <w:rFonts w:ascii="Times New Roman" w:hAnsi="Times New Roman" w:cs="Times New Roman"/>
          <w:sz w:val="24"/>
          <w:szCs w:val="24"/>
        </w:rPr>
        <w:t>，物料成分吸收微波能</w:t>
      </w:r>
      <w:r>
        <w:rPr>
          <w:rFonts w:ascii="Times New Roman" w:hAnsi="Times New Roman" w:cs="Times New Roman"/>
          <w:sz w:val="24"/>
          <w:szCs w:val="24"/>
        </w:rPr>
        <w:t xml:space="preserve"> </w:t>
      </w:r>
      <w:r>
        <w:rPr>
          <w:rFonts w:ascii="Times New Roman" w:hAnsi="Times New Roman" w:cs="Times New Roman"/>
          <w:sz w:val="24"/>
          <w:szCs w:val="24"/>
        </w:rPr>
        <w:t>，此时发生实质性萃取过程；</w:t>
      </w:r>
      <w:r>
        <w:rPr>
          <w:rFonts w:ascii="宋体" w:eastAsia="宋体" w:hAnsi="宋体" w:cs="宋体" w:hint="eastAsia"/>
          <w:sz w:val="24"/>
          <w:szCs w:val="24"/>
        </w:rPr>
        <w:t>④</w:t>
      </w:r>
      <w:r>
        <w:rPr>
          <w:rFonts w:ascii="Times New Roman" w:hAnsi="Times New Roman" w:cs="Times New Roman"/>
          <w:sz w:val="24"/>
          <w:szCs w:val="24"/>
        </w:rPr>
        <w:t>从萃取相分离出残渣；</w:t>
      </w:r>
      <w:r>
        <w:rPr>
          <w:rFonts w:ascii="宋体" w:eastAsia="宋体" w:hAnsi="宋体" w:cs="宋体" w:hint="eastAsia"/>
          <w:sz w:val="24"/>
          <w:szCs w:val="24"/>
        </w:rPr>
        <w:t>⑤</w:t>
      </w:r>
      <w:r>
        <w:rPr>
          <w:rFonts w:ascii="Times New Roman" w:hAnsi="Times New Roman" w:cs="Times New Roman"/>
          <w:sz w:val="24"/>
          <w:szCs w:val="24"/>
        </w:rPr>
        <w:t xml:space="preserve"> </w:t>
      </w:r>
      <w:r>
        <w:rPr>
          <w:rFonts w:ascii="Times New Roman" w:hAnsi="Times New Roman" w:cs="Times New Roman"/>
          <w:sz w:val="24"/>
          <w:szCs w:val="24"/>
        </w:rPr>
        <w:t>回收萃取物，若萃取物可直接使</w:t>
      </w:r>
      <w:r>
        <w:rPr>
          <w:rFonts w:ascii="Times New Roman" w:hAnsi="Times New Roman" w:cs="Times New Roman"/>
          <w:sz w:val="24"/>
          <w:szCs w:val="24"/>
        </w:rPr>
        <w:t>用，那就不需要除去萃取剂</w:t>
      </w:r>
      <w:r>
        <w:rPr>
          <w:rFonts w:ascii="Times New Roman" w:hAnsi="Times New Roman" w:cs="Times New Roman"/>
          <w:sz w:val="24"/>
          <w:szCs w:val="24"/>
        </w:rPr>
        <w:t xml:space="preserve"> </w:t>
      </w:r>
      <w:r>
        <w:rPr>
          <w:rFonts w:ascii="Times New Roman" w:hAnsi="Times New Roman" w:cs="Times New Roman"/>
          <w:sz w:val="24"/>
          <w:szCs w:val="24"/>
        </w:rPr>
        <w:t>。</w:t>
      </w:r>
    </w:p>
    <w:p w14:paraId="3183B49C"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与常规蒸馏法和萃取法相比，微波辐照诱导萃取法得到的产品品质最好，色泽浅，而且还体现出生产的高效率和高选择性，以及不会破坏天然热敏物质的结构等优点，其不足之处是只能获得部分主要组分。</w:t>
      </w:r>
    </w:p>
    <w:p w14:paraId="24B48809" w14:textId="77777777" w:rsidR="00970176" w:rsidRDefault="008D6EE0">
      <w:pPr>
        <w:pStyle w:val="3"/>
        <w:rPr>
          <w:rFonts w:ascii="Times New Roman" w:hAnsi="Times New Roman" w:cs="Times New Roman"/>
        </w:rPr>
      </w:pPr>
      <w:bookmarkStart w:id="1241" w:name="_Toc14992050"/>
      <w:r>
        <w:rPr>
          <w:rFonts w:ascii="Times New Roman" w:hAnsi="Times New Roman" w:cs="Times New Roman"/>
        </w:rPr>
        <w:t>3.2.6</w:t>
      </w:r>
      <w:r>
        <w:rPr>
          <w:rFonts w:ascii="Times New Roman" w:hAnsi="Times New Roman" w:cs="Times New Roman"/>
        </w:rPr>
        <w:t>超临界流体萃取法</w:t>
      </w:r>
      <w:bookmarkEnd w:id="1241"/>
    </w:p>
    <w:p w14:paraId="3CD3800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超临界流体萃取（</w:t>
      </w:r>
      <w:r>
        <w:rPr>
          <w:rFonts w:ascii="Times New Roman" w:hAnsi="Times New Roman" w:cs="Times New Roman"/>
          <w:sz w:val="24"/>
          <w:szCs w:val="24"/>
        </w:rPr>
        <w:t>SFE</w:t>
      </w:r>
      <w:r>
        <w:rPr>
          <w:rFonts w:ascii="Times New Roman" w:hAnsi="Times New Roman" w:cs="Times New Roman"/>
          <w:sz w:val="24"/>
          <w:szCs w:val="24"/>
        </w:rPr>
        <w:t>，简称超临界萃取）是一种将超临界流体作为萃取剂，把一种成分（萃取物）从混合物（基质）中分离出来的技术。二氧化碳（</w:t>
      </w:r>
      <w:r>
        <w:rPr>
          <w:rFonts w:ascii="Times New Roman" w:hAnsi="Times New Roman" w:cs="Times New Roman"/>
          <w:sz w:val="24"/>
          <w:szCs w:val="24"/>
        </w:rPr>
        <w:t>CO2</w:t>
      </w:r>
      <w:r>
        <w:rPr>
          <w:rFonts w:ascii="Times New Roman" w:hAnsi="Times New Roman" w:cs="Times New Roman"/>
          <w:sz w:val="24"/>
          <w:szCs w:val="24"/>
        </w:rPr>
        <w:t>）是最常用的超临界流体。</w:t>
      </w:r>
      <w:r>
        <w:rPr>
          <w:rFonts w:ascii="Times New Roman" w:hAnsi="Times New Roman" w:cs="Times New Roman"/>
          <w:sz w:val="24"/>
          <w:szCs w:val="24"/>
        </w:rPr>
        <w:t> </w:t>
      </w:r>
      <w:hyperlink r:id="rId53" w:tgtFrame="_blank" w:history="1">
        <w:r>
          <w:rPr>
            <w:rFonts w:ascii="Times New Roman" w:hAnsi="Times New Roman" w:cs="Times New Roman"/>
            <w:sz w:val="24"/>
            <w:szCs w:val="24"/>
          </w:rPr>
          <w:t>超临界流体萃取</w:t>
        </w:r>
      </w:hyperlink>
      <w:r>
        <w:rPr>
          <w:rFonts w:ascii="Times New Roman" w:hAnsi="Times New Roman" w:cs="Times New Roman"/>
          <w:sz w:val="24"/>
          <w:szCs w:val="24"/>
        </w:rPr>
        <w:t>分离过程的原理是</w:t>
      </w:r>
      <w:hyperlink r:id="rId54" w:tgtFrame="_blank" w:history="1">
        <w:r>
          <w:rPr>
            <w:rFonts w:ascii="Times New Roman" w:hAnsi="Times New Roman" w:cs="Times New Roman"/>
            <w:sz w:val="24"/>
            <w:szCs w:val="24"/>
          </w:rPr>
          <w:t>超临界流体</w:t>
        </w:r>
      </w:hyperlink>
      <w:r>
        <w:rPr>
          <w:rFonts w:ascii="Times New Roman" w:hAnsi="Times New Roman" w:cs="Times New Roman"/>
          <w:sz w:val="24"/>
          <w:szCs w:val="24"/>
        </w:rPr>
        <w:t>对脂肪酸、植物碱、醚类、酮类、甘油酯等</w:t>
      </w:r>
      <w:r>
        <w:rPr>
          <w:rFonts w:ascii="Times New Roman" w:hAnsi="Times New Roman" w:cs="Times New Roman"/>
          <w:sz w:val="24"/>
          <w:szCs w:val="24"/>
        </w:rPr>
        <w:t>具有特殊溶解作用，利用超临界流体的溶解能力与其密度的关系，即利用</w:t>
      </w:r>
      <w:hyperlink r:id="rId55" w:tgtFrame="_blank" w:history="1">
        <w:r>
          <w:rPr>
            <w:rFonts w:ascii="Times New Roman" w:hAnsi="Times New Roman" w:cs="Times New Roman"/>
            <w:sz w:val="24"/>
            <w:szCs w:val="24"/>
          </w:rPr>
          <w:t>压力</w:t>
        </w:r>
      </w:hyperlink>
      <w:r>
        <w:rPr>
          <w:rFonts w:ascii="Times New Roman" w:hAnsi="Times New Roman" w:cs="Times New Roman"/>
          <w:sz w:val="24"/>
          <w:szCs w:val="24"/>
        </w:rPr>
        <w:t>和</w:t>
      </w:r>
      <w:hyperlink r:id="rId56" w:tgtFrame="_blank" w:history="1">
        <w:r>
          <w:rPr>
            <w:rFonts w:ascii="Times New Roman" w:hAnsi="Times New Roman" w:cs="Times New Roman"/>
            <w:sz w:val="24"/>
            <w:szCs w:val="24"/>
          </w:rPr>
          <w:t>温度</w:t>
        </w:r>
      </w:hyperlink>
      <w:r>
        <w:rPr>
          <w:rFonts w:ascii="Times New Roman" w:hAnsi="Times New Roman" w:cs="Times New Roman"/>
          <w:sz w:val="24"/>
          <w:szCs w:val="24"/>
        </w:rPr>
        <w:t>对超临界流体溶解能力的影响而进行的。</w:t>
      </w:r>
      <w:r>
        <w:rPr>
          <w:rFonts w:ascii="Times New Roman" w:hAnsi="Times New Roman" w:cs="Times New Roman"/>
          <w:sz w:val="24"/>
          <w:szCs w:val="24"/>
        </w:rPr>
        <w:lastRenderedPageBreak/>
        <w:t>在</w:t>
      </w:r>
      <w:hyperlink r:id="rId57" w:tgtFrame="_blank" w:history="1">
        <w:r>
          <w:rPr>
            <w:rFonts w:ascii="Times New Roman" w:hAnsi="Times New Roman" w:cs="Times New Roman"/>
            <w:sz w:val="24"/>
            <w:szCs w:val="24"/>
          </w:rPr>
          <w:t>超临界状</w:t>
        </w:r>
        <w:r>
          <w:rPr>
            <w:rFonts w:ascii="Times New Roman" w:hAnsi="Times New Roman" w:cs="Times New Roman"/>
            <w:sz w:val="24"/>
            <w:szCs w:val="24"/>
          </w:rPr>
          <w:t>态</w:t>
        </w:r>
      </w:hyperlink>
      <w:r>
        <w:rPr>
          <w:rFonts w:ascii="Times New Roman" w:hAnsi="Times New Roman" w:cs="Times New Roman"/>
          <w:sz w:val="24"/>
          <w:szCs w:val="24"/>
        </w:rPr>
        <w:t>下，将</w:t>
      </w:r>
      <w:hyperlink r:id="rId58" w:tgtFrame="_blank" w:history="1">
        <w:r>
          <w:rPr>
            <w:rFonts w:ascii="Times New Roman" w:hAnsi="Times New Roman" w:cs="Times New Roman"/>
            <w:sz w:val="24"/>
            <w:szCs w:val="24"/>
          </w:rPr>
          <w:t>超临界流体</w:t>
        </w:r>
      </w:hyperlink>
      <w:r>
        <w:rPr>
          <w:rFonts w:ascii="Times New Roman" w:hAnsi="Times New Roman" w:cs="Times New Roman"/>
          <w:sz w:val="24"/>
          <w:szCs w:val="24"/>
        </w:rPr>
        <w:t>与待分离的物质接触，使其有选择性地把</w:t>
      </w:r>
      <w:hyperlink r:id="rId59" w:tgtFrame="_blank" w:history="1">
        <w:r>
          <w:rPr>
            <w:rFonts w:ascii="Times New Roman" w:hAnsi="Times New Roman" w:cs="Times New Roman"/>
            <w:sz w:val="24"/>
            <w:szCs w:val="24"/>
          </w:rPr>
          <w:t>极性</w:t>
        </w:r>
      </w:hyperlink>
      <w:r>
        <w:rPr>
          <w:rFonts w:ascii="Times New Roman" w:hAnsi="Times New Roman" w:cs="Times New Roman"/>
          <w:sz w:val="24"/>
          <w:szCs w:val="24"/>
        </w:rPr>
        <w:t>大小、</w:t>
      </w:r>
      <w:hyperlink r:id="rId60" w:tgtFrame="_blank" w:history="1">
        <w:r>
          <w:rPr>
            <w:rFonts w:ascii="Times New Roman" w:hAnsi="Times New Roman" w:cs="Times New Roman"/>
            <w:sz w:val="24"/>
            <w:szCs w:val="24"/>
          </w:rPr>
          <w:t>沸点</w:t>
        </w:r>
      </w:hyperlink>
      <w:r>
        <w:rPr>
          <w:rFonts w:ascii="Times New Roman" w:hAnsi="Times New Roman" w:cs="Times New Roman"/>
          <w:sz w:val="24"/>
          <w:szCs w:val="24"/>
        </w:rPr>
        <w:t>高低和</w:t>
      </w:r>
      <w:hyperlink r:id="rId61" w:tgtFrame="_blank" w:history="1">
        <w:r>
          <w:rPr>
            <w:rFonts w:ascii="Times New Roman" w:hAnsi="Times New Roman" w:cs="Times New Roman"/>
            <w:sz w:val="24"/>
            <w:szCs w:val="24"/>
          </w:rPr>
          <w:t>分子量</w:t>
        </w:r>
      </w:hyperlink>
      <w:r>
        <w:rPr>
          <w:rFonts w:ascii="Times New Roman" w:hAnsi="Times New Roman" w:cs="Times New Roman"/>
          <w:sz w:val="24"/>
          <w:szCs w:val="24"/>
        </w:rPr>
        <w:t>大小的成分依次萃取出来。当然，对应各</w:t>
      </w:r>
      <w:hyperlink r:id="rId62" w:tgtFrame="_blank" w:history="1">
        <w:r>
          <w:rPr>
            <w:rFonts w:ascii="Times New Roman" w:hAnsi="Times New Roman" w:cs="Times New Roman"/>
            <w:sz w:val="24"/>
            <w:szCs w:val="24"/>
          </w:rPr>
          <w:t>压力</w:t>
        </w:r>
      </w:hyperlink>
      <w:r>
        <w:rPr>
          <w:rFonts w:ascii="Times New Roman" w:hAnsi="Times New Roman" w:cs="Times New Roman"/>
          <w:sz w:val="24"/>
          <w:szCs w:val="24"/>
        </w:rPr>
        <w:t>范围所得到的萃取物不可能是单一的，但可以控制条件得到最佳比例的混合成分，然后借助减压、升温的方法使</w:t>
      </w:r>
      <w:hyperlink r:id="rId63" w:tgtFrame="_blank" w:history="1">
        <w:r>
          <w:rPr>
            <w:rFonts w:ascii="Times New Roman" w:hAnsi="Times New Roman" w:cs="Times New Roman"/>
            <w:sz w:val="24"/>
            <w:szCs w:val="24"/>
          </w:rPr>
          <w:t>超临界</w:t>
        </w:r>
        <w:r>
          <w:rPr>
            <w:rFonts w:ascii="Times New Roman" w:hAnsi="Times New Roman" w:cs="Times New Roman"/>
            <w:sz w:val="24"/>
            <w:szCs w:val="24"/>
          </w:rPr>
          <w:t>流体</w:t>
        </w:r>
      </w:hyperlink>
      <w:r>
        <w:rPr>
          <w:rFonts w:ascii="Times New Roman" w:hAnsi="Times New Roman" w:cs="Times New Roman"/>
          <w:sz w:val="24"/>
          <w:szCs w:val="24"/>
        </w:rPr>
        <w:t>变成普通气体，被萃取物质则完全或基本析出，从而达到</w:t>
      </w:r>
      <w:hyperlink r:id="rId64" w:tgtFrame="_blank" w:history="1">
        <w:r>
          <w:rPr>
            <w:rFonts w:ascii="Times New Roman" w:hAnsi="Times New Roman" w:cs="Times New Roman"/>
            <w:sz w:val="24"/>
            <w:szCs w:val="24"/>
          </w:rPr>
          <w:t>分离提纯</w:t>
        </w:r>
      </w:hyperlink>
      <w:r>
        <w:rPr>
          <w:rFonts w:ascii="Times New Roman" w:hAnsi="Times New Roman" w:cs="Times New Roman"/>
          <w:sz w:val="24"/>
          <w:szCs w:val="24"/>
        </w:rPr>
        <w:t>的目的，所以</w:t>
      </w:r>
      <w:hyperlink r:id="rId65" w:tgtFrame="_blank" w:history="1">
        <w:r>
          <w:rPr>
            <w:rFonts w:ascii="Times New Roman" w:hAnsi="Times New Roman" w:cs="Times New Roman"/>
            <w:sz w:val="24"/>
            <w:szCs w:val="24"/>
          </w:rPr>
          <w:t>超临界流体萃取</w:t>
        </w:r>
      </w:hyperlink>
      <w:r>
        <w:rPr>
          <w:rFonts w:ascii="Times New Roman" w:hAnsi="Times New Roman" w:cs="Times New Roman"/>
          <w:sz w:val="24"/>
          <w:szCs w:val="24"/>
        </w:rPr>
        <w:t>过程是由萃取和分离组合而成的。</w:t>
      </w:r>
    </w:p>
    <w:p w14:paraId="18E4A188" w14:textId="77777777" w:rsidR="00970176" w:rsidRDefault="008D6EE0">
      <w:pPr>
        <w:spacing w:line="360" w:lineRule="auto"/>
        <w:ind w:firstLineChars="200" w:firstLine="480"/>
        <w:rPr>
          <w:rFonts w:ascii="Times New Roman" w:eastAsia="华文仿宋" w:hAnsi="Times New Roman" w:cs="Times New Roman"/>
          <w:sz w:val="24"/>
          <w:szCs w:val="24"/>
        </w:rPr>
      </w:pPr>
      <w:r>
        <w:rPr>
          <w:rFonts w:ascii="Times New Roman" w:hAnsi="Times New Roman" w:cs="Times New Roman"/>
          <w:sz w:val="24"/>
          <w:szCs w:val="24"/>
        </w:rPr>
        <w:t>超临界流体萃取是一种较新的萃取技术，是由萃取和分离两部分组合而成的，具有在较低的温度下操作、效率高、溶剂易分离等特点</w:t>
      </w:r>
      <w:r>
        <w:rPr>
          <w:rFonts w:ascii="Times New Roman" w:hAnsi="Times New Roman" w:cs="Times New Roman"/>
          <w:sz w:val="24"/>
          <w:szCs w:val="24"/>
        </w:rPr>
        <w:t>，同时用</w:t>
      </w:r>
      <w:r>
        <w:rPr>
          <w:rFonts w:ascii="Times New Roman" w:hAnsi="Times New Roman" w:cs="Times New Roman"/>
          <w:sz w:val="24"/>
          <w:szCs w:val="24"/>
        </w:rPr>
        <w:t>CO2</w:t>
      </w:r>
      <w:r>
        <w:rPr>
          <w:rFonts w:ascii="Times New Roman" w:hAnsi="Times New Roman" w:cs="Times New Roman"/>
          <w:sz w:val="24"/>
          <w:szCs w:val="24"/>
        </w:rPr>
        <w:t>作萃取剂，萃取过程不发生化学变化，不燃烧、无异味、无臭、无毒、安全性高、价廉易得，不会造成环境污染。但是超临界流体萃取的原料并不适合于含水量过大的水果类天然香精的制备，且设备投资大，技术要求高。</w:t>
      </w:r>
    </w:p>
    <w:p w14:paraId="1615AF55" w14:textId="77777777" w:rsidR="00970176" w:rsidRDefault="008D6EE0">
      <w:pPr>
        <w:pStyle w:val="3"/>
        <w:rPr>
          <w:rFonts w:ascii="Times New Roman" w:hAnsi="Times New Roman" w:cs="Times New Roman"/>
        </w:rPr>
      </w:pPr>
      <w:bookmarkStart w:id="1242" w:name="_Toc14992051"/>
      <w:r>
        <w:rPr>
          <w:rFonts w:ascii="Times New Roman" w:hAnsi="Times New Roman" w:cs="Times New Roman"/>
        </w:rPr>
        <w:t xml:space="preserve">3.2.7 </w:t>
      </w:r>
      <w:r>
        <w:rPr>
          <w:rFonts w:ascii="Times New Roman" w:hAnsi="Times New Roman" w:cs="Times New Roman"/>
        </w:rPr>
        <w:t>热反应香精</w:t>
      </w:r>
      <w:bookmarkEnd w:id="1242"/>
    </w:p>
    <w:p w14:paraId="58F409F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肉类是人类重要的食品来源之一，肉类在烹制中产生的气味和味道，都是人们所喜爱的风味之一。肉的风味如何构成？如何模拟肉类香味？这些问题一直是相关科研工作研究的热点。目前，肉味香精已经被工业化，并且被广泛应用于鸡精、方便面调料、方便米粉调料、香肠、火腿肠、罐头、烤鸡、各类熟肉制品、香辣酱、速冻水饺及各种休闲食品等各个领域。肉味香精已经成为食用香精行业的重要分支。当前，国内肉味香精的生产厂家就有</w:t>
      </w:r>
      <w:r>
        <w:rPr>
          <w:rFonts w:ascii="Times New Roman" w:hAnsi="Times New Roman" w:cs="Times New Roman"/>
          <w:sz w:val="24"/>
          <w:szCs w:val="24"/>
        </w:rPr>
        <w:t>100</w:t>
      </w:r>
      <w:r>
        <w:rPr>
          <w:rFonts w:ascii="Times New Roman" w:hAnsi="Times New Roman" w:cs="Times New Roman"/>
          <w:sz w:val="24"/>
          <w:szCs w:val="24"/>
        </w:rPr>
        <w:t>多家，年销售额约</w:t>
      </w:r>
      <w:r>
        <w:rPr>
          <w:rFonts w:ascii="Times New Roman" w:hAnsi="Times New Roman" w:cs="Times New Roman"/>
          <w:sz w:val="24"/>
          <w:szCs w:val="24"/>
        </w:rPr>
        <w:t>20</w:t>
      </w:r>
      <w:r>
        <w:rPr>
          <w:rFonts w:ascii="Times New Roman" w:hAnsi="Times New Roman" w:cs="Times New Roman"/>
          <w:sz w:val="24"/>
          <w:szCs w:val="24"/>
        </w:rPr>
        <w:t>亿元人民币，并且每年都以超过</w:t>
      </w:r>
      <w:r>
        <w:rPr>
          <w:rFonts w:ascii="Times New Roman" w:hAnsi="Times New Roman" w:cs="Times New Roman"/>
          <w:sz w:val="24"/>
          <w:szCs w:val="24"/>
        </w:rPr>
        <w:t>10%</w:t>
      </w:r>
      <w:r>
        <w:rPr>
          <w:rFonts w:ascii="Times New Roman" w:hAnsi="Times New Roman" w:cs="Times New Roman"/>
          <w:sz w:val="24"/>
          <w:szCs w:val="24"/>
        </w:rPr>
        <w:t>的速度递增。</w:t>
      </w:r>
    </w:p>
    <w:p w14:paraId="252E805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肉味香精按照肉香的产生机制，可以分为以下两种：</w:t>
      </w:r>
      <w:r>
        <w:rPr>
          <w:rFonts w:ascii="宋体" w:eastAsia="宋体" w:hAnsi="宋体" w:cs="宋体" w:hint="eastAsia"/>
          <w:sz w:val="24"/>
          <w:szCs w:val="24"/>
        </w:rPr>
        <w:t>①</w:t>
      </w:r>
      <w:r>
        <w:rPr>
          <w:rFonts w:ascii="Times New Roman" w:hAnsi="Times New Roman" w:cs="Times New Roman"/>
          <w:sz w:val="24"/>
          <w:szCs w:val="24"/>
        </w:rPr>
        <w:t>拌和型香精：由辛香料、天然香料和合成香料调香制备。这种肉味香精优点是成本较低、头香足、呈味速度快，但调制的香精肉香味往往不够细腻，香味不能醇厚持久，同时不耐高温，高温烹制中散发很快。</w:t>
      </w:r>
      <w:r>
        <w:rPr>
          <w:rFonts w:ascii="宋体" w:eastAsia="宋体" w:hAnsi="宋体" w:cs="宋体" w:hint="eastAsia"/>
          <w:sz w:val="24"/>
          <w:szCs w:val="24"/>
        </w:rPr>
        <w:t>②</w:t>
      </w:r>
      <w:r>
        <w:rPr>
          <w:rFonts w:ascii="Times New Roman" w:hAnsi="Times New Roman" w:cs="Times New Roman"/>
          <w:sz w:val="24"/>
          <w:szCs w:val="24"/>
        </w:rPr>
        <w:t>热反应香精：以植物蛋白水解物</w:t>
      </w:r>
      <w:r>
        <w:rPr>
          <w:rFonts w:ascii="Times New Roman" w:hAnsi="Times New Roman" w:cs="Times New Roman"/>
          <w:sz w:val="24"/>
          <w:szCs w:val="24"/>
        </w:rPr>
        <w:t>(HVP)</w:t>
      </w:r>
      <w:r>
        <w:rPr>
          <w:rFonts w:ascii="Times New Roman" w:hAnsi="Times New Roman" w:cs="Times New Roman"/>
          <w:sz w:val="24"/>
          <w:szCs w:val="24"/>
        </w:rPr>
        <w:t>、动物蛋白水解物</w:t>
      </w:r>
      <w:r>
        <w:rPr>
          <w:rFonts w:ascii="Times New Roman" w:hAnsi="Times New Roman" w:cs="Times New Roman"/>
          <w:sz w:val="24"/>
          <w:szCs w:val="24"/>
        </w:rPr>
        <w:t>(HAP)</w:t>
      </w:r>
      <w:r>
        <w:rPr>
          <w:rFonts w:ascii="Times New Roman" w:hAnsi="Times New Roman" w:cs="Times New Roman"/>
          <w:sz w:val="24"/>
          <w:szCs w:val="24"/>
        </w:rPr>
        <w:t>、酵母抽提物等为主要原料，通过热反应制备。这种香精具有香度高、香气深厚持久、天然感强等优点。自从</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60</w:t>
      </w:r>
      <w:r>
        <w:rPr>
          <w:rFonts w:ascii="Times New Roman" w:hAnsi="Times New Roman" w:cs="Times New Roman"/>
          <w:sz w:val="24"/>
          <w:szCs w:val="24"/>
        </w:rPr>
        <w:t>年代开始用美拉德方法制备反应型香精、反应型香精发展很快，作为拌和型香精的升级产品，目前已得到广泛应用。</w:t>
      </w:r>
    </w:p>
    <w:p w14:paraId="03FEC4B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生肉的肉香很弱，将其加热便可产生肉的特征香味。反应型肉味香精生产的主要原理是模拟肉类物质在加热过程中产生风味物质的过程。该生产过程中的反</w:t>
      </w:r>
      <w:r>
        <w:rPr>
          <w:rFonts w:ascii="Times New Roman" w:hAnsi="Times New Roman" w:cs="Times New Roman"/>
          <w:sz w:val="24"/>
          <w:szCs w:val="24"/>
        </w:rPr>
        <w:lastRenderedPageBreak/>
        <w:t>应包括肽和氨基酸的分解、脂肪的氧化分解、美拉德反应、硫胺素的分解、糖的降解等，其中最主要的反应是还原糖与氨基酸之间在一定温度下进行的美拉德反应，该反应产生具有芳香气味的呋喃衍生物、羰基化合物、醇类、脂肪烃和芳香烃类物质，羟甲基呋喃化合物容易与硫化氢反应，从而产生非常强烈的肉香味。该生产过程的工艺流程如下：</w:t>
      </w:r>
    </w:p>
    <w:p w14:paraId="5FCCF63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HVP</w:t>
      </w:r>
      <w:r>
        <w:rPr>
          <w:rFonts w:ascii="Times New Roman" w:hAnsi="Times New Roman" w:cs="Times New Roman"/>
          <w:sz w:val="24"/>
          <w:szCs w:val="24"/>
        </w:rPr>
        <w:t>、</w:t>
      </w:r>
      <w:r>
        <w:rPr>
          <w:rFonts w:ascii="Times New Roman" w:hAnsi="Times New Roman" w:cs="Times New Roman"/>
          <w:sz w:val="24"/>
          <w:szCs w:val="24"/>
        </w:rPr>
        <w:t>HAP</w:t>
      </w:r>
      <w:r>
        <w:rPr>
          <w:rFonts w:ascii="Times New Roman" w:hAnsi="Times New Roman" w:cs="Times New Roman"/>
          <w:sz w:val="24"/>
          <w:szCs w:val="24"/>
        </w:rPr>
        <w:t>、酵母抽提物是反应型肉味香精生产的主要氨基酸来源，也是</w:t>
      </w:r>
      <w:r>
        <w:rPr>
          <w:rFonts w:ascii="Times New Roman" w:hAnsi="Times New Roman" w:cs="Times New Roman"/>
          <w:sz w:val="24"/>
          <w:szCs w:val="24"/>
        </w:rPr>
        <w:t>热反应型香精产生基本肉香的主要前体物质。虽然氨基酸也可以作为美拉德反应的前体，但由于成本原因，除少量含硫氨基酸用于反应的补充增味外，氨基酸都只局限于实验室的研究之中。</w:t>
      </w:r>
    </w:p>
    <w:p w14:paraId="550EB17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HAP</w:t>
      </w:r>
      <w:r>
        <w:rPr>
          <w:rFonts w:ascii="Times New Roman" w:hAnsi="Times New Roman" w:cs="Times New Roman"/>
          <w:sz w:val="24"/>
          <w:szCs w:val="24"/>
        </w:rPr>
        <w:t>的呈味能力要好于</w:t>
      </w:r>
      <w:r>
        <w:rPr>
          <w:rFonts w:ascii="Times New Roman" w:hAnsi="Times New Roman" w:cs="Times New Roman"/>
          <w:sz w:val="24"/>
          <w:szCs w:val="24"/>
        </w:rPr>
        <w:t>HVP</w:t>
      </w:r>
      <w:r>
        <w:rPr>
          <w:rFonts w:ascii="Times New Roman" w:hAnsi="Times New Roman" w:cs="Times New Roman"/>
          <w:sz w:val="24"/>
          <w:szCs w:val="24"/>
        </w:rPr>
        <w:t>，用前者能模拟出更逼真而强烈的肉香味。但</w:t>
      </w:r>
      <w:r>
        <w:rPr>
          <w:rFonts w:ascii="Times New Roman" w:hAnsi="Times New Roman" w:cs="Times New Roman"/>
          <w:sz w:val="24"/>
          <w:szCs w:val="24"/>
        </w:rPr>
        <w:t>HVP</w:t>
      </w:r>
      <w:r>
        <w:rPr>
          <w:rFonts w:ascii="Times New Roman" w:hAnsi="Times New Roman" w:cs="Times New Roman"/>
          <w:sz w:val="24"/>
          <w:szCs w:val="24"/>
        </w:rPr>
        <w:t>的成本相对较低，所以工业上一般和其他蛋白质源结合使用。酵母抽提物含有较高的核苷成分，以酵母抽提物代替部分肉提取物，制得的肉味香精口感丰满自然，近来来在肉味香精的生产中也有较多应用。</w:t>
      </w:r>
    </w:p>
    <w:p w14:paraId="2FBAE40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研究证明，蛋白质的降解对于肉味前体物质的形成是必不可少的。肉味的形成，主要与氨基酸、小肽</w:t>
      </w:r>
      <w:r>
        <w:rPr>
          <w:rFonts w:ascii="Times New Roman" w:hAnsi="Times New Roman" w:cs="Times New Roman"/>
          <w:sz w:val="24"/>
          <w:szCs w:val="24"/>
        </w:rPr>
        <w:t>的含量有关，蛋白质对其肉香味的形成并不重要。这就要求对</w:t>
      </w:r>
      <w:r>
        <w:rPr>
          <w:rFonts w:ascii="Times New Roman" w:hAnsi="Times New Roman" w:cs="Times New Roman"/>
          <w:sz w:val="24"/>
          <w:szCs w:val="24"/>
        </w:rPr>
        <w:t>HVP</w:t>
      </w:r>
      <w:r>
        <w:rPr>
          <w:rFonts w:ascii="Times New Roman" w:hAnsi="Times New Roman" w:cs="Times New Roman"/>
          <w:sz w:val="24"/>
          <w:szCs w:val="24"/>
        </w:rPr>
        <w:t>、</w:t>
      </w:r>
      <w:r>
        <w:rPr>
          <w:rFonts w:ascii="Times New Roman" w:hAnsi="Times New Roman" w:cs="Times New Roman"/>
          <w:sz w:val="24"/>
          <w:szCs w:val="24"/>
        </w:rPr>
        <w:t>HAP</w:t>
      </w:r>
      <w:r>
        <w:rPr>
          <w:rFonts w:ascii="Times New Roman" w:hAnsi="Times New Roman" w:cs="Times New Roman"/>
          <w:sz w:val="24"/>
          <w:szCs w:val="24"/>
        </w:rPr>
        <w:t>产品具有高的水解度，一般要求水解度最好达到</w:t>
      </w:r>
      <w:r>
        <w:rPr>
          <w:rFonts w:ascii="Times New Roman" w:hAnsi="Times New Roman" w:cs="Times New Roman"/>
          <w:sz w:val="24"/>
          <w:szCs w:val="24"/>
        </w:rPr>
        <w:t>30%</w:t>
      </w:r>
      <w:r>
        <w:rPr>
          <w:rFonts w:ascii="Times New Roman" w:hAnsi="Times New Roman" w:cs="Times New Roman"/>
          <w:sz w:val="24"/>
          <w:szCs w:val="24"/>
        </w:rPr>
        <w:t>以上。</w:t>
      </w:r>
    </w:p>
    <w:p w14:paraId="2FCA59B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类脂类物质的降解也是热反应型肉味香精生产过程中的重要反应。类脂成分的降解产生各种肉的特征香味，在该反应中，不饱和脂肪酸发生氧化分解，生成低香味阈值的酮、醛、酸等挥发性的羰基化合物。另外，羟基脂肪酸水解成羟基酸，经过加热脱水、环化生成内酯化合物，从而产生肉香味。在目前的生产工艺中，一般直接添加动物油脂来增加特征香味的生成。而热反应条件一般是</w:t>
      </w:r>
      <w:r>
        <w:rPr>
          <w:rFonts w:ascii="Times New Roman" w:hAnsi="Times New Roman" w:cs="Times New Roman"/>
          <w:sz w:val="24"/>
          <w:szCs w:val="24"/>
        </w:rPr>
        <w:t>180</w:t>
      </w:r>
      <w:r>
        <w:rPr>
          <w:rFonts w:ascii="宋体" w:eastAsia="宋体" w:hAnsi="宋体" w:cs="宋体" w:hint="eastAsia"/>
          <w:sz w:val="24"/>
          <w:szCs w:val="24"/>
        </w:rPr>
        <w:t>℃</w:t>
      </w:r>
      <w:r>
        <w:rPr>
          <w:rFonts w:ascii="Times New Roman" w:hAnsi="Times New Roman" w:cs="Times New Roman"/>
          <w:sz w:val="24"/>
          <w:szCs w:val="24"/>
        </w:rPr>
        <w:t>以下，反应时间少于</w:t>
      </w:r>
      <w:r>
        <w:rPr>
          <w:rFonts w:ascii="Times New Roman" w:hAnsi="Times New Roman" w:cs="Times New Roman"/>
          <w:sz w:val="24"/>
          <w:szCs w:val="24"/>
        </w:rPr>
        <w:t>2h</w:t>
      </w:r>
      <w:r>
        <w:rPr>
          <w:rFonts w:ascii="Times New Roman" w:hAnsi="Times New Roman" w:cs="Times New Roman"/>
          <w:sz w:val="24"/>
          <w:szCs w:val="24"/>
        </w:rPr>
        <w:t>，这么短的时间，脂</w:t>
      </w:r>
      <w:r>
        <w:rPr>
          <w:rFonts w:ascii="Times New Roman" w:hAnsi="Times New Roman" w:cs="Times New Roman"/>
          <w:sz w:val="24"/>
          <w:szCs w:val="24"/>
        </w:rPr>
        <w:t>肪往往分解不足，造成特征风味较差。所以，随着酶工业的发展，利用脂肪氧化酶和脂肪酶的作用，使脂肪在热反应前进行氧化和分解，可以促进特征香味产生。这也是未来热反应型香精发展的思路之一。</w:t>
      </w:r>
    </w:p>
    <w:p w14:paraId="00E0FA1C" w14:textId="77777777" w:rsidR="00970176" w:rsidRDefault="008D6EE0">
      <w:pPr>
        <w:spacing w:line="360" w:lineRule="auto"/>
        <w:ind w:firstLineChars="200" w:firstLine="480"/>
        <w:rPr>
          <w:rFonts w:ascii="Times New Roman" w:hAnsi="Times New Roman" w:cs="Times New Roman"/>
        </w:rPr>
      </w:pPr>
      <w:r>
        <w:rPr>
          <w:rFonts w:ascii="Times New Roman" w:hAnsi="Times New Roman" w:cs="Times New Roman"/>
          <w:sz w:val="24"/>
          <w:szCs w:val="24"/>
        </w:rPr>
        <w:t>除蛋白质、脂肪外，热反应的其他反应前体还包括单糖（木糖、葡萄糖、核糖、果糖、乳糖等）、含硫化合物（半胱氨酸、蛋氨酸、硫胺素、一些天然香辛料等）等。反应前体不同，配比不同，产生的风味也千差万别；另外除参加反应的组分外，热反应的条件（如温度、</w:t>
      </w:r>
      <w:r>
        <w:rPr>
          <w:rFonts w:ascii="Times New Roman" w:hAnsi="Times New Roman" w:cs="Times New Roman"/>
          <w:sz w:val="24"/>
          <w:szCs w:val="24"/>
        </w:rPr>
        <w:t>pH</w:t>
      </w:r>
      <w:r>
        <w:rPr>
          <w:rFonts w:ascii="Times New Roman" w:hAnsi="Times New Roman" w:cs="Times New Roman"/>
          <w:sz w:val="24"/>
          <w:szCs w:val="24"/>
        </w:rPr>
        <w:t>、作用时间等），对热反应肉味香精的特</w:t>
      </w:r>
      <w:r>
        <w:rPr>
          <w:rFonts w:ascii="Times New Roman" w:hAnsi="Times New Roman" w:cs="Times New Roman"/>
          <w:sz w:val="24"/>
          <w:szCs w:val="24"/>
        </w:rPr>
        <w:lastRenderedPageBreak/>
        <w:t>性也有重要影响。</w:t>
      </w:r>
    </w:p>
    <w:p w14:paraId="51E7A6DD" w14:textId="77777777" w:rsidR="00970176" w:rsidRDefault="008D6EE0">
      <w:pPr>
        <w:pStyle w:val="2"/>
        <w:rPr>
          <w:rFonts w:ascii="Times New Roman" w:hAnsi="Times New Roman" w:cs="Times New Roman"/>
        </w:rPr>
      </w:pPr>
      <w:bookmarkStart w:id="1243" w:name="_Toc14992052"/>
      <w:r>
        <w:rPr>
          <w:rFonts w:ascii="Times New Roman" w:hAnsi="Times New Roman" w:cs="Times New Roman"/>
        </w:rPr>
        <w:t xml:space="preserve">3.3 </w:t>
      </w:r>
      <w:r>
        <w:rPr>
          <w:rFonts w:ascii="Times New Roman" w:hAnsi="Times New Roman" w:cs="Times New Roman"/>
        </w:rPr>
        <w:t>新型天然香精的胶囊化技术</w:t>
      </w:r>
      <w:bookmarkEnd w:id="1243"/>
    </w:p>
    <w:p w14:paraId="3EF949F2" w14:textId="77777777" w:rsidR="00970176" w:rsidRDefault="008D6EE0">
      <w:pPr>
        <w:spacing w:line="360" w:lineRule="auto"/>
        <w:ind w:firstLineChars="200" w:firstLine="440"/>
        <w:rPr>
          <w:rStyle w:val="fontstyle31"/>
          <w:rFonts w:ascii="Times New Roman" w:hAnsi="Times New Roman" w:cs="Times New Roman"/>
        </w:rPr>
      </w:pPr>
      <w:r>
        <w:rPr>
          <w:rStyle w:val="fontstyle01"/>
          <w:rFonts w:ascii="Times New Roman" w:hAnsi="Times New Roman" w:cs="Times New Roman" w:hint="default"/>
        </w:rPr>
        <w:t>现在能投入实际使用的胶囊化技术有多种</w:t>
      </w:r>
      <w:r>
        <w:rPr>
          <w:rStyle w:val="fontstyle11"/>
          <w:rFonts w:ascii="Times New Roman" w:hAnsi="Times New Roman" w:cs="Times New Roman"/>
        </w:rPr>
        <w:t>，</w:t>
      </w:r>
      <w:r>
        <w:rPr>
          <w:rStyle w:val="fontstyle01"/>
          <w:rFonts w:ascii="Times New Roman" w:hAnsi="Times New Roman" w:cs="Times New Roman" w:hint="default"/>
        </w:rPr>
        <w:t>能满足不同需求的应用</w:t>
      </w:r>
      <w:r>
        <w:rPr>
          <w:rStyle w:val="fontstyle11"/>
          <w:rFonts w:ascii="Times New Roman" w:hAnsi="Times New Roman" w:cs="Times New Roman"/>
        </w:rPr>
        <w:t>。</w:t>
      </w:r>
      <w:r>
        <w:rPr>
          <w:rStyle w:val="fontstyle01"/>
          <w:rFonts w:ascii="Times New Roman" w:hAnsi="Times New Roman" w:cs="Times New Roman" w:hint="default"/>
        </w:rPr>
        <w:t>一般而言</w:t>
      </w:r>
      <w:r>
        <w:rPr>
          <w:rStyle w:val="fontstyle11"/>
          <w:rFonts w:ascii="Times New Roman" w:hAnsi="Times New Roman" w:cs="Times New Roman"/>
        </w:rPr>
        <w:t xml:space="preserve">, </w:t>
      </w:r>
      <w:r>
        <w:rPr>
          <w:rStyle w:val="fontstyle01"/>
          <w:rFonts w:ascii="Times New Roman" w:hAnsi="Times New Roman" w:cs="Times New Roman" w:hint="default"/>
        </w:rPr>
        <w:t>胶囊化的食用香精由含有食用香精的核</w:t>
      </w:r>
      <w:r>
        <w:rPr>
          <w:rStyle w:val="fontstyle11"/>
          <w:rFonts w:ascii="Times New Roman" w:hAnsi="Times New Roman" w:cs="Times New Roman"/>
        </w:rPr>
        <w:t>(</w:t>
      </w:r>
      <w:r>
        <w:rPr>
          <w:rStyle w:val="fontstyle31"/>
          <w:rFonts w:ascii="Times New Roman" w:hAnsi="Times New Roman" w:cs="Times New Roman"/>
        </w:rPr>
        <w:t>A</w:t>
      </w:r>
      <w:r>
        <w:rPr>
          <w:rStyle w:val="fontstyle11"/>
          <w:rFonts w:ascii="Times New Roman" w:hAnsi="Times New Roman" w:cs="Times New Roman"/>
        </w:rPr>
        <w:t>)</w:t>
      </w:r>
      <w:r>
        <w:rPr>
          <w:rStyle w:val="fontstyle01"/>
          <w:rFonts w:ascii="Times New Roman" w:hAnsi="Times New Roman" w:cs="Times New Roman" w:hint="default"/>
        </w:rPr>
        <w:t>和壳</w:t>
      </w:r>
      <w:r>
        <w:rPr>
          <w:rStyle w:val="fontstyle11"/>
          <w:rFonts w:ascii="Times New Roman" w:hAnsi="Times New Roman" w:cs="Times New Roman"/>
        </w:rPr>
        <w:t>(</w:t>
      </w:r>
      <w:r>
        <w:rPr>
          <w:rStyle w:val="fontstyle01"/>
          <w:rFonts w:ascii="Times New Roman" w:hAnsi="Times New Roman" w:cs="Times New Roman" w:hint="default"/>
        </w:rPr>
        <w:t>或基质</w:t>
      </w:r>
      <w:r>
        <w:rPr>
          <w:rStyle w:val="fontstyle11"/>
          <w:rFonts w:ascii="Times New Roman" w:hAnsi="Times New Roman" w:cs="Times New Roman"/>
        </w:rPr>
        <w:t>)(</w:t>
      </w:r>
      <w:r>
        <w:rPr>
          <w:rStyle w:val="fontstyle31"/>
          <w:rFonts w:ascii="Times New Roman" w:hAnsi="Times New Roman" w:cs="Times New Roman"/>
        </w:rPr>
        <w:t>B</w:t>
      </w:r>
      <w:r>
        <w:rPr>
          <w:rStyle w:val="fontstyle11"/>
          <w:rFonts w:ascii="Times New Roman" w:hAnsi="Times New Roman" w:cs="Times New Roman"/>
        </w:rPr>
        <w:t>)</w:t>
      </w:r>
      <w:r>
        <w:rPr>
          <w:rStyle w:val="fontstyle01"/>
          <w:rFonts w:ascii="Times New Roman" w:hAnsi="Times New Roman" w:cs="Times New Roman" w:hint="default"/>
        </w:rPr>
        <w:t>组成</w:t>
      </w:r>
      <w:r>
        <w:rPr>
          <w:rStyle w:val="fontstyle11"/>
          <w:rFonts w:ascii="Times New Roman" w:hAnsi="Times New Roman" w:cs="Times New Roman"/>
        </w:rPr>
        <w:t>。</w:t>
      </w:r>
      <w:r>
        <w:rPr>
          <w:rStyle w:val="fontstyle01"/>
          <w:rFonts w:ascii="Times New Roman" w:hAnsi="Times New Roman" w:cs="Times New Roman" w:hint="default"/>
        </w:rPr>
        <w:t>参见图</w:t>
      </w:r>
      <w:r>
        <w:rPr>
          <w:rStyle w:val="fontstyle01"/>
          <w:rFonts w:ascii="Times New Roman" w:hAnsi="Times New Roman" w:cs="Times New Roman" w:hint="default"/>
        </w:rPr>
        <w:t xml:space="preserve"> 3.11</w:t>
      </w:r>
      <w:r>
        <w:rPr>
          <w:rStyle w:val="fontstyle31"/>
          <w:rFonts w:ascii="Times New Roman" w:hAnsi="Times New Roman" w:cs="Times New Roman"/>
        </w:rPr>
        <w:t>。</w:t>
      </w:r>
    </w:p>
    <w:p w14:paraId="7C96B029" w14:textId="77777777" w:rsidR="00970176" w:rsidRDefault="008D6EE0">
      <w:pPr>
        <w:spacing w:line="360" w:lineRule="auto"/>
        <w:ind w:firstLineChars="200" w:firstLine="440"/>
        <w:rPr>
          <w:rStyle w:val="fontstyle11"/>
          <w:rFonts w:ascii="Times New Roman" w:hAnsi="Times New Roman" w:cs="Times New Roman"/>
        </w:rPr>
      </w:pPr>
      <w:r>
        <w:rPr>
          <w:rStyle w:val="fontstyle01"/>
          <w:rFonts w:ascii="Times New Roman" w:hAnsi="Times New Roman" w:cs="Times New Roman" w:hint="default"/>
        </w:rPr>
        <w:t>在两类产品即真正的微胶囊和基质颗粒之间必须作出基本的区分</w:t>
      </w:r>
      <w:r>
        <w:rPr>
          <w:rStyle w:val="fontstyle11"/>
          <w:rFonts w:ascii="Times New Roman" w:hAnsi="Times New Roman" w:cs="Times New Roman"/>
        </w:rPr>
        <w:t>。</w:t>
      </w:r>
      <w:r>
        <w:rPr>
          <w:rStyle w:val="fontstyle01"/>
          <w:rFonts w:ascii="Times New Roman" w:hAnsi="Times New Roman" w:cs="Times New Roman" w:hint="default"/>
        </w:rPr>
        <w:t>真正的微胶囊具有液体的食用香精内核</w:t>
      </w:r>
      <w:r>
        <w:rPr>
          <w:rStyle w:val="fontstyle11"/>
          <w:rFonts w:ascii="Times New Roman" w:hAnsi="Times New Roman" w:cs="Times New Roman"/>
        </w:rPr>
        <w:t>，</w:t>
      </w:r>
      <w:r>
        <w:rPr>
          <w:rStyle w:val="fontstyle01"/>
          <w:rFonts w:ascii="Times New Roman" w:hAnsi="Times New Roman" w:cs="Times New Roman" w:hint="default"/>
        </w:rPr>
        <w:t>周围由一层壳包围着</w:t>
      </w:r>
      <w:r>
        <w:rPr>
          <w:rStyle w:val="fontstyle11"/>
          <w:rFonts w:ascii="Times New Roman" w:hAnsi="Times New Roman" w:cs="Times New Roman"/>
        </w:rPr>
        <w:t>，</w:t>
      </w:r>
      <w:r>
        <w:rPr>
          <w:rStyle w:val="fontstyle01"/>
          <w:rFonts w:ascii="Times New Roman" w:hAnsi="Times New Roman" w:cs="Times New Roman" w:hint="default"/>
        </w:rPr>
        <w:t>例如明胶胶囊</w:t>
      </w:r>
      <w:r>
        <w:rPr>
          <w:rStyle w:val="fontstyle11"/>
          <w:rFonts w:ascii="Times New Roman" w:hAnsi="Times New Roman" w:cs="Times New Roman"/>
        </w:rPr>
        <w:t>。</w:t>
      </w:r>
      <w:r>
        <w:rPr>
          <w:rStyle w:val="fontstyle01"/>
          <w:rFonts w:ascii="Times New Roman" w:hAnsi="Times New Roman" w:cs="Times New Roman" w:hint="default"/>
        </w:rPr>
        <w:t>由于微胶囊化成本昂贵</w:t>
      </w:r>
      <w:r>
        <w:rPr>
          <w:rStyle w:val="fontstyle11"/>
          <w:rFonts w:ascii="Times New Roman" w:hAnsi="Times New Roman" w:cs="Times New Roman"/>
        </w:rPr>
        <w:t xml:space="preserve">, </w:t>
      </w:r>
      <w:r>
        <w:rPr>
          <w:rStyle w:val="fontstyle01"/>
          <w:rFonts w:ascii="Times New Roman" w:hAnsi="Times New Roman" w:cs="Times New Roman" w:hint="default"/>
        </w:rPr>
        <w:t>它的应用受到相当大的限制</w:t>
      </w:r>
      <w:r>
        <w:rPr>
          <w:rStyle w:val="fontstyle01"/>
          <w:rFonts w:ascii="Times New Roman" w:hAnsi="Times New Roman" w:cs="Times New Roman" w:hint="default"/>
        </w:rPr>
        <w:t xml:space="preserve"> </w:t>
      </w:r>
      <w:r>
        <w:rPr>
          <w:rStyle w:val="fontstyle11"/>
          <w:rFonts w:ascii="Times New Roman" w:hAnsi="Times New Roman" w:cs="Times New Roman"/>
        </w:rPr>
        <w:t>。</w:t>
      </w:r>
      <w:r>
        <w:rPr>
          <w:rStyle w:val="fontstyle01"/>
          <w:rFonts w:ascii="Times New Roman" w:hAnsi="Times New Roman" w:cs="Times New Roman" w:hint="default"/>
        </w:rPr>
        <w:t>而基质颗粒由极细的香精液滴</w:t>
      </w:r>
      <w:r>
        <w:rPr>
          <w:rStyle w:val="fontstyle11"/>
          <w:rFonts w:ascii="Times New Roman" w:hAnsi="Times New Roman" w:cs="Times New Roman"/>
        </w:rPr>
        <w:t>(</w:t>
      </w:r>
      <w:r>
        <w:rPr>
          <w:rStyle w:val="fontstyle01"/>
          <w:rFonts w:ascii="Times New Roman" w:hAnsi="Times New Roman" w:cs="Times New Roman" w:hint="default"/>
        </w:rPr>
        <w:t>液滴尺寸通常为</w:t>
      </w:r>
      <w:r>
        <w:rPr>
          <w:rStyle w:val="fontstyle01"/>
          <w:rFonts w:ascii="Times New Roman" w:hAnsi="Times New Roman" w:cs="Times New Roman" w:hint="default"/>
        </w:rPr>
        <w:t xml:space="preserve"> </w:t>
      </w:r>
      <w:r>
        <w:rPr>
          <w:rStyle w:val="fontstyle31"/>
          <w:rFonts w:ascii="Times New Roman" w:hAnsi="Times New Roman" w:cs="Times New Roman"/>
        </w:rPr>
        <w:t>1</w:t>
      </w:r>
      <w:r>
        <w:rPr>
          <w:rStyle w:val="fontstyle11"/>
          <w:rFonts w:ascii="Times New Roman" w:hAnsi="Times New Roman" w:cs="Times New Roman"/>
        </w:rPr>
        <w:t>~</w:t>
      </w:r>
      <w:r>
        <w:rPr>
          <w:rStyle w:val="fontstyle31"/>
          <w:rFonts w:ascii="Times New Roman" w:hAnsi="Times New Roman" w:cs="Times New Roman"/>
        </w:rPr>
        <w:t>5</w:t>
      </w:r>
      <w:r>
        <w:rPr>
          <w:rStyle w:val="fontstyle11"/>
          <w:rFonts w:ascii="Times New Roman" w:hAnsi="Times New Roman" w:cs="Times New Roman"/>
        </w:rPr>
        <w:t>μm)</w:t>
      </w:r>
      <w:r>
        <w:rPr>
          <w:rStyle w:val="fontstyle01"/>
          <w:rFonts w:ascii="Times New Roman" w:hAnsi="Times New Roman" w:cs="Times New Roman" w:hint="default"/>
        </w:rPr>
        <w:t>及包裹着它的各种载体基质构成</w:t>
      </w:r>
      <w:r>
        <w:rPr>
          <w:rStyle w:val="fontstyle11"/>
          <w:rFonts w:ascii="Times New Roman" w:hAnsi="Times New Roman" w:cs="Times New Roman"/>
        </w:rPr>
        <w:t>。</w:t>
      </w:r>
    </w:p>
    <w:p w14:paraId="3BF120A3" w14:textId="77777777" w:rsidR="00970176" w:rsidRDefault="008D6EE0">
      <w:pPr>
        <w:spacing w:line="360" w:lineRule="auto"/>
        <w:ind w:firstLineChars="200" w:firstLine="440"/>
        <w:rPr>
          <w:rStyle w:val="fontstyle11"/>
          <w:rFonts w:ascii="Times New Roman" w:hAnsi="Times New Roman" w:cs="Times New Roman"/>
        </w:rPr>
      </w:pPr>
      <w:r>
        <w:rPr>
          <w:rStyle w:val="fontstyle01"/>
          <w:rFonts w:ascii="Times New Roman" w:hAnsi="Times New Roman" w:cs="Times New Roman" w:hint="default"/>
        </w:rPr>
        <w:t>根据食品香料亲水性</w:t>
      </w:r>
      <w:r>
        <w:rPr>
          <w:rStyle w:val="fontstyle11"/>
          <w:rFonts w:ascii="Times New Roman" w:hAnsi="Times New Roman" w:cs="Times New Roman"/>
        </w:rPr>
        <w:t>，</w:t>
      </w:r>
      <w:r>
        <w:rPr>
          <w:rStyle w:val="fontstyle01"/>
          <w:rFonts w:ascii="Times New Roman" w:hAnsi="Times New Roman" w:cs="Times New Roman" w:hint="default"/>
        </w:rPr>
        <w:t>某些食品香料溶解在基质材料中</w:t>
      </w:r>
      <w:r>
        <w:rPr>
          <w:rStyle w:val="fontstyle11"/>
          <w:rFonts w:ascii="Times New Roman" w:hAnsi="Times New Roman" w:cs="Times New Roman"/>
        </w:rPr>
        <w:t>，</w:t>
      </w:r>
      <w:r>
        <w:rPr>
          <w:rStyle w:val="fontstyle01"/>
          <w:rFonts w:ascii="Times New Roman" w:hAnsi="Times New Roman" w:cs="Times New Roman" w:hint="default"/>
        </w:rPr>
        <w:t>而其他食品香料形成超细的香精滴</w:t>
      </w:r>
      <w:r>
        <w:rPr>
          <w:rStyle w:val="fontstyle11"/>
          <w:rFonts w:ascii="Times New Roman" w:hAnsi="Times New Roman" w:cs="Times New Roman"/>
        </w:rPr>
        <w:t>。</w:t>
      </w:r>
    </w:p>
    <w:p w14:paraId="2C7DDDEA" w14:textId="77777777" w:rsidR="00970176" w:rsidRDefault="008D6EE0">
      <w:pPr>
        <w:spacing w:line="360" w:lineRule="auto"/>
        <w:ind w:firstLineChars="200" w:firstLine="420"/>
        <w:rPr>
          <w:rStyle w:val="fontstyle11"/>
          <w:rFonts w:ascii="Times New Roman" w:hAnsi="Times New Roman" w:cs="Times New Roman"/>
        </w:rPr>
      </w:pPr>
      <w:r>
        <w:rPr>
          <w:rFonts w:ascii="Times New Roman" w:hAnsi="Times New Roman" w:cs="Times New Roman"/>
        </w:rPr>
        <w:object w:dxaOrig="8302" w:dyaOrig="5059" w14:anchorId="0AA7AC46">
          <v:shape id="_x0000_i1029" type="#_x0000_t75" style="width:414.75pt;height:252.75pt" o:ole="">
            <v:imagedata r:id="rId66" o:title=""/>
          </v:shape>
          <o:OLEObject Type="Embed" ProgID="Visio.Drawing.11" ShapeID="_x0000_i1029" DrawAspect="Content" ObjectID="_1639647245" r:id="rId67"/>
        </w:object>
      </w:r>
    </w:p>
    <w:p w14:paraId="60B9E24E" w14:textId="77777777" w:rsidR="00970176" w:rsidRDefault="008D6EE0">
      <w:pPr>
        <w:spacing w:line="360" w:lineRule="auto"/>
        <w:jc w:val="center"/>
        <w:rPr>
          <w:rFonts w:ascii="Times New Roman" w:eastAsia="黑体" w:hAnsi="Times New Roman" w:cs="Times New Roman"/>
          <w:color w:val="000000"/>
          <w:sz w:val="22"/>
        </w:rPr>
      </w:pPr>
      <w:r>
        <w:rPr>
          <w:rStyle w:val="fontstyle41"/>
          <w:rFonts w:ascii="Times New Roman" w:hAnsi="Times New Roman" w:cs="Times New Roman" w:hint="default"/>
        </w:rPr>
        <w:t>图</w:t>
      </w:r>
      <w:r>
        <w:rPr>
          <w:rStyle w:val="fontstyle41"/>
          <w:rFonts w:ascii="Times New Roman" w:hAnsi="Times New Roman" w:cs="Times New Roman" w:hint="default"/>
        </w:rPr>
        <w:t xml:space="preserve"> 3.1</w:t>
      </w:r>
      <w:r>
        <w:rPr>
          <w:rStyle w:val="fontstyle51"/>
          <w:rFonts w:ascii="Times New Roman" w:hAnsi="Times New Roman" w:cs="Times New Roman"/>
        </w:rPr>
        <w:t xml:space="preserve">1 </w:t>
      </w:r>
      <w:r>
        <w:rPr>
          <w:rStyle w:val="fontstyle41"/>
          <w:rFonts w:ascii="Times New Roman" w:hAnsi="Times New Roman" w:cs="Times New Roman" w:hint="default"/>
        </w:rPr>
        <w:t>香精包裹方式的两种类型</w:t>
      </w:r>
    </w:p>
    <w:p w14:paraId="562BA3CD" w14:textId="77777777" w:rsidR="00970176" w:rsidRDefault="008D6EE0">
      <w:pPr>
        <w:spacing w:line="360" w:lineRule="auto"/>
        <w:ind w:firstLineChars="200" w:firstLine="440"/>
        <w:rPr>
          <w:rStyle w:val="fontstyle11"/>
          <w:rFonts w:ascii="Times New Roman" w:hAnsi="Times New Roman" w:cs="Times New Roman"/>
        </w:rPr>
      </w:pPr>
      <w:r>
        <w:rPr>
          <w:rStyle w:val="fontstyle01"/>
          <w:rFonts w:ascii="Times New Roman" w:hAnsi="Times New Roman" w:cs="Times New Roman" w:hint="default"/>
        </w:rPr>
        <w:t>微胶囊和基质颗粒两者表面均可再涂上适当的材料</w:t>
      </w:r>
      <w:r>
        <w:rPr>
          <w:rStyle w:val="fontstyle11"/>
          <w:rFonts w:ascii="Times New Roman" w:hAnsi="Times New Roman" w:cs="Times New Roman"/>
        </w:rPr>
        <w:t>(</w:t>
      </w:r>
      <w:r>
        <w:rPr>
          <w:rStyle w:val="fontstyle31"/>
          <w:rFonts w:ascii="Times New Roman" w:hAnsi="Times New Roman" w:cs="Times New Roman"/>
        </w:rPr>
        <w:t>C</w:t>
      </w:r>
      <w:r>
        <w:rPr>
          <w:rStyle w:val="fontstyle11"/>
          <w:rFonts w:ascii="Times New Roman" w:hAnsi="Times New Roman" w:cs="Times New Roman"/>
        </w:rPr>
        <w:t>)(</w:t>
      </w:r>
      <w:r>
        <w:rPr>
          <w:rStyle w:val="fontstyle01"/>
          <w:rFonts w:ascii="Times New Roman" w:hAnsi="Times New Roman" w:cs="Times New Roman" w:hint="default"/>
        </w:rPr>
        <w:t>例如</w:t>
      </w:r>
      <w:r>
        <w:rPr>
          <w:rStyle w:val="fontstyle11"/>
          <w:rFonts w:ascii="Times New Roman" w:hAnsi="Times New Roman" w:cs="Times New Roman"/>
        </w:rPr>
        <w:t xml:space="preserve">, </w:t>
      </w:r>
      <w:r>
        <w:rPr>
          <w:rStyle w:val="fontstyle01"/>
          <w:rFonts w:ascii="Times New Roman" w:hAnsi="Times New Roman" w:cs="Times New Roman" w:hint="default"/>
        </w:rPr>
        <w:t>为了改善其释香特性</w:t>
      </w:r>
      <w:r>
        <w:rPr>
          <w:rStyle w:val="fontstyle11"/>
          <w:rFonts w:ascii="Times New Roman" w:hAnsi="Times New Roman" w:cs="Times New Roman"/>
        </w:rPr>
        <w:t>)</w:t>
      </w:r>
      <w:r>
        <w:rPr>
          <w:rStyle w:val="fontstyle11"/>
          <w:rFonts w:ascii="Times New Roman" w:hAnsi="Times New Roman" w:cs="Times New Roman"/>
        </w:rPr>
        <w:t>。</w:t>
      </w:r>
      <w:r>
        <w:rPr>
          <w:rStyle w:val="fontstyle01"/>
          <w:rFonts w:ascii="Times New Roman" w:hAnsi="Times New Roman" w:cs="Times New Roman" w:hint="default"/>
        </w:rPr>
        <w:t>基质颗粒可以借助粘结剂</w:t>
      </w:r>
      <w:r>
        <w:rPr>
          <w:rStyle w:val="fontstyle11"/>
          <w:rFonts w:ascii="Times New Roman" w:hAnsi="Times New Roman" w:cs="Times New Roman"/>
        </w:rPr>
        <w:t>(</w:t>
      </w:r>
      <w:r>
        <w:rPr>
          <w:rStyle w:val="fontstyle31"/>
          <w:rFonts w:ascii="Times New Roman" w:hAnsi="Times New Roman" w:cs="Times New Roman"/>
        </w:rPr>
        <w:t>D</w:t>
      </w:r>
      <w:r>
        <w:rPr>
          <w:rStyle w:val="fontstyle11"/>
          <w:rFonts w:ascii="Times New Roman" w:hAnsi="Times New Roman" w:cs="Times New Roman"/>
        </w:rPr>
        <w:t>)</w:t>
      </w:r>
      <w:r>
        <w:rPr>
          <w:rStyle w:val="fontstyle01"/>
          <w:rFonts w:ascii="Times New Roman" w:hAnsi="Times New Roman" w:cs="Times New Roman" w:hint="default"/>
        </w:rPr>
        <w:t>而聚集起来</w:t>
      </w:r>
      <w:r>
        <w:rPr>
          <w:rStyle w:val="fontstyle11"/>
          <w:rFonts w:ascii="Times New Roman" w:hAnsi="Times New Roman" w:cs="Times New Roman"/>
        </w:rPr>
        <w:t>(</w:t>
      </w:r>
      <w:r>
        <w:rPr>
          <w:rStyle w:val="fontstyle01"/>
          <w:rFonts w:ascii="Times New Roman" w:hAnsi="Times New Roman" w:cs="Times New Roman" w:hint="default"/>
        </w:rPr>
        <w:t>例如为了改善其溶解性</w:t>
      </w:r>
      <w:r>
        <w:rPr>
          <w:rStyle w:val="fontstyle1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 xml:space="preserve"> 3.1</w:t>
      </w:r>
      <w:r>
        <w:rPr>
          <w:rStyle w:val="fontstyle31"/>
          <w:rFonts w:ascii="Times New Roman" w:hAnsi="Times New Roman" w:cs="Times New Roman"/>
        </w:rPr>
        <w:t>1</w:t>
      </w:r>
      <w:r>
        <w:rPr>
          <w:rStyle w:val="fontstyle11"/>
          <w:rFonts w:ascii="Times New Roman" w:hAnsi="Times New Roman" w:cs="Times New Roman"/>
        </w:rPr>
        <w:t>))</w:t>
      </w:r>
      <w:r>
        <w:rPr>
          <w:rStyle w:val="fontstyle11"/>
          <w:rFonts w:ascii="Times New Roman" w:hAnsi="Times New Roman" w:cs="Times New Roman"/>
        </w:rPr>
        <w:t>。</w:t>
      </w:r>
    </w:p>
    <w:p w14:paraId="6337C4AA" w14:textId="77777777" w:rsidR="00970176" w:rsidRDefault="008D6EE0">
      <w:pPr>
        <w:spacing w:line="360" w:lineRule="auto"/>
        <w:ind w:firstLineChars="200" w:firstLine="440"/>
        <w:rPr>
          <w:rStyle w:val="fontstyle01"/>
          <w:rFonts w:ascii="Times New Roman" w:hAnsi="Times New Roman" w:cs="Times New Roman" w:hint="default"/>
        </w:rPr>
      </w:pPr>
      <w:r>
        <w:rPr>
          <w:rStyle w:val="fontstyle01"/>
          <w:rFonts w:ascii="Times New Roman" w:hAnsi="Times New Roman" w:cs="Times New Roman" w:hint="default"/>
        </w:rPr>
        <w:t>使用胶囊化食品香精的原因可以归结如下</w:t>
      </w:r>
      <w:r>
        <w:rPr>
          <w:rStyle w:val="fontstyle11"/>
          <w:rFonts w:ascii="Times New Roman" w:hAnsi="Times New Roman" w:cs="Times New Roman"/>
        </w:rPr>
        <w:t>：</w:t>
      </w:r>
      <w:r>
        <w:rPr>
          <w:rFonts w:ascii="Times New Roman" w:hAnsi="Times New Roman" w:cs="Times New Roman"/>
          <w:color w:val="000000"/>
          <w:sz w:val="22"/>
        </w:rPr>
        <w:br/>
      </w:r>
      <w:r>
        <w:rPr>
          <w:rStyle w:val="fontstyle31"/>
          <w:rFonts w:ascii="Times New Roman" w:hAnsi="Times New Roman" w:cs="Times New Roman"/>
        </w:rPr>
        <w:t>a</w:t>
      </w:r>
      <w:r>
        <w:rPr>
          <w:rStyle w:val="fontstyle11"/>
          <w:rFonts w:ascii="Times New Roman" w:hAnsi="Times New Roman" w:cs="Times New Roman"/>
        </w:rPr>
        <w:t>.</w:t>
      </w:r>
      <w:r>
        <w:rPr>
          <w:rStyle w:val="fontstyle01"/>
          <w:rFonts w:ascii="Times New Roman" w:hAnsi="Times New Roman" w:cs="Times New Roman" w:hint="default"/>
        </w:rPr>
        <w:t>提高易变成分的稳定性</w:t>
      </w:r>
    </w:p>
    <w:p w14:paraId="6D809BC0" w14:textId="77777777" w:rsidR="00970176" w:rsidRDefault="008D6EE0">
      <w:pPr>
        <w:spacing w:line="360" w:lineRule="auto"/>
        <w:rPr>
          <w:rStyle w:val="fontstyle01"/>
          <w:rFonts w:ascii="Times New Roman" w:hAnsi="Times New Roman" w:cs="Times New Roman" w:hint="default"/>
        </w:rPr>
      </w:pPr>
      <w:r>
        <w:rPr>
          <w:rStyle w:val="fontstyle31"/>
          <w:rFonts w:ascii="Times New Roman" w:hAnsi="Times New Roman" w:cs="Times New Roman"/>
        </w:rPr>
        <w:t xml:space="preserve">b </w:t>
      </w:r>
      <w:r>
        <w:rPr>
          <w:rStyle w:val="fontstyle11"/>
          <w:rFonts w:ascii="Times New Roman" w:hAnsi="Times New Roman" w:cs="Times New Roman"/>
        </w:rPr>
        <w:t>.</w:t>
      </w:r>
      <w:r>
        <w:rPr>
          <w:rStyle w:val="fontstyle01"/>
          <w:rFonts w:ascii="Times New Roman" w:hAnsi="Times New Roman" w:cs="Times New Roman" w:hint="default"/>
        </w:rPr>
        <w:t>使液体香精具备固体形态</w:t>
      </w:r>
    </w:p>
    <w:p w14:paraId="79E40776" w14:textId="77777777" w:rsidR="00970176" w:rsidRDefault="008D6EE0">
      <w:pPr>
        <w:spacing w:line="360" w:lineRule="auto"/>
        <w:rPr>
          <w:rStyle w:val="fontstyle01"/>
          <w:rFonts w:ascii="Times New Roman" w:hAnsi="Times New Roman" w:cs="Times New Roman" w:hint="default"/>
        </w:rPr>
      </w:pPr>
      <w:r>
        <w:rPr>
          <w:rStyle w:val="fontstyle31"/>
          <w:rFonts w:ascii="Times New Roman" w:hAnsi="Times New Roman" w:cs="Times New Roman"/>
        </w:rPr>
        <w:lastRenderedPageBreak/>
        <w:t>c</w:t>
      </w:r>
      <w:r>
        <w:rPr>
          <w:rStyle w:val="fontstyle11"/>
          <w:rFonts w:ascii="Times New Roman" w:hAnsi="Times New Roman" w:cs="Times New Roman"/>
        </w:rPr>
        <w:t>.</w:t>
      </w:r>
      <w:r>
        <w:rPr>
          <w:rStyle w:val="fontstyle01"/>
          <w:rFonts w:ascii="Times New Roman" w:hAnsi="Times New Roman" w:cs="Times New Roman" w:hint="default"/>
        </w:rPr>
        <w:t>控制释香速度</w:t>
      </w:r>
    </w:p>
    <w:p w14:paraId="3BFF3DAB" w14:textId="77777777" w:rsidR="00970176" w:rsidRDefault="008D6EE0">
      <w:pPr>
        <w:spacing w:line="360" w:lineRule="auto"/>
        <w:rPr>
          <w:rStyle w:val="fontstyle01"/>
          <w:rFonts w:ascii="Times New Roman" w:hAnsi="Times New Roman" w:cs="Times New Roman" w:hint="default"/>
        </w:rPr>
      </w:pPr>
      <w:r>
        <w:rPr>
          <w:rStyle w:val="fontstyle31"/>
          <w:rFonts w:ascii="Times New Roman" w:hAnsi="Times New Roman" w:cs="Times New Roman"/>
        </w:rPr>
        <w:t xml:space="preserve">d </w:t>
      </w:r>
      <w:r>
        <w:rPr>
          <w:rStyle w:val="fontstyle11"/>
          <w:rFonts w:ascii="Times New Roman" w:hAnsi="Times New Roman" w:cs="Times New Roman"/>
        </w:rPr>
        <w:t>.</w:t>
      </w:r>
      <w:r>
        <w:rPr>
          <w:rStyle w:val="fontstyle01"/>
          <w:rFonts w:ascii="Times New Roman" w:hAnsi="Times New Roman" w:cs="Times New Roman" w:hint="default"/>
        </w:rPr>
        <w:t>改善香精的技术性能</w:t>
      </w:r>
    </w:p>
    <w:p w14:paraId="49ED9014" w14:textId="77777777" w:rsidR="00970176" w:rsidRDefault="008D6EE0">
      <w:pPr>
        <w:spacing w:line="360" w:lineRule="auto"/>
        <w:rPr>
          <w:rStyle w:val="fontstyle11"/>
          <w:rFonts w:ascii="Times New Roman" w:hAnsi="Times New Roman" w:cs="Times New Roman"/>
        </w:rPr>
      </w:pPr>
      <w:r>
        <w:rPr>
          <w:rStyle w:val="fontstyle31"/>
          <w:rFonts w:ascii="Times New Roman" w:hAnsi="Times New Roman" w:cs="Times New Roman"/>
        </w:rPr>
        <w:t xml:space="preserve">e </w:t>
      </w:r>
      <w:r>
        <w:rPr>
          <w:rStyle w:val="fontstyle11"/>
          <w:rFonts w:ascii="Times New Roman" w:hAnsi="Times New Roman" w:cs="Times New Roman"/>
        </w:rPr>
        <w:t>.</w:t>
      </w:r>
      <w:r>
        <w:rPr>
          <w:rStyle w:val="fontstyle01"/>
          <w:rFonts w:ascii="Times New Roman" w:hAnsi="Times New Roman" w:cs="Times New Roman" w:hint="default"/>
        </w:rPr>
        <w:t>改进加工操作</w:t>
      </w:r>
      <w:r>
        <w:rPr>
          <w:rStyle w:val="fontstyle11"/>
          <w:rFonts w:ascii="Times New Roman" w:hAnsi="Times New Roman" w:cs="Times New Roman"/>
        </w:rPr>
        <w:t>(</w:t>
      </w:r>
      <w:r>
        <w:rPr>
          <w:rStyle w:val="fontstyle01"/>
          <w:rFonts w:ascii="Times New Roman" w:hAnsi="Times New Roman" w:cs="Times New Roman" w:hint="default"/>
        </w:rPr>
        <w:t>例如</w:t>
      </w:r>
      <w:r>
        <w:rPr>
          <w:rStyle w:val="fontstyle01"/>
          <w:rFonts w:ascii="Times New Roman" w:hAnsi="Times New Roman" w:cs="Times New Roman" w:hint="default"/>
        </w:rPr>
        <w:t xml:space="preserve"> </w:t>
      </w:r>
      <w:r>
        <w:rPr>
          <w:rStyle w:val="fontstyle11"/>
          <w:rFonts w:ascii="Times New Roman" w:hAnsi="Times New Roman" w:cs="Times New Roman"/>
        </w:rPr>
        <w:t>:</w:t>
      </w:r>
      <w:r>
        <w:rPr>
          <w:rStyle w:val="fontstyle01"/>
          <w:rFonts w:ascii="Times New Roman" w:hAnsi="Times New Roman" w:cs="Times New Roman" w:hint="default"/>
        </w:rPr>
        <w:t>无尘</w:t>
      </w:r>
      <w:r>
        <w:rPr>
          <w:rStyle w:val="fontstyle11"/>
          <w:rFonts w:ascii="Times New Roman" w:hAnsi="Times New Roman" w:cs="Times New Roman"/>
        </w:rPr>
        <w:t>)</w:t>
      </w:r>
    </w:p>
    <w:p w14:paraId="39BD29A1" w14:textId="77777777" w:rsidR="00970176" w:rsidRDefault="008D6EE0">
      <w:pPr>
        <w:spacing w:line="360" w:lineRule="auto"/>
        <w:rPr>
          <w:rStyle w:val="fontstyle11"/>
          <w:rFonts w:ascii="Times New Roman" w:hAnsi="Times New Roman" w:cs="Times New Roman"/>
        </w:rPr>
      </w:pPr>
      <w:r>
        <w:rPr>
          <w:rStyle w:val="fontstyle31"/>
          <w:rFonts w:ascii="Times New Roman" w:hAnsi="Times New Roman" w:cs="Times New Roman"/>
        </w:rPr>
        <w:t xml:space="preserve">f </w:t>
      </w:r>
      <w:r>
        <w:rPr>
          <w:rStyle w:val="fontstyle11"/>
          <w:rFonts w:ascii="Times New Roman" w:hAnsi="Times New Roman" w:cs="Times New Roman"/>
        </w:rPr>
        <w:t>.</w:t>
      </w:r>
      <w:r>
        <w:rPr>
          <w:rStyle w:val="fontstyle01"/>
          <w:rFonts w:ascii="Times New Roman" w:hAnsi="Times New Roman" w:cs="Times New Roman" w:hint="default"/>
        </w:rPr>
        <w:t>改进安全性</w:t>
      </w:r>
      <w:r>
        <w:rPr>
          <w:rStyle w:val="fontstyle11"/>
          <w:rFonts w:ascii="Times New Roman" w:hAnsi="Times New Roman" w:cs="Times New Roman"/>
        </w:rPr>
        <w:t>(</w:t>
      </w:r>
      <w:r>
        <w:rPr>
          <w:rStyle w:val="fontstyle01"/>
          <w:rFonts w:ascii="Times New Roman" w:hAnsi="Times New Roman" w:cs="Times New Roman" w:hint="default"/>
        </w:rPr>
        <w:t>例如</w:t>
      </w:r>
      <w:r>
        <w:rPr>
          <w:rStyle w:val="fontstyle11"/>
          <w:rFonts w:ascii="Times New Roman" w:hAnsi="Times New Roman" w:cs="Times New Roman"/>
        </w:rPr>
        <w:t>:</w:t>
      </w:r>
      <w:r>
        <w:rPr>
          <w:rStyle w:val="fontstyle01"/>
          <w:rFonts w:ascii="Times New Roman" w:hAnsi="Times New Roman" w:cs="Times New Roman" w:hint="default"/>
        </w:rPr>
        <w:t>降低可燃性</w:t>
      </w:r>
      <w:r>
        <w:rPr>
          <w:rStyle w:val="fontstyle11"/>
          <w:rFonts w:ascii="Times New Roman" w:hAnsi="Times New Roman" w:cs="Times New Roman"/>
        </w:rPr>
        <w:t>)</w:t>
      </w:r>
    </w:p>
    <w:p w14:paraId="28F2E194" w14:textId="77777777" w:rsidR="00970176" w:rsidRDefault="008D6EE0">
      <w:pPr>
        <w:tabs>
          <w:tab w:val="left" w:pos="3669"/>
        </w:tabs>
        <w:spacing w:line="360" w:lineRule="auto"/>
        <w:rPr>
          <w:rStyle w:val="fontstyle01"/>
          <w:rFonts w:ascii="Times New Roman" w:hAnsi="Times New Roman" w:cs="Times New Roman" w:hint="default"/>
        </w:rPr>
      </w:pPr>
      <w:r>
        <w:rPr>
          <w:rStyle w:val="fontstyle31"/>
          <w:rFonts w:ascii="Times New Roman" w:hAnsi="Times New Roman" w:cs="Times New Roman"/>
        </w:rPr>
        <w:t xml:space="preserve">g </w:t>
      </w:r>
      <w:r>
        <w:rPr>
          <w:rStyle w:val="fontstyle11"/>
          <w:rFonts w:ascii="Times New Roman" w:hAnsi="Times New Roman" w:cs="Times New Roman"/>
        </w:rPr>
        <w:t>.</w:t>
      </w:r>
      <w:r>
        <w:rPr>
          <w:rStyle w:val="fontstyle01"/>
          <w:rFonts w:ascii="Times New Roman" w:hAnsi="Times New Roman" w:cs="Times New Roman" w:hint="default"/>
        </w:rPr>
        <w:t>产生新的外观和质地</w:t>
      </w:r>
    </w:p>
    <w:p w14:paraId="08C4A750"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胶囊化的香精具有更高的稳定性并能更好地防止外部影响</w:t>
      </w:r>
      <w:r>
        <w:rPr>
          <w:rStyle w:val="fontstyle11"/>
          <w:rFonts w:ascii="Times New Roman" w:hAnsi="Times New Roman" w:cs="Times New Roman"/>
        </w:rPr>
        <w:t>，</w:t>
      </w:r>
      <w:r>
        <w:rPr>
          <w:rStyle w:val="fontstyle01"/>
          <w:rFonts w:ascii="Times New Roman" w:hAnsi="Times New Roman" w:cs="Times New Roman" w:hint="default"/>
        </w:rPr>
        <w:t>例如氧化</w:t>
      </w:r>
      <w:r>
        <w:rPr>
          <w:rStyle w:val="fontstyle11"/>
          <w:rFonts w:ascii="Times New Roman" w:hAnsi="Times New Roman" w:cs="Times New Roman"/>
        </w:rPr>
        <w:t>。</w:t>
      </w:r>
      <w:r>
        <w:rPr>
          <w:rStyle w:val="fontstyle01"/>
          <w:rFonts w:ascii="Times New Roman" w:hAnsi="Times New Roman" w:cs="Times New Roman" w:hint="default"/>
        </w:rPr>
        <w:t>此外</w:t>
      </w:r>
      <w:r>
        <w:rPr>
          <w:rStyle w:val="fontstyle11"/>
          <w:rFonts w:ascii="Times New Roman" w:hAnsi="Times New Roman" w:cs="Times New Roman"/>
        </w:rPr>
        <w:t>,</w:t>
      </w:r>
      <w:r>
        <w:rPr>
          <w:rStyle w:val="fontstyle01"/>
          <w:rFonts w:ascii="Times New Roman" w:hAnsi="Times New Roman" w:cs="Times New Roman" w:hint="default"/>
        </w:rPr>
        <w:t>它们还能为液体香精提供干燥的形态</w:t>
      </w:r>
      <w:r>
        <w:rPr>
          <w:rStyle w:val="fontstyle11"/>
          <w:rFonts w:ascii="Times New Roman" w:hAnsi="Times New Roman" w:cs="Times New Roman"/>
        </w:rPr>
        <w:t>,</w:t>
      </w:r>
      <w:r>
        <w:rPr>
          <w:rStyle w:val="fontstyle01"/>
          <w:rFonts w:ascii="Times New Roman" w:hAnsi="Times New Roman" w:cs="Times New Roman" w:hint="default"/>
        </w:rPr>
        <w:t>这意味它们能更容易地应用于干产品中</w:t>
      </w:r>
      <w:r>
        <w:rPr>
          <w:rStyle w:val="fontstyle11"/>
          <w:rFonts w:ascii="Times New Roman" w:hAnsi="Times New Roman" w:cs="Times New Roman"/>
        </w:rPr>
        <w:t>。</w:t>
      </w:r>
      <w:r>
        <w:rPr>
          <w:rStyle w:val="fontstyle01"/>
          <w:rFonts w:ascii="Times New Roman" w:hAnsi="Times New Roman" w:cs="Times New Roman" w:hint="default"/>
        </w:rPr>
        <w:t>除此之外</w:t>
      </w:r>
      <w:r>
        <w:rPr>
          <w:rStyle w:val="fontstyle11"/>
          <w:rFonts w:ascii="Times New Roman" w:hAnsi="Times New Roman" w:cs="Times New Roman"/>
        </w:rPr>
        <w:t xml:space="preserve">, </w:t>
      </w:r>
      <w:r>
        <w:rPr>
          <w:rStyle w:val="fontstyle01"/>
          <w:rFonts w:ascii="Times New Roman" w:hAnsi="Times New Roman" w:cs="Times New Roman" w:hint="default"/>
        </w:rPr>
        <w:t>一些特殊的性质</w:t>
      </w:r>
      <w:r>
        <w:rPr>
          <w:rStyle w:val="fontstyle11"/>
          <w:rFonts w:ascii="Times New Roman" w:hAnsi="Times New Roman" w:cs="Times New Roman"/>
        </w:rPr>
        <w:t>，</w:t>
      </w:r>
      <w:r>
        <w:rPr>
          <w:rStyle w:val="fontstyle01"/>
          <w:rFonts w:ascii="Times New Roman" w:hAnsi="Times New Roman" w:cs="Times New Roman" w:hint="default"/>
        </w:rPr>
        <w:t>如有控制的水溶性</w:t>
      </w:r>
      <w:r>
        <w:rPr>
          <w:rStyle w:val="fontstyle11"/>
          <w:rFonts w:ascii="Times New Roman" w:hAnsi="Times New Roman" w:cs="Times New Roman"/>
        </w:rPr>
        <w:t>，</w:t>
      </w:r>
      <w:r>
        <w:rPr>
          <w:rStyle w:val="fontstyle01"/>
          <w:rFonts w:ascii="Times New Roman" w:hAnsi="Times New Roman" w:cs="Times New Roman" w:hint="default"/>
        </w:rPr>
        <w:t>可通过选择适合的胶囊化技术措施来实现</w:t>
      </w:r>
      <w:r>
        <w:rPr>
          <w:rStyle w:val="fontstyle11"/>
          <w:rFonts w:ascii="Times New Roman" w:hAnsi="Times New Roman" w:cs="Times New Roman"/>
        </w:rPr>
        <w:t>。</w:t>
      </w:r>
      <w:r>
        <w:rPr>
          <w:rStyle w:val="fontstyle01"/>
          <w:rFonts w:ascii="Times New Roman" w:hAnsi="Times New Roman" w:cs="Times New Roman" w:hint="default"/>
        </w:rPr>
        <w:t>另外</w:t>
      </w:r>
      <w:r>
        <w:rPr>
          <w:rStyle w:val="fontstyle11"/>
          <w:rFonts w:ascii="Times New Roman" w:hAnsi="Times New Roman" w:cs="Times New Roman"/>
        </w:rPr>
        <w:t>，</w:t>
      </w:r>
      <w:r>
        <w:rPr>
          <w:rStyle w:val="fontstyle01"/>
          <w:rFonts w:ascii="Times New Roman" w:hAnsi="Times New Roman" w:cs="Times New Roman" w:hint="default"/>
        </w:rPr>
        <w:t>胶囊化的香精颗粒的尺寸</w:t>
      </w:r>
      <w:r>
        <w:rPr>
          <w:rStyle w:val="fontstyle11"/>
          <w:rFonts w:ascii="Times New Roman" w:hAnsi="Times New Roman" w:cs="Times New Roman"/>
        </w:rPr>
        <w:t>、</w:t>
      </w:r>
      <w:r>
        <w:rPr>
          <w:rStyle w:val="fontstyle01"/>
          <w:rFonts w:ascii="Times New Roman" w:hAnsi="Times New Roman" w:cs="Times New Roman" w:hint="default"/>
        </w:rPr>
        <w:t>形状和组织结构可以支持对食品的香气</w:t>
      </w:r>
      <w:r>
        <w:rPr>
          <w:rStyle w:val="fontstyle11"/>
          <w:rFonts w:ascii="Times New Roman" w:hAnsi="Times New Roman" w:cs="Times New Roman"/>
        </w:rPr>
        <w:t>、</w:t>
      </w:r>
      <w:r>
        <w:rPr>
          <w:rStyle w:val="fontstyle01"/>
          <w:rFonts w:ascii="Times New Roman" w:hAnsi="Times New Roman" w:cs="Times New Roman" w:hint="default"/>
        </w:rPr>
        <w:t>口味和外观的感觉</w:t>
      </w:r>
      <w:r>
        <w:rPr>
          <w:rStyle w:val="fontstyle11"/>
          <w:rFonts w:ascii="Times New Roman" w:hAnsi="Times New Roman" w:cs="Times New Roman"/>
        </w:rPr>
        <w:t>。</w:t>
      </w:r>
      <w:r>
        <w:rPr>
          <w:rStyle w:val="fontstyle01"/>
          <w:rFonts w:ascii="Times New Roman" w:hAnsi="Times New Roman" w:cs="Times New Roman" w:hint="default"/>
        </w:rPr>
        <w:t>最后</w:t>
      </w:r>
      <w:r>
        <w:rPr>
          <w:rStyle w:val="fontstyle11"/>
          <w:rFonts w:ascii="Times New Roman" w:hAnsi="Times New Roman" w:cs="Times New Roman"/>
        </w:rPr>
        <w:t>，</w:t>
      </w:r>
      <w:r>
        <w:rPr>
          <w:rStyle w:val="fontstyle01"/>
          <w:rFonts w:ascii="Times New Roman" w:hAnsi="Times New Roman" w:cs="Times New Roman" w:hint="default"/>
        </w:rPr>
        <w:t>胶囊化香精可以设计成在加工过程中没有细尘和气味形成</w:t>
      </w:r>
      <w:r>
        <w:rPr>
          <w:rStyle w:val="fontstyle11"/>
          <w:rFonts w:ascii="Times New Roman" w:hAnsi="Times New Roman" w:cs="Times New Roman"/>
        </w:rPr>
        <w:t>。</w:t>
      </w:r>
      <w:r>
        <w:rPr>
          <w:rStyle w:val="fontstyle01"/>
          <w:rFonts w:ascii="Times New Roman" w:hAnsi="Times New Roman" w:cs="Times New Roman" w:hint="default"/>
        </w:rPr>
        <w:t>然而</w:t>
      </w:r>
      <w:r>
        <w:rPr>
          <w:rStyle w:val="fontstyle11"/>
          <w:rFonts w:ascii="Times New Roman" w:hAnsi="Times New Roman" w:cs="Times New Roman"/>
        </w:rPr>
        <w:t>，</w:t>
      </w:r>
      <w:r>
        <w:rPr>
          <w:rStyle w:val="fontstyle01"/>
          <w:rFonts w:ascii="Times New Roman" w:hAnsi="Times New Roman" w:cs="Times New Roman" w:hint="default"/>
        </w:rPr>
        <w:t>选择哪一种特定的胶囊化技术的关键因素仍旧是香精的释放性质</w:t>
      </w:r>
      <w:r>
        <w:rPr>
          <w:rStyle w:val="fontstyle11"/>
          <w:rFonts w:ascii="Times New Roman" w:hAnsi="Times New Roman" w:cs="Times New Roman"/>
        </w:rPr>
        <w:t>。</w:t>
      </w:r>
      <w:r>
        <w:rPr>
          <w:rStyle w:val="fontstyle01"/>
          <w:rFonts w:ascii="Times New Roman" w:hAnsi="Times New Roman" w:cs="Times New Roman" w:hint="default"/>
        </w:rPr>
        <w:t>适当的香精释放设计是保证产品性能的关键</w:t>
      </w:r>
      <w:r>
        <w:rPr>
          <w:rStyle w:val="fontstyle11"/>
          <w:rFonts w:ascii="Times New Roman" w:hAnsi="Times New Roman" w:cs="Times New Roman"/>
        </w:rPr>
        <w:t>。</w:t>
      </w:r>
      <w:r>
        <w:rPr>
          <w:rStyle w:val="fontstyle01"/>
          <w:rFonts w:ascii="Times New Roman" w:hAnsi="Times New Roman" w:cs="Times New Roman" w:hint="default"/>
        </w:rPr>
        <w:t>当香精胶囊被水溶解时</w:t>
      </w:r>
      <w:r>
        <w:rPr>
          <w:rStyle w:val="fontstyle01"/>
          <w:rFonts w:ascii="Times New Roman" w:hAnsi="Times New Roman" w:cs="Times New Roman" w:hint="default"/>
        </w:rPr>
        <w:t xml:space="preserve"> </w:t>
      </w:r>
      <w:r>
        <w:rPr>
          <w:rStyle w:val="fontstyle11"/>
          <w:rFonts w:ascii="Times New Roman" w:hAnsi="Times New Roman" w:cs="Times New Roman"/>
        </w:rPr>
        <w:t>,</w:t>
      </w:r>
      <w:r>
        <w:rPr>
          <w:rStyle w:val="fontstyle01"/>
          <w:rFonts w:ascii="Times New Roman" w:hAnsi="Times New Roman" w:cs="Times New Roman" w:hint="default"/>
        </w:rPr>
        <w:t>我们说是溶解度控制香精的释放</w:t>
      </w:r>
      <w:r>
        <w:rPr>
          <w:rStyle w:val="fontstyle21"/>
          <w:rFonts w:ascii="Times New Roman" w:hAnsi="Times New Roman" w:cs="Times New Roman"/>
        </w:rPr>
        <w:t>。</w:t>
      </w:r>
      <w:r>
        <w:rPr>
          <w:rStyle w:val="fontstyle01"/>
          <w:rFonts w:ascii="Times New Roman" w:hAnsi="Times New Roman" w:cs="Times New Roman" w:hint="default"/>
        </w:rPr>
        <w:t>胶囊溶解的速度</w:t>
      </w:r>
      <w:r>
        <w:rPr>
          <w:rStyle w:val="fontstyle21"/>
          <w:rFonts w:ascii="Times New Roman" w:hAnsi="Times New Roman" w:cs="Times New Roman"/>
        </w:rPr>
        <w:t xml:space="preserve">, </w:t>
      </w:r>
      <w:r>
        <w:rPr>
          <w:rStyle w:val="fontstyle01"/>
          <w:rFonts w:ascii="Times New Roman" w:hAnsi="Times New Roman" w:cs="Times New Roman" w:hint="default"/>
        </w:rPr>
        <w:t>也就是香精释放的速度</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可以通过选择载体加以控制</w:t>
      </w:r>
      <w:r>
        <w:rPr>
          <w:rStyle w:val="fontstyle21"/>
          <w:rFonts w:ascii="Times New Roman" w:hAnsi="Times New Roman" w:cs="Times New Roman"/>
        </w:rPr>
        <w:t>。</w:t>
      </w:r>
      <w:r>
        <w:rPr>
          <w:rStyle w:val="fontstyle01"/>
          <w:rFonts w:ascii="Times New Roman" w:hAnsi="Times New Roman" w:cs="Times New Roman" w:hint="default"/>
        </w:rPr>
        <w:t>另一方面</w:t>
      </w:r>
      <w:r>
        <w:rPr>
          <w:rStyle w:val="fontstyle21"/>
          <w:rFonts w:ascii="Times New Roman" w:hAnsi="Times New Roman" w:cs="Times New Roman"/>
        </w:rPr>
        <w:t>，</w:t>
      </w:r>
      <w:r>
        <w:rPr>
          <w:rStyle w:val="fontstyle01"/>
          <w:rFonts w:ascii="Times New Roman" w:hAnsi="Times New Roman" w:cs="Times New Roman" w:hint="default"/>
        </w:rPr>
        <w:t>也可以选择不溶于水的胶囊化系统，使胶囊化的香精能保持在含水产品中</w:t>
      </w:r>
      <w:r>
        <w:rPr>
          <w:rStyle w:val="fontstyle21"/>
          <w:rFonts w:ascii="Times New Roman" w:hAnsi="Times New Roman" w:cs="Times New Roman"/>
        </w:rPr>
        <w:t>(</w:t>
      </w:r>
      <w:r>
        <w:rPr>
          <w:rStyle w:val="fontstyle01"/>
          <w:rFonts w:ascii="Times New Roman" w:hAnsi="Times New Roman" w:cs="Times New Roman" w:hint="default"/>
        </w:rPr>
        <w:t>例如雪糕</w:t>
      </w:r>
      <w:r>
        <w:rPr>
          <w:rStyle w:val="fontstyle21"/>
          <w:rFonts w:ascii="Times New Roman" w:hAnsi="Times New Roman" w:cs="Times New Roman"/>
        </w:rPr>
        <w:t>)</w:t>
      </w:r>
      <w:r>
        <w:rPr>
          <w:rStyle w:val="fontstyle21"/>
          <w:rFonts w:ascii="Times New Roman" w:hAnsi="Times New Roman" w:cs="Times New Roman"/>
        </w:rPr>
        <w:t>，</w:t>
      </w:r>
      <w:r>
        <w:rPr>
          <w:rStyle w:val="fontstyle01"/>
          <w:rFonts w:ascii="Times New Roman" w:hAnsi="Times New Roman" w:cs="Times New Roman" w:hint="default"/>
        </w:rPr>
        <w:t>直至顾客消费它时才释放出来</w:t>
      </w:r>
      <w:r>
        <w:rPr>
          <w:rStyle w:val="fontstyle21"/>
          <w:rFonts w:ascii="Times New Roman" w:hAnsi="Times New Roman" w:cs="Times New Roman"/>
        </w:rPr>
        <w:t>。</w:t>
      </w:r>
      <w:r>
        <w:rPr>
          <w:rStyle w:val="fontstyle01"/>
          <w:rFonts w:ascii="Times New Roman" w:hAnsi="Times New Roman" w:cs="Times New Roman" w:hint="default"/>
        </w:rPr>
        <w:t>温度推动香精释放也是可以实现的</w:t>
      </w:r>
      <w:r>
        <w:rPr>
          <w:rStyle w:val="fontstyle21"/>
          <w:rFonts w:ascii="Times New Roman" w:hAnsi="Times New Roman" w:cs="Times New Roman"/>
        </w:rPr>
        <w:t>，</w:t>
      </w:r>
      <w:r>
        <w:rPr>
          <w:rStyle w:val="fontstyle01"/>
          <w:rFonts w:ascii="Times New Roman" w:hAnsi="Times New Roman" w:cs="Times New Roman" w:hint="default"/>
        </w:rPr>
        <w:t>比如</w:t>
      </w:r>
      <w:r>
        <w:rPr>
          <w:rStyle w:val="fontstyle21"/>
          <w:rFonts w:ascii="Times New Roman" w:hAnsi="Times New Roman" w:cs="Times New Roman"/>
        </w:rPr>
        <w:t>，</w:t>
      </w:r>
      <w:r>
        <w:rPr>
          <w:rStyle w:val="fontstyle01"/>
          <w:rFonts w:ascii="Times New Roman" w:hAnsi="Times New Roman" w:cs="Times New Roman" w:hint="default"/>
        </w:rPr>
        <w:t>在胶囊化香精外涂上能在某一特定温度下熔化的特殊的脂肪</w:t>
      </w:r>
      <w:r>
        <w:rPr>
          <w:rStyle w:val="fontstyle21"/>
          <w:rFonts w:ascii="Times New Roman" w:hAnsi="Times New Roman" w:cs="Times New Roman"/>
        </w:rPr>
        <w:t>。</w:t>
      </w:r>
      <w:r>
        <w:rPr>
          <w:rStyle w:val="fontstyle01"/>
          <w:rFonts w:ascii="Times New Roman" w:hAnsi="Times New Roman" w:cs="Times New Roman" w:hint="default"/>
        </w:rPr>
        <w:t>一个典型的应用可以说是蛋糕糊</w:t>
      </w:r>
      <w:r>
        <w:rPr>
          <w:rStyle w:val="fontstyle21"/>
          <w:rFonts w:ascii="Times New Roman" w:hAnsi="Times New Roman" w:cs="Times New Roman"/>
        </w:rPr>
        <w:t>。</w:t>
      </w:r>
      <w:r>
        <w:rPr>
          <w:rStyle w:val="fontstyle01"/>
          <w:rFonts w:ascii="Times New Roman" w:hAnsi="Times New Roman" w:cs="Times New Roman" w:hint="default"/>
        </w:rPr>
        <w:t>在其它的各种产品中</w:t>
      </w:r>
      <w:r>
        <w:rPr>
          <w:rStyle w:val="fontstyle21"/>
          <w:rFonts w:ascii="Times New Roman" w:hAnsi="Times New Roman" w:cs="Times New Roman"/>
        </w:rPr>
        <w:t>,</w:t>
      </w:r>
      <w:r>
        <w:rPr>
          <w:rStyle w:val="fontstyle01"/>
          <w:rFonts w:ascii="Times New Roman" w:hAnsi="Times New Roman" w:cs="Times New Roman" w:hint="default"/>
        </w:rPr>
        <w:t>例如口香糖</w:t>
      </w:r>
      <w:r>
        <w:rPr>
          <w:rStyle w:val="fontstyle21"/>
          <w:rFonts w:ascii="Times New Roman" w:hAnsi="Times New Roman" w:cs="Times New Roman"/>
        </w:rPr>
        <w:t xml:space="preserve">, </w:t>
      </w:r>
      <w:r>
        <w:rPr>
          <w:rStyle w:val="fontstyle01"/>
          <w:rFonts w:ascii="Times New Roman" w:hAnsi="Times New Roman" w:cs="Times New Roman" w:hint="default"/>
        </w:rPr>
        <w:t>可以利用消费者咀嚼时</w:t>
      </w:r>
      <w:r>
        <w:rPr>
          <w:rStyle w:val="fontstyle21"/>
          <w:rFonts w:ascii="Times New Roman" w:hAnsi="Times New Roman" w:cs="Times New Roman"/>
        </w:rPr>
        <w:t>(</w:t>
      </w:r>
      <w:r>
        <w:rPr>
          <w:rStyle w:val="fontstyle01"/>
          <w:rFonts w:ascii="Times New Roman" w:hAnsi="Times New Roman" w:cs="Times New Roman" w:hint="default"/>
        </w:rPr>
        <w:t>牙齿的</w:t>
      </w:r>
      <w:r>
        <w:rPr>
          <w:rStyle w:val="fontstyle21"/>
          <w:rFonts w:ascii="Times New Roman" w:hAnsi="Times New Roman" w:cs="Times New Roman"/>
        </w:rPr>
        <w:t>)</w:t>
      </w:r>
      <w:r>
        <w:rPr>
          <w:rStyle w:val="fontstyle01"/>
          <w:rFonts w:ascii="Times New Roman" w:hAnsi="Times New Roman" w:cs="Times New Roman" w:hint="default"/>
        </w:rPr>
        <w:t>机械破碎力破坏明胶胶囊而直接释放香精</w:t>
      </w:r>
      <w:r>
        <w:rPr>
          <w:rStyle w:val="fontstyle21"/>
          <w:rFonts w:ascii="Times New Roman" w:hAnsi="Times New Roman" w:cs="Times New Roman"/>
        </w:rPr>
        <w:t>。</w:t>
      </w:r>
      <w:r>
        <w:rPr>
          <w:rStyle w:val="fontstyle01"/>
          <w:rFonts w:ascii="Times New Roman" w:hAnsi="Times New Roman" w:cs="Times New Roman" w:hint="default"/>
        </w:rPr>
        <w:t>在这些例子中</w:t>
      </w:r>
      <w:r>
        <w:rPr>
          <w:rStyle w:val="fontstyle21"/>
          <w:rFonts w:ascii="Times New Roman" w:hAnsi="Times New Roman" w:cs="Times New Roman"/>
        </w:rPr>
        <w:t>，</w:t>
      </w:r>
      <w:r>
        <w:rPr>
          <w:rStyle w:val="fontstyle01"/>
          <w:rFonts w:ascii="Times New Roman" w:hAnsi="Times New Roman" w:cs="Times New Roman" w:hint="default"/>
        </w:rPr>
        <w:t>胶囊化的香精可以以完全不同的方式释放：或者在生产过程中</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或者在食品制备过程中</w:t>
      </w:r>
      <w:r>
        <w:rPr>
          <w:rStyle w:val="fontstyle21"/>
          <w:rFonts w:ascii="Times New Roman" w:hAnsi="Times New Roman" w:cs="Times New Roman"/>
        </w:rPr>
        <w:t>,</w:t>
      </w:r>
      <w:r>
        <w:rPr>
          <w:rStyle w:val="fontstyle01"/>
          <w:rFonts w:ascii="Times New Roman" w:hAnsi="Times New Roman" w:cs="Times New Roman" w:hint="default"/>
        </w:rPr>
        <w:t>或者在它们被吃掉时才释放香精</w:t>
      </w:r>
      <w:r>
        <w:rPr>
          <w:rStyle w:val="fontstyle21"/>
          <w:rFonts w:ascii="Times New Roman" w:hAnsi="Times New Roman" w:cs="Times New Roman"/>
        </w:rPr>
        <w:t>。</w:t>
      </w:r>
      <w:r>
        <w:rPr>
          <w:rStyle w:val="fontstyle01"/>
          <w:rFonts w:ascii="Times New Roman" w:hAnsi="Times New Roman" w:cs="Times New Roman" w:hint="default"/>
        </w:rPr>
        <w:t>因此，用于焙烤类产品的胶囊化香精在</w:t>
      </w:r>
      <w:r>
        <w:rPr>
          <w:rStyle w:val="fontstyle01"/>
          <w:rFonts w:ascii="Times New Roman" w:hAnsi="Times New Roman" w:cs="Times New Roman" w:hint="default"/>
        </w:rPr>
        <w:t xml:space="preserve"> </w:t>
      </w:r>
      <w:r>
        <w:rPr>
          <w:rStyle w:val="fontstyle31"/>
          <w:rFonts w:ascii="Times New Roman" w:hAnsi="Times New Roman" w:cs="Times New Roman"/>
        </w:rPr>
        <w:t>70</w:t>
      </w:r>
      <w:r>
        <w:rPr>
          <w:rStyle w:val="fontstyle21"/>
          <w:rFonts w:ascii="宋体" w:eastAsia="宋体" w:hAnsi="宋体" w:cs="宋体" w:hint="eastAsia"/>
        </w:rPr>
        <w:t>℃</w:t>
      </w:r>
      <w:r>
        <w:rPr>
          <w:rStyle w:val="fontstyle01"/>
          <w:rFonts w:ascii="Times New Roman" w:hAnsi="Times New Roman" w:cs="Times New Roman" w:hint="default"/>
        </w:rPr>
        <w:t>以上炉温下使用</w:t>
      </w:r>
      <w:r>
        <w:rPr>
          <w:rStyle w:val="fontstyle21"/>
          <w:rFonts w:ascii="Times New Roman" w:hAnsi="Times New Roman" w:cs="Times New Roman"/>
        </w:rPr>
        <w:t>，</w:t>
      </w:r>
      <w:r>
        <w:rPr>
          <w:rStyle w:val="fontstyle01"/>
          <w:rFonts w:ascii="Times New Roman" w:hAnsi="Times New Roman" w:cs="Times New Roman" w:hint="default"/>
        </w:rPr>
        <w:t>而在用于茶</w:t>
      </w:r>
      <w:r>
        <w:rPr>
          <w:rStyle w:val="fontstyle21"/>
          <w:rFonts w:ascii="Times New Roman" w:hAnsi="Times New Roman" w:cs="Times New Roman"/>
        </w:rPr>
        <w:t>、</w:t>
      </w:r>
      <w:r>
        <w:rPr>
          <w:rStyle w:val="fontstyle01"/>
          <w:rFonts w:ascii="Times New Roman" w:hAnsi="Times New Roman" w:cs="Times New Roman" w:hint="default"/>
        </w:rPr>
        <w:t>汤或糖果的香精只是到产品被消费时才释放香精</w:t>
      </w:r>
      <w:r>
        <w:rPr>
          <w:rStyle w:val="fontstyle21"/>
          <w:rFonts w:ascii="Times New Roman" w:hAnsi="Times New Roman" w:cs="Times New Roman"/>
        </w:rPr>
        <w:t>。</w:t>
      </w:r>
      <w:r>
        <w:rPr>
          <w:rStyle w:val="fontstyle01"/>
          <w:rFonts w:ascii="Times New Roman" w:hAnsi="Times New Roman" w:cs="Times New Roman" w:hint="default"/>
        </w:rPr>
        <w:t>汤料混合物产生它们的某些香味</w:t>
      </w:r>
      <w:r>
        <w:rPr>
          <w:rStyle w:val="fontstyle21"/>
          <w:rFonts w:ascii="Times New Roman" w:hAnsi="Times New Roman" w:cs="Times New Roman"/>
        </w:rPr>
        <w:t>——</w:t>
      </w:r>
      <w:r>
        <w:rPr>
          <w:rStyle w:val="fontstyle01"/>
          <w:rFonts w:ascii="Times New Roman" w:hAnsi="Times New Roman" w:cs="Times New Roman" w:hint="default"/>
        </w:rPr>
        <w:t>尤其是高挥发成分</w:t>
      </w:r>
      <w:r>
        <w:rPr>
          <w:rStyle w:val="fontstyle21"/>
          <w:rFonts w:ascii="Times New Roman" w:hAnsi="Times New Roman" w:cs="Times New Roman"/>
        </w:rPr>
        <w:t>——</w:t>
      </w:r>
      <w:r>
        <w:rPr>
          <w:rStyle w:val="fontstyle01"/>
          <w:rFonts w:ascii="Times New Roman" w:hAnsi="Times New Roman" w:cs="Times New Roman" w:hint="default"/>
        </w:rPr>
        <w:t>在汤料混合物中倒入热水之后产生汤的特征香气</w:t>
      </w:r>
      <w:r>
        <w:rPr>
          <w:rStyle w:val="fontstyle21"/>
          <w:rFonts w:ascii="Times New Roman" w:hAnsi="Times New Roman" w:cs="Times New Roman"/>
        </w:rPr>
        <w:t>。</w:t>
      </w:r>
      <w:r>
        <w:rPr>
          <w:rStyle w:val="fontstyle01"/>
          <w:rFonts w:ascii="Times New Roman" w:hAnsi="Times New Roman" w:cs="Times New Roman" w:hint="default"/>
        </w:rPr>
        <w:t>茶香精的应用情况与此类似</w:t>
      </w:r>
      <w:r>
        <w:rPr>
          <w:rStyle w:val="fontstyle21"/>
          <w:rFonts w:ascii="Times New Roman" w:hAnsi="Times New Roman" w:cs="Times New Roman"/>
        </w:rPr>
        <w:t>，</w:t>
      </w:r>
      <w:r>
        <w:rPr>
          <w:rStyle w:val="fontstyle01"/>
          <w:rFonts w:ascii="Times New Roman" w:hAnsi="Times New Roman" w:cs="Times New Roman" w:hint="default"/>
        </w:rPr>
        <w:t>茶浸泡时才产生香味</w:t>
      </w:r>
      <w:r>
        <w:rPr>
          <w:rStyle w:val="fontstyle21"/>
          <w:rFonts w:ascii="Times New Roman" w:hAnsi="Times New Roman" w:cs="Times New Roman"/>
        </w:rPr>
        <w:t>。</w:t>
      </w:r>
      <w:r>
        <w:rPr>
          <w:rStyle w:val="fontstyle01"/>
          <w:rFonts w:ascii="Times New Roman" w:hAnsi="Times New Roman" w:cs="Times New Roman" w:hint="default"/>
        </w:rPr>
        <w:t>在咀嚼口香糖的情况下</w:t>
      </w:r>
      <w:r>
        <w:rPr>
          <w:rStyle w:val="fontstyle21"/>
          <w:rFonts w:ascii="Times New Roman" w:hAnsi="Times New Roman" w:cs="Times New Roman"/>
        </w:rPr>
        <w:t>,</w:t>
      </w:r>
      <w:r>
        <w:rPr>
          <w:rStyle w:val="fontstyle01"/>
          <w:rFonts w:ascii="Times New Roman" w:hAnsi="Times New Roman" w:cs="Times New Roman" w:hint="default"/>
        </w:rPr>
        <w:t>香精应在咀嚼时瞬间释放</w:t>
      </w:r>
      <w:r>
        <w:rPr>
          <w:rStyle w:val="fontstyle21"/>
          <w:rFonts w:ascii="Times New Roman" w:hAnsi="Times New Roman" w:cs="Times New Roman"/>
        </w:rPr>
        <w:t>,</w:t>
      </w:r>
      <w:r>
        <w:rPr>
          <w:rStyle w:val="fontstyle01"/>
          <w:rFonts w:ascii="Times New Roman" w:hAnsi="Times New Roman" w:cs="Times New Roman" w:hint="default"/>
        </w:rPr>
        <w:t>而且应当咀嚼</w:t>
      </w:r>
      <w:r>
        <w:rPr>
          <w:rStyle w:val="fontstyle31"/>
          <w:rFonts w:ascii="Times New Roman" w:hAnsi="Times New Roman" w:cs="Times New Roman"/>
        </w:rPr>
        <w:t xml:space="preserve">10 </w:t>
      </w:r>
      <w:r>
        <w:rPr>
          <w:rStyle w:val="fontstyle21"/>
          <w:rFonts w:ascii="Times New Roman" w:hAnsi="Times New Roman" w:cs="Times New Roman"/>
        </w:rPr>
        <w:t xml:space="preserve">~ </w:t>
      </w:r>
      <w:r>
        <w:rPr>
          <w:rStyle w:val="fontstyle31"/>
          <w:rFonts w:ascii="Times New Roman" w:hAnsi="Times New Roman" w:cs="Times New Roman"/>
        </w:rPr>
        <w:t xml:space="preserve">20 </w:t>
      </w:r>
      <w:r>
        <w:rPr>
          <w:rStyle w:val="fontstyle01"/>
          <w:rFonts w:ascii="Times New Roman" w:hAnsi="Times New Roman" w:cs="Times New Roman" w:hint="default"/>
        </w:rPr>
        <w:t>分钟后仍能被感知到</w:t>
      </w:r>
      <w:r>
        <w:rPr>
          <w:rStyle w:val="fontstyle21"/>
          <w:rFonts w:ascii="Times New Roman" w:hAnsi="Times New Roman" w:cs="Times New Roman"/>
        </w:rPr>
        <w:t>,</w:t>
      </w:r>
      <w:r>
        <w:rPr>
          <w:rStyle w:val="fontstyle01"/>
          <w:rFonts w:ascii="Times New Roman" w:hAnsi="Times New Roman" w:cs="Times New Roman" w:hint="default"/>
        </w:rPr>
        <w:t>这意味着香味的</w:t>
      </w:r>
      <w:r>
        <w:rPr>
          <w:rStyle w:val="fontstyle21"/>
          <w:rFonts w:ascii="Times New Roman" w:hAnsi="Times New Roman" w:cs="Times New Roman"/>
        </w:rPr>
        <w:t>“</w:t>
      </w:r>
      <w:r>
        <w:rPr>
          <w:rStyle w:val="fontstyle01"/>
          <w:rFonts w:ascii="Times New Roman" w:hAnsi="Times New Roman" w:cs="Times New Roman" w:hint="default"/>
        </w:rPr>
        <w:t>冲劲</w:t>
      </w:r>
      <w:r>
        <w:rPr>
          <w:rStyle w:val="fontstyle21"/>
          <w:rFonts w:ascii="Times New Roman" w:hAnsi="Times New Roman" w:cs="Times New Roman"/>
        </w:rPr>
        <w:t>”</w:t>
      </w:r>
      <w:r>
        <w:rPr>
          <w:rStyle w:val="fontstyle01"/>
          <w:rFonts w:ascii="Times New Roman" w:hAnsi="Times New Roman" w:cs="Times New Roman" w:hint="default"/>
        </w:rPr>
        <w:t>和持久性达到了很好的平衡</w:t>
      </w:r>
      <w:r>
        <w:rPr>
          <w:rStyle w:val="fontstyle21"/>
          <w:rFonts w:ascii="Times New Roman" w:hAnsi="Times New Roman" w:cs="Times New Roman"/>
        </w:rPr>
        <w:t>。</w:t>
      </w:r>
    </w:p>
    <w:p w14:paraId="7B53528B"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胶囊香精应用的经济性是选择胶囊化技术的另一关注点</w:t>
      </w:r>
      <w:r>
        <w:rPr>
          <w:rStyle w:val="fontstyle21"/>
          <w:rFonts w:ascii="Times New Roman" w:hAnsi="Times New Roman" w:cs="Times New Roman"/>
        </w:rPr>
        <w:t xml:space="preserve">, </w:t>
      </w:r>
      <w:r>
        <w:rPr>
          <w:rStyle w:val="fontstyle01"/>
          <w:rFonts w:ascii="Times New Roman" w:hAnsi="Times New Roman" w:cs="Times New Roman" w:hint="default"/>
        </w:rPr>
        <w:t>可以使用成本测算</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或者比较特殊的</w:t>
      </w:r>
      <w:r>
        <w:rPr>
          <w:rStyle w:val="fontstyle21"/>
          <w:rFonts w:ascii="Times New Roman" w:hAnsi="Times New Roman" w:cs="Times New Roman"/>
        </w:rPr>
        <w:t>,</w:t>
      </w:r>
      <w:r>
        <w:rPr>
          <w:rStyle w:val="fontstyle01"/>
          <w:rFonts w:ascii="Times New Roman" w:hAnsi="Times New Roman" w:cs="Times New Roman" w:hint="default"/>
        </w:rPr>
        <w:t>用香精成本测算</w:t>
      </w:r>
      <w:r>
        <w:rPr>
          <w:rStyle w:val="fontstyle21"/>
          <w:rFonts w:ascii="Times New Roman" w:hAnsi="Times New Roman" w:cs="Times New Roman"/>
        </w:rPr>
        <w:t>。</w:t>
      </w:r>
      <w:r>
        <w:rPr>
          <w:rStyle w:val="fontstyle01"/>
          <w:rFonts w:ascii="Times New Roman" w:hAnsi="Times New Roman" w:cs="Times New Roman" w:hint="default"/>
        </w:rPr>
        <w:t>当然</w:t>
      </w:r>
      <w:r>
        <w:rPr>
          <w:rStyle w:val="fontstyle21"/>
          <w:rFonts w:ascii="Times New Roman" w:hAnsi="Times New Roman" w:cs="Times New Roman"/>
        </w:rPr>
        <w:t xml:space="preserve">, </w:t>
      </w:r>
      <w:r>
        <w:rPr>
          <w:rStyle w:val="fontstyle01"/>
          <w:rFonts w:ascii="Times New Roman" w:hAnsi="Times New Roman" w:cs="Times New Roman" w:hint="default"/>
        </w:rPr>
        <w:t>与原先的液体香精相比较</w:t>
      </w:r>
      <w:r>
        <w:rPr>
          <w:rStyle w:val="fontstyle21"/>
          <w:rFonts w:ascii="Times New Roman" w:hAnsi="Times New Roman" w:cs="Times New Roman"/>
        </w:rPr>
        <w:t xml:space="preserve">, </w:t>
      </w:r>
      <w:r>
        <w:rPr>
          <w:rStyle w:val="fontstyle01"/>
          <w:rFonts w:ascii="Times New Roman" w:hAnsi="Times New Roman" w:cs="Times New Roman" w:hint="default"/>
        </w:rPr>
        <w:t>香精胶囊总是意味着成本增加，因此，胶囊化是提高成本的</w:t>
      </w:r>
      <w:r>
        <w:rPr>
          <w:rStyle w:val="fontstyle21"/>
          <w:rFonts w:ascii="Times New Roman" w:hAnsi="Times New Roman" w:cs="Times New Roman"/>
        </w:rPr>
        <w:t>。</w:t>
      </w:r>
      <w:r>
        <w:rPr>
          <w:rStyle w:val="fontstyle01"/>
          <w:rFonts w:ascii="Times New Roman" w:hAnsi="Times New Roman" w:cs="Times New Roman" w:hint="default"/>
        </w:rPr>
        <w:t>然而，在某些应用场合</w:t>
      </w:r>
      <w:r>
        <w:rPr>
          <w:rStyle w:val="fontstyle21"/>
          <w:rFonts w:ascii="Times New Roman" w:hAnsi="Times New Roman" w:cs="Times New Roman"/>
        </w:rPr>
        <w:t xml:space="preserve">, </w:t>
      </w:r>
      <w:r>
        <w:rPr>
          <w:rStyle w:val="fontstyle01"/>
          <w:rFonts w:ascii="Times New Roman" w:hAnsi="Times New Roman" w:cs="Times New Roman" w:hint="default"/>
        </w:rPr>
        <w:t>例如口香糖胶囊香精</w:t>
      </w:r>
      <w:r>
        <w:rPr>
          <w:rStyle w:val="fontstyle21"/>
          <w:rFonts w:ascii="Times New Roman" w:hAnsi="Times New Roman" w:cs="Times New Roman"/>
        </w:rPr>
        <w:t>,</w:t>
      </w:r>
      <w:r>
        <w:rPr>
          <w:rStyle w:val="fontstyle01"/>
          <w:rFonts w:ascii="Times New Roman" w:hAnsi="Times New Roman" w:cs="Times New Roman" w:hint="default"/>
        </w:rPr>
        <w:t>使用明胶胶囊才是可行的</w:t>
      </w:r>
      <w:r>
        <w:rPr>
          <w:rStyle w:val="fontstyle21"/>
          <w:rFonts w:ascii="Times New Roman" w:hAnsi="Times New Roman" w:cs="Times New Roman"/>
        </w:rPr>
        <w:t>。</w:t>
      </w:r>
      <w:r>
        <w:rPr>
          <w:rStyle w:val="fontstyle01"/>
          <w:rFonts w:ascii="Times New Roman" w:hAnsi="Times New Roman" w:cs="Times New Roman" w:hint="default"/>
        </w:rPr>
        <w:t>同样</w:t>
      </w:r>
      <w:r>
        <w:rPr>
          <w:rStyle w:val="fontstyle21"/>
          <w:rFonts w:ascii="Times New Roman" w:hAnsi="Times New Roman" w:cs="Times New Roman"/>
        </w:rPr>
        <w:t>,</w:t>
      </w:r>
      <w:r>
        <w:rPr>
          <w:rStyle w:val="fontstyle01"/>
          <w:rFonts w:ascii="Times New Roman" w:hAnsi="Times New Roman" w:cs="Times New Roman" w:hint="default"/>
        </w:rPr>
        <w:t>产品的使用成本应当以整个产品的生命周期来考虑</w:t>
      </w:r>
      <w:r>
        <w:rPr>
          <w:rStyle w:val="fontstyle21"/>
          <w:rFonts w:ascii="Times New Roman" w:hAnsi="Times New Roman" w:cs="Times New Roman"/>
        </w:rPr>
        <w:t>。</w:t>
      </w:r>
      <w:r>
        <w:rPr>
          <w:rStyle w:val="fontstyle01"/>
          <w:rFonts w:ascii="Times New Roman" w:hAnsi="Times New Roman" w:cs="Times New Roman" w:hint="default"/>
        </w:rPr>
        <w:t>因此</w:t>
      </w:r>
      <w:r>
        <w:rPr>
          <w:rStyle w:val="fontstyle21"/>
          <w:rFonts w:ascii="Times New Roman" w:hAnsi="Times New Roman" w:cs="Times New Roman"/>
        </w:rPr>
        <w:t xml:space="preserve">, </w:t>
      </w:r>
      <w:r>
        <w:rPr>
          <w:rStyle w:val="fontstyle01"/>
          <w:rFonts w:ascii="Times New Roman" w:hAnsi="Times New Roman" w:cs="Times New Roman" w:hint="default"/>
        </w:rPr>
        <w:t>某些改进</w:t>
      </w:r>
      <w:r>
        <w:rPr>
          <w:rStyle w:val="fontstyle21"/>
          <w:rFonts w:ascii="Times New Roman" w:hAnsi="Times New Roman" w:cs="Times New Roman"/>
        </w:rPr>
        <w:t xml:space="preserve">, </w:t>
      </w:r>
      <w:r>
        <w:rPr>
          <w:rStyle w:val="fontstyle01"/>
          <w:rFonts w:ascii="Times New Roman" w:hAnsi="Times New Roman" w:cs="Times New Roman" w:hint="default"/>
        </w:rPr>
        <w:t>例如货架期的稳定性</w:t>
      </w:r>
      <w:r>
        <w:rPr>
          <w:rStyle w:val="fontstyle21"/>
          <w:rFonts w:ascii="Times New Roman" w:hAnsi="Times New Roman" w:cs="Times New Roman"/>
        </w:rPr>
        <w:t>，</w:t>
      </w:r>
      <w:r>
        <w:rPr>
          <w:rStyle w:val="fontstyle01"/>
          <w:rFonts w:ascii="Times New Roman" w:hAnsi="Times New Roman" w:cs="Times New Roman" w:hint="default"/>
        </w:rPr>
        <w:t>降低香味损失和减少异味，恰当地补偿了香精成本的增加</w:t>
      </w:r>
      <w:r>
        <w:rPr>
          <w:rStyle w:val="fontstyle21"/>
          <w:rFonts w:ascii="Times New Roman" w:hAnsi="Times New Roman" w:cs="Times New Roman"/>
        </w:rPr>
        <w:t>。</w:t>
      </w:r>
      <w:r>
        <w:rPr>
          <w:rStyle w:val="fontstyle01"/>
          <w:rFonts w:ascii="Times New Roman" w:hAnsi="Times New Roman" w:cs="Times New Roman" w:hint="default"/>
        </w:rPr>
        <w:t>在所有的工业化应用中</w:t>
      </w:r>
      <w:r>
        <w:rPr>
          <w:rStyle w:val="fontstyle21"/>
          <w:rFonts w:ascii="Times New Roman" w:hAnsi="Times New Roman" w:cs="Times New Roman"/>
        </w:rPr>
        <w:t xml:space="preserve">, </w:t>
      </w:r>
      <w:r>
        <w:rPr>
          <w:rStyle w:val="fontstyle01"/>
          <w:rFonts w:ascii="Times New Roman" w:hAnsi="Times New Roman" w:cs="Times New Roman" w:hint="default"/>
        </w:rPr>
        <w:t>知识产权考虑的重要性正在日益提高</w:t>
      </w:r>
      <w:r>
        <w:rPr>
          <w:rStyle w:val="fontstyle21"/>
          <w:rFonts w:ascii="Times New Roman" w:hAnsi="Times New Roman" w:cs="Times New Roman"/>
        </w:rPr>
        <w:t>。</w:t>
      </w:r>
      <w:r>
        <w:rPr>
          <w:rStyle w:val="fontstyle01"/>
          <w:rFonts w:ascii="Times New Roman" w:hAnsi="Times New Roman" w:cs="Times New Roman" w:hint="default"/>
        </w:rPr>
        <w:t>根据所用技</w:t>
      </w:r>
      <w:r>
        <w:rPr>
          <w:rStyle w:val="fontstyle01"/>
          <w:rFonts w:ascii="Times New Roman" w:hAnsi="Times New Roman" w:cs="Times New Roman" w:hint="default"/>
        </w:rPr>
        <w:lastRenderedPageBreak/>
        <w:t>术</w:t>
      </w:r>
      <w:r>
        <w:rPr>
          <w:rStyle w:val="fontstyle21"/>
          <w:rFonts w:ascii="Times New Roman" w:hAnsi="Times New Roman" w:cs="Times New Roman"/>
        </w:rPr>
        <w:t xml:space="preserve">, </w:t>
      </w:r>
      <w:r>
        <w:rPr>
          <w:rStyle w:val="fontstyle01"/>
          <w:rFonts w:ascii="Times New Roman" w:hAnsi="Times New Roman" w:cs="Times New Roman" w:hint="default"/>
        </w:rPr>
        <w:t>某些胶囊化的产品只能从某些供应商处得到</w:t>
      </w:r>
      <w:r>
        <w:rPr>
          <w:rStyle w:val="fontstyle21"/>
          <w:rFonts w:ascii="Times New Roman" w:hAnsi="Times New Roman" w:cs="Times New Roman"/>
        </w:rPr>
        <w:t>。</w:t>
      </w:r>
      <w:r>
        <w:rPr>
          <w:rStyle w:val="fontstyle01"/>
          <w:rFonts w:ascii="Times New Roman" w:hAnsi="Times New Roman" w:cs="Times New Roman" w:hint="default"/>
        </w:rPr>
        <w:t>同样，某些胶囊化香精的应用可能受到保护</w:t>
      </w:r>
      <w:r>
        <w:rPr>
          <w:rStyle w:val="fontstyle21"/>
          <w:rFonts w:ascii="Times New Roman" w:hAnsi="Times New Roman" w:cs="Times New Roman"/>
        </w:rPr>
        <w:t>。</w:t>
      </w:r>
      <w:r>
        <w:rPr>
          <w:rFonts w:ascii="Times New Roman" w:hAnsi="Times New Roman" w:cs="Times New Roman"/>
          <w:color w:val="000000"/>
          <w:sz w:val="22"/>
        </w:rPr>
        <w:br/>
      </w:r>
      <w:r>
        <w:rPr>
          <w:rStyle w:val="fontstyle01"/>
          <w:rFonts w:ascii="Times New Roman" w:hAnsi="Times New Roman" w:cs="Times New Roman" w:hint="default"/>
        </w:rPr>
        <w:t xml:space="preserve">    </w:t>
      </w:r>
      <w:r>
        <w:rPr>
          <w:rStyle w:val="fontstyle01"/>
          <w:rFonts w:ascii="Times New Roman" w:hAnsi="Times New Roman" w:cs="Times New Roman" w:hint="default"/>
        </w:rPr>
        <w:t>经典胶囊化工艺仍旧是喷雾干燥</w:t>
      </w:r>
      <w:r>
        <w:rPr>
          <w:rStyle w:val="fontstyle21"/>
          <w:rFonts w:ascii="Times New Roman" w:hAnsi="Times New Roman" w:cs="Times New Roman"/>
        </w:rPr>
        <w:t xml:space="preserve">, </w:t>
      </w:r>
      <w:r>
        <w:rPr>
          <w:rStyle w:val="fontstyle01"/>
          <w:rFonts w:ascii="Times New Roman" w:hAnsi="Times New Roman" w:cs="Times New Roman" w:hint="default"/>
        </w:rPr>
        <w:t>压缩明胶包囊和附聚</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即使这些方法依旧代表着主要技术</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但是它们所能达到的效果限制了它们在某些场合下的应用</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这促使了胶囊化技术的发展</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以在更大范围内满足需求</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这些胶囊化技术常常为医药工业所需要</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常常是新的想法的丰富来源</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然而</w:t>
      </w:r>
      <w:r>
        <w:rPr>
          <w:rStyle w:val="fontstyle21"/>
          <w:rFonts w:ascii="Times New Roman" w:hAnsi="Times New Roman" w:cs="Times New Roman"/>
        </w:rPr>
        <w:t xml:space="preserve">, </w:t>
      </w:r>
      <w:r>
        <w:rPr>
          <w:rStyle w:val="fontstyle01"/>
          <w:rFonts w:ascii="Times New Roman" w:hAnsi="Times New Roman" w:cs="Times New Roman" w:hint="default"/>
        </w:rPr>
        <w:t>这些在相关领域中应用的工</w:t>
      </w:r>
      <w:r>
        <w:rPr>
          <w:rStyle w:val="fontstyle01"/>
          <w:rFonts w:ascii="Times New Roman" w:hAnsi="Times New Roman" w:cs="Times New Roman" w:hint="default"/>
        </w:rPr>
        <w:t>艺过程在食品胶囊香精生产上的使用首先要与专门的食品法规和技术要求相适应</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其中主要限制壳和载体材料的选择</w:t>
      </w:r>
      <w:r>
        <w:rPr>
          <w:rStyle w:val="fontstyle21"/>
          <w:rFonts w:ascii="Times New Roman" w:hAnsi="Times New Roman" w:cs="Times New Roman"/>
        </w:rPr>
        <w:t>。</w:t>
      </w:r>
      <w:r>
        <w:rPr>
          <w:rStyle w:val="fontstyle01"/>
          <w:rFonts w:ascii="Times New Roman" w:hAnsi="Times New Roman" w:cs="Times New Roman" w:hint="default"/>
        </w:rPr>
        <w:t>这些材料作为食品而言必须是口味中性且安全的</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因此</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当今的研究工作相当大的部分是集中在材料的选择上</w:t>
      </w:r>
      <w:r>
        <w:rPr>
          <w:rStyle w:val="fontstyle21"/>
          <w:rFonts w:ascii="Times New Roman" w:hAnsi="Times New Roman" w:cs="Times New Roman"/>
        </w:rPr>
        <w:t>。</w:t>
      </w:r>
      <w:r>
        <w:rPr>
          <w:rStyle w:val="fontstyle01"/>
          <w:rFonts w:ascii="Times New Roman" w:hAnsi="Times New Roman" w:cs="Times New Roman" w:hint="default"/>
        </w:rPr>
        <w:t>选择合适的包裹材料对香精的控制释放具有重要的推动作用</w:t>
      </w:r>
      <w:r>
        <w:rPr>
          <w:rStyle w:val="fontstyle21"/>
          <w:rFonts w:ascii="Times New Roman" w:hAnsi="Times New Roman" w:cs="Times New Roman"/>
        </w:rPr>
        <w:t>。</w:t>
      </w:r>
      <w:r>
        <w:rPr>
          <w:rStyle w:val="fontstyle01"/>
          <w:rFonts w:ascii="Times New Roman" w:hAnsi="Times New Roman" w:cs="Times New Roman" w:hint="default"/>
        </w:rPr>
        <w:t>取决于包裹材料</w:t>
      </w:r>
      <w:r>
        <w:rPr>
          <w:rStyle w:val="fontstyle21"/>
          <w:rFonts w:ascii="Times New Roman" w:hAnsi="Times New Roman" w:cs="Times New Roman"/>
        </w:rPr>
        <w:t>,</w:t>
      </w:r>
      <w:r>
        <w:rPr>
          <w:rStyle w:val="fontstyle01"/>
          <w:rFonts w:ascii="Times New Roman" w:hAnsi="Times New Roman" w:cs="Times New Roman" w:hint="default"/>
        </w:rPr>
        <w:t>香气成分可能只是在某一特定温度</w:t>
      </w:r>
      <w:r>
        <w:rPr>
          <w:rStyle w:val="fontstyle21"/>
          <w:rFonts w:ascii="Times New Roman" w:hAnsi="Times New Roman" w:cs="Times New Roman"/>
        </w:rPr>
        <w:t>,</w:t>
      </w:r>
      <w:r>
        <w:rPr>
          <w:rStyle w:val="fontstyle31"/>
          <w:rFonts w:ascii="Times New Roman" w:hAnsi="Times New Roman" w:cs="Times New Roman"/>
        </w:rPr>
        <w:t xml:space="preserve">pH </w:t>
      </w:r>
      <w:r>
        <w:rPr>
          <w:rStyle w:val="fontstyle01"/>
          <w:rFonts w:ascii="Times New Roman" w:hAnsi="Times New Roman" w:cs="Times New Roman" w:hint="default"/>
        </w:rPr>
        <w:t>值或湿度条件下释放</w:t>
      </w:r>
      <w:r>
        <w:rPr>
          <w:rStyle w:val="fontstyle01"/>
          <w:rFonts w:ascii="Times New Roman" w:hAnsi="Times New Roman" w:cs="Times New Roman" w:hint="default"/>
        </w:rPr>
        <w:t xml:space="preserve"> </w:t>
      </w:r>
      <w:r>
        <w:rPr>
          <w:rStyle w:val="fontstyle21"/>
          <w:rFonts w:ascii="Times New Roman" w:hAnsi="Times New Roman" w:cs="Times New Roman"/>
        </w:rPr>
        <w:t>。</w:t>
      </w:r>
      <w:r>
        <w:rPr>
          <w:rFonts w:ascii="Times New Roman" w:hAnsi="Times New Roman" w:cs="Times New Roman"/>
          <w:color w:val="000000"/>
          <w:sz w:val="22"/>
        </w:rPr>
        <w:br/>
      </w:r>
      <w:r>
        <w:rPr>
          <w:rStyle w:val="fontstyle01"/>
          <w:rFonts w:ascii="Times New Roman" w:hAnsi="Times New Roman" w:cs="Times New Roman" w:hint="default"/>
        </w:rPr>
        <w:t xml:space="preserve">    </w:t>
      </w:r>
      <w:r>
        <w:rPr>
          <w:rStyle w:val="fontstyle01"/>
          <w:rFonts w:ascii="Times New Roman" w:hAnsi="Times New Roman" w:cs="Times New Roman" w:hint="default"/>
        </w:rPr>
        <w:t>至于加工工艺</w:t>
      </w:r>
      <w:r>
        <w:rPr>
          <w:rStyle w:val="fontstyle21"/>
          <w:rFonts w:ascii="Times New Roman" w:hAnsi="Times New Roman" w:cs="Times New Roman"/>
        </w:rPr>
        <w:t>,</w:t>
      </w:r>
      <w:r>
        <w:rPr>
          <w:rStyle w:val="fontstyle01"/>
          <w:rFonts w:ascii="Times New Roman" w:hAnsi="Times New Roman" w:cs="Times New Roman" w:hint="default"/>
        </w:rPr>
        <w:t>基于流化床工艺的方法</w:t>
      </w:r>
      <w:r>
        <w:rPr>
          <w:rStyle w:val="fontstyle21"/>
          <w:rFonts w:ascii="Times New Roman" w:hAnsi="Times New Roman" w:cs="Times New Roman"/>
        </w:rPr>
        <w:t xml:space="preserve">, </w:t>
      </w:r>
      <w:r>
        <w:rPr>
          <w:rStyle w:val="fontstyle01"/>
          <w:rFonts w:ascii="Times New Roman" w:hAnsi="Times New Roman" w:cs="Times New Roman" w:hint="default"/>
        </w:rPr>
        <w:t>明胶包裹挤出技术</w:t>
      </w:r>
      <w:r>
        <w:rPr>
          <w:rStyle w:val="fontstyle21"/>
          <w:rFonts w:ascii="Times New Roman" w:hAnsi="Times New Roman" w:cs="Times New Roman"/>
        </w:rPr>
        <w:t>,</w:t>
      </w:r>
      <w:r>
        <w:rPr>
          <w:rStyle w:val="fontstyle01"/>
          <w:rFonts w:ascii="Times New Roman" w:hAnsi="Times New Roman" w:cs="Times New Roman" w:hint="default"/>
        </w:rPr>
        <w:t>分子包合以及喷雾冷冻技术已经获得了相当大的进展</w:t>
      </w:r>
      <w:r>
        <w:rPr>
          <w:rStyle w:val="fontstyle21"/>
          <w:rFonts w:ascii="Times New Roman" w:hAnsi="Times New Roman" w:cs="Times New Roman"/>
        </w:rPr>
        <w:t>。</w:t>
      </w:r>
      <w:r>
        <w:rPr>
          <w:rStyle w:val="fontstyle01"/>
          <w:rFonts w:ascii="Times New Roman" w:hAnsi="Times New Roman" w:cs="Times New Roman" w:hint="default"/>
        </w:rPr>
        <w:t>另外一些技术</w:t>
      </w:r>
      <w:r>
        <w:rPr>
          <w:rStyle w:val="fontstyle21"/>
          <w:rFonts w:ascii="Times New Roman" w:hAnsi="Times New Roman" w:cs="Times New Roman"/>
        </w:rPr>
        <w:t xml:space="preserve">, </w:t>
      </w:r>
      <w:r>
        <w:rPr>
          <w:rStyle w:val="fontstyle01"/>
          <w:rFonts w:ascii="Times New Roman" w:hAnsi="Times New Roman" w:cs="Times New Roman" w:hint="default"/>
        </w:rPr>
        <w:t>如脂质体包裹</w:t>
      </w:r>
      <w:r>
        <w:rPr>
          <w:rStyle w:val="fontstyle21"/>
          <w:rFonts w:ascii="Times New Roman" w:hAnsi="Times New Roman" w:cs="Times New Roman"/>
        </w:rPr>
        <w:t>、</w:t>
      </w:r>
      <w:r>
        <w:rPr>
          <w:rStyle w:val="fontstyle01"/>
          <w:rFonts w:ascii="Times New Roman" w:hAnsi="Times New Roman" w:cs="Times New Roman" w:hint="default"/>
        </w:rPr>
        <w:t>藻酸盐包裹</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共结晶和界面聚合等</w:t>
      </w:r>
      <w:r>
        <w:rPr>
          <w:rStyle w:val="fontstyle21"/>
          <w:rFonts w:ascii="Times New Roman" w:hAnsi="Times New Roman" w:cs="Times New Roman"/>
        </w:rPr>
        <w:t>,</w:t>
      </w:r>
      <w:r>
        <w:rPr>
          <w:rStyle w:val="fontstyle01"/>
          <w:rFonts w:ascii="Times New Roman" w:hAnsi="Times New Roman" w:cs="Times New Roman" w:hint="default"/>
        </w:rPr>
        <w:t>目前仍处于试验阶段</w:t>
      </w:r>
      <w:r>
        <w:rPr>
          <w:rStyle w:val="fontstyle21"/>
          <w:rFonts w:ascii="Times New Roman" w:hAnsi="Times New Roman" w:cs="Times New Roman"/>
        </w:rPr>
        <w:t>,</w:t>
      </w:r>
      <w:r>
        <w:rPr>
          <w:rStyle w:val="fontstyle01"/>
          <w:rFonts w:ascii="Times New Roman" w:hAnsi="Times New Roman" w:cs="Times New Roman" w:hint="default"/>
        </w:rPr>
        <w:t>对未来的实际应用只能起有限的作用</w:t>
      </w:r>
      <w:r>
        <w:rPr>
          <w:rStyle w:val="fontstyle21"/>
          <w:rFonts w:ascii="Times New Roman" w:hAnsi="Times New Roman" w:cs="Times New Roman"/>
        </w:rPr>
        <w:t>。</w:t>
      </w:r>
      <w:r>
        <w:rPr>
          <w:rStyle w:val="fontstyle01"/>
          <w:rFonts w:ascii="Times New Roman" w:hAnsi="Times New Roman" w:cs="Times New Roman" w:hint="default"/>
        </w:rPr>
        <w:t>脂质体包裹是用一层或几层磷脂或其他类脂两亲物包裹的胶囊</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其颗粒尺寸范围从</w:t>
      </w:r>
      <w:r>
        <w:rPr>
          <w:rStyle w:val="fontstyle01"/>
          <w:rFonts w:ascii="Times New Roman" w:hAnsi="Times New Roman" w:cs="Times New Roman" w:hint="default"/>
        </w:rPr>
        <w:t xml:space="preserve"> </w:t>
      </w:r>
      <w:r>
        <w:rPr>
          <w:rStyle w:val="fontstyle31"/>
          <w:rFonts w:ascii="Times New Roman" w:hAnsi="Times New Roman" w:cs="Times New Roman"/>
        </w:rPr>
        <w:t xml:space="preserve">25nm </w:t>
      </w:r>
      <w:r>
        <w:rPr>
          <w:rStyle w:val="fontstyle01"/>
          <w:rFonts w:ascii="Times New Roman" w:hAnsi="Times New Roman" w:cs="Times New Roman" w:hint="default"/>
        </w:rPr>
        <w:t>到几</w:t>
      </w:r>
      <w:r>
        <w:rPr>
          <w:rStyle w:val="fontstyle21"/>
          <w:rFonts w:ascii="Times New Roman" w:hAnsi="Times New Roman" w:cs="Times New Roman"/>
        </w:rPr>
        <w:t>μ</w:t>
      </w:r>
      <w:r>
        <w:rPr>
          <w:rStyle w:val="fontstyle31"/>
          <w:rFonts w:ascii="Times New Roman" w:hAnsi="Times New Roman" w:cs="Times New Roman"/>
        </w:rPr>
        <w:t>m</w:t>
      </w:r>
      <w:r>
        <w:rPr>
          <w:rStyle w:val="fontstyle21"/>
          <w:rFonts w:ascii="Times New Roman" w:hAnsi="Times New Roman" w:cs="Times New Roman"/>
        </w:rPr>
        <w:t>。</w:t>
      </w:r>
      <w:r>
        <w:rPr>
          <w:rStyle w:val="fontstyle01"/>
          <w:rFonts w:ascii="Times New Roman" w:hAnsi="Times New Roman" w:cs="Times New Roman" w:hint="default"/>
        </w:rPr>
        <w:t>藻酸盐微粒可以将香精包含在其胶化藻酸盐基质中</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然而</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它们的不良的扩散性妨碍了它们在香精包裹中的应用</w:t>
      </w:r>
      <w:r>
        <w:rPr>
          <w:rStyle w:val="fontstyle31"/>
          <w:rFonts w:ascii="Times New Roman" w:hAnsi="Times New Roman" w:cs="Times New Roman"/>
          <w:sz w:val="14"/>
          <w:szCs w:val="14"/>
        </w:rPr>
        <w:t xml:space="preserve"> </w:t>
      </w:r>
      <w:r>
        <w:rPr>
          <w:rStyle w:val="fontstyle21"/>
          <w:rFonts w:ascii="Times New Roman" w:hAnsi="Times New Roman" w:cs="Times New Roman"/>
        </w:rPr>
        <w:t>。</w:t>
      </w:r>
      <w:r>
        <w:rPr>
          <w:rStyle w:val="fontstyle01"/>
          <w:rFonts w:ascii="Times New Roman" w:hAnsi="Times New Roman" w:cs="Times New Roman" w:hint="default"/>
        </w:rPr>
        <w:t>共结晶的方法涉及到在碳水化合物结晶中包容香精</w:t>
      </w:r>
      <w:r>
        <w:rPr>
          <w:rStyle w:val="fontstyle21"/>
          <w:rFonts w:ascii="Times New Roman" w:hAnsi="Times New Roman" w:cs="Times New Roman"/>
        </w:rPr>
        <w:t>。</w:t>
      </w:r>
      <w:r>
        <w:rPr>
          <w:rStyle w:val="fontstyle01"/>
          <w:rFonts w:ascii="Times New Roman" w:hAnsi="Times New Roman" w:cs="Times New Roman" w:hint="default"/>
        </w:rPr>
        <w:t>界面聚合的方法则是基于在香精油滴与水连续相界面上的聚合</w:t>
      </w:r>
      <w:r>
        <w:rPr>
          <w:rStyle w:val="fontstyle21"/>
          <w:rFonts w:ascii="Times New Roman" w:hAnsi="Times New Roman" w:cs="Times New Roman"/>
        </w:rPr>
        <w:t>。</w:t>
      </w:r>
      <w:r>
        <w:rPr>
          <w:rStyle w:val="fontstyle01"/>
          <w:rFonts w:ascii="Times New Roman" w:hAnsi="Times New Roman" w:cs="Times New Roman" w:hint="default"/>
        </w:rPr>
        <w:t>食品中允许使用的聚合物的缺乏严重地妨碍了这一技术在食品工业中的应用</w:t>
      </w:r>
      <w:r>
        <w:rPr>
          <w:rStyle w:val="fontstyle21"/>
          <w:rFonts w:ascii="Times New Roman" w:hAnsi="Times New Roman" w:cs="Times New Roman"/>
        </w:rPr>
        <w:t>。</w:t>
      </w:r>
    </w:p>
    <w:p w14:paraId="46929E53" w14:textId="77777777" w:rsidR="00970176" w:rsidRDefault="008D6EE0">
      <w:pPr>
        <w:pStyle w:val="3"/>
        <w:rPr>
          <w:rStyle w:val="fontstyle41"/>
          <w:rFonts w:ascii="Times New Roman" w:eastAsiaTheme="minorEastAsia" w:hAnsi="Times New Roman" w:cs="Times New Roman" w:hint="default"/>
          <w:color w:val="auto"/>
          <w:sz w:val="32"/>
        </w:rPr>
      </w:pPr>
      <w:bookmarkStart w:id="1244" w:name="_Toc14992053"/>
      <w:r>
        <w:rPr>
          <w:rStyle w:val="fontstyle41"/>
          <w:rFonts w:ascii="Times New Roman" w:eastAsiaTheme="minorEastAsia" w:hAnsi="Times New Roman" w:cs="Times New Roman" w:hint="default"/>
          <w:color w:val="auto"/>
          <w:sz w:val="32"/>
        </w:rPr>
        <w:t>3.3.1</w:t>
      </w:r>
      <w:r>
        <w:rPr>
          <w:rStyle w:val="fontstyle41"/>
          <w:rFonts w:ascii="Times New Roman" w:eastAsiaTheme="minorEastAsia" w:hAnsi="Times New Roman" w:cs="Times New Roman" w:hint="default"/>
          <w:color w:val="auto"/>
          <w:sz w:val="32"/>
        </w:rPr>
        <w:t>喷雾干燥</w:t>
      </w:r>
      <w:bookmarkEnd w:id="1244"/>
    </w:p>
    <w:p w14:paraId="01D0AB80"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喷雾干燥并非是理所当然的适合于胶囊香精的工</w:t>
      </w:r>
      <w:r>
        <w:rPr>
          <w:rStyle w:val="fontstyle01"/>
          <w:rFonts w:ascii="Times New Roman" w:hAnsi="Times New Roman" w:cs="Times New Roman" w:hint="default"/>
        </w:rPr>
        <w:t>艺</w:t>
      </w:r>
      <w:r>
        <w:rPr>
          <w:rStyle w:val="fontstyle21"/>
          <w:rFonts w:ascii="Times New Roman" w:hAnsi="Times New Roman" w:cs="Times New Roman"/>
        </w:rPr>
        <w:t>,</w:t>
      </w:r>
      <w:r>
        <w:rPr>
          <w:rStyle w:val="fontstyle01"/>
          <w:rFonts w:ascii="Times New Roman" w:hAnsi="Times New Roman" w:cs="Times New Roman" w:hint="default"/>
        </w:rPr>
        <w:t>因为香味化合物蒸发的速度比水快</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因此</w:t>
      </w:r>
      <w:r>
        <w:rPr>
          <w:rStyle w:val="fontstyle21"/>
          <w:rFonts w:ascii="Times New Roman" w:hAnsi="Times New Roman" w:cs="Times New Roman"/>
        </w:rPr>
        <w:t>,</w:t>
      </w:r>
      <w:r>
        <w:rPr>
          <w:rStyle w:val="fontstyle01"/>
          <w:rFonts w:ascii="Times New Roman" w:hAnsi="Times New Roman" w:cs="Times New Roman" w:hint="default"/>
        </w:rPr>
        <w:t>重要的是选择适当的能够防止挥发性香味物质在干燥过程中损失的载体</w:t>
      </w:r>
      <w:r>
        <w:rPr>
          <w:rStyle w:val="fontstyle21"/>
          <w:rFonts w:ascii="Times New Roman" w:hAnsi="Times New Roman" w:cs="Times New Roman"/>
        </w:rPr>
        <w:t xml:space="preserve">, </w:t>
      </w:r>
      <w:r>
        <w:rPr>
          <w:rStyle w:val="fontstyle01"/>
          <w:rFonts w:ascii="Times New Roman" w:hAnsi="Times New Roman" w:cs="Times New Roman" w:hint="default"/>
        </w:rPr>
        <w:t>同时又能使水分不受阻碍地挥发</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随着对这些过程是如何发生的认识不断深化</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能够提供这些性能并确保充分包囊的物质已经被找到</w:t>
      </w:r>
      <w:r>
        <w:rPr>
          <w:rStyle w:val="fontstyle21"/>
          <w:rFonts w:ascii="Times New Roman" w:hAnsi="Times New Roman" w:cs="Times New Roman"/>
        </w:rPr>
        <w:t>。</w:t>
      </w:r>
      <w:r>
        <w:rPr>
          <w:rStyle w:val="fontstyle01"/>
          <w:rFonts w:ascii="Times New Roman" w:hAnsi="Times New Roman" w:cs="Times New Roman" w:hint="default"/>
        </w:rPr>
        <w:t>这类具有良好的乳化性而口感味觉呈中性的物质</w:t>
      </w:r>
      <w:r>
        <w:rPr>
          <w:rStyle w:val="fontstyle21"/>
          <w:rFonts w:ascii="Times New Roman" w:hAnsi="Times New Roman" w:cs="Times New Roman"/>
        </w:rPr>
        <w:t xml:space="preserve">, </w:t>
      </w:r>
      <w:r>
        <w:rPr>
          <w:rStyle w:val="fontstyle01"/>
          <w:rFonts w:ascii="Times New Roman" w:hAnsi="Times New Roman" w:cs="Times New Roman" w:hint="default"/>
        </w:rPr>
        <w:t>包括明胶</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改性乳蛋白质</w:t>
      </w:r>
      <w:r>
        <w:rPr>
          <w:rStyle w:val="fontstyle21"/>
          <w:rFonts w:ascii="Times New Roman" w:hAnsi="Times New Roman" w:cs="Times New Roman"/>
        </w:rPr>
        <w:t>、</w:t>
      </w:r>
      <w:r>
        <w:rPr>
          <w:rStyle w:val="fontstyle01"/>
          <w:rFonts w:ascii="Times New Roman" w:hAnsi="Times New Roman" w:cs="Times New Roman" w:hint="default"/>
        </w:rPr>
        <w:t>改性和</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或水解淀粉</w:t>
      </w:r>
      <w:r>
        <w:rPr>
          <w:rStyle w:val="fontstyle21"/>
          <w:rFonts w:ascii="Times New Roman" w:hAnsi="Times New Roman" w:cs="Times New Roman"/>
        </w:rPr>
        <w:t>、</w:t>
      </w:r>
      <w:r>
        <w:rPr>
          <w:rStyle w:val="fontstyle01"/>
          <w:rFonts w:ascii="Times New Roman" w:hAnsi="Times New Roman" w:cs="Times New Roman" w:hint="default"/>
        </w:rPr>
        <w:t>麦芽糖或阿拉伯胶</w:t>
      </w:r>
      <w:r>
        <w:rPr>
          <w:rStyle w:val="fontstyle21"/>
          <w:rFonts w:ascii="Times New Roman" w:hAnsi="Times New Roman" w:cs="Times New Roman"/>
        </w:rPr>
        <w:t>。</w:t>
      </w:r>
      <w:r>
        <w:rPr>
          <w:rStyle w:val="fontstyle01"/>
          <w:rFonts w:ascii="Times New Roman" w:hAnsi="Times New Roman" w:cs="Times New Roman" w:hint="default"/>
        </w:rPr>
        <w:t>从原理上讲</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喷雾干燥分成两个工艺步骤</w:t>
      </w:r>
      <w:r>
        <w:rPr>
          <w:rStyle w:val="fontstyle21"/>
          <w:rFonts w:ascii="Times New Roman" w:hAnsi="Times New Roman" w:cs="Times New Roman"/>
        </w:rPr>
        <w:t>。</w:t>
      </w:r>
      <w:r>
        <w:rPr>
          <w:rStyle w:val="fontstyle01"/>
          <w:rFonts w:ascii="Times New Roman" w:hAnsi="Times New Roman" w:cs="Times New Roman" w:hint="default"/>
        </w:rPr>
        <w:t>在选择了适当的载体后</w:t>
      </w:r>
      <w:r>
        <w:rPr>
          <w:rStyle w:val="fontstyle21"/>
          <w:rFonts w:ascii="Times New Roman" w:hAnsi="Times New Roman" w:cs="Times New Roman"/>
        </w:rPr>
        <w:t xml:space="preserve">, </w:t>
      </w:r>
      <w:r>
        <w:rPr>
          <w:rStyle w:val="fontstyle01"/>
          <w:rFonts w:ascii="Times New Roman" w:hAnsi="Times New Roman" w:cs="Times New Roman" w:hint="default"/>
        </w:rPr>
        <w:t>首先要将其溶解在水中</w:t>
      </w:r>
      <w:r>
        <w:rPr>
          <w:rStyle w:val="fontstyle21"/>
          <w:rFonts w:ascii="Times New Roman" w:hAnsi="Times New Roman" w:cs="Times New Roman"/>
        </w:rPr>
        <w:t>,</w:t>
      </w:r>
      <w:r>
        <w:rPr>
          <w:rStyle w:val="fontstyle01"/>
          <w:rFonts w:ascii="Times New Roman" w:hAnsi="Times New Roman" w:cs="Times New Roman" w:hint="default"/>
        </w:rPr>
        <w:t>然后再加入液体香精</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均质乳化之后再在喷雾干燥器中分散</w:t>
      </w:r>
      <w:r>
        <w:rPr>
          <w:rStyle w:val="fontstyle21"/>
          <w:rFonts w:ascii="Times New Roman" w:hAnsi="Times New Roman" w:cs="Times New Roman"/>
        </w:rPr>
        <w:t>。</w:t>
      </w:r>
      <w:r>
        <w:rPr>
          <w:rStyle w:val="fontstyle01"/>
          <w:rFonts w:ascii="Times New Roman" w:hAnsi="Times New Roman" w:cs="Times New Roman" w:hint="default"/>
        </w:rPr>
        <w:t>有多种不同技术用于在喷雾干燥器中雾化这种乳化物</w:t>
      </w:r>
      <w:r>
        <w:rPr>
          <w:rStyle w:val="fontstyle21"/>
          <w:rFonts w:ascii="Times New Roman" w:hAnsi="Times New Roman" w:cs="Times New Roman"/>
        </w:rPr>
        <w:t xml:space="preserve">, </w:t>
      </w:r>
      <w:r>
        <w:rPr>
          <w:rStyle w:val="fontstyle01"/>
          <w:rFonts w:ascii="Times New Roman" w:hAnsi="Times New Roman" w:cs="Times New Roman" w:hint="default"/>
        </w:rPr>
        <w:t>雾化物会遭遇到温度高达</w:t>
      </w:r>
      <w:r>
        <w:rPr>
          <w:rStyle w:val="fontstyle31"/>
          <w:rFonts w:ascii="Times New Roman" w:hAnsi="Times New Roman" w:cs="Times New Roman"/>
        </w:rPr>
        <w:t xml:space="preserve">180 </w:t>
      </w:r>
      <w:r>
        <w:rPr>
          <w:rStyle w:val="fontstyle21"/>
          <w:rFonts w:ascii="宋体" w:eastAsia="宋体" w:hAnsi="宋体" w:cs="宋体" w:hint="eastAsia"/>
        </w:rPr>
        <w:t>℃</w:t>
      </w:r>
      <w:r>
        <w:rPr>
          <w:rStyle w:val="fontstyle21"/>
          <w:rFonts w:ascii="Times New Roman" w:hAnsi="Times New Roman" w:cs="Times New Roman"/>
        </w:rPr>
        <w:t>～</w:t>
      </w:r>
      <w:r>
        <w:rPr>
          <w:rStyle w:val="fontstyle21"/>
          <w:rFonts w:ascii="Times New Roman" w:hAnsi="Times New Roman" w:cs="Times New Roman"/>
        </w:rPr>
        <w:t xml:space="preserve"> </w:t>
      </w:r>
      <w:r>
        <w:rPr>
          <w:rStyle w:val="fontstyle31"/>
          <w:rFonts w:ascii="Times New Roman" w:hAnsi="Times New Roman" w:cs="Times New Roman"/>
        </w:rPr>
        <w:t xml:space="preserve">200 </w:t>
      </w:r>
      <w:r>
        <w:rPr>
          <w:rStyle w:val="fontstyle21"/>
          <w:rFonts w:ascii="宋体" w:eastAsia="宋体" w:hAnsi="宋体" w:cs="宋体" w:hint="eastAsia"/>
        </w:rPr>
        <w:t>℃</w:t>
      </w:r>
      <w:r>
        <w:rPr>
          <w:rStyle w:val="fontstyle01"/>
          <w:rFonts w:ascii="Times New Roman" w:hAnsi="Times New Roman" w:cs="Times New Roman" w:hint="default"/>
        </w:rPr>
        <w:t>的热空气突然干燥</w:t>
      </w:r>
      <w:r>
        <w:rPr>
          <w:rStyle w:val="fontstyle2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 xml:space="preserve"> 3.1</w:t>
      </w:r>
      <w:r>
        <w:rPr>
          <w:rStyle w:val="fontstyle31"/>
          <w:rFonts w:ascii="Times New Roman" w:hAnsi="Times New Roman" w:cs="Times New Roman"/>
        </w:rPr>
        <w:t>2</w:t>
      </w:r>
      <w:r>
        <w:rPr>
          <w:rStyle w:val="fontstyle21"/>
          <w:rFonts w:ascii="Times New Roman" w:hAnsi="Times New Roman" w:cs="Times New Roman"/>
        </w:rPr>
        <w:t xml:space="preserve">), </w:t>
      </w:r>
      <w:r>
        <w:rPr>
          <w:rStyle w:val="fontstyle01"/>
          <w:rFonts w:ascii="Times New Roman" w:hAnsi="Times New Roman" w:cs="Times New Roman" w:hint="default"/>
        </w:rPr>
        <w:t>水分迅速挥发的结果使载体物质呈薄膜状</w:t>
      </w:r>
      <w:r>
        <w:rPr>
          <w:rStyle w:val="fontstyle21"/>
          <w:rFonts w:ascii="Times New Roman" w:hAnsi="Times New Roman" w:cs="Times New Roman"/>
        </w:rPr>
        <w:t xml:space="preserve">, </w:t>
      </w:r>
      <w:r>
        <w:rPr>
          <w:rStyle w:val="fontstyle01"/>
          <w:rFonts w:ascii="Times New Roman" w:hAnsi="Times New Roman" w:cs="Times New Roman" w:hint="default"/>
        </w:rPr>
        <w:t>包裹在香精滴外</w:t>
      </w:r>
      <w:r>
        <w:rPr>
          <w:rStyle w:val="fontstyle21"/>
          <w:rFonts w:ascii="Times New Roman" w:hAnsi="Times New Roman" w:cs="Times New Roman"/>
        </w:rPr>
        <w:t xml:space="preserve">, </w:t>
      </w:r>
      <w:r>
        <w:rPr>
          <w:rStyle w:val="fontstyle01"/>
          <w:rFonts w:ascii="Times New Roman" w:hAnsi="Times New Roman" w:cs="Times New Roman" w:hint="default"/>
        </w:rPr>
        <w:t>这层膜能</w:t>
      </w:r>
      <w:r>
        <w:rPr>
          <w:rStyle w:val="fontstyle01"/>
          <w:rFonts w:ascii="Times New Roman" w:hAnsi="Times New Roman" w:cs="Times New Roman" w:hint="default"/>
        </w:rPr>
        <w:lastRenderedPageBreak/>
        <w:t>保证留在香精液滴内的水分在干燥过程中透过并从干燥颗粒上继续蒸发掉</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另一方面</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大的香味物质的分子保留下来并得到浓缩</w:t>
      </w:r>
      <w:r>
        <w:rPr>
          <w:rStyle w:val="fontstyle21"/>
          <w:rFonts w:ascii="Times New Roman" w:hAnsi="Times New Roman" w:cs="Times New Roman"/>
        </w:rPr>
        <w:t>。</w:t>
      </w:r>
      <w:r>
        <w:rPr>
          <w:rFonts w:ascii="Times New Roman" w:hAnsi="Times New Roman" w:cs="Times New Roman"/>
          <w:color w:val="000000"/>
          <w:sz w:val="22"/>
        </w:rPr>
        <w:br/>
      </w:r>
      <w:r>
        <w:rPr>
          <w:rStyle w:val="fontstyle01"/>
          <w:rFonts w:ascii="Times New Roman" w:hAnsi="Times New Roman" w:cs="Times New Roman" w:hint="default"/>
        </w:rPr>
        <w:t xml:space="preserve">    </w:t>
      </w:r>
      <w:r>
        <w:rPr>
          <w:rStyle w:val="fontstyle01"/>
          <w:rFonts w:ascii="Times New Roman" w:hAnsi="Times New Roman" w:cs="Times New Roman" w:hint="default"/>
        </w:rPr>
        <w:t>在干燥器内最高停留</w:t>
      </w:r>
      <w:r>
        <w:rPr>
          <w:rStyle w:val="fontstyle01"/>
          <w:rFonts w:ascii="Times New Roman" w:hAnsi="Times New Roman" w:cs="Times New Roman" w:hint="default"/>
        </w:rPr>
        <w:t xml:space="preserve"> </w:t>
      </w:r>
      <w:r>
        <w:rPr>
          <w:rStyle w:val="fontstyle31"/>
          <w:rFonts w:ascii="Times New Roman" w:hAnsi="Times New Roman" w:cs="Times New Roman"/>
        </w:rPr>
        <w:t xml:space="preserve">30 </w:t>
      </w:r>
      <w:r>
        <w:rPr>
          <w:rStyle w:val="fontstyle01"/>
          <w:rFonts w:ascii="Times New Roman" w:hAnsi="Times New Roman" w:cs="Times New Roman" w:hint="default"/>
        </w:rPr>
        <w:t>秒后</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可用各种技术去除相对较小的载体颗粒和包裹好的香精</w:t>
      </w:r>
      <w:r>
        <w:rPr>
          <w:rStyle w:val="fontstyle21"/>
          <w:rFonts w:ascii="Times New Roman" w:hAnsi="Times New Roman" w:cs="Times New Roman"/>
        </w:rPr>
        <w:t>。</w:t>
      </w:r>
      <w:r>
        <w:rPr>
          <w:rStyle w:val="fontstyle01"/>
          <w:rFonts w:ascii="Times New Roman" w:hAnsi="Times New Roman" w:cs="Times New Roman" w:hint="default"/>
        </w:rPr>
        <w:t>喷雾干燥的成品含香味物质约</w:t>
      </w:r>
      <w:r>
        <w:rPr>
          <w:rStyle w:val="fontstyle01"/>
          <w:rFonts w:ascii="Times New Roman" w:hAnsi="Times New Roman" w:cs="Times New Roman" w:hint="default"/>
        </w:rPr>
        <w:t xml:space="preserve"> </w:t>
      </w:r>
      <w:r>
        <w:rPr>
          <w:rStyle w:val="fontstyle31"/>
          <w:rFonts w:ascii="Times New Roman" w:hAnsi="Times New Roman" w:cs="Times New Roman"/>
        </w:rPr>
        <w:t xml:space="preserve">20 </w:t>
      </w:r>
      <w:r>
        <w:rPr>
          <w:rStyle w:val="fontstyle21"/>
          <w:rFonts w:ascii="Times New Roman" w:hAnsi="Times New Roman" w:cs="Times New Roman"/>
        </w:rPr>
        <w:t>%</w:t>
      </w:r>
      <w:r>
        <w:rPr>
          <w:rStyle w:val="fontstyle21"/>
          <w:rFonts w:ascii="Times New Roman" w:hAnsi="Times New Roman" w:cs="Times New Roman"/>
        </w:rPr>
        <w:t>。</w:t>
      </w:r>
    </w:p>
    <w:p w14:paraId="3D4FFCB5" w14:textId="77777777" w:rsidR="00970176" w:rsidRDefault="008D6EE0">
      <w:pPr>
        <w:tabs>
          <w:tab w:val="left" w:pos="3669"/>
        </w:tabs>
        <w:spacing w:line="360" w:lineRule="auto"/>
        <w:ind w:firstLineChars="200" w:firstLine="440"/>
        <w:jc w:val="center"/>
        <w:rPr>
          <w:rStyle w:val="fontstyle41"/>
          <w:rFonts w:ascii="Times New Roman" w:hAnsi="Times New Roman" w:cs="Times New Roman" w:hint="default"/>
        </w:rPr>
      </w:pPr>
      <w:ins w:id="1245" w:author="Administrator" w:date="2019-12-31T13:29:00Z">
        <w:r>
          <w:rPr>
            <w:rFonts w:ascii="Times New Roman" w:hAnsi="Times New Roman" w:cs="Times New Roman"/>
            <w:noProof/>
            <w:color w:val="000000"/>
            <w:sz w:val="22"/>
            <w:rPrChange w:id="1246" w:author="" w:date="1900-01-01T00:00:00Z">
              <w:rPr>
                <w:noProof/>
              </w:rPr>
            </w:rPrChange>
          </w:rPr>
          <w:drawing>
            <wp:inline distT="0" distB="0" distL="0" distR="0" wp14:anchorId="01C24C57" wp14:editId="15F7697E">
              <wp:extent cx="5274310" cy="2387600"/>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8" cstate="print"/>
                      <a:srcRect/>
                      <a:stretch>
                        <a:fillRect/>
                      </a:stretch>
                    </pic:blipFill>
                    <pic:spPr>
                      <a:xfrm>
                        <a:off x="0" y="0"/>
                        <a:ext cx="5274310" cy="2387902"/>
                      </a:xfrm>
                      <a:prstGeom prst="rect">
                        <a:avLst/>
                      </a:prstGeom>
                      <a:noFill/>
                      <a:ln w="9525">
                        <a:noFill/>
                        <a:miter lim="800000"/>
                        <a:headEnd/>
                        <a:tailEnd/>
                      </a:ln>
                    </pic:spPr>
                  </pic:pic>
                </a:graphicData>
              </a:graphic>
            </wp:inline>
          </w:drawing>
        </w:r>
      </w:ins>
      <w:del w:id="1247" w:author="Administrator" w:date="2019-12-31T13:29:00Z">
        <w:r>
          <w:rPr>
            <w:rFonts w:ascii="Times New Roman" w:hAnsi="Times New Roman"/>
            <w:noProof/>
            <w:color w:val="000000"/>
            <w:sz w:val="22"/>
          </w:rPr>
          <w:drawing>
            <wp:inline distT="0" distB="0" distL="0" distR="0" wp14:anchorId="4F96CFFB" wp14:editId="67B5AC6B">
              <wp:extent cx="5274310" cy="238760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8" cstate="print"/>
                      <a:srcRect/>
                      <a:stretch>
                        <a:fillRect/>
                      </a:stretch>
                    </pic:blipFill>
                    <pic:spPr>
                      <a:xfrm>
                        <a:off x="0" y="0"/>
                        <a:ext cx="5274310" cy="2387902"/>
                      </a:xfrm>
                      <a:prstGeom prst="rect">
                        <a:avLst/>
                      </a:prstGeom>
                      <a:noFill/>
                      <a:ln w="9525">
                        <a:noFill/>
                        <a:miter lim="800000"/>
                        <a:headEnd/>
                        <a:tailEnd/>
                      </a:ln>
                    </pic:spPr>
                  </pic:pic>
                </a:graphicData>
              </a:graphic>
            </wp:inline>
          </w:drawing>
        </w:r>
      </w:del>
      <w:r>
        <w:rPr>
          <w:rStyle w:val="fontstyle41"/>
          <w:rFonts w:ascii="Times New Roman" w:hAnsi="Times New Roman" w:cs="Times New Roman" w:hint="default"/>
        </w:rPr>
        <w:t>图</w:t>
      </w:r>
      <w:r>
        <w:rPr>
          <w:rStyle w:val="fontstyle41"/>
          <w:rFonts w:ascii="Times New Roman" w:hAnsi="Times New Roman" w:cs="Times New Roman" w:hint="default"/>
        </w:rPr>
        <w:t xml:space="preserve"> 3.1</w:t>
      </w:r>
      <w:r>
        <w:rPr>
          <w:rStyle w:val="fontstyle51"/>
          <w:rFonts w:ascii="Times New Roman" w:hAnsi="Times New Roman" w:cs="Times New Roman"/>
        </w:rPr>
        <w:t xml:space="preserve">2 </w:t>
      </w:r>
      <w:r>
        <w:rPr>
          <w:rStyle w:val="fontstyle41"/>
          <w:rFonts w:ascii="Times New Roman" w:hAnsi="Times New Roman" w:cs="Times New Roman" w:hint="default"/>
        </w:rPr>
        <w:t>喷雾干燥及其相关的衍生加工技术</w:t>
      </w:r>
    </w:p>
    <w:p w14:paraId="409E6FDE"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喷雾干燥是一种成本效益极高和广泛应用的工艺</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设备成熟</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多年前就可在市场上买到</w:t>
      </w:r>
      <w:r>
        <w:rPr>
          <w:rStyle w:val="fontstyle21"/>
          <w:rFonts w:ascii="Times New Roman" w:hAnsi="Times New Roman" w:cs="Times New Roman"/>
        </w:rPr>
        <w:t>。</w:t>
      </w:r>
      <w:r>
        <w:rPr>
          <w:rStyle w:val="fontstyle01"/>
          <w:rFonts w:ascii="Times New Roman" w:hAnsi="Times New Roman" w:cs="Times New Roman" w:hint="default"/>
        </w:rPr>
        <w:t>它的优点是</w:t>
      </w:r>
      <w:r>
        <w:rPr>
          <w:rStyle w:val="fontstyle21"/>
          <w:rFonts w:ascii="Times New Roman" w:hAnsi="Times New Roman" w:cs="Times New Roman"/>
        </w:rPr>
        <w:t>:</w:t>
      </w:r>
      <w:r>
        <w:rPr>
          <w:rStyle w:val="fontstyle31"/>
          <w:rFonts w:ascii="Times New Roman" w:hAnsi="Times New Roman" w:cs="Times New Roman"/>
        </w:rPr>
        <w:t xml:space="preserve">1 </w:t>
      </w:r>
      <w:r>
        <w:rPr>
          <w:rStyle w:val="fontstyle21"/>
          <w:rFonts w:ascii="Times New Roman" w:hAnsi="Times New Roman" w:cs="Times New Roman"/>
        </w:rPr>
        <w:t>、</w:t>
      </w:r>
      <w:r>
        <w:rPr>
          <w:rStyle w:val="fontstyle01"/>
          <w:rFonts w:ascii="Times New Roman" w:hAnsi="Times New Roman" w:cs="Times New Roman" w:hint="default"/>
        </w:rPr>
        <w:t>可利用现有设备大规模地进行</w:t>
      </w:r>
      <w:r>
        <w:rPr>
          <w:rStyle w:val="fontstyle21"/>
          <w:rFonts w:ascii="Times New Roman" w:hAnsi="Times New Roman" w:cs="Times New Roman"/>
        </w:rPr>
        <w:t>,</w:t>
      </w:r>
      <w:r>
        <w:rPr>
          <w:rStyle w:val="fontstyle01"/>
          <w:rFonts w:ascii="Times New Roman" w:hAnsi="Times New Roman" w:cs="Times New Roman" w:hint="default"/>
        </w:rPr>
        <w:t>且成本低</w:t>
      </w:r>
      <w:r>
        <w:rPr>
          <w:rStyle w:val="fontstyle21"/>
          <w:rFonts w:ascii="Times New Roman" w:hAnsi="Times New Roman" w:cs="Times New Roman"/>
        </w:rPr>
        <w:t>;</w:t>
      </w:r>
      <w:r>
        <w:rPr>
          <w:rStyle w:val="fontstyle31"/>
          <w:rFonts w:ascii="Times New Roman" w:hAnsi="Times New Roman" w:cs="Times New Roman"/>
        </w:rPr>
        <w:t xml:space="preserve">2 </w:t>
      </w:r>
      <w:r>
        <w:rPr>
          <w:rStyle w:val="fontstyle21"/>
          <w:rFonts w:ascii="Times New Roman" w:hAnsi="Times New Roman" w:cs="Times New Roman"/>
        </w:rPr>
        <w:t>、</w:t>
      </w:r>
      <w:r>
        <w:rPr>
          <w:rStyle w:val="fontstyle01"/>
          <w:rFonts w:ascii="Times New Roman" w:hAnsi="Times New Roman" w:cs="Times New Roman" w:hint="default"/>
        </w:rPr>
        <w:t>能确保在很大范围内选择胶囊化材料且达到好的结果</w:t>
      </w:r>
      <w:r>
        <w:rPr>
          <w:rStyle w:val="fontstyle21"/>
          <w:rFonts w:ascii="Times New Roman" w:hAnsi="Times New Roman" w:cs="Times New Roman"/>
        </w:rPr>
        <w:t>;</w:t>
      </w:r>
      <w:r>
        <w:rPr>
          <w:rStyle w:val="fontstyle31"/>
          <w:rFonts w:ascii="Times New Roman" w:hAnsi="Times New Roman" w:cs="Times New Roman"/>
        </w:rPr>
        <w:t xml:space="preserve">3 </w:t>
      </w:r>
      <w:r>
        <w:rPr>
          <w:rStyle w:val="fontstyle21"/>
          <w:rFonts w:ascii="Times New Roman" w:hAnsi="Times New Roman" w:cs="Times New Roman"/>
        </w:rPr>
        <w:t>、</w:t>
      </w:r>
      <w:r>
        <w:rPr>
          <w:rStyle w:val="fontstyle01"/>
          <w:rFonts w:ascii="Times New Roman" w:hAnsi="Times New Roman" w:cs="Times New Roman" w:hint="default"/>
        </w:rPr>
        <w:t>适用于大多数要被包裹的物质</w:t>
      </w:r>
      <w:r>
        <w:rPr>
          <w:rStyle w:val="fontstyle01"/>
          <w:rFonts w:ascii="Times New Roman" w:hAnsi="Times New Roman" w:cs="Times New Roman" w:hint="default"/>
        </w:rPr>
        <w:t xml:space="preserve"> </w:t>
      </w:r>
      <w:r>
        <w:rPr>
          <w:rStyle w:val="fontstyle21"/>
          <w:rFonts w:ascii="Times New Roman" w:hAnsi="Times New Roman" w:cs="Times New Roman"/>
        </w:rPr>
        <w:t>。</w:t>
      </w:r>
    </w:p>
    <w:p w14:paraId="19366667" w14:textId="77777777" w:rsidR="00970176" w:rsidRDefault="008D6EE0">
      <w:pPr>
        <w:pStyle w:val="3"/>
        <w:rPr>
          <w:rStyle w:val="fontstyle41"/>
          <w:rFonts w:ascii="Times New Roman" w:eastAsiaTheme="minorEastAsia" w:hAnsi="Times New Roman" w:cs="Times New Roman" w:hint="default"/>
          <w:color w:val="auto"/>
          <w:sz w:val="32"/>
        </w:rPr>
      </w:pPr>
      <w:bookmarkStart w:id="1248" w:name="_Toc14992054"/>
      <w:r>
        <w:rPr>
          <w:rStyle w:val="fontstyle41"/>
          <w:rFonts w:ascii="Times New Roman" w:hAnsi="Times New Roman" w:cs="Times New Roman" w:hint="default"/>
        </w:rPr>
        <w:t xml:space="preserve">3.3.2 </w:t>
      </w:r>
      <w:r>
        <w:rPr>
          <w:rStyle w:val="fontstyle41"/>
          <w:rFonts w:ascii="Times New Roman" w:hAnsi="Times New Roman" w:cs="Times New Roman" w:hint="default"/>
        </w:rPr>
        <w:t>压缩与附聚</w:t>
      </w:r>
      <w:bookmarkEnd w:id="1248"/>
    </w:p>
    <w:p w14:paraId="57032D39"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压缩与附聚工艺是补充喷雾干燥常用的方法</w:t>
      </w:r>
      <w:r>
        <w:rPr>
          <w:rStyle w:val="fontstyle2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3.</w:t>
      </w:r>
      <w:r>
        <w:rPr>
          <w:rStyle w:val="fontstyle31"/>
          <w:rFonts w:ascii="Times New Roman" w:hAnsi="Times New Roman" w:cs="Times New Roman"/>
        </w:rPr>
        <w:t>12</w:t>
      </w:r>
      <w:r>
        <w:rPr>
          <w:rStyle w:val="fontstyle21"/>
          <w:rFonts w:ascii="Times New Roman" w:hAnsi="Times New Roman" w:cs="Times New Roman"/>
        </w:rPr>
        <w:t>)</w:t>
      </w:r>
      <w:r>
        <w:rPr>
          <w:rStyle w:val="fontstyle21"/>
          <w:rFonts w:ascii="Times New Roman" w:hAnsi="Times New Roman" w:cs="Times New Roman"/>
        </w:rPr>
        <w:t>。</w:t>
      </w:r>
      <w:r>
        <w:rPr>
          <w:rStyle w:val="fontstyle01"/>
          <w:rFonts w:ascii="Times New Roman" w:hAnsi="Times New Roman" w:cs="Times New Roman" w:hint="default"/>
        </w:rPr>
        <w:t>这两种工艺的应用目的</w:t>
      </w:r>
      <w:r>
        <w:rPr>
          <w:rStyle w:val="fontstyle21"/>
          <w:rFonts w:ascii="Times New Roman" w:hAnsi="Times New Roman" w:cs="Times New Roman"/>
        </w:rPr>
        <w:t xml:space="preserve">, </w:t>
      </w:r>
      <w:r>
        <w:rPr>
          <w:rStyle w:val="fontstyle01"/>
          <w:rFonts w:ascii="Times New Roman" w:hAnsi="Times New Roman" w:cs="Times New Roman" w:hint="default"/>
        </w:rPr>
        <w:t>是得到较大颗粒</w:t>
      </w:r>
      <w:r>
        <w:rPr>
          <w:rStyle w:val="fontstyle21"/>
          <w:rFonts w:ascii="Times New Roman" w:hAnsi="Times New Roman" w:cs="Times New Roman"/>
        </w:rPr>
        <w:t>。</w:t>
      </w:r>
      <w:r>
        <w:rPr>
          <w:rStyle w:val="fontstyle01"/>
          <w:rFonts w:ascii="Times New Roman" w:hAnsi="Times New Roman" w:cs="Times New Roman" w:hint="default"/>
        </w:rPr>
        <w:t>压缩工艺生产的产品具有较低的孔隙率</w:t>
      </w:r>
      <w:r>
        <w:rPr>
          <w:rStyle w:val="fontstyle21"/>
          <w:rFonts w:ascii="Times New Roman" w:hAnsi="Times New Roman" w:cs="Times New Roman"/>
        </w:rPr>
        <w:t>(“</w:t>
      </w:r>
      <w:r>
        <w:rPr>
          <w:rStyle w:val="fontstyle01"/>
          <w:rFonts w:ascii="Times New Roman" w:hAnsi="Times New Roman" w:cs="Times New Roman" w:hint="default"/>
        </w:rPr>
        <w:t>强度好</w:t>
      </w:r>
      <w:r>
        <w:rPr>
          <w:rStyle w:val="fontstyle21"/>
          <w:rFonts w:ascii="Times New Roman" w:hAnsi="Times New Roman" w:cs="Times New Roman"/>
        </w:rPr>
        <w:t>”),</w:t>
      </w:r>
      <w:r>
        <w:rPr>
          <w:rStyle w:val="fontstyle01"/>
          <w:rFonts w:ascii="Times New Roman" w:hAnsi="Times New Roman" w:cs="Times New Roman" w:hint="default"/>
        </w:rPr>
        <w:t>而附聚工艺生产出的</w:t>
      </w:r>
      <w:r>
        <w:rPr>
          <w:rStyle w:val="fontstyle01"/>
          <w:rFonts w:ascii="Times New Roman" w:hAnsi="Times New Roman" w:cs="Times New Roman" w:hint="default"/>
        </w:rPr>
        <w:lastRenderedPageBreak/>
        <w:t>产品具有较高的孔隙率</w:t>
      </w:r>
      <w:r>
        <w:rPr>
          <w:rStyle w:val="fontstyle21"/>
          <w:rFonts w:ascii="Times New Roman" w:hAnsi="Times New Roman" w:cs="Times New Roman"/>
        </w:rPr>
        <w:t>(“</w:t>
      </w:r>
      <w:r>
        <w:rPr>
          <w:rStyle w:val="fontstyle01"/>
          <w:rFonts w:ascii="Times New Roman" w:hAnsi="Times New Roman" w:cs="Times New Roman" w:hint="default"/>
        </w:rPr>
        <w:t>速溶性</w:t>
      </w:r>
      <w:r>
        <w:rPr>
          <w:rStyle w:val="fontstyle21"/>
          <w:rFonts w:ascii="Times New Roman" w:hAnsi="Times New Roman" w:cs="Times New Roman"/>
        </w:rPr>
        <w:t>”)</w:t>
      </w:r>
      <w:r>
        <w:rPr>
          <w:rStyle w:val="fontstyle21"/>
          <w:rFonts w:ascii="Times New Roman" w:hAnsi="Times New Roman" w:cs="Times New Roman"/>
        </w:rPr>
        <w:t>。</w:t>
      </w:r>
    </w:p>
    <w:p w14:paraId="2FEAB934"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压缩工艺</w:t>
      </w:r>
      <w:r>
        <w:rPr>
          <w:rStyle w:val="fontstyle21"/>
          <w:rFonts w:ascii="Times New Roman" w:hAnsi="Times New Roman" w:cs="Times New Roman"/>
        </w:rPr>
        <w:t>:</w:t>
      </w:r>
      <w:r>
        <w:rPr>
          <w:rStyle w:val="fontstyle01"/>
          <w:rFonts w:ascii="Times New Roman" w:hAnsi="Times New Roman" w:cs="Times New Roman" w:hint="default"/>
        </w:rPr>
        <w:t>喷雾干燥的香精在</w:t>
      </w:r>
      <w:r>
        <w:rPr>
          <w:rStyle w:val="fontstyle01"/>
          <w:rFonts w:ascii="Times New Roman" w:hAnsi="Times New Roman" w:cs="Times New Roman" w:hint="default"/>
        </w:rPr>
        <w:t>高压下压缩</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形成块状</w:t>
      </w:r>
      <w:r>
        <w:rPr>
          <w:rStyle w:val="fontstyle21"/>
          <w:rFonts w:ascii="Times New Roman" w:hAnsi="Times New Roman" w:cs="Times New Roman"/>
        </w:rPr>
        <w:t>,</w:t>
      </w:r>
      <w:r>
        <w:rPr>
          <w:rStyle w:val="fontstyle01"/>
          <w:rFonts w:ascii="Times New Roman" w:hAnsi="Times New Roman" w:cs="Times New Roman" w:hint="default"/>
        </w:rPr>
        <w:t>然后再粉碎成</w:t>
      </w:r>
      <w:r>
        <w:rPr>
          <w:rStyle w:val="fontstyle31"/>
          <w:rFonts w:ascii="Times New Roman" w:hAnsi="Times New Roman" w:cs="Times New Roman"/>
        </w:rPr>
        <w:t>0</w:t>
      </w:r>
      <w:r>
        <w:rPr>
          <w:rStyle w:val="fontstyle21"/>
          <w:rFonts w:ascii="Times New Roman" w:hAnsi="Times New Roman" w:cs="Times New Roman"/>
        </w:rPr>
        <w:t>.</w:t>
      </w:r>
      <w:r>
        <w:rPr>
          <w:rStyle w:val="fontstyle31"/>
          <w:rFonts w:ascii="Times New Roman" w:hAnsi="Times New Roman" w:cs="Times New Roman"/>
        </w:rPr>
        <w:t xml:space="preserve">7 </w:t>
      </w:r>
      <w:r>
        <w:rPr>
          <w:rStyle w:val="fontstyle21"/>
          <w:rFonts w:ascii="Times New Roman" w:hAnsi="Times New Roman" w:cs="Times New Roman"/>
        </w:rPr>
        <w:t>～</w:t>
      </w:r>
      <w:r>
        <w:rPr>
          <w:rStyle w:val="fontstyle21"/>
          <w:rFonts w:ascii="Times New Roman" w:hAnsi="Times New Roman" w:cs="Times New Roman"/>
        </w:rPr>
        <w:t xml:space="preserve"> </w:t>
      </w:r>
      <w:r>
        <w:rPr>
          <w:rStyle w:val="fontstyle31"/>
          <w:rFonts w:ascii="Times New Roman" w:hAnsi="Times New Roman" w:cs="Times New Roman"/>
        </w:rPr>
        <w:t>3</w:t>
      </w:r>
      <w:r>
        <w:rPr>
          <w:rStyle w:val="fontstyle21"/>
          <w:rFonts w:ascii="Times New Roman" w:hAnsi="Times New Roman" w:cs="Times New Roman"/>
        </w:rPr>
        <w:t>.</w:t>
      </w:r>
      <w:r>
        <w:rPr>
          <w:rStyle w:val="fontstyle31"/>
          <w:rFonts w:ascii="Times New Roman" w:hAnsi="Times New Roman" w:cs="Times New Roman"/>
        </w:rPr>
        <w:t xml:space="preserve">0 mm </w:t>
      </w:r>
      <w:r>
        <w:rPr>
          <w:rStyle w:val="fontstyle01"/>
          <w:rFonts w:ascii="Times New Roman" w:hAnsi="Times New Roman" w:cs="Times New Roman" w:hint="default"/>
        </w:rPr>
        <w:t>的微小颗粒</w:t>
      </w:r>
      <w:r>
        <w:rPr>
          <w:rStyle w:val="fontstyle21"/>
          <w:rFonts w:ascii="Times New Roman" w:hAnsi="Times New Roman" w:cs="Times New Roman"/>
        </w:rPr>
        <w:t>。</w:t>
      </w:r>
      <w:r>
        <w:rPr>
          <w:rStyle w:val="fontstyle01"/>
          <w:rFonts w:ascii="Times New Roman" w:hAnsi="Times New Roman" w:cs="Times New Roman" w:hint="default"/>
        </w:rPr>
        <w:t>这一工艺在要求产品有粒状结构以保证香精不分出的应用场合是有用的</w:t>
      </w:r>
      <w:r>
        <w:rPr>
          <w:rStyle w:val="fontstyle21"/>
          <w:rFonts w:ascii="Times New Roman" w:hAnsi="Times New Roman" w:cs="Times New Roman"/>
        </w:rPr>
        <w:t>(</w:t>
      </w:r>
      <w:r>
        <w:rPr>
          <w:rStyle w:val="fontstyle01"/>
          <w:rFonts w:ascii="Times New Roman" w:hAnsi="Times New Roman" w:cs="Times New Roman" w:hint="default"/>
        </w:rPr>
        <w:t>例如在袋泡茶中</w:t>
      </w:r>
      <w:r>
        <w:rPr>
          <w:rStyle w:val="fontstyle21"/>
          <w:rFonts w:ascii="Times New Roman" w:hAnsi="Times New Roman" w:cs="Times New Roman"/>
        </w:rPr>
        <w:t>)</w:t>
      </w:r>
      <w:r>
        <w:rPr>
          <w:rStyle w:val="fontstyle21"/>
          <w:rFonts w:ascii="Times New Roman" w:hAnsi="Times New Roman" w:cs="Times New Roman"/>
        </w:rPr>
        <w:t>。</w:t>
      </w:r>
      <w:r>
        <w:rPr>
          <w:rFonts w:ascii="Times New Roman" w:hAnsi="Times New Roman" w:cs="Times New Roman"/>
          <w:color w:val="000000"/>
          <w:sz w:val="22"/>
        </w:rPr>
        <w:br/>
      </w:r>
      <w:r>
        <w:rPr>
          <w:rStyle w:val="fontstyle01"/>
          <w:rFonts w:ascii="Times New Roman" w:hAnsi="Times New Roman" w:cs="Times New Roman" w:hint="default"/>
        </w:rPr>
        <w:t xml:space="preserve">    </w:t>
      </w:r>
      <w:r>
        <w:rPr>
          <w:rStyle w:val="fontstyle01"/>
          <w:rFonts w:ascii="Times New Roman" w:hAnsi="Times New Roman" w:cs="Times New Roman" w:hint="default"/>
        </w:rPr>
        <w:t>附聚工艺</w:t>
      </w:r>
      <w:r>
        <w:rPr>
          <w:rStyle w:val="fontstyle21"/>
          <w:rFonts w:ascii="Times New Roman" w:hAnsi="Times New Roman" w:cs="Times New Roman"/>
        </w:rPr>
        <w:t>:</w:t>
      </w:r>
      <w:r>
        <w:rPr>
          <w:rStyle w:val="fontstyle01"/>
          <w:rFonts w:ascii="Times New Roman" w:hAnsi="Times New Roman" w:cs="Times New Roman" w:hint="default"/>
        </w:rPr>
        <w:t>附聚产品的制备往往是从喷雾干燥产品开始的</w:t>
      </w:r>
      <w:r>
        <w:rPr>
          <w:rStyle w:val="fontstyle21"/>
          <w:rFonts w:ascii="Times New Roman" w:hAnsi="Times New Roman" w:cs="Times New Roman"/>
        </w:rPr>
        <w:t>。</w:t>
      </w:r>
      <w:r>
        <w:rPr>
          <w:rStyle w:val="fontstyle01"/>
          <w:rFonts w:ascii="Times New Roman" w:hAnsi="Times New Roman" w:cs="Times New Roman" w:hint="default"/>
        </w:rPr>
        <w:t>喷雾干燥产品在热空气中流态化</w:t>
      </w:r>
      <w:r>
        <w:rPr>
          <w:rStyle w:val="fontstyle21"/>
          <w:rFonts w:ascii="Times New Roman" w:hAnsi="Times New Roman" w:cs="Times New Roman"/>
        </w:rPr>
        <w:t>,</w:t>
      </w:r>
      <w:r>
        <w:rPr>
          <w:rStyle w:val="fontstyle01"/>
          <w:rFonts w:ascii="Times New Roman" w:hAnsi="Times New Roman" w:cs="Times New Roman" w:hint="default"/>
        </w:rPr>
        <w:t>流态化使得每一个单一的颗粒与其他颗粒分开并向四周喷射</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再喷以粘结剂</w:t>
      </w:r>
      <w:r>
        <w:rPr>
          <w:rStyle w:val="fontstyle21"/>
          <w:rFonts w:ascii="Times New Roman" w:hAnsi="Times New Roman" w:cs="Times New Roman"/>
        </w:rPr>
        <w:t>——</w:t>
      </w:r>
      <w:r>
        <w:rPr>
          <w:rStyle w:val="fontstyle01"/>
          <w:rFonts w:ascii="Times New Roman" w:hAnsi="Times New Roman" w:cs="Times New Roman" w:hint="default"/>
        </w:rPr>
        <w:t>例如水</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粉末状的颗粒逐渐互相粘结形成大颗粒</w:t>
      </w:r>
      <w:r>
        <w:rPr>
          <w:rStyle w:val="fontstyle01"/>
          <w:rFonts w:ascii="Times New Roman" w:hAnsi="Times New Roman" w:cs="Times New Roman" w:hint="default"/>
        </w:rPr>
        <w:t xml:space="preserve"> </w:t>
      </w:r>
      <w:r>
        <w:rPr>
          <w:rStyle w:val="fontstyle21"/>
          <w:rFonts w:ascii="Times New Roman" w:hAnsi="Times New Roman" w:cs="Times New Roman"/>
        </w:rPr>
        <w:t>。</w:t>
      </w:r>
    </w:p>
    <w:p w14:paraId="5ACFBD08" w14:textId="77777777" w:rsidR="00970176" w:rsidRDefault="008D6EE0">
      <w:pPr>
        <w:pStyle w:val="3"/>
        <w:rPr>
          <w:rStyle w:val="fontstyle41"/>
          <w:rFonts w:ascii="Times New Roman" w:eastAsiaTheme="minorEastAsia" w:hAnsi="Times New Roman" w:cs="Times New Roman" w:hint="default"/>
          <w:color w:val="auto"/>
          <w:sz w:val="32"/>
        </w:rPr>
      </w:pPr>
      <w:bookmarkStart w:id="1249" w:name="_Toc14992055"/>
      <w:r>
        <w:rPr>
          <w:rStyle w:val="fontstyle41"/>
          <w:rFonts w:ascii="Times New Roman" w:hAnsi="Times New Roman" w:cs="Times New Roman" w:hint="default"/>
        </w:rPr>
        <w:t>3.3.3</w:t>
      </w:r>
      <w:r>
        <w:rPr>
          <w:rStyle w:val="fontstyle41"/>
          <w:rFonts w:ascii="Times New Roman" w:hAnsi="Times New Roman" w:cs="Times New Roman" w:hint="default"/>
        </w:rPr>
        <w:t>流化喷雾干燥</w:t>
      </w:r>
      <w:bookmarkEnd w:id="1249"/>
    </w:p>
    <w:p w14:paraId="6E93BE22" w14:textId="77777777" w:rsidR="00970176" w:rsidRDefault="008D6EE0">
      <w:pPr>
        <w:tabs>
          <w:tab w:val="left" w:pos="3669"/>
        </w:tabs>
        <w:spacing w:line="360" w:lineRule="auto"/>
        <w:ind w:firstLineChars="200" w:firstLine="440"/>
        <w:rPr>
          <w:rFonts w:ascii="Times New Roman" w:hAnsi="Times New Roman" w:cs="Times New Roman"/>
          <w:color w:val="000000"/>
          <w:sz w:val="22"/>
        </w:rPr>
      </w:pPr>
      <w:r>
        <w:rPr>
          <w:rStyle w:val="fontstyle01"/>
          <w:rFonts w:ascii="Times New Roman" w:hAnsi="Times New Roman" w:cs="Times New Roman" w:hint="default"/>
        </w:rPr>
        <w:t>流化喷雾干燥器</w:t>
      </w:r>
      <w:r>
        <w:rPr>
          <w:rStyle w:val="fontstyle21"/>
          <w:rFonts w:ascii="Times New Roman" w:hAnsi="Times New Roman" w:cs="Times New Roman"/>
        </w:rPr>
        <w:t>(</w:t>
      </w:r>
      <w:r>
        <w:rPr>
          <w:rStyle w:val="fontstyle01"/>
          <w:rFonts w:ascii="Times New Roman" w:hAnsi="Times New Roman" w:cs="Times New Roman" w:hint="default"/>
        </w:rPr>
        <w:t>即在干燥室中加入了流化床</w:t>
      </w:r>
      <w:r>
        <w:rPr>
          <w:rStyle w:val="fontstyle21"/>
          <w:rFonts w:ascii="Times New Roman" w:hAnsi="Times New Roman" w:cs="Times New Roman"/>
        </w:rPr>
        <w:t>)</w:t>
      </w:r>
      <w:r>
        <w:rPr>
          <w:rStyle w:val="fontstyle01"/>
          <w:rFonts w:ascii="Times New Roman" w:hAnsi="Times New Roman" w:cs="Times New Roman" w:hint="default"/>
        </w:rPr>
        <w:t>的一个重要特点是能够生产具备附聚形态的能自由流动的粉末</w:t>
      </w:r>
      <w:r>
        <w:rPr>
          <w:rStyle w:val="fontstyle21"/>
          <w:rFonts w:ascii="Times New Roman" w:hAnsi="Times New Roman" w:cs="Times New Roman"/>
        </w:rPr>
        <w:t>。</w:t>
      </w:r>
      <w:r>
        <w:rPr>
          <w:rStyle w:val="fontstyle2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 xml:space="preserve"> 3.1</w:t>
      </w:r>
      <w:r>
        <w:rPr>
          <w:rStyle w:val="fontstyle31"/>
          <w:rFonts w:ascii="Times New Roman" w:hAnsi="Times New Roman" w:cs="Times New Roman"/>
        </w:rPr>
        <w:t>3</w:t>
      </w:r>
      <w:r>
        <w:rPr>
          <w:rStyle w:val="fontstyle21"/>
          <w:rFonts w:ascii="Times New Roman" w:hAnsi="Times New Roman" w:cs="Times New Roman"/>
        </w:rPr>
        <w:t>)</w:t>
      </w:r>
      <w:r>
        <w:rPr>
          <w:rFonts w:ascii="Times New Roman" w:hAnsi="Times New Roman" w:cs="Times New Roman"/>
          <w:color w:val="000000"/>
          <w:sz w:val="22"/>
        </w:rPr>
        <w:t xml:space="preserve"> </w:t>
      </w:r>
    </w:p>
    <w:p w14:paraId="34F22393"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在流化喷雾干燥器中</w:t>
      </w:r>
      <w:r>
        <w:rPr>
          <w:rStyle w:val="fontstyle21"/>
          <w:rFonts w:ascii="Times New Roman" w:hAnsi="Times New Roman" w:cs="Times New Roman"/>
        </w:rPr>
        <w:t xml:space="preserve">, </w:t>
      </w:r>
      <w:r>
        <w:rPr>
          <w:rStyle w:val="fontstyle01"/>
          <w:rFonts w:ascii="Times New Roman" w:hAnsi="Times New Roman" w:cs="Times New Roman" w:hint="default"/>
        </w:rPr>
        <w:t>干燥空气通过装于顶部的围绕着雾化器</w:t>
      </w:r>
      <w:r>
        <w:rPr>
          <w:rStyle w:val="fontstyle21"/>
          <w:rFonts w:ascii="Times New Roman" w:hAnsi="Times New Roman" w:cs="Times New Roman"/>
        </w:rPr>
        <w:t>(</w:t>
      </w:r>
      <w:r>
        <w:rPr>
          <w:rStyle w:val="fontstyle01"/>
          <w:rFonts w:ascii="Times New Roman" w:hAnsi="Times New Roman" w:cs="Times New Roman" w:hint="default"/>
        </w:rPr>
        <w:t>喷嘴</w:t>
      </w:r>
      <w:r>
        <w:rPr>
          <w:rStyle w:val="fontstyle21"/>
          <w:rFonts w:ascii="Times New Roman" w:hAnsi="Times New Roman" w:cs="Times New Roman"/>
        </w:rPr>
        <w:t>)</w:t>
      </w:r>
      <w:r>
        <w:rPr>
          <w:rStyle w:val="fontstyle01"/>
          <w:rFonts w:ascii="Times New Roman" w:hAnsi="Times New Roman" w:cs="Times New Roman" w:hint="default"/>
        </w:rPr>
        <w:t>空气扩散器而进入干燥室</w:t>
      </w:r>
      <w:r>
        <w:rPr>
          <w:rStyle w:val="fontstyle21"/>
          <w:rFonts w:ascii="Times New Roman" w:hAnsi="Times New Roman" w:cs="Times New Roman"/>
        </w:rPr>
        <w:t>,</w:t>
      </w:r>
      <w:r>
        <w:rPr>
          <w:rStyle w:val="fontstyle01"/>
          <w:rFonts w:ascii="Times New Roman" w:hAnsi="Times New Roman" w:cs="Times New Roman" w:hint="default"/>
        </w:rPr>
        <w:t>最后通过干燥室的顶板流出</w:t>
      </w:r>
      <w:r>
        <w:rPr>
          <w:rStyle w:val="fontstyle21"/>
          <w:rFonts w:ascii="Times New Roman" w:hAnsi="Times New Roman" w:cs="Times New Roman"/>
        </w:rPr>
        <w:t>。</w:t>
      </w:r>
      <w:r>
        <w:rPr>
          <w:rStyle w:val="fontstyle01"/>
          <w:rFonts w:ascii="Times New Roman" w:hAnsi="Times New Roman" w:cs="Times New Roman" w:hint="default"/>
        </w:rPr>
        <w:t>喷出的小液滴向下运动到流化床</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而排出的废干燥空气被导入旋风分离器或袋式过滤器</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从干颗粒收集器回收到的产品再引回到工艺过程中</w:t>
      </w:r>
      <w:r>
        <w:rPr>
          <w:rStyle w:val="fontstyle01"/>
          <w:rFonts w:ascii="Times New Roman" w:hAnsi="Times New Roman" w:cs="Times New Roman" w:hint="default"/>
        </w:rPr>
        <w:t xml:space="preserve"> </w:t>
      </w:r>
      <w:r>
        <w:rPr>
          <w:rStyle w:val="fontstyle21"/>
          <w:rFonts w:ascii="Times New Roman" w:hAnsi="Times New Roman" w:cs="Times New Roman"/>
        </w:rPr>
        <w:t>。</w:t>
      </w:r>
    </w:p>
    <w:p w14:paraId="484B96BE" w14:textId="77777777" w:rsidR="00970176" w:rsidRDefault="008D6EE0">
      <w:pPr>
        <w:tabs>
          <w:tab w:val="left" w:pos="3669"/>
        </w:tabs>
        <w:spacing w:line="360" w:lineRule="auto"/>
        <w:ind w:firstLineChars="200" w:firstLine="440"/>
        <w:rPr>
          <w:ins w:id="1250" w:author="Administrator" w:date="2019-12-31T13:29:00Z"/>
          <w:rFonts w:ascii="Times New Roman" w:hAnsi="Times New Roman" w:cs="Times New Roman"/>
          <w:color w:val="000000"/>
          <w:sz w:val="22"/>
        </w:rPr>
      </w:pPr>
      <w:ins w:id="1251" w:author="Administrator" w:date="2019-12-31T13:29:00Z">
        <w:r>
          <w:rPr>
            <w:rFonts w:ascii="Times New Roman" w:hAnsi="Times New Roman" w:cs="Times New Roman"/>
            <w:noProof/>
            <w:color w:val="000000"/>
            <w:sz w:val="22"/>
            <w:rPrChange w:id="1252" w:author="" w:date="1900-01-01T00:00:00Z">
              <w:rPr>
                <w:noProof/>
              </w:rPr>
            </w:rPrChange>
          </w:rPr>
          <w:drawing>
            <wp:inline distT="0" distB="0" distL="0" distR="0" wp14:anchorId="3FA475B7" wp14:editId="2344B617">
              <wp:extent cx="4364355" cy="3565525"/>
              <wp:effectExtent l="19050" t="0" r="0" b="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noChangeArrowheads="1"/>
                      </pic:cNvPicPr>
                    </pic:nvPicPr>
                    <pic:blipFill>
                      <a:blip r:embed="rId69" cstate="print"/>
                      <a:srcRect/>
                      <a:stretch>
                        <a:fillRect/>
                      </a:stretch>
                    </pic:blipFill>
                    <pic:spPr>
                      <a:xfrm>
                        <a:off x="0" y="0"/>
                        <a:ext cx="4365511" cy="3566450"/>
                      </a:xfrm>
                      <a:prstGeom prst="rect">
                        <a:avLst/>
                      </a:prstGeom>
                      <a:noFill/>
                      <a:ln w="9525">
                        <a:noFill/>
                        <a:miter lim="800000"/>
                        <a:headEnd/>
                        <a:tailEnd/>
                      </a:ln>
                    </pic:spPr>
                  </pic:pic>
                </a:graphicData>
              </a:graphic>
            </wp:inline>
          </w:drawing>
        </w:r>
      </w:ins>
    </w:p>
    <w:p w14:paraId="16E2D6C9" w14:textId="77777777" w:rsidR="00970176" w:rsidRDefault="008D6EE0">
      <w:pPr>
        <w:tabs>
          <w:tab w:val="left" w:pos="3669"/>
        </w:tabs>
        <w:spacing w:line="360" w:lineRule="auto"/>
        <w:ind w:firstLineChars="200" w:firstLine="440"/>
        <w:rPr>
          <w:del w:id="1253" w:author="Administrator" w:date="2019-12-31T13:29:00Z"/>
          <w:rFonts w:ascii="Times New Roman" w:hAnsi="Times New Roman" w:cs="Times New Roman"/>
          <w:color w:val="000000"/>
          <w:sz w:val="22"/>
        </w:rPr>
      </w:pPr>
      <w:del w:id="1254" w:author="Administrator" w:date="2019-12-31T13:29:00Z">
        <w:r>
          <w:rPr>
            <w:rFonts w:ascii="Times New Roman" w:hAnsi="Times New Roman"/>
            <w:noProof/>
            <w:color w:val="000000"/>
            <w:sz w:val="22"/>
          </w:rPr>
          <w:lastRenderedPageBreak/>
          <w:drawing>
            <wp:inline distT="0" distB="0" distL="0" distR="0" wp14:anchorId="1E0A4435" wp14:editId="0AE77368">
              <wp:extent cx="4364355" cy="3565525"/>
              <wp:effectExtent l="19050" t="0" r="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noChangeArrowheads="1"/>
                      </pic:cNvPicPr>
                    </pic:nvPicPr>
                    <pic:blipFill>
                      <a:blip r:embed="rId69" cstate="print"/>
                      <a:srcRect/>
                      <a:stretch>
                        <a:fillRect/>
                      </a:stretch>
                    </pic:blipFill>
                    <pic:spPr>
                      <a:xfrm>
                        <a:off x="0" y="0"/>
                        <a:ext cx="4365511" cy="3566450"/>
                      </a:xfrm>
                      <a:prstGeom prst="rect">
                        <a:avLst/>
                      </a:prstGeom>
                      <a:noFill/>
                      <a:ln w="9525">
                        <a:noFill/>
                        <a:miter lim="800000"/>
                        <a:headEnd/>
                        <a:tailEnd/>
                      </a:ln>
                    </pic:spPr>
                  </pic:pic>
                </a:graphicData>
              </a:graphic>
            </wp:inline>
          </w:drawing>
        </w:r>
      </w:del>
    </w:p>
    <w:p w14:paraId="175695BE" w14:textId="77777777" w:rsidR="00970176" w:rsidRDefault="008D6EE0">
      <w:pPr>
        <w:tabs>
          <w:tab w:val="left" w:pos="3669"/>
        </w:tabs>
        <w:spacing w:line="360" w:lineRule="auto"/>
        <w:ind w:firstLineChars="1350" w:firstLine="2970"/>
        <w:rPr>
          <w:rStyle w:val="fontstyle41"/>
          <w:rFonts w:ascii="Times New Roman" w:hAnsi="Times New Roman" w:cs="Times New Roman" w:hint="default"/>
        </w:rPr>
      </w:pPr>
      <w:r>
        <w:rPr>
          <w:rStyle w:val="fontstyle41"/>
          <w:rFonts w:ascii="Times New Roman" w:hAnsi="Times New Roman" w:cs="Times New Roman" w:hint="default"/>
        </w:rPr>
        <w:t>图</w:t>
      </w:r>
      <w:r>
        <w:rPr>
          <w:rStyle w:val="fontstyle41"/>
          <w:rFonts w:ascii="Times New Roman" w:hAnsi="Times New Roman" w:cs="Times New Roman" w:hint="default"/>
        </w:rPr>
        <w:t xml:space="preserve"> 3.1</w:t>
      </w:r>
      <w:r>
        <w:rPr>
          <w:rStyle w:val="fontstyle51"/>
          <w:rFonts w:ascii="Times New Roman" w:hAnsi="Times New Roman" w:cs="Times New Roman"/>
        </w:rPr>
        <w:t xml:space="preserve">3 </w:t>
      </w:r>
      <w:r>
        <w:rPr>
          <w:rStyle w:val="fontstyle41"/>
          <w:rFonts w:ascii="Times New Roman" w:hAnsi="Times New Roman" w:cs="Times New Roman" w:hint="default"/>
        </w:rPr>
        <w:t>流化喷雾干燥</w:t>
      </w:r>
    </w:p>
    <w:p w14:paraId="6FBB60C1" w14:textId="77777777" w:rsidR="00970176" w:rsidRDefault="008D6EE0">
      <w:pPr>
        <w:pStyle w:val="3"/>
        <w:rPr>
          <w:rStyle w:val="fontstyle21"/>
          <w:rFonts w:ascii="Times New Roman" w:hAnsi="Times New Roman" w:cs="Times New Roman"/>
          <w:color w:val="auto"/>
          <w:sz w:val="32"/>
        </w:rPr>
      </w:pPr>
      <w:bookmarkStart w:id="1255" w:name="_Toc14992056"/>
      <w:r>
        <w:rPr>
          <w:rStyle w:val="fontstyle41"/>
          <w:rFonts w:ascii="Times New Roman" w:hAnsi="Times New Roman" w:cs="Times New Roman" w:hint="default"/>
        </w:rPr>
        <w:t xml:space="preserve">3.3.4 </w:t>
      </w:r>
      <w:r>
        <w:rPr>
          <w:rStyle w:val="fontstyle41"/>
          <w:rFonts w:ascii="Times New Roman" w:hAnsi="Times New Roman" w:cs="Times New Roman" w:hint="default"/>
        </w:rPr>
        <w:t>流化床方法</w:t>
      </w:r>
      <w:r>
        <w:rPr>
          <w:rStyle w:val="fontstyle21"/>
          <w:rFonts w:ascii="Times New Roman" w:hAnsi="Times New Roman" w:cs="Times New Roman"/>
        </w:rPr>
        <w:t>(</w:t>
      </w:r>
      <w:r>
        <w:rPr>
          <w:rStyle w:val="fontstyle41"/>
          <w:rFonts w:ascii="Times New Roman" w:hAnsi="Times New Roman" w:cs="Times New Roman" w:hint="default"/>
        </w:rPr>
        <w:t>喷雾造粒和涂层</w:t>
      </w:r>
      <w:r>
        <w:rPr>
          <w:rStyle w:val="fontstyle21"/>
          <w:rFonts w:ascii="Times New Roman" w:hAnsi="Times New Roman" w:cs="Times New Roman"/>
        </w:rPr>
        <w:t>)</w:t>
      </w:r>
      <w:bookmarkEnd w:id="1255"/>
    </w:p>
    <w:p w14:paraId="027BB7F0"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如同附聚和流化床喷雾干燥工艺中的情况那样</w:t>
      </w:r>
      <w:r>
        <w:rPr>
          <w:rStyle w:val="fontstyle21"/>
          <w:rFonts w:ascii="Times New Roman" w:hAnsi="Times New Roman" w:cs="Times New Roman"/>
        </w:rPr>
        <w:t>,</w:t>
      </w:r>
      <w:r>
        <w:rPr>
          <w:rStyle w:val="fontstyle01"/>
          <w:rFonts w:ascii="Times New Roman" w:hAnsi="Times New Roman" w:cs="Times New Roman" w:hint="default"/>
        </w:rPr>
        <w:t>流化床喷雾造粒产生于流化床上</w:t>
      </w:r>
      <w:r>
        <w:rPr>
          <w:rStyle w:val="fontstyle21"/>
          <w:rFonts w:ascii="Times New Roman" w:hAnsi="Times New Roman" w:cs="Times New Roman"/>
        </w:rPr>
        <w:t>。</w:t>
      </w:r>
      <w:r>
        <w:rPr>
          <w:rStyle w:val="fontstyle01"/>
          <w:rFonts w:ascii="Times New Roman" w:hAnsi="Times New Roman" w:cs="Times New Roman" w:hint="default"/>
        </w:rPr>
        <w:t>然而</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这种工艺能按预先设计</w:t>
      </w:r>
      <w:r>
        <w:rPr>
          <w:rStyle w:val="fontstyle01"/>
          <w:rFonts w:ascii="Times New Roman" w:hAnsi="Times New Roman" w:cs="Times New Roman" w:hint="default"/>
        </w:rPr>
        <w:t xml:space="preserve"> </w:t>
      </w:r>
      <w:r>
        <w:rPr>
          <w:rStyle w:val="fontstyle21"/>
          <w:rFonts w:ascii="Times New Roman" w:hAnsi="Times New Roman" w:cs="Times New Roman"/>
        </w:rPr>
        <w:t xml:space="preserve">, </w:t>
      </w:r>
      <w:r>
        <w:rPr>
          <w:rStyle w:val="fontstyle01"/>
          <w:rFonts w:ascii="Times New Roman" w:hAnsi="Times New Roman" w:cs="Times New Roman" w:hint="default"/>
        </w:rPr>
        <w:t>制造出特定的颗粒大小分布</w:t>
      </w:r>
      <w:r>
        <w:rPr>
          <w:rStyle w:val="fontstyle21"/>
          <w:rFonts w:ascii="Times New Roman" w:hAnsi="Times New Roman" w:cs="Times New Roman"/>
        </w:rPr>
        <w:t>(</w:t>
      </w:r>
      <w:r>
        <w:rPr>
          <w:rStyle w:val="fontstyle31"/>
          <w:rFonts w:ascii="Times New Roman" w:hAnsi="Times New Roman" w:cs="Times New Roman"/>
        </w:rPr>
        <w:t>0</w:t>
      </w:r>
      <w:r>
        <w:rPr>
          <w:rStyle w:val="fontstyle21"/>
          <w:rFonts w:ascii="Times New Roman" w:hAnsi="Times New Roman" w:cs="Times New Roman"/>
        </w:rPr>
        <w:t>.</w:t>
      </w:r>
      <w:r>
        <w:rPr>
          <w:rStyle w:val="fontstyle31"/>
          <w:rFonts w:ascii="Times New Roman" w:hAnsi="Times New Roman" w:cs="Times New Roman"/>
        </w:rPr>
        <w:t xml:space="preserve">2mm </w:t>
      </w:r>
      <w:r>
        <w:rPr>
          <w:rStyle w:val="fontstyle01"/>
          <w:rFonts w:ascii="Times New Roman" w:hAnsi="Times New Roman" w:cs="Times New Roman" w:hint="default"/>
        </w:rPr>
        <w:t>到</w:t>
      </w:r>
      <w:r>
        <w:rPr>
          <w:rStyle w:val="fontstyle01"/>
          <w:rFonts w:ascii="Times New Roman" w:hAnsi="Times New Roman" w:cs="Times New Roman" w:hint="default"/>
        </w:rPr>
        <w:t xml:space="preserve"> </w:t>
      </w:r>
      <w:r>
        <w:rPr>
          <w:rStyle w:val="fontstyle31"/>
          <w:rFonts w:ascii="Times New Roman" w:hAnsi="Times New Roman" w:cs="Times New Roman"/>
        </w:rPr>
        <w:t>1</w:t>
      </w:r>
      <w:r>
        <w:rPr>
          <w:rStyle w:val="fontstyle21"/>
          <w:rFonts w:ascii="Times New Roman" w:hAnsi="Times New Roman" w:cs="Times New Roman"/>
        </w:rPr>
        <w:t>.</w:t>
      </w:r>
      <w:r>
        <w:rPr>
          <w:rStyle w:val="fontstyle31"/>
          <w:rFonts w:ascii="Times New Roman" w:hAnsi="Times New Roman" w:cs="Times New Roman"/>
        </w:rPr>
        <w:t>2mm</w:t>
      </w:r>
      <w:r>
        <w:rPr>
          <w:rStyle w:val="fontstyle21"/>
          <w:rFonts w:ascii="Times New Roman" w:hAnsi="Times New Roman" w:cs="Times New Roman"/>
        </w:rPr>
        <w:t>)</w:t>
      </w:r>
      <w:r>
        <w:rPr>
          <w:rStyle w:val="fontstyle01"/>
          <w:rFonts w:ascii="Times New Roman" w:hAnsi="Times New Roman" w:cs="Times New Roman" w:hint="default"/>
        </w:rPr>
        <w:t>和低孔隙率的产品</w:t>
      </w:r>
      <w:r>
        <w:rPr>
          <w:rStyle w:val="fontstyle21"/>
          <w:rFonts w:ascii="Times New Roman" w:hAnsi="Times New Roman" w:cs="Times New Roman"/>
        </w:rPr>
        <w:t>。</w:t>
      </w:r>
    </w:p>
    <w:p w14:paraId="5F4C3459"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连续喷淋造粒</w:t>
      </w:r>
      <w:r>
        <w:rPr>
          <w:rStyle w:val="fontstyle21"/>
          <w:rFonts w:ascii="Times New Roman" w:hAnsi="Times New Roman" w:cs="Times New Roman"/>
        </w:rPr>
        <w:t>———</w:t>
      </w:r>
      <w:r>
        <w:rPr>
          <w:rStyle w:val="fontstyle01"/>
          <w:rFonts w:ascii="Times New Roman" w:hAnsi="Times New Roman" w:cs="Times New Roman" w:hint="default"/>
        </w:rPr>
        <w:t>如同喷雾干燥</w:t>
      </w:r>
      <w:r>
        <w:rPr>
          <w:rStyle w:val="fontstyle21"/>
          <w:rFonts w:ascii="Times New Roman" w:hAnsi="Times New Roman" w:cs="Times New Roman"/>
        </w:rPr>
        <w:t>———</w:t>
      </w:r>
      <w:r>
        <w:rPr>
          <w:rStyle w:val="fontstyle01"/>
          <w:rFonts w:ascii="Times New Roman" w:hAnsi="Times New Roman" w:cs="Times New Roman" w:hint="default"/>
        </w:rPr>
        <w:t>以完全相同的方式开始</w:t>
      </w:r>
      <w:r>
        <w:rPr>
          <w:rStyle w:val="fontstyle21"/>
          <w:rFonts w:ascii="Times New Roman" w:hAnsi="Times New Roman" w:cs="Times New Roman"/>
        </w:rPr>
        <w:t xml:space="preserve">, </w:t>
      </w:r>
      <w:r>
        <w:rPr>
          <w:rStyle w:val="fontstyle01"/>
          <w:rFonts w:ascii="Times New Roman" w:hAnsi="Times New Roman" w:cs="Times New Roman" w:hint="default"/>
        </w:rPr>
        <w:t>采用水性乳液</w:t>
      </w:r>
      <w:r>
        <w:rPr>
          <w:rStyle w:val="fontstyle2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 xml:space="preserve"> 3.1</w:t>
      </w:r>
      <w:r>
        <w:rPr>
          <w:rStyle w:val="fontstyle31"/>
          <w:rFonts w:ascii="Times New Roman" w:hAnsi="Times New Roman" w:cs="Times New Roman"/>
        </w:rPr>
        <w:t>4</w:t>
      </w:r>
      <w:r>
        <w:rPr>
          <w:rStyle w:val="fontstyle21"/>
          <w:rFonts w:ascii="Times New Roman" w:hAnsi="Times New Roman" w:cs="Times New Roman"/>
        </w:rPr>
        <w:t>)</w:t>
      </w:r>
      <w:r>
        <w:rPr>
          <w:rStyle w:val="fontstyle21"/>
          <w:rFonts w:ascii="Times New Roman" w:hAnsi="Times New Roman" w:cs="Times New Roman"/>
        </w:rPr>
        <w:t>。</w:t>
      </w:r>
      <w:r>
        <w:rPr>
          <w:rStyle w:val="fontstyle01"/>
          <w:rFonts w:ascii="Times New Roman" w:hAnsi="Times New Roman" w:cs="Times New Roman" w:hint="default"/>
        </w:rPr>
        <w:t>新工艺的主要特点是能实现极其精确的颗粒大小分布</w:t>
      </w:r>
      <w:r>
        <w:rPr>
          <w:rStyle w:val="fontstyle21"/>
          <w:rFonts w:ascii="Times New Roman" w:hAnsi="Times New Roman" w:cs="Times New Roman"/>
        </w:rPr>
        <w:t>。</w:t>
      </w:r>
    </w:p>
    <w:p w14:paraId="09812316"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重复喷雾</w:t>
      </w:r>
      <w:r>
        <w:rPr>
          <w:rStyle w:val="fontstyle21"/>
          <w:rFonts w:ascii="Times New Roman" w:hAnsi="Times New Roman" w:cs="Times New Roman"/>
        </w:rPr>
        <w:t xml:space="preserve">, </w:t>
      </w:r>
      <w:r>
        <w:rPr>
          <w:rStyle w:val="fontstyle01"/>
          <w:rFonts w:ascii="Times New Roman" w:hAnsi="Times New Roman" w:cs="Times New Roman" w:hint="default"/>
        </w:rPr>
        <w:t>干燥的液滴在流化床上形成类似洋葱结构的颗粒</w:t>
      </w:r>
      <w:r>
        <w:rPr>
          <w:rStyle w:val="fontstyle21"/>
          <w:rFonts w:ascii="Times New Roman" w:hAnsi="Times New Roman" w:cs="Times New Roman"/>
        </w:rPr>
        <w:t>。</w:t>
      </w:r>
      <w:r>
        <w:rPr>
          <w:rStyle w:val="fontstyle01"/>
          <w:rFonts w:ascii="Times New Roman" w:hAnsi="Times New Roman" w:cs="Times New Roman" w:hint="default"/>
        </w:rPr>
        <w:t>这种造粒技术的一个特殊的优点是能够形成尺寸和形状一致的大尺寸含香精颗粒</w:t>
      </w:r>
      <w:r>
        <w:rPr>
          <w:rStyle w:val="fontstyle21"/>
          <w:rFonts w:ascii="Times New Roman" w:hAnsi="Times New Roman" w:cs="Times New Roman"/>
        </w:rPr>
        <w:t>,</w:t>
      </w:r>
      <w:r>
        <w:rPr>
          <w:rStyle w:val="fontstyle01"/>
          <w:rFonts w:ascii="Times New Roman" w:hAnsi="Times New Roman" w:cs="Times New Roman" w:hint="default"/>
        </w:rPr>
        <w:t>而不需要任何其他生产步骤</w:t>
      </w:r>
      <w:r>
        <w:rPr>
          <w:rStyle w:val="fontstyle21"/>
          <w:rFonts w:ascii="Times New Roman" w:hAnsi="Times New Roman" w:cs="Times New Roman"/>
        </w:rPr>
        <w:t>。</w:t>
      </w:r>
    </w:p>
    <w:p w14:paraId="3A2BCAED" w14:textId="77777777" w:rsidR="00970176" w:rsidRDefault="008D6EE0">
      <w:pPr>
        <w:tabs>
          <w:tab w:val="left" w:pos="3669"/>
        </w:tabs>
        <w:spacing w:line="360" w:lineRule="auto"/>
        <w:ind w:firstLineChars="200" w:firstLine="440"/>
        <w:rPr>
          <w:rStyle w:val="fontstyle21"/>
          <w:rFonts w:ascii="Times New Roman" w:hAnsi="Times New Roman" w:cs="Times New Roman"/>
        </w:rPr>
      </w:pPr>
      <w:r>
        <w:rPr>
          <w:rStyle w:val="fontstyle01"/>
          <w:rFonts w:ascii="Times New Roman" w:hAnsi="Times New Roman" w:cs="Times New Roman" w:hint="default"/>
        </w:rPr>
        <w:t>另一种分批</w:t>
      </w:r>
      <w:r>
        <w:rPr>
          <w:rStyle w:val="fontstyle21"/>
          <w:rFonts w:ascii="Times New Roman" w:hAnsi="Times New Roman" w:cs="Times New Roman"/>
        </w:rPr>
        <w:t>(</w:t>
      </w:r>
      <w:r>
        <w:rPr>
          <w:rStyle w:val="fontstyle01"/>
          <w:rFonts w:ascii="Times New Roman" w:hAnsi="Times New Roman" w:cs="Times New Roman" w:hint="default"/>
        </w:rPr>
        <w:t>间歇</w:t>
      </w:r>
      <w:r>
        <w:rPr>
          <w:rStyle w:val="fontstyle21"/>
          <w:rFonts w:ascii="Times New Roman" w:hAnsi="Times New Roman" w:cs="Times New Roman"/>
        </w:rPr>
        <w:t>)</w:t>
      </w:r>
      <w:r>
        <w:rPr>
          <w:rStyle w:val="fontstyle01"/>
          <w:rFonts w:ascii="Times New Roman" w:hAnsi="Times New Roman" w:cs="Times New Roman" w:hint="default"/>
        </w:rPr>
        <w:t>喷雾造粒工艺利用流化床转子造粒器制造球形含香颗粒</w:t>
      </w:r>
      <w:r>
        <w:rPr>
          <w:rStyle w:val="fontstyle21"/>
          <w:rFonts w:ascii="Times New Roman" w:hAnsi="Times New Roman" w:cs="Times New Roman"/>
        </w:rPr>
        <w:t>(</w:t>
      </w:r>
      <w:r>
        <w:rPr>
          <w:rStyle w:val="fontstyle01"/>
          <w:rFonts w:ascii="Times New Roman" w:hAnsi="Times New Roman" w:cs="Times New Roman" w:hint="default"/>
        </w:rPr>
        <w:t>图</w:t>
      </w:r>
      <w:r>
        <w:rPr>
          <w:rStyle w:val="fontstyle01"/>
          <w:rFonts w:ascii="Times New Roman" w:hAnsi="Times New Roman" w:cs="Times New Roman" w:hint="default"/>
        </w:rPr>
        <w:t xml:space="preserve"> 3.1</w:t>
      </w:r>
      <w:r>
        <w:rPr>
          <w:rStyle w:val="fontstyle31"/>
          <w:rFonts w:ascii="Times New Roman" w:hAnsi="Times New Roman" w:cs="Times New Roman"/>
        </w:rPr>
        <w:t>5</w:t>
      </w:r>
      <w:r>
        <w:rPr>
          <w:rStyle w:val="fontstyle21"/>
          <w:rFonts w:ascii="Times New Roman" w:hAnsi="Times New Roman" w:cs="Times New Roman"/>
        </w:rPr>
        <w:t>)</w:t>
      </w:r>
      <w:r>
        <w:rPr>
          <w:rStyle w:val="fontstyle21"/>
          <w:rFonts w:ascii="Times New Roman" w:hAnsi="Times New Roman" w:cs="Times New Roman"/>
        </w:rPr>
        <w:t>。</w:t>
      </w:r>
      <w:r>
        <w:rPr>
          <w:rStyle w:val="fontstyle31"/>
          <w:rFonts w:ascii="Times New Roman" w:hAnsi="Times New Roman" w:cs="Times New Roman"/>
          <w:sz w:val="14"/>
          <w:szCs w:val="14"/>
        </w:rPr>
        <w:t xml:space="preserve"> </w:t>
      </w:r>
      <w:r>
        <w:rPr>
          <w:rStyle w:val="fontstyle01"/>
          <w:rFonts w:ascii="Times New Roman" w:hAnsi="Times New Roman" w:cs="Times New Roman" w:hint="default"/>
        </w:rPr>
        <w:t>在这个工艺中</w:t>
      </w:r>
      <w:r>
        <w:rPr>
          <w:rStyle w:val="fontstyle01"/>
          <w:rFonts w:ascii="Times New Roman" w:hAnsi="Times New Roman" w:cs="Times New Roman" w:hint="default"/>
        </w:rPr>
        <w:t xml:space="preserve"> </w:t>
      </w:r>
      <w:r>
        <w:rPr>
          <w:rStyle w:val="fontstyle21"/>
          <w:rFonts w:ascii="Times New Roman" w:hAnsi="Times New Roman" w:cs="Times New Roman"/>
        </w:rPr>
        <w:t>,</w:t>
      </w:r>
      <w:r>
        <w:rPr>
          <w:rStyle w:val="fontstyle01"/>
          <w:rFonts w:ascii="Times New Roman" w:hAnsi="Times New Roman" w:cs="Times New Roman" w:hint="default"/>
        </w:rPr>
        <w:t>香精乳液被喷到</w:t>
      </w:r>
      <w:r>
        <w:rPr>
          <w:rStyle w:val="fontstyle01"/>
          <w:rFonts w:ascii="Times New Roman" w:hAnsi="Times New Roman" w:cs="Times New Roman" w:hint="default"/>
        </w:rPr>
        <w:t>芯材的流化床中</w:t>
      </w:r>
      <w:r>
        <w:rPr>
          <w:rStyle w:val="fontstyle01"/>
          <w:rFonts w:ascii="Times New Roman" w:hAnsi="Times New Roman" w:cs="Times New Roman" w:hint="default"/>
        </w:rPr>
        <w:t xml:space="preserve"> </w:t>
      </w:r>
      <w:r>
        <w:rPr>
          <w:rStyle w:val="fontstyle21"/>
          <w:rFonts w:ascii="Times New Roman" w:hAnsi="Times New Roman" w:cs="Times New Roman"/>
        </w:rPr>
        <w:t>。</w:t>
      </w:r>
    </w:p>
    <w:p w14:paraId="3D14A7F6" w14:textId="77777777" w:rsidR="00970176" w:rsidRDefault="00970176">
      <w:pPr>
        <w:tabs>
          <w:tab w:val="left" w:pos="3669"/>
        </w:tabs>
        <w:spacing w:line="360" w:lineRule="auto"/>
        <w:ind w:firstLineChars="200" w:firstLine="440"/>
        <w:rPr>
          <w:rStyle w:val="fontstyle21"/>
          <w:rFonts w:ascii="Times New Roman" w:hAnsi="Times New Roman" w:cs="Times New Roman"/>
        </w:rPr>
      </w:pPr>
    </w:p>
    <w:p w14:paraId="5C7C553E" w14:textId="77777777" w:rsidR="00970176" w:rsidRDefault="008D6EE0">
      <w:pPr>
        <w:tabs>
          <w:tab w:val="left" w:pos="3669"/>
        </w:tabs>
        <w:spacing w:line="360" w:lineRule="auto"/>
        <w:ind w:firstLineChars="200" w:firstLine="440"/>
        <w:rPr>
          <w:ins w:id="1256" w:author="Administrator" w:date="2019-12-31T13:29:00Z"/>
          <w:rStyle w:val="fontstyle21"/>
          <w:rFonts w:ascii="Times New Roman" w:hAnsi="Times New Roman" w:cs="Times New Roman"/>
        </w:rPr>
      </w:pPr>
      <w:ins w:id="1257" w:author="Administrator" w:date="2019-12-31T13:29:00Z">
        <w:r>
          <w:rPr>
            <w:rFonts w:ascii="Times New Roman" w:hAnsi="Times New Roman" w:cs="Times New Roman"/>
            <w:noProof/>
            <w:color w:val="000000"/>
            <w:sz w:val="22"/>
            <w:rPrChange w:id="1258" w:author="" w:date="1900-01-01T00:00:00Z">
              <w:rPr>
                <w:noProof/>
              </w:rPr>
            </w:rPrChange>
          </w:rPr>
          <w:lastRenderedPageBreak/>
          <w:drawing>
            <wp:inline distT="0" distB="0" distL="0" distR="0" wp14:anchorId="6C432190" wp14:editId="666B87C6">
              <wp:extent cx="3736975" cy="343090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70" cstate="print"/>
                      <a:srcRect/>
                      <a:stretch>
                        <a:fillRect/>
                      </a:stretch>
                    </pic:blipFill>
                    <pic:spPr>
                      <a:xfrm>
                        <a:off x="0" y="0"/>
                        <a:ext cx="3737865" cy="3432010"/>
                      </a:xfrm>
                      <a:prstGeom prst="rect">
                        <a:avLst/>
                      </a:prstGeom>
                      <a:noFill/>
                      <a:ln w="9525">
                        <a:noFill/>
                        <a:miter lim="800000"/>
                        <a:headEnd/>
                        <a:tailEnd/>
                      </a:ln>
                    </pic:spPr>
                  </pic:pic>
                </a:graphicData>
              </a:graphic>
            </wp:inline>
          </w:drawing>
        </w:r>
      </w:ins>
    </w:p>
    <w:p w14:paraId="28DF134D" w14:textId="77777777" w:rsidR="00970176" w:rsidRDefault="008D6EE0">
      <w:pPr>
        <w:tabs>
          <w:tab w:val="left" w:pos="3669"/>
        </w:tabs>
        <w:spacing w:line="360" w:lineRule="auto"/>
        <w:ind w:firstLineChars="200" w:firstLine="440"/>
        <w:rPr>
          <w:del w:id="1259" w:author="Administrator" w:date="2019-12-31T13:29:00Z"/>
          <w:rStyle w:val="fontstyle21"/>
          <w:rFonts w:ascii="Times New Roman" w:hAnsi="Times New Roman" w:cs="Times New Roman"/>
        </w:rPr>
      </w:pPr>
      <w:del w:id="1260" w:author="Administrator" w:date="2019-12-31T13:29:00Z">
        <w:r>
          <w:rPr>
            <w:rFonts w:ascii="Times New Roman" w:hAnsi="Times New Roman"/>
            <w:noProof/>
            <w:color w:val="000000"/>
            <w:sz w:val="22"/>
          </w:rPr>
          <w:drawing>
            <wp:inline distT="0" distB="0" distL="0" distR="0" wp14:anchorId="46449783" wp14:editId="50755B99">
              <wp:extent cx="3736975" cy="343090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0" cstate="print"/>
                      <a:srcRect/>
                      <a:stretch>
                        <a:fillRect/>
                      </a:stretch>
                    </pic:blipFill>
                    <pic:spPr>
                      <a:xfrm>
                        <a:off x="0" y="0"/>
                        <a:ext cx="3737865" cy="3432010"/>
                      </a:xfrm>
                      <a:prstGeom prst="rect">
                        <a:avLst/>
                      </a:prstGeom>
                      <a:noFill/>
                      <a:ln w="9525">
                        <a:noFill/>
                        <a:miter lim="800000"/>
                        <a:headEnd/>
                        <a:tailEnd/>
                      </a:ln>
                    </pic:spPr>
                  </pic:pic>
                </a:graphicData>
              </a:graphic>
            </wp:inline>
          </w:drawing>
        </w:r>
      </w:del>
    </w:p>
    <w:p w14:paraId="10F43A68" w14:textId="77777777" w:rsidR="00970176" w:rsidRDefault="008D6EE0">
      <w:pPr>
        <w:tabs>
          <w:tab w:val="left" w:pos="3669"/>
        </w:tabs>
        <w:spacing w:line="360" w:lineRule="auto"/>
        <w:ind w:firstLineChars="200" w:firstLine="440"/>
        <w:jc w:val="center"/>
        <w:rPr>
          <w:rFonts w:ascii="Times New Roman" w:eastAsia="黑体" w:hAnsi="Times New Roman" w:cs="Times New Roman"/>
          <w:color w:val="000000"/>
          <w:sz w:val="22"/>
        </w:rPr>
      </w:pPr>
      <w:r>
        <w:rPr>
          <w:rFonts w:ascii="Times New Roman" w:eastAsia="黑体" w:hAnsi="Times New Roman" w:cs="Times New Roman"/>
          <w:color w:val="000000"/>
          <w:sz w:val="22"/>
        </w:rPr>
        <w:t>图</w:t>
      </w:r>
      <w:r>
        <w:rPr>
          <w:rFonts w:ascii="Times New Roman" w:eastAsia="黑体" w:hAnsi="Times New Roman" w:cs="Times New Roman"/>
          <w:color w:val="000000"/>
          <w:sz w:val="22"/>
        </w:rPr>
        <w:t xml:space="preserve"> 3.1</w:t>
      </w:r>
      <w:r>
        <w:rPr>
          <w:rFonts w:ascii="Times New Roman" w:hAnsi="Times New Roman" w:cs="Times New Roman"/>
          <w:color w:val="000000"/>
          <w:sz w:val="22"/>
        </w:rPr>
        <w:t xml:space="preserve">4 </w:t>
      </w:r>
      <w:r>
        <w:rPr>
          <w:rFonts w:ascii="Times New Roman" w:eastAsia="黑体" w:hAnsi="Times New Roman" w:cs="Times New Roman"/>
          <w:color w:val="000000"/>
          <w:sz w:val="22"/>
        </w:rPr>
        <w:t>连续流化床喷雾造粒</w:t>
      </w:r>
    </w:p>
    <w:p w14:paraId="04715B90" w14:textId="77777777" w:rsidR="00970176" w:rsidRDefault="008D6EE0">
      <w:pPr>
        <w:tabs>
          <w:tab w:val="left" w:pos="3669"/>
        </w:tabs>
        <w:spacing w:line="360" w:lineRule="auto"/>
        <w:ind w:firstLineChars="200" w:firstLine="440"/>
        <w:rPr>
          <w:ins w:id="1261" w:author="Administrator" w:date="2019-12-31T13:29:00Z"/>
          <w:rFonts w:ascii="Times New Roman" w:eastAsia="黑体" w:hAnsi="Times New Roman" w:cs="Times New Roman"/>
          <w:color w:val="000000"/>
          <w:sz w:val="22"/>
        </w:rPr>
      </w:pPr>
      <w:ins w:id="1262" w:author="Administrator" w:date="2019-12-31T13:29:00Z">
        <w:r>
          <w:rPr>
            <w:rFonts w:ascii="Times New Roman" w:eastAsia="黑体" w:hAnsi="Times New Roman" w:cs="Times New Roman"/>
            <w:noProof/>
            <w:color w:val="000000"/>
            <w:sz w:val="22"/>
            <w:rPrChange w:id="1263" w:author="" w:date="1900-01-01T00:00:00Z">
              <w:rPr>
                <w:noProof/>
              </w:rPr>
            </w:rPrChange>
          </w:rPr>
          <w:lastRenderedPageBreak/>
          <w:drawing>
            <wp:inline distT="0" distB="0" distL="0" distR="0" wp14:anchorId="4147E2B6" wp14:editId="7DD129B1">
              <wp:extent cx="3599180" cy="3299460"/>
              <wp:effectExtent l="19050" t="0" r="661"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noChangeArrowheads="1"/>
                      </pic:cNvPicPr>
                    </pic:nvPicPr>
                    <pic:blipFill>
                      <a:blip r:embed="rId71" cstate="print"/>
                      <a:srcRect/>
                      <a:stretch>
                        <a:fillRect/>
                      </a:stretch>
                    </pic:blipFill>
                    <pic:spPr>
                      <a:xfrm>
                        <a:off x="0" y="0"/>
                        <a:ext cx="3599953" cy="3299657"/>
                      </a:xfrm>
                      <a:prstGeom prst="rect">
                        <a:avLst/>
                      </a:prstGeom>
                      <a:noFill/>
                      <a:ln w="9525">
                        <a:noFill/>
                        <a:miter lim="800000"/>
                        <a:headEnd/>
                        <a:tailEnd/>
                      </a:ln>
                    </pic:spPr>
                  </pic:pic>
                </a:graphicData>
              </a:graphic>
            </wp:inline>
          </w:drawing>
        </w:r>
      </w:ins>
    </w:p>
    <w:p w14:paraId="0BD24422" w14:textId="77777777" w:rsidR="00970176" w:rsidRDefault="008D6EE0">
      <w:pPr>
        <w:tabs>
          <w:tab w:val="left" w:pos="3669"/>
        </w:tabs>
        <w:spacing w:line="360" w:lineRule="auto"/>
        <w:ind w:firstLineChars="200" w:firstLine="440"/>
        <w:rPr>
          <w:del w:id="1264" w:author="Administrator" w:date="2019-12-31T13:29:00Z"/>
          <w:rFonts w:ascii="Times New Roman" w:eastAsia="黑体" w:hAnsi="Times New Roman" w:cs="Times New Roman"/>
          <w:color w:val="000000"/>
          <w:sz w:val="22"/>
        </w:rPr>
      </w:pPr>
      <w:del w:id="1265" w:author="Administrator" w:date="2019-12-31T13:29:00Z">
        <w:r>
          <w:rPr>
            <w:rFonts w:ascii="Times New Roman" w:hAnsi="Times New Roman"/>
            <w:noProof/>
            <w:color w:val="000000"/>
            <w:sz w:val="22"/>
          </w:rPr>
          <w:drawing>
            <wp:inline distT="0" distB="0" distL="0" distR="0" wp14:anchorId="5C3979BD" wp14:editId="24002D0A">
              <wp:extent cx="3599180" cy="3299460"/>
              <wp:effectExtent l="19050" t="0" r="661"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1"/>
                      <pic:cNvPicPr>
                        <a:picLocks noChangeAspect="1" noChangeArrowheads="1"/>
                      </pic:cNvPicPr>
                    </pic:nvPicPr>
                    <pic:blipFill>
                      <a:blip r:embed="rId71" cstate="print"/>
                      <a:srcRect/>
                      <a:stretch>
                        <a:fillRect/>
                      </a:stretch>
                    </pic:blipFill>
                    <pic:spPr>
                      <a:xfrm>
                        <a:off x="0" y="0"/>
                        <a:ext cx="3599953" cy="3299657"/>
                      </a:xfrm>
                      <a:prstGeom prst="rect">
                        <a:avLst/>
                      </a:prstGeom>
                      <a:noFill/>
                      <a:ln w="9525">
                        <a:noFill/>
                        <a:miter lim="800000"/>
                        <a:headEnd/>
                        <a:tailEnd/>
                      </a:ln>
                    </pic:spPr>
                  </pic:pic>
                </a:graphicData>
              </a:graphic>
            </wp:inline>
          </w:drawing>
        </w:r>
      </w:del>
    </w:p>
    <w:p w14:paraId="1C8C9542" w14:textId="77777777" w:rsidR="00970176" w:rsidRDefault="008D6EE0">
      <w:pPr>
        <w:tabs>
          <w:tab w:val="left" w:pos="3669"/>
        </w:tabs>
        <w:spacing w:line="360" w:lineRule="auto"/>
        <w:ind w:firstLineChars="200" w:firstLine="440"/>
        <w:jc w:val="center"/>
        <w:rPr>
          <w:rFonts w:ascii="Times New Roman" w:eastAsia="黑体" w:hAnsi="Times New Roman" w:cs="Times New Roman"/>
          <w:color w:val="000000"/>
          <w:sz w:val="22"/>
        </w:rPr>
      </w:pPr>
      <w:r>
        <w:rPr>
          <w:rFonts w:ascii="Times New Roman" w:eastAsia="黑体" w:hAnsi="Times New Roman" w:cs="Times New Roman"/>
          <w:color w:val="000000"/>
          <w:sz w:val="22"/>
        </w:rPr>
        <w:br/>
      </w:r>
      <w:r>
        <w:rPr>
          <w:rFonts w:ascii="Times New Roman" w:eastAsia="黑体" w:hAnsi="Times New Roman" w:cs="Times New Roman"/>
          <w:color w:val="000000"/>
          <w:sz w:val="22"/>
        </w:rPr>
        <w:t>图</w:t>
      </w:r>
      <w:r>
        <w:rPr>
          <w:rFonts w:ascii="Times New Roman" w:eastAsia="黑体" w:hAnsi="Times New Roman" w:cs="Times New Roman"/>
          <w:color w:val="000000"/>
          <w:sz w:val="22"/>
        </w:rPr>
        <w:t xml:space="preserve"> 3.1</w:t>
      </w:r>
      <w:r>
        <w:rPr>
          <w:rFonts w:ascii="Times New Roman" w:hAnsi="Times New Roman" w:cs="Times New Roman"/>
          <w:color w:val="000000"/>
          <w:sz w:val="22"/>
        </w:rPr>
        <w:t xml:space="preserve">5 </w:t>
      </w:r>
      <w:r>
        <w:rPr>
          <w:rFonts w:ascii="Times New Roman" w:eastAsia="黑体" w:hAnsi="Times New Roman" w:cs="Times New Roman"/>
          <w:color w:val="000000"/>
          <w:sz w:val="22"/>
        </w:rPr>
        <w:t>转子造粒</w:t>
      </w:r>
    </w:p>
    <w:p w14:paraId="5846D4B3" w14:textId="77777777" w:rsidR="00970176" w:rsidRDefault="008D6EE0">
      <w:pPr>
        <w:tabs>
          <w:tab w:val="left" w:pos="3669"/>
        </w:tabs>
        <w:spacing w:line="360" w:lineRule="auto"/>
        <w:ind w:firstLineChars="200" w:firstLine="440"/>
        <w:rPr>
          <w:rFonts w:ascii="Times New Roman" w:hAnsi="Times New Roman" w:cs="Times New Roman"/>
          <w:color w:val="000000"/>
          <w:sz w:val="22"/>
        </w:rPr>
      </w:pPr>
      <w:r>
        <w:rPr>
          <w:rFonts w:ascii="Times New Roman" w:eastAsia="宋体" w:hAnsi="Times New Roman" w:cs="Times New Roman"/>
          <w:color w:val="000000"/>
          <w:sz w:val="22"/>
        </w:rPr>
        <w:t>另外</w:t>
      </w:r>
      <w:r>
        <w:rPr>
          <w:rFonts w:ascii="Times New Roman" w:hAnsi="Times New Roman" w:cs="Times New Roman"/>
          <w:color w:val="000000"/>
          <w:sz w:val="22"/>
        </w:rPr>
        <w:t xml:space="preserve">, </w:t>
      </w:r>
      <w:r>
        <w:rPr>
          <w:rFonts w:ascii="Times New Roman" w:eastAsia="宋体" w:hAnsi="Times New Roman" w:cs="Times New Roman"/>
          <w:color w:val="000000"/>
          <w:sz w:val="22"/>
        </w:rPr>
        <w:t>这种技术还可以用来为颗粒涂层</w:t>
      </w:r>
      <w:r>
        <w:rPr>
          <w:rFonts w:ascii="Times New Roman" w:hAnsi="Times New Roman" w:cs="Times New Roman"/>
          <w:color w:val="000000"/>
          <w:sz w:val="22"/>
        </w:rPr>
        <w:t>。</w:t>
      </w:r>
      <w:r>
        <w:rPr>
          <w:rFonts w:ascii="Times New Roman" w:eastAsia="宋体" w:hAnsi="Times New Roman" w:cs="Times New Roman"/>
          <w:color w:val="000000"/>
          <w:sz w:val="22"/>
        </w:rPr>
        <w:t>通过选择专用的涂层材料</w:t>
      </w:r>
      <w:r>
        <w:rPr>
          <w:rFonts w:ascii="Times New Roman" w:hAnsi="Times New Roman" w:cs="Times New Roman"/>
          <w:color w:val="000000"/>
          <w:sz w:val="22"/>
        </w:rPr>
        <w:t xml:space="preserve">, </w:t>
      </w:r>
      <w:r>
        <w:rPr>
          <w:rFonts w:ascii="Times New Roman" w:eastAsia="宋体" w:hAnsi="Times New Roman" w:cs="Times New Roman"/>
          <w:color w:val="000000"/>
          <w:sz w:val="22"/>
        </w:rPr>
        <w:t>可以设计出具有特殊性质的胶囊化香精</w:t>
      </w:r>
      <w:r>
        <w:rPr>
          <w:rFonts w:ascii="Times New Roman"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 xml:space="preserve"> 3.1</w:t>
      </w:r>
      <w:r>
        <w:rPr>
          <w:rFonts w:ascii="Times New Roman" w:hAnsi="Times New Roman" w:cs="Times New Roman"/>
          <w:color w:val="000000"/>
          <w:sz w:val="22"/>
          <w:szCs w:val="14"/>
        </w:rPr>
        <w:t>6</w:t>
      </w:r>
      <w:r>
        <w:rPr>
          <w:rFonts w:ascii="Times New Roman" w:hAnsi="Times New Roman" w:cs="Times New Roman"/>
          <w:color w:val="000000"/>
          <w:sz w:val="22"/>
        </w:rPr>
        <w:t>)</w:t>
      </w:r>
      <w:r>
        <w:rPr>
          <w:rFonts w:ascii="Times New Roman" w:hAnsi="Times New Roman" w:cs="Times New Roman"/>
          <w:color w:val="000000"/>
          <w:sz w:val="22"/>
        </w:rPr>
        <w:t>。</w:t>
      </w:r>
      <w:r>
        <w:rPr>
          <w:rFonts w:ascii="Times New Roman" w:eastAsia="宋体" w:hAnsi="Times New Roman" w:cs="Times New Roman"/>
          <w:color w:val="000000"/>
          <w:sz w:val="22"/>
        </w:rPr>
        <w:t>除糖基涂层之外</w:t>
      </w:r>
      <w:r>
        <w:rPr>
          <w:rFonts w:ascii="Times New Roman" w:hAnsi="Times New Roman" w:cs="Times New Roman"/>
          <w:color w:val="000000"/>
          <w:sz w:val="22"/>
        </w:rPr>
        <w:t xml:space="preserve">, </w:t>
      </w:r>
      <w:r>
        <w:rPr>
          <w:rFonts w:ascii="Times New Roman" w:eastAsia="宋体" w:hAnsi="Times New Roman" w:cs="Times New Roman"/>
          <w:color w:val="000000"/>
          <w:sz w:val="22"/>
        </w:rPr>
        <w:t>即水溶性的胶囊材料</w:t>
      </w:r>
      <w:r>
        <w:rPr>
          <w:rFonts w:ascii="Times New Roman" w:hAnsi="Times New Roman" w:cs="Times New Roman"/>
          <w:color w:val="000000"/>
          <w:sz w:val="22"/>
        </w:rPr>
        <w:t xml:space="preserve">, </w:t>
      </w:r>
      <w:r>
        <w:rPr>
          <w:rFonts w:ascii="Times New Roman" w:eastAsia="宋体" w:hAnsi="Times New Roman" w:cs="Times New Roman"/>
          <w:color w:val="000000"/>
          <w:sz w:val="22"/>
        </w:rPr>
        <w:t>脂肪性涂层材料也可以用相同的流化床做涂层处理</w:t>
      </w:r>
      <w:r>
        <w:rPr>
          <w:rFonts w:ascii="Times New Roman" w:eastAsia="宋体" w:hAnsi="Times New Roman" w:cs="Times New Roman"/>
          <w:color w:val="000000"/>
          <w:sz w:val="22"/>
        </w:rPr>
        <w:t xml:space="preserve"> </w:t>
      </w:r>
      <w:r>
        <w:rPr>
          <w:rFonts w:ascii="Times New Roman" w:hAnsi="Times New Roman" w:cs="Times New Roman"/>
          <w:color w:val="000000"/>
          <w:sz w:val="22"/>
        </w:rPr>
        <w:t>。</w:t>
      </w:r>
    </w:p>
    <w:p w14:paraId="305ABB0F" w14:textId="77777777" w:rsidR="00970176" w:rsidRDefault="008D6EE0">
      <w:pPr>
        <w:tabs>
          <w:tab w:val="left" w:pos="3669"/>
        </w:tabs>
        <w:spacing w:line="360" w:lineRule="auto"/>
        <w:ind w:firstLineChars="200" w:firstLine="440"/>
        <w:jc w:val="center"/>
        <w:rPr>
          <w:rFonts w:ascii="Times New Roman" w:eastAsia="黑体" w:hAnsi="Times New Roman" w:cs="Times New Roman"/>
          <w:color w:val="000000"/>
          <w:sz w:val="22"/>
        </w:rPr>
      </w:pPr>
      <w:ins w:id="1266" w:author="Administrator" w:date="2019-12-31T13:29:00Z">
        <w:r>
          <w:rPr>
            <w:rFonts w:ascii="Times New Roman" w:hAnsi="Times New Roman" w:cs="Times New Roman"/>
            <w:noProof/>
            <w:color w:val="000000"/>
            <w:sz w:val="22"/>
            <w:rPrChange w:id="1267" w:author="" w:date="1900-01-01T00:00:00Z">
              <w:rPr>
                <w:noProof/>
              </w:rPr>
            </w:rPrChange>
          </w:rPr>
          <w:lastRenderedPageBreak/>
          <w:drawing>
            <wp:inline distT="0" distB="0" distL="0" distR="0" wp14:anchorId="35CCA942" wp14:editId="07860D8A">
              <wp:extent cx="4203065" cy="3344545"/>
              <wp:effectExtent l="19050" t="0" r="6957"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72" cstate="print"/>
                      <a:srcRect/>
                      <a:stretch>
                        <a:fillRect/>
                      </a:stretch>
                    </pic:blipFill>
                    <pic:spPr>
                      <a:xfrm>
                        <a:off x="0" y="0"/>
                        <a:ext cx="4203357" cy="3344907"/>
                      </a:xfrm>
                      <a:prstGeom prst="rect">
                        <a:avLst/>
                      </a:prstGeom>
                      <a:noFill/>
                      <a:ln w="9525">
                        <a:noFill/>
                        <a:miter lim="800000"/>
                        <a:headEnd/>
                        <a:tailEnd/>
                      </a:ln>
                    </pic:spPr>
                  </pic:pic>
                </a:graphicData>
              </a:graphic>
            </wp:inline>
          </w:drawing>
        </w:r>
      </w:ins>
      <w:del w:id="1268" w:author="Administrator" w:date="2019-12-31T13:29:00Z">
        <w:r>
          <w:rPr>
            <w:rFonts w:ascii="Times New Roman" w:hAnsi="Times New Roman"/>
            <w:noProof/>
            <w:color w:val="000000"/>
            <w:sz w:val="22"/>
          </w:rPr>
          <w:drawing>
            <wp:inline distT="0" distB="0" distL="0" distR="0" wp14:anchorId="3CC22254" wp14:editId="7EABB705">
              <wp:extent cx="4203065" cy="3344545"/>
              <wp:effectExtent l="19050" t="0" r="6957"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2" cstate="print"/>
                      <a:srcRect/>
                      <a:stretch>
                        <a:fillRect/>
                      </a:stretch>
                    </pic:blipFill>
                    <pic:spPr>
                      <a:xfrm>
                        <a:off x="0" y="0"/>
                        <a:ext cx="4203357" cy="3344907"/>
                      </a:xfrm>
                      <a:prstGeom prst="rect">
                        <a:avLst/>
                      </a:prstGeom>
                      <a:noFill/>
                      <a:ln w="9525">
                        <a:noFill/>
                        <a:miter lim="800000"/>
                        <a:headEnd/>
                        <a:tailEnd/>
                      </a:ln>
                    </pic:spPr>
                  </pic:pic>
                </a:graphicData>
              </a:graphic>
            </wp:inline>
          </w:drawing>
        </w:r>
      </w:del>
      <w:r>
        <w:rPr>
          <w:rFonts w:ascii="Times New Roman" w:hAnsi="Times New Roman" w:cs="Times New Roman"/>
          <w:color w:val="000000"/>
          <w:sz w:val="22"/>
        </w:rPr>
        <w:br/>
      </w:r>
      <w:r>
        <w:rPr>
          <w:rFonts w:ascii="Times New Roman" w:eastAsia="黑体" w:hAnsi="Times New Roman" w:cs="Times New Roman"/>
          <w:color w:val="000000"/>
          <w:sz w:val="22"/>
        </w:rPr>
        <w:t>图</w:t>
      </w:r>
      <w:r>
        <w:rPr>
          <w:rFonts w:ascii="Times New Roman" w:eastAsia="黑体" w:hAnsi="Times New Roman" w:cs="Times New Roman"/>
          <w:color w:val="000000"/>
          <w:sz w:val="22"/>
        </w:rPr>
        <w:t xml:space="preserve"> 3.1</w:t>
      </w:r>
      <w:r>
        <w:rPr>
          <w:rFonts w:ascii="Times New Roman" w:hAnsi="Times New Roman" w:cs="Times New Roman"/>
          <w:color w:val="000000"/>
          <w:sz w:val="22"/>
        </w:rPr>
        <w:t xml:space="preserve">6 </w:t>
      </w:r>
      <w:r>
        <w:rPr>
          <w:rFonts w:ascii="Times New Roman" w:eastAsia="黑体" w:hAnsi="Times New Roman" w:cs="Times New Roman"/>
          <w:color w:val="000000"/>
          <w:sz w:val="22"/>
        </w:rPr>
        <w:t>维斯特涂层</w:t>
      </w:r>
    </w:p>
    <w:p w14:paraId="23C6F4BC" w14:textId="77777777" w:rsidR="00970176" w:rsidRDefault="008D6EE0">
      <w:pPr>
        <w:pStyle w:val="3"/>
        <w:rPr>
          <w:rStyle w:val="fontstyle41"/>
          <w:rFonts w:ascii="Times New Roman" w:eastAsiaTheme="minorEastAsia" w:hAnsi="Times New Roman" w:cs="Times New Roman" w:hint="default"/>
          <w:color w:val="auto"/>
          <w:sz w:val="32"/>
        </w:rPr>
      </w:pPr>
      <w:bookmarkStart w:id="1269" w:name="_Toc14992057"/>
      <w:r>
        <w:rPr>
          <w:rStyle w:val="fontstyle41"/>
          <w:rFonts w:ascii="Times New Roman" w:hAnsi="Times New Roman" w:cs="Times New Roman" w:hint="default"/>
        </w:rPr>
        <w:t>3.3.5</w:t>
      </w:r>
      <w:r>
        <w:rPr>
          <w:rStyle w:val="fontstyle41"/>
          <w:rFonts w:ascii="Times New Roman" w:hAnsi="Times New Roman" w:cs="Times New Roman" w:hint="default"/>
        </w:rPr>
        <w:t>挤出工艺</w:t>
      </w:r>
      <w:bookmarkEnd w:id="1269"/>
    </w:p>
    <w:p w14:paraId="22A79250" w14:textId="77777777" w:rsidR="00970176" w:rsidRDefault="008D6EE0">
      <w:pPr>
        <w:tabs>
          <w:tab w:val="left" w:pos="3669"/>
        </w:tabs>
        <w:spacing w:line="360" w:lineRule="auto"/>
        <w:ind w:firstLineChars="200" w:firstLine="440"/>
        <w:rPr>
          <w:rFonts w:ascii="Times New Roman" w:hAnsi="Times New Roman" w:cs="Times New Roman"/>
          <w:color w:val="000000"/>
          <w:sz w:val="22"/>
        </w:rPr>
      </w:pPr>
      <w:r>
        <w:rPr>
          <w:rFonts w:ascii="Times New Roman" w:eastAsia="宋体" w:hAnsi="Times New Roman" w:cs="Times New Roman"/>
          <w:color w:val="000000"/>
          <w:sz w:val="22"/>
        </w:rPr>
        <w:t>挤出工艺在最近几年取得其重要地位</w:t>
      </w:r>
      <w:r>
        <w:rPr>
          <w:rFonts w:ascii="Times New Roman"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 xml:space="preserve"> 3.1</w:t>
      </w:r>
      <w:r>
        <w:rPr>
          <w:rFonts w:ascii="Times New Roman" w:hAnsi="Times New Roman" w:cs="Times New Roman"/>
          <w:color w:val="000000"/>
          <w:sz w:val="22"/>
          <w:szCs w:val="14"/>
        </w:rPr>
        <w:t>7</w:t>
      </w:r>
      <w:r>
        <w:rPr>
          <w:rFonts w:ascii="Times New Roman" w:hAnsi="Times New Roman" w:cs="Times New Roman"/>
          <w:color w:val="000000"/>
          <w:sz w:val="22"/>
        </w:rPr>
        <w:t>)</w:t>
      </w:r>
      <w:r>
        <w:rPr>
          <w:rFonts w:ascii="Times New Roman" w:hAnsi="Times New Roman" w:cs="Times New Roman"/>
          <w:color w:val="000000"/>
          <w:sz w:val="22"/>
        </w:rPr>
        <w:t>。</w:t>
      </w:r>
      <w:r>
        <w:rPr>
          <w:rFonts w:ascii="Times New Roman" w:eastAsia="宋体" w:hAnsi="Times New Roman" w:cs="Times New Roman"/>
          <w:color w:val="000000"/>
          <w:sz w:val="22"/>
        </w:rPr>
        <w:t>高黏度的载体被加工成具备高稳定性和长货架期特点的玻璃样体系</w:t>
      </w:r>
      <w:r>
        <w:rPr>
          <w:rFonts w:ascii="Times New Roman" w:hAnsi="Times New Roman" w:cs="Times New Roman"/>
          <w:color w:val="000000"/>
          <w:sz w:val="22"/>
        </w:rPr>
        <w:t>。</w:t>
      </w:r>
      <w:r>
        <w:rPr>
          <w:rFonts w:ascii="Times New Roman" w:eastAsia="宋体" w:hAnsi="Times New Roman" w:cs="Times New Roman"/>
          <w:color w:val="000000"/>
          <w:sz w:val="22"/>
        </w:rPr>
        <w:t>水或其他增塑剂被加入到碳水化合物中</w:t>
      </w:r>
      <w:r>
        <w:rPr>
          <w:rFonts w:ascii="Times New Roman" w:eastAsia="宋体" w:hAnsi="Times New Roman" w:cs="Times New Roman"/>
          <w:color w:val="000000"/>
          <w:sz w:val="22"/>
        </w:rPr>
        <w:t xml:space="preserve"> </w:t>
      </w:r>
      <w:r>
        <w:rPr>
          <w:rFonts w:ascii="Times New Roman" w:hAnsi="Times New Roman" w:cs="Times New Roman"/>
          <w:color w:val="000000"/>
          <w:sz w:val="22"/>
        </w:rPr>
        <w:t>,</w:t>
      </w:r>
      <w:r>
        <w:rPr>
          <w:rFonts w:ascii="Times New Roman" w:eastAsia="宋体" w:hAnsi="Times New Roman" w:cs="Times New Roman"/>
          <w:color w:val="000000"/>
          <w:sz w:val="22"/>
        </w:rPr>
        <w:t>这些碳水化合物在加入液体香精之前就已被熔化</w:t>
      </w:r>
      <w:r>
        <w:rPr>
          <w:rFonts w:ascii="Times New Roman" w:hAnsi="Times New Roman" w:cs="Times New Roman"/>
          <w:color w:val="000000"/>
          <w:sz w:val="22"/>
        </w:rPr>
        <w:t>。</w:t>
      </w:r>
      <w:r>
        <w:rPr>
          <w:rFonts w:ascii="Times New Roman" w:eastAsia="宋体" w:hAnsi="Times New Roman" w:cs="Times New Roman"/>
          <w:color w:val="000000"/>
          <w:sz w:val="22"/>
        </w:rPr>
        <w:t>加香后的熔融物在高压下被强行通过挤出孔板</w:t>
      </w:r>
      <w:r>
        <w:rPr>
          <w:rFonts w:ascii="Times New Roman" w:hAnsi="Times New Roman" w:cs="Times New Roman"/>
          <w:color w:val="000000"/>
          <w:sz w:val="22"/>
        </w:rPr>
        <w:t xml:space="preserve">, </w:t>
      </w:r>
      <w:r>
        <w:rPr>
          <w:rFonts w:ascii="Times New Roman" w:eastAsia="宋体" w:hAnsi="Times New Roman" w:cs="Times New Roman"/>
          <w:color w:val="000000"/>
          <w:sz w:val="22"/>
        </w:rPr>
        <w:lastRenderedPageBreak/>
        <w:t>在快速固化过程中</w:t>
      </w:r>
      <w:r>
        <w:rPr>
          <w:rFonts w:ascii="Times New Roman" w:hAnsi="Times New Roman" w:cs="Times New Roman"/>
          <w:color w:val="000000"/>
          <w:sz w:val="22"/>
        </w:rPr>
        <w:t>,</w:t>
      </w:r>
      <w:r>
        <w:rPr>
          <w:rFonts w:ascii="Times New Roman" w:eastAsia="宋体" w:hAnsi="Times New Roman" w:cs="Times New Roman"/>
          <w:color w:val="000000"/>
          <w:sz w:val="22"/>
        </w:rPr>
        <w:t>挤出物的形态呈非晶性和玻璃样的</w:t>
      </w:r>
      <w:r>
        <w:rPr>
          <w:rFonts w:ascii="Times New Roman" w:hAnsi="Times New Roman" w:cs="Times New Roman"/>
          <w:color w:val="000000"/>
          <w:sz w:val="22"/>
        </w:rPr>
        <w:t>、</w:t>
      </w:r>
      <w:r>
        <w:rPr>
          <w:rFonts w:ascii="Times New Roman" w:eastAsia="宋体" w:hAnsi="Times New Roman" w:cs="Times New Roman"/>
          <w:color w:val="000000"/>
          <w:sz w:val="22"/>
        </w:rPr>
        <w:t>完全包含香精滴的坚固物质</w:t>
      </w:r>
      <w:r>
        <w:rPr>
          <w:rFonts w:ascii="Times New Roman" w:hAnsi="Times New Roman" w:cs="Times New Roman"/>
          <w:color w:val="000000"/>
          <w:sz w:val="22"/>
        </w:rPr>
        <w:t>,</w:t>
      </w:r>
      <w:r>
        <w:rPr>
          <w:rFonts w:ascii="Times New Roman" w:eastAsia="宋体" w:hAnsi="Times New Roman" w:cs="Times New Roman"/>
          <w:color w:val="000000"/>
          <w:sz w:val="22"/>
        </w:rPr>
        <w:t>形状为细针状小条</w:t>
      </w:r>
      <w:r>
        <w:rPr>
          <w:rFonts w:ascii="Times New Roman" w:hAnsi="Times New Roman" w:cs="Times New Roman"/>
          <w:color w:val="000000"/>
          <w:sz w:val="22"/>
        </w:rPr>
        <w:t>。</w:t>
      </w:r>
      <w:r>
        <w:rPr>
          <w:rFonts w:ascii="Times New Roman" w:eastAsia="宋体" w:hAnsi="Times New Roman" w:cs="Times New Roman"/>
          <w:color w:val="000000"/>
          <w:sz w:val="22"/>
        </w:rPr>
        <w:t>这种工艺特别适合于高敏感性的柑桔类香精</w:t>
      </w:r>
      <w:r>
        <w:rPr>
          <w:rFonts w:ascii="Times New Roman" w:hAnsi="Times New Roman" w:cs="Times New Roman"/>
          <w:color w:val="000000"/>
          <w:sz w:val="22"/>
        </w:rPr>
        <w:t>,</w:t>
      </w:r>
      <w:r>
        <w:rPr>
          <w:rFonts w:ascii="Times New Roman" w:eastAsia="宋体" w:hAnsi="Times New Roman" w:cs="Times New Roman"/>
          <w:color w:val="000000"/>
          <w:sz w:val="22"/>
        </w:rPr>
        <w:t>其优点是长货架期和优异的抗氧化性能</w:t>
      </w:r>
      <w:r>
        <w:rPr>
          <w:rFonts w:ascii="Times New Roman" w:hAnsi="Times New Roman" w:cs="Times New Roman"/>
          <w:color w:val="000000"/>
          <w:sz w:val="22"/>
        </w:rPr>
        <w:t>。</w:t>
      </w:r>
      <w:r>
        <w:rPr>
          <w:rFonts w:ascii="Times New Roman" w:eastAsia="宋体" w:hAnsi="Times New Roman" w:cs="Times New Roman"/>
          <w:color w:val="000000"/>
          <w:sz w:val="22"/>
        </w:rPr>
        <w:t>这种技术常用来生产茶香精</w:t>
      </w:r>
      <w:r>
        <w:rPr>
          <w:rFonts w:ascii="Times New Roman" w:hAnsi="Times New Roman" w:cs="Times New Roman"/>
          <w:color w:val="000000"/>
          <w:sz w:val="22"/>
        </w:rPr>
        <w:t>、</w:t>
      </w:r>
      <w:r>
        <w:rPr>
          <w:rFonts w:ascii="Times New Roman" w:eastAsia="宋体" w:hAnsi="Times New Roman" w:cs="Times New Roman"/>
          <w:color w:val="000000"/>
          <w:sz w:val="22"/>
        </w:rPr>
        <w:t>速溶饮料香精和各种糖果香精</w:t>
      </w:r>
      <w:r>
        <w:rPr>
          <w:rFonts w:ascii="Times New Roman" w:hAnsi="Times New Roman" w:cs="Times New Roman"/>
          <w:color w:val="000000"/>
          <w:sz w:val="22"/>
        </w:rPr>
        <w:t>,</w:t>
      </w:r>
      <w:r>
        <w:rPr>
          <w:rFonts w:ascii="Times New Roman" w:eastAsia="宋体" w:hAnsi="Times New Roman" w:cs="Times New Roman"/>
          <w:color w:val="000000"/>
          <w:sz w:val="22"/>
        </w:rPr>
        <w:t>如同压制的片剂</w:t>
      </w:r>
      <w:r>
        <w:rPr>
          <w:rFonts w:ascii="Times New Roman" w:hAnsi="Times New Roman" w:cs="Times New Roman"/>
          <w:color w:val="000000"/>
          <w:sz w:val="22"/>
        </w:rPr>
        <w:t>。</w:t>
      </w:r>
    </w:p>
    <w:p w14:paraId="11A4BB84" w14:textId="77777777" w:rsidR="00970176" w:rsidRDefault="008D6EE0">
      <w:pPr>
        <w:tabs>
          <w:tab w:val="left" w:pos="3669"/>
        </w:tabs>
        <w:spacing w:line="360" w:lineRule="auto"/>
        <w:ind w:firstLineChars="200" w:firstLine="440"/>
        <w:rPr>
          <w:ins w:id="1270" w:author="Administrator" w:date="2019-12-31T13:29:00Z"/>
          <w:rFonts w:ascii="Times New Roman" w:hAnsi="Times New Roman" w:cs="Times New Roman"/>
          <w:color w:val="000000"/>
          <w:sz w:val="22"/>
        </w:rPr>
      </w:pPr>
      <w:ins w:id="1271" w:author="Administrator" w:date="2019-12-31T13:29:00Z">
        <w:r>
          <w:rPr>
            <w:rFonts w:ascii="Times New Roman" w:hAnsi="Times New Roman" w:cs="Times New Roman"/>
            <w:noProof/>
            <w:color w:val="000000"/>
            <w:sz w:val="22"/>
            <w:rPrChange w:id="1272" w:author="" w:date="1900-01-01T00:00:00Z">
              <w:rPr>
                <w:noProof/>
              </w:rPr>
            </w:rPrChange>
          </w:rPr>
          <w:drawing>
            <wp:inline distT="0" distB="0" distL="0" distR="0" wp14:anchorId="1C993819" wp14:editId="3D09E588">
              <wp:extent cx="4938395" cy="217805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3" cstate="print"/>
                      <a:srcRect/>
                      <a:stretch>
                        <a:fillRect/>
                      </a:stretch>
                    </pic:blipFill>
                    <pic:spPr>
                      <a:xfrm>
                        <a:off x="0" y="0"/>
                        <a:ext cx="4939254" cy="2178794"/>
                      </a:xfrm>
                      <a:prstGeom prst="rect">
                        <a:avLst/>
                      </a:prstGeom>
                      <a:noFill/>
                      <a:ln w="9525">
                        <a:noFill/>
                        <a:miter lim="800000"/>
                        <a:headEnd/>
                        <a:tailEnd/>
                      </a:ln>
                    </pic:spPr>
                  </pic:pic>
                </a:graphicData>
              </a:graphic>
            </wp:inline>
          </w:drawing>
        </w:r>
      </w:ins>
    </w:p>
    <w:p w14:paraId="77BA701F" w14:textId="77777777" w:rsidR="00970176" w:rsidRDefault="008D6EE0">
      <w:pPr>
        <w:tabs>
          <w:tab w:val="left" w:pos="3669"/>
        </w:tabs>
        <w:spacing w:line="360" w:lineRule="auto"/>
        <w:ind w:firstLineChars="200" w:firstLine="440"/>
        <w:rPr>
          <w:del w:id="1273" w:author="Administrator" w:date="2019-12-31T13:29:00Z"/>
          <w:rFonts w:ascii="Times New Roman" w:hAnsi="Times New Roman" w:cs="Times New Roman"/>
          <w:color w:val="000000"/>
          <w:sz w:val="22"/>
        </w:rPr>
      </w:pPr>
      <w:del w:id="1274" w:author="Administrator" w:date="2019-12-31T13:29:00Z">
        <w:r>
          <w:rPr>
            <w:rFonts w:ascii="Times New Roman" w:hAnsi="Times New Roman"/>
            <w:noProof/>
            <w:color w:val="000000"/>
            <w:sz w:val="22"/>
          </w:rPr>
          <w:drawing>
            <wp:inline distT="0" distB="0" distL="0" distR="0" wp14:anchorId="3FB77310" wp14:editId="7BC612C9">
              <wp:extent cx="4938395" cy="21780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3" cstate="print"/>
                      <a:srcRect/>
                      <a:stretch>
                        <a:fillRect/>
                      </a:stretch>
                    </pic:blipFill>
                    <pic:spPr>
                      <a:xfrm>
                        <a:off x="0" y="0"/>
                        <a:ext cx="4939254" cy="2178794"/>
                      </a:xfrm>
                      <a:prstGeom prst="rect">
                        <a:avLst/>
                      </a:prstGeom>
                      <a:noFill/>
                      <a:ln w="9525">
                        <a:noFill/>
                        <a:miter lim="800000"/>
                        <a:headEnd/>
                        <a:tailEnd/>
                      </a:ln>
                    </pic:spPr>
                  </pic:pic>
                </a:graphicData>
              </a:graphic>
            </wp:inline>
          </w:drawing>
        </w:r>
      </w:del>
    </w:p>
    <w:p w14:paraId="466C45CE" w14:textId="77777777" w:rsidR="00970176" w:rsidRDefault="008D6EE0">
      <w:pPr>
        <w:tabs>
          <w:tab w:val="left" w:pos="3669"/>
        </w:tabs>
        <w:spacing w:line="360" w:lineRule="auto"/>
        <w:ind w:firstLineChars="200" w:firstLine="440"/>
        <w:jc w:val="center"/>
        <w:rPr>
          <w:rFonts w:ascii="Times New Roman" w:eastAsia="黑体" w:hAnsi="Times New Roman" w:cs="Times New Roman"/>
          <w:color w:val="000000"/>
          <w:sz w:val="22"/>
        </w:rPr>
      </w:pPr>
      <w:r>
        <w:rPr>
          <w:rFonts w:ascii="Times New Roman" w:eastAsia="黑体" w:hAnsi="Times New Roman" w:cs="Times New Roman"/>
          <w:color w:val="000000"/>
          <w:sz w:val="22"/>
        </w:rPr>
        <w:t>图</w:t>
      </w:r>
      <w:r>
        <w:rPr>
          <w:rFonts w:ascii="Times New Roman" w:eastAsia="黑体" w:hAnsi="Times New Roman" w:cs="Times New Roman"/>
          <w:color w:val="000000"/>
          <w:sz w:val="22"/>
        </w:rPr>
        <w:t xml:space="preserve"> 3.1</w:t>
      </w:r>
      <w:r>
        <w:rPr>
          <w:rFonts w:ascii="Times New Roman" w:hAnsi="Times New Roman" w:cs="Times New Roman"/>
          <w:color w:val="000000"/>
          <w:sz w:val="22"/>
        </w:rPr>
        <w:t xml:space="preserve">7 </w:t>
      </w:r>
      <w:r>
        <w:rPr>
          <w:rFonts w:ascii="Times New Roman" w:eastAsia="黑体" w:hAnsi="Times New Roman" w:cs="Times New Roman"/>
          <w:color w:val="000000"/>
          <w:sz w:val="22"/>
        </w:rPr>
        <w:t>挤出工艺</w:t>
      </w:r>
    </w:p>
    <w:p w14:paraId="42BEC315" w14:textId="77777777" w:rsidR="00970176" w:rsidRDefault="008D6EE0">
      <w:pPr>
        <w:tabs>
          <w:tab w:val="left" w:pos="3669"/>
        </w:tabs>
        <w:spacing w:line="360" w:lineRule="auto"/>
        <w:ind w:firstLineChars="200" w:firstLine="440"/>
        <w:rPr>
          <w:rFonts w:ascii="Times New Roman" w:hAnsi="Times New Roman" w:cs="Times New Roman"/>
          <w:color w:val="000000"/>
          <w:sz w:val="22"/>
        </w:rPr>
      </w:pPr>
      <w:r>
        <w:rPr>
          <w:rFonts w:ascii="Times New Roman" w:eastAsia="宋体" w:hAnsi="Times New Roman" w:cs="Times New Roman"/>
          <w:color w:val="000000"/>
          <w:sz w:val="22"/>
        </w:rPr>
        <w:t>这种技术的老式方法是采用两个搅拌釜</w:t>
      </w:r>
      <w:r>
        <w:rPr>
          <w:rFonts w:ascii="Times New Roman" w:hAnsi="Times New Roman" w:cs="Times New Roman"/>
          <w:color w:val="000000"/>
          <w:sz w:val="22"/>
        </w:rPr>
        <w:t xml:space="preserve">, </w:t>
      </w:r>
      <w:r>
        <w:rPr>
          <w:rFonts w:ascii="Times New Roman" w:eastAsia="宋体" w:hAnsi="Times New Roman" w:cs="Times New Roman"/>
          <w:color w:val="000000"/>
          <w:sz w:val="22"/>
        </w:rPr>
        <w:t>其中一个用于加工熔融物</w:t>
      </w:r>
      <w:r>
        <w:rPr>
          <w:rFonts w:ascii="Times New Roman" w:eastAsia="宋体" w:hAnsi="Times New Roman" w:cs="Times New Roman"/>
          <w:color w:val="000000"/>
          <w:sz w:val="22"/>
        </w:rPr>
        <w:t xml:space="preserve"> </w:t>
      </w:r>
      <w:r>
        <w:rPr>
          <w:rFonts w:ascii="Times New Roman" w:hAnsi="Times New Roman" w:cs="Times New Roman"/>
          <w:color w:val="000000"/>
          <w:sz w:val="22"/>
        </w:rPr>
        <w:t>,</w:t>
      </w:r>
      <w:r>
        <w:rPr>
          <w:rFonts w:ascii="Times New Roman" w:eastAsia="宋体" w:hAnsi="Times New Roman" w:cs="Times New Roman"/>
          <w:color w:val="000000"/>
          <w:sz w:val="22"/>
        </w:rPr>
        <w:t>另一个用于冷却和用适当的溶剂如异丙醇洗涤挤出的产品</w:t>
      </w:r>
      <w:r>
        <w:rPr>
          <w:rFonts w:ascii="Times New Roman" w:hAnsi="Times New Roman" w:cs="Times New Roman"/>
          <w:color w:val="000000"/>
          <w:sz w:val="22"/>
        </w:rPr>
        <w:t>。</w:t>
      </w:r>
      <w:r>
        <w:rPr>
          <w:rFonts w:ascii="Times New Roman" w:eastAsia="宋体" w:hAnsi="Times New Roman" w:cs="Times New Roman"/>
          <w:color w:val="000000"/>
          <w:sz w:val="22"/>
        </w:rPr>
        <w:t>这种技术较新式的方法是用两根螺杆连续挤出</w:t>
      </w:r>
      <w:r>
        <w:rPr>
          <w:rFonts w:ascii="Times New Roman" w:eastAsia="宋体" w:hAnsi="Times New Roman" w:cs="Times New Roman"/>
          <w:color w:val="000000"/>
          <w:sz w:val="22"/>
        </w:rPr>
        <w:t xml:space="preserve"> </w:t>
      </w:r>
      <w:r>
        <w:rPr>
          <w:rFonts w:ascii="Times New Roman" w:hAnsi="Times New Roman" w:cs="Times New Roman"/>
          <w:color w:val="000000"/>
          <w:sz w:val="22"/>
        </w:rPr>
        <w:t xml:space="preserve">, </w:t>
      </w:r>
      <w:r>
        <w:rPr>
          <w:rFonts w:ascii="Times New Roman" w:eastAsia="宋体" w:hAnsi="Times New Roman" w:cs="Times New Roman"/>
          <w:color w:val="000000"/>
          <w:sz w:val="22"/>
        </w:rPr>
        <w:t>使加工过程更加灵活</w:t>
      </w:r>
      <w:r>
        <w:rPr>
          <w:rFonts w:ascii="Times New Roman" w:hAnsi="Times New Roman" w:cs="Times New Roman"/>
          <w:color w:val="000000"/>
          <w:sz w:val="22"/>
        </w:rPr>
        <w:t>。</w:t>
      </w:r>
    </w:p>
    <w:p w14:paraId="2B4ECEE7" w14:textId="77777777" w:rsidR="00970176" w:rsidRDefault="008D6EE0">
      <w:pPr>
        <w:pStyle w:val="3"/>
        <w:rPr>
          <w:rStyle w:val="fontstyle41"/>
          <w:rFonts w:ascii="Times New Roman" w:eastAsiaTheme="minorEastAsia" w:hAnsi="Times New Roman" w:cs="Times New Roman" w:hint="default"/>
          <w:color w:val="auto"/>
          <w:sz w:val="32"/>
        </w:rPr>
      </w:pPr>
      <w:bookmarkStart w:id="1275" w:name="_Toc14992058"/>
      <w:r>
        <w:rPr>
          <w:rStyle w:val="fontstyle41"/>
          <w:rFonts w:ascii="Times New Roman" w:hAnsi="Times New Roman" w:cs="Times New Roman" w:hint="default"/>
        </w:rPr>
        <w:t xml:space="preserve">3.3.6 </w:t>
      </w:r>
      <w:r>
        <w:rPr>
          <w:rStyle w:val="fontstyle41"/>
          <w:rFonts w:ascii="Times New Roman" w:hAnsi="Times New Roman" w:cs="Times New Roman" w:hint="default"/>
        </w:rPr>
        <w:t>凝聚和浸入式喷嘴工艺</w:t>
      </w:r>
      <w:bookmarkEnd w:id="1275"/>
    </w:p>
    <w:p w14:paraId="09643855" w14:textId="77777777" w:rsidR="00970176" w:rsidRDefault="008D6EE0">
      <w:pPr>
        <w:tabs>
          <w:tab w:val="left" w:pos="3669"/>
        </w:tabs>
        <w:spacing w:line="360" w:lineRule="auto"/>
        <w:ind w:firstLineChars="200" w:firstLine="440"/>
        <w:rPr>
          <w:rFonts w:ascii="Times New Roman" w:eastAsia="宋体" w:hAnsi="Times New Roman" w:cs="Times New Roman"/>
          <w:color w:val="000000"/>
          <w:kern w:val="0"/>
          <w:sz w:val="22"/>
        </w:rPr>
      </w:pPr>
      <w:r>
        <w:rPr>
          <w:rFonts w:ascii="Times New Roman" w:eastAsia="宋体" w:hAnsi="Times New Roman" w:cs="Times New Roman"/>
          <w:color w:val="000000"/>
          <w:sz w:val="22"/>
        </w:rPr>
        <w:t>在凝聚和浸入式喷嘴工艺中</w:t>
      </w:r>
      <w:r>
        <w:rPr>
          <w:rFonts w:ascii="Times New Roman" w:eastAsia="宋体" w:hAnsi="Times New Roman" w:cs="Times New Roman"/>
          <w:color w:val="000000"/>
          <w:sz w:val="22"/>
        </w:rPr>
        <w:t xml:space="preserve"> , </w:t>
      </w:r>
      <w:r>
        <w:rPr>
          <w:rFonts w:ascii="Times New Roman" w:eastAsia="宋体" w:hAnsi="Times New Roman" w:cs="Times New Roman"/>
          <w:color w:val="000000"/>
          <w:sz w:val="22"/>
        </w:rPr>
        <w:t>用一定的明胶胶囊包裹香精液滴</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。在凝聚过程中</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用于产生胶囊的材料</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通常是明胶或阿拉伯胶</w:t>
      </w:r>
      <w:r>
        <w:rPr>
          <w:rFonts w:ascii="Times New Roman" w:eastAsia="宋体" w:hAnsi="Times New Roman" w:cs="Times New Roman"/>
          <w:color w:val="000000"/>
          <w:sz w:val="22"/>
        </w:rPr>
        <w:t>———</w:t>
      </w:r>
      <w:r>
        <w:rPr>
          <w:rFonts w:ascii="Times New Roman" w:eastAsia="宋体" w:hAnsi="Times New Roman" w:cs="Times New Roman"/>
          <w:color w:val="000000"/>
          <w:sz w:val="22"/>
        </w:rPr>
        <w:t>首先溶解在水中</w:t>
      </w:r>
      <w:r>
        <w:rPr>
          <w:rFonts w:ascii="Times New Roman" w:eastAsia="宋体"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 xml:space="preserve">3.18) </w:t>
      </w:r>
      <w:r>
        <w:rPr>
          <w:rFonts w:ascii="Times New Roman" w:eastAsia="宋体" w:hAnsi="Times New Roman" w:cs="Times New Roman"/>
          <w:color w:val="000000"/>
          <w:sz w:val="22"/>
        </w:rPr>
        <w:t>。然后加入不溶于水的香精。通过改变温度或</w:t>
      </w:r>
      <w:r>
        <w:rPr>
          <w:rFonts w:ascii="Times New Roman" w:eastAsia="宋体" w:hAnsi="Times New Roman" w:cs="Times New Roman"/>
          <w:color w:val="000000"/>
          <w:sz w:val="22"/>
        </w:rPr>
        <w:t xml:space="preserve"> pH </w:t>
      </w:r>
      <w:r>
        <w:rPr>
          <w:rFonts w:ascii="Times New Roman" w:eastAsia="宋体" w:hAnsi="Times New Roman" w:cs="Times New Roman"/>
          <w:color w:val="000000"/>
          <w:sz w:val="22"/>
        </w:rPr>
        <w:t>值</w:t>
      </w:r>
      <w:r>
        <w:rPr>
          <w:rFonts w:ascii="Times New Roman" w:eastAsia="宋体" w:hAnsi="Times New Roman" w:cs="Times New Roman"/>
          <w:color w:val="000000"/>
          <w:sz w:val="22"/>
        </w:rPr>
        <w:t xml:space="preserve"> , </w:t>
      </w:r>
      <w:r>
        <w:rPr>
          <w:rFonts w:ascii="Times New Roman" w:eastAsia="宋体" w:hAnsi="Times New Roman" w:cs="Times New Roman"/>
          <w:color w:val="000000"/>
          <w:sz w:val="22"/>
        </w:rPr>
        <w:t>在水与香精滴之间的界面上形成一层包裹香精滴的薄膜。为了稳定这层膜</w:t>
      </w:r>
      <w:r>
        <w:rPr>
          <w:rFonts w:ascii="Times New Roman" w:eastAsia="宋体" w:hAnsi="Times New Roman" w:cs="Times New Roman"/>
          <w:color w:val="000000"/>
          <w:sz w:val="22"/>
        </w:rPr>
        <w:t>,</w:t>
      </w:r>
      <w:r>
        <w:rPr>
          <w:rFonts w:ascii="Times New Roman" w:eastAsia="宋体" w:hAnsi="Times New Roman" w:cs="Times New Roman"/>
          <w:color w:val="000000"/>
          <w:sz w:val="22"/>
        </w:rPr>
        <w:t>在从水中分离后明胶必须再进行交链化及固化</w:t>
      </w:r>
      <w:r>
        <w:rPr>
          <w:rFonts w:ascii="Times New Roman" w:eastAsia="宋体" w:hAnsi="Times New Roman" w:cs="Times New Roman"/>
          <w:color w:val="000000"/>
          <w:sz w:val="22"/>
        </w:rPr>
        <w:lastRenderedPageBreak/>
        <w:t>的化学处理</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。为满足各种应用场合</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糊状胶囊成品必须在下一步工序中经过温和的最终干燥。</w:t>
      </w:r>
    </w:p>
    <w:p w14:paraId="64D1C222" w14:textId="77777777" w:rsidR="00970176" w:rsidRDefault="008D6EE0">
      <w:pPr>
        <w:jc w:val="center"/>
        <w:rPr>
          <w:rFonts w:ascii="Times New Roman" w:eastAsia="黑体" w:hAnsi="Times New Roman" w:cs="Times New Roman"/>
          <w:color w:val="000000"/>
          <w:kern w:val="0"/>
          <w:sz w:val="22"/>
        </w:rPr>
      </w:pPr>
      <w:ins w:id="1276" w:author="Administrator" w:date="2019-12-31T13:29:00Z">
        <w:r>
          <w:rPr>
            <w:rFonts w:ascii="Times New Roman" w:eastAsia="宋体" w:hAnsi="Times New Roman" w:cs="Times New Roman"/>
            <w:noProof/>
            <w:color w:val="000000"/>
            <w:kern w:val="0"/>
            <w:sz w:val="22"/>
            <w:rPrChange w:id="1277" w:author="" w:date="1900-01-01T00:00:00Z">
              <w:rPr>
                <w:noProof/>
              </w:rPr>
            </w:rPrChange>
          </w:rPr>
          <w:drawing>
            <wp:inline distT="0" distB="0" distL="0" distR="0" wp14:anchorId="78CBB163" wp14:editId="39611348">
              <wp:extent cx="5274310" cy="1644015"/>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noChangeArrowheads="1"/>
                      </pic:cNvPicPr>
                    </pic:nvPicPr>
                    <pic:blipFill>
                      <a:blip r:embed="rId74" cstate="print"/>
                      <a:srcRect/>
                      <a:stretch>
                        <a:fillRect/>
                      </a:stretch>
                    </pic:blipFill>
                    <pic:spPr>
                      <a:xfrm>
                        <a:off x="0" y="0"/>
                        <a:ext cx="5274310" cy="1644177"/>
                      </a:xfrm>
                      <a:prstGeom prst="rect">
                        <a:avLst/>
                      </a:prstGeom>
                      <a:noFill/>
                      <a:ln w="9525">
                        <a:noFill/>
                        <a:miter lim="800000"/>
                        <a:headEnd/>
                        <a:tailEnd/>
                      </a:ln>
                    </pic:spPr>
                  </pic:pic>
                </a:graphicData>
              </a:graphic>
            </wp:inline>
          </w:drawing>
        </w:r>
      </w:ins>
      <w:del w:id="1278" w:author="Administrator" w:date="2019-12-31T13:29:00Z">
        <w:r>
          <w:rPr>
            <w:rFonts w:ascii="Times New Roman" w:hAnsi="Times New Roman"/>
            <w:noProof/>
            <w:color w:val="000000"/>
            <w:kern w:val="0"/>
            <w:sz w:val="22"/>
          </w:rPr>
          <w:drawing>
            <wp:inline distT="0" distB="0" distL="0" distR="0" wp14:anchorId="5C2D95C9" wp14:editId="5BD817AF">
              <wp:extent cx="5274310" cy="1644015"/>
              <wp:effectExtent l="19050" t="0" r="254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pic:cNvPicPr>
                        <a:picLocks noChangeAspect="1" noChangeArrowheads="1"/>
                      </pic:cNvPicPr>
                    </pic:nvPicPr>
                    <pic:blipFill>
                      <a:blip r:embed="rId74" cstate="print"/>
                      <a:srcRect/>
                      <a:stretch>
                        <a:fillRect/>
                      </a:stretch>
                    </pic:blipFill>
                    <pic:spPr>
                      <a:xfrm>
                        <a:off x="0" y="0"/>
                        <a:ext cx="5274310" cy="1644177"/>
                      </a:xfrm>
                      <a:prstGeom prst="rect">
                        <a:avLst/>
                      </a:prstGeom>
                      <a:noFill/>
                      <a:ln w="9525">
                        <a:noFill/>
                        <a:miter lim="800000"/>
                        <a:headEnd/>
                        <a:tailEnd/>
                      </a:ln>
                    </pic:spPr>
                  </pic:pic>
                </a:graphicData>
              </a:graphic>
            </wp:inline>
          </w:drawing>
        </w:r>
      </w:del>
      <w:r>
        <w:rPr>
          <w:rFonts w:ascii="Times New Roman" w:eastAsia="黑体" w:hAnsi="Times New Roman" w:cs="Times New Roman"/>
          <w:color w:val="000000"/>
          <w:kern w:val="0"/>
          <w:sz w:val="22"/>
        </w:rPr>
        <w:t>图</w:t>
      </w:r>
      <w:r>
        <w:rPr>
          <w:rFonts w:ascii="Times New Roman" w:eastAsia="黑体" w:hAnsi="Times New Roman" w:cs="Times New Roman"/>
          <w:color w:val="000000"/>
          <w:kern w:val="0"/>
          <w:sz w:val="22"/>
        </w:rPr>
        <w:t>3.1</w:t>
      </w:r>
      <w:r>
        <w:rPr>
          <w:rFonts w:ascii="Times New Roman" w:eastAsia="宋体" w:hAnsi="Times New Roman" w:cs="Times New Roman"/>
          <w:color w:val="000000"/>
          <w:kern w:val="0"/>
          <w:sz w:val="22"/>
        </w:rPr>
        <w:t xml:space="preserve">8 </w:t>
      </w:r>
      <w:r>
        <w:rPr>
          <w:rFonts w:ascii="Times New Roman" w:eastAsia="黑体" w:hAnsi="Times New Roman" w:cs="Times New Roman"/>
          <w:color w:val="000000"/>
          <w:kern w:val="0"/>
          <w:sz w:val="22"/>
        </w:rPr>
        <w:t>复合凝聚工艺</w:t>
      </w:r>
    </w:p>
    <w:p w14:paraId="5E118777" w14:textId="77777777" w:rsidR="00970176" w:rsidRDefault="008D6EE0">
      <w:pPr>
        <w:tabs>
          <w:tab w:val="left" w:pos="3669"/>
        </w:tabs>
        <w:spacing w:line="360" w:lineRule="auto"/>
        <w:ind w:firstLineChars="200" w:firstLine="440"/>
        <w:rPr>
          <w:rFonts w:ascii="Times New Roman" w:eastAsia="宋体" w:hAnsi="Times New Roman" w:cs="Times New Roman"/>
          <w:color w:val="000000"/>
          <w:sz w:val="22"/>
        </w:rPr>
      </w:pPr>
      <w:r>
        <w:rPr>
          <w:rFonts w:ascii="Times New Roman" w:eastAsia="宋体" w:hAnsi="Times New Roman" w:cs="Times New Roman"/>
          <w:color w:val="000000"/>
          <w:sz w:val="22"/>
        </w:rPr>
        <w:t>在浸入式喷嘴工艺中</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香精同样也是包裹在明胶胶囊中的</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尽管这种胶囊比凝聚胶囊的尺寸大得多</w:t>
      </w:r>
      <w:r>
        <w:rPr>
          <w:rFonts w:ascii="Times New Roman" w:eastAsia="宋体"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 xml:space="preserve">3.19) </w:t>
      </w:r>
      <w:r>
        <w:rPr>
          <w:rFonts w:ascii="Times New Roman" w:eastAsia="宋体" w:hAnsi="Times New Roman" w:cs="Times New Roman"/>
          <w:color w:val="000000"/>
          <w:sz w:val="22"/>
        </w:rPr>
        <w:t>。在这种工艺中</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被胶囊化的香精和明胶同时被强迫通过一根特殊的共挤喷嘴进入适当的媒介中</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例如植物油</w:t>
      </w:r>
      <w:r>
        <w:rPr>
          <w:rFonts w:ascii="Times New Roman" w:eastAsia="宋体" w:hAnsi="Times New Roman" w:cs="Times New Roman"/>
          <w:color w:val="000000"/>
          <w:sz w:val="22"/>
        </w:rPr>
        <w:t xml:space="preserve"> , </w:t>
      </w:r>
      <w:r>
        <w:rPr>
          <w:rFonts w:ascii="Times New Roman" w:eastAsia="宋体" w:hAnsi="Times New Roman" w:cs="Times New Roman"/>
          <w:color w:val="000000"/>
          <w:sz w:val="22"/>
        </w:rPr>
        <w:t>随着明胶胶囊的固化</w:t>
      </w:r>
      <w:r>
        <w:rPr>
          <w:rFonts w:ascii="Times New Roman" w:eastAsia="宋体" w:hAnsi="Times New Roman" w:cs="Times New Roman"/>
          <w:color w:val="000000"/>
          <w:sz w:val="22"/>
        </w:rPr>
        <w:t>,</w:t>
      </w:r>
      <w:r>
        <w:rPr>
          <w:rFonts w:ascii="Times New Roman" w:eastAsia="宋体" w:hAnsi="Times New Roman" w:cs="Times New Roman"/>
          <w:color w:val="000000"/>
          <w:sz w:val="22"/>
        </w:rPr>
        <w:t>形成完全包覆的香精滴。这种设备需要极高的精度</w:t>
      </w:r>
      <w:r>
        <w:rPr>
          <w:rFonts w:ascii="Times New Roman" w:eastAsia="宋体" w:hAnsi="Times New Roman" w:cs="Times New Roman"/>
          <w:color w:val="000000"/>
          <w:sz w:val="22"/>
        </w:rPr>
        <w:t>,</w:t>
      </w:r>
      <w:r>
        <w:rPr>
          <w:rFonts w:ascii="Times New Roman" w:eastAsia="宋体" w:hAnsi="Times New Roman" w:cs="Times New Roman"/>
          <w:color w:val="000000"/>
          <w:sz w:val="22"/>
        </w:rPr>
        <w:t>在工艺的每</w:t>
      </w:r>
      <w:r>
        <w:rPr>
          <w:rFonts w:ascii="Times New Roman" w:eastAsia="宋体" w:hAnsi="Times New Roman" w:cs="Times New Roman"/>
          <w:color w:val="000000"/>
          <w:sz w:val="22"/>
        </w:rPr>
        <w:t>一步序中要求连续的监控</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w:t>
      </w:r>
    </w:p>
    <w:p w14:paraId="6186B665" w14:textId="77777777" w:rsidR="00970176" w:rsidRDefault="008D6EE0">
      <w:pPr>
        <w:jc w:val="center"/>
        <w:rPr>
          <w:rFonts w:ascii="Times New Roman" w:eastAsia="黑体" w:hAnsi="Times New Roman" w:cs="Times New Roman"/>
          <w:color w:val="000000"/>
          <w:kern w:val="0"/>
          <w:sz w:val="22"/>
        </w:rPr>
      </w:pPr>
      <w:ins w:id="1279" w:author="Administrator" w:date="2019-12-31T13:29:00Z">
        <w:r>
          <w:rPr>
            <w:rFonts w:ascii="Times New Roman" w:eastAsia="宋体" w:hAnsi="Times New Roman" w:cs="Times New Roman"/>
            <w:noProof/>
            <w:color w:val="000000"/>
            <w:kern w:val="0"/>
            <w:sz w:val="22"/>
            <w:rPrChange w:id="1280" w:author="" w:date="1900-01-01T00:00:00Z">
              <w:rPr>
                <w:noProof/>
              </w:rPr>
            </w:rPrChange>
          </w:rPr>
          <w:drawing>
            <wp:inline distT="0" distB="0" distL="0" distR="0" wp14:anchorId="0C118259" wp14:editId="16C247C8">
              <wp:extent cx="3065780" cy="2844165"/>
              <wp:effectExtent l="19050" t="0" r="994"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pic:cNvPicPr>
                        <a:picLocks noChangeAspect="1" noChangeArrowheads="1"/>
                      </pic:cNvPicPr>
                    </pic:nvPicPr>
                    <pic:blipFill>
                      <a:blip r:embed="rId75" cstate="print"/>
                      <a:srcRect/>
                      <a:stretch>
                        <a:fillRect/>
                      </a:stretch>
                    </pic:blipFill>
                    <pic:spPr>
                      <a:xfrm>
                        <a:off x="0" y="0"/>
                        <a:ext cx="3068152" cy="2846114"/>
                      </a:xfrm>
                      <a:prstGeom prst="rect">
                        <a:avLst/>
                      </a:prstGeom>
                      <a:noFill/>
                      <a:ln w="9525">
                        <a:noFill/>
                        <a:miter lim="800000"/>
                        <a:headEnd/>
                        <a:tailEnd/>
                      </a:ln>
                    </pic:spPr>
                  </pic:pic>
                </a:graphicData>
              </a:graphic>
            </wp:inline>
          </w:drawing>
        </w:r>
      </w:ins>
      <w:del w:id="1281" w:author="Administrator" w:date="2019-12-31T13:29:00Z">
        <w:r>
          <w:rPr>
            <w:rFonts w:ascii="Times New Roman" w:hAnsi="Times New Roman"/>
            <w:noProof/>
            <w:color w:val="000000"/>
            <w:kern w:val="0"/>
            <w:sz w:val="22"/>
          </w:rPr>
          <w:lastRenderedPageBreak/>
          <w:drawing>
            <wp:inline distT="0" distB="0" distL="0" distR="0" wp14:anchorId="36488705" wp14:editId="1770899C">
              <wp:extent cx="3065780" cy="2844165"/>
              <wp:effectExtent l="19050" t="0" r="994" b="0"/>
              <wp:docPr id="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3"/>
                      <pic:cNvPicPr>
                        <a:picLocks noChangeAspect="1" noChangeArrowheads="1"/>
                      </pic:cNvPicPr>
                    </pic:nvPicPr>
                    <pic:blipFill>
                      <a:blip r:embed="rId75" cstate="print"/>
                      <a:srcRect/>
                      <a:stretch>
                        <a:fillRect/>
                      </a:stretch>
                    </pic:blipFill>
                    <pic:spPr>
                      <a:xfrm>
                        <a:off x="0" y="0"/>
                        <a:ext cx="3068152" cy="2846114"/>
                      </a:xfrm>
                      <a:prstGeom prst="rect">
                        <a:avLst/>
                      </a:prstGeom>
                      <a:noFill/>
                      <a:ln w="9525">
                        <a:noFill/>
                        <a:miter lim="800000"/>
                        <a:headEnd/>
                        <a:tailEnd/>
                      </a:ln>
                    </pic:spPr>
                  </pic:pic>
                </a:graphicData>
              </a:graphic>
            </wp:inline>
          </w:drawing>
        </w:r>
      </w:del>
      <w:r>
        <w:rPr>
          <w:rFonts w:ascii="Times New Roman" w:eastAsia="宋体" w:hAnsi="Times New Roman" w:cs="Times New Roman"/>
          <w:color w:val="000000"/>
          <w:kern w:val="0"/>
          <w:sz w:val="22"/>
        </w:rPr>
        <w:br/>
      </w:r>
      <w:r>
        <w:rPr>
          <w:rFonts w:ascii="Times New Roman" w:eastAsia="黑体" w:hAnsi="Times New Roman" w:cs="Times New Roman"/>
          <w:color w:val="000000"/>
          <w:kern w:val="0"/>
          <w:sz w:val="22"/>
        </w:rPr>
        <w:t>图</w:t>
      </w:r>
      <w:r>
        <w:rPr>
          <w:rFonts w:ascii="Times New Roman" w:eastAsia="黑体" w:hAnsi="Times New Roman" w:cs="Times New Roman"/>
          <w:color w:val="000000"/>
          <w:kern w:val="0"/>
          <w:sz w:val="22"/>
        </w:rPr>
        <w:t xml:space="preserve"> 3.1</w:t>
      </w:r>
      <w:r>
        <w:rPr>
          <w:rFonts w:ascii="Times New Roman" w:eastAsia="宋体" w:hAnsi="Times New Roman" w:cs="Times New Roman"/>
          <w:color w:val="000000"/>
          <w:kern w:val="0"/>
          <w:sz w:val="22"/>
        </w:rPr>
        <w:t xml:space="preserve">9 </w:t>
      </w:r>
      <w:r>
        <w:rPr>
          <w:rFonts w:ascii="Times New Roman" w:eastAsia="黑体" w:hAnsi="Times New Roman" w:cs="Times New Roman"/>
          <w:color w:val="000000"/>
          <w:kern w:val="0"/>
          <w:sz w:val="22"/>
        </w:rPr>
        <w:t>浸入式喷嘴包裹工艺</w:t>
      </w:r>
    </w:p>
    <w:p w14:paraId="08103C8D" w14:textId="77777777" w:rsidR="00970176" w:rsidRDefault="008D6EE0">
      <w:pPr>
        <w:pStyle w:val="3"/>
        <w:rPr>
          <w:rStyle w:val="fontstyle41"/>
          <w:rFonts w:ascii="Times New Roman" w:eastAsiaTheme="minorEastAsia" w:hAnsi="Times New Roman" w:cs="Times New Roman" w:hint="default"/>
          <w:color w:val="auto"/>
          <w:sz w:val="32"/>
        </w:rPr>
      </w:pPr>
      <w:bookmarkStart w:id="1282" w:name="_Toc14992059"/>
      <w:r>
        <w:rPr>
          <w:rStyle w:val="fontstyle41"/>
          <w:rFonts w:ascii="Times New Roman" w:hAnsi="Times New Roman" w:cs="Times New Roman" w:hint="default"/>
        </w:rPr>
        <w:t>3.3.7</w:t>
      </w:r>
      <w:r>
        <w:rPr>
          <w:rStyle w:val="fontstyle41"/>
          <w:rFonts w:ascii="Times New Roman" w:hAnsi="Times New Roman" w:cs="Times New Roman" w:hint="default"/>
        </w:rPr>
        <w:t>喷雾冷凝工艺</w:t>
      </w:r>
      <w:bookmarkEnd w:id="1282"/>
    </w:p>
    <w:p w14:paraId="71EFAA5D" w14:textId="77777777" w:rsidR="00970176" w:rsidRDefault="008D6EE0">
      <w:pPr>
        <w:tabs>
          <w:tab w:val="left" w:pos="3669"/>
        </w:tabs>
        <w:spacing w:line="360" w:lineRule="auto"/>
        <w:ind w:firstLineChars="200" w:firstLine="440"/>
        <w:rPr>
          <w:rFonts w:ascii="Times New Roman" w:eastAsia="宋体" w:hAnsi="Times New Roman" w:cs="Times New Roman"/>
          <w:color w:val="000000"/>
          <w:kern w:val="0"/>
          <w:sz w:val="22"/>
        </w:rPr>
      </w:pPr>
      <w:r>
        <w:rPr>
          <w:rFonts w:ascii="Times New Roman" w:eastAsia="宋体" w:hAnsi="Times New Roman" w:cs="Times New Roman"/>
          <w:color w:val="000000"/>
          <w:sz w:val="22"/>
        </w:rPr>
        <w:t>在喷雾冷凝工艺中</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要被包裹的香精与载体混合后喷雾进入冷却或急冷的空气中</w:t>
      </w:r>
      <w:r>
        <w:rPr>
          <w:rFonts w:ascii="Times New Roman" w:eastAsia="宋体" w:hAnsi="Times New Roman" w:cs="Times New Roman"/>
          <w:color w:val="000000"/>
          <w:sz w:val="22"/>
        </w:rPr>
        <w:t xml:space="preserve"> , </w:t>
      </w:r>
      <w:r>
        <w:rPr>
          <w:rFonts w:ascii="Times New Roman" w:eastAsia="宋体" w:hAnsi="Times New Roman" w:cs="Times New Roman"/>
          <w:color w:val="000000"/>
          <w:sz w:val="22"/>
        </w:rPr>
        <w:t>这恰恰与在喷雾干燥中使用热空气的情况相反</w:t>
      </w:r>
      <w:r>
        <w:rPr>
          <w:rFonts w:ascii="Times New Roman" w:eastAsia="宋体"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3.20)</w:t>
      </w:r>
      <w:r>
        <w:rPr>
          <w:rFonts w:ascii="Times New Roman" w:eastAsia="宋体" w:hAnsi="Times New Roman" w:cs="Times New Roman"/>
          <w:color w:val="000000"/>
          <w:sz w:val="22"/>
        </w:rPr>
        <w:t>。</w:t>
      </w:r>
    </w:p>
    <w:p w14:paraId="12679405" w14:textId="77777777" w:rsidR="00970176" w:rsidRDefault="008D6EE0">
      <w:pPr>
        <w:jc w:val="center"/>
        <w:rPr>
          <w:ins w:id="1283" w:author="Administrator" w:date="2019-12-31T13:29:00Z"/>
          <w:rFonts w:ascii="Times New Roman" w:eastAsia="宋体" w:hAnsi="Times New Roman" w:cs="Times New Roman"/>
          <w:color w:val="000000"/>
          <w:kern w:val="0"/>
          <w:sz w:val="22"/>
        </w:rPr>
      </w:pPr>
      <w:ins w:id="1284" w:author="Administrator" w:date="2019-12-31T13:29:00Z">
        <w:r>
          <w:rPr>
            <w:rFonts w:ascii="Times New Roman" w:eastAsia="宋体" w:hAnsi="Times New Roman" w:cs="Times New Roman"/>
            <w:noProof/>
            <w:color w:val="000000"/>
            <w:kern w:val="0"/>
            <w:sz w:val="22"/>
            <w:rPrChange w:id="1285" w:author="" w:date="1900-01-01T00:00:00Z">
              <w:rPr>
                <w:noProof/>
              </w:rPr>
            </w:rPrChange>
          </w:rPr>
          <w:drawing>
            <wp:inline distT="0" distB="0" distL="0" distR="0" wp14:anchorId="535BE164" wp14:editId="06E28A41">
              <wp:extent cx="2740025" cy="2517140"/>
              <wp:effectExtent l="19050" t="0" r="3148"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6" cstate="print"/>
                      <a:srcRect/>
                      <a:stretch>
                        <a:fillRect/>
                      </a:stretch>
                    </pic:blipFill>
                    <pic:spPr>
                      <a:xfrm>
                        <a:off x="0" y="0"/>
                        <a:ext cx="2741810" cy="2518872"/>
                      </a:xfrm>
                      <a:prstGeom prst="rect">
                        <a:avLst/>
                      </a:prstGeom>
                      <a:noFill/>
                      <a:ln w="9525">
                        <a:noFill/>
                        <a:miter lim="800000"/>
                        <a:headEnd/>
                        <a:tailEnd/>
                      </a:ln>
                    </pic:spPr>
                  </pic:pic>
                </a:graphicData>
              </a:graphic>
            </wp:inline>
          </w:drawing>
        </w:r>
      </w:ins>
    </w:p>
    <w:p w14:paraId="2AA63C64" w14:textId="77777777" w:rsidR="00970176" w:rsidRDefault="008D6EE0">
      <w:pPr>
        <w:jc w:val="center"/>
        <w:rPr>
          <w:del w:id="1286" w:author="Administrator" w:date="2019-12-31T13:29:00Z"/>
          <w:rFonts w:ascii="Times New Roman" w:eastAsia="宋体" w:hAnsi="Times New Roman" w:cs="Times New Roman"/>
          <w:color w:val="000000"/>
          <w:kern w:val="0"/>
          <w:sz w:val="22"/>
        </w:rPr>
      </w:pPr>
      <w:del w:id="1287" w:author="Administrator" w:date="2019-12-31T13:29:00Z">
        <w:r>
          <w:rPr>
            <w:rFonts w:ascii="Times New Roman" w:hAnsi="Times New Roman"/>
            <w:noProof/>
            <w:color w:val="000000"/>
            <w:kern w:val="0"/>
            <w:sz w:val="22"/>
          </w:rPr>
          <w:lastRenderedPageBreak/>
          <w:drawing>
            <wp:inline distT="0" distB="0" distL="0" distR="0" wp14:anchorId="3BDE99AF" wp14:editId="65BA9FA5">
              <wp:extent cx="2740025" cy="2517140"/>
              <wp:effectExtent l="19050" t="0" r="3148"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6" cstate="print"/>
                      <a:srcRect/>
                      <a:stretch>
                        <a:fillRect/>
                      </a:stretch>
                    </pic:blipFill>
                    <pic:spPr>
                      <a:xfrm>
                        <a:off x="0" y="0"/>
                        <a:ext cx="2741810" cy="2518872"/>
                      </a:xfrm>
                      <a:prstGeom prst="rect">
                        <a:avLst/>
                      </a:prstGeom>
                      <a:noFill/>
                      <a:ln w="9525">
                        <a:noFill/>
                        <a:miter lim="800000"/>
                        <a:headEnd/>
                        <a:tailEnd/>
                      </a:ln>
                    </pic:spPr>
                  </pic:pic>
                </a:graphicData>
              </a:graphic>
            </wp:inline>
          </w:drawing>
        </w:r>
      </w:del>
    </w:p>
    <w:p w14:paraId="46678120" w14:textId="77777777" w:rsidR="00970176" w:rsidRDefault="008D6EE0">
      <w:pPr>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图</w:t>
      </w:r>
      <w:r>
        <w:rPr>
          <w:rFonts w:ascii="Times New Roman" w:eastAsia="宋体" w:hAnsi="Times New Roman" w:cs="Times New Roman"/>
          <w:color w:val="000000"/>
          <w:kern w:val="0"/>
          <w:sz w:val="22"/>
        </w:rPr>
        <w:t xml:space="preserve">3.20 </w:t>
      </w:r>
      <w:r>
        <w:rPr>
          <w:rFonts w:ascii="Times New Roman" w:eastAsia="宋体" w:hAnsi="Times New Roman" w:cs="Times New Roman"/>
          <w:color w:val="000000"/>
          <w:kern w:val="0"/>
          <w:sz w:val="22"/>
        </w:rPr>
        <w:t>喷淋冷凝工艺</w:t>
      </w:r>
    </w:p>
    <w:p w14:paraId="0BD17654" w14:textId="77777777" w:rsidR="00970176" w:rsidRDefault="008D6EE0">
      <w:pPr>
        <w:tabs>
          <w:tab w:val="left" w:pos="3669"/>
        </w:tabs>
        <w:spacing w:line="360" w:lineRule="auto"/>
        <w:ind w:firstLineChars="200" w:firstLine="440"/>
        <w:rPr>
          <w:rFonts w:ascii="Times New Roman" w:eastAsia="宋体" w:hAnsi="Times New Roman" w:cs="Times New Roman"/>
          <w:color w:val="000000"/>
          <w:sz w:val="22"/>
        </w:rPr>
      </w:pPr>
      <w:r>
        <w:rPr>
          <w:rFonts w:ascii="Times New Roman" w:eastAsia="宋体" w:hAnsi="Times New Roman" w:cs="Times New Roman"/>
          <w:color w:val="000000"/>
          <w:sz w:val="22"/>
        </w:rPr>
        <w:t>在喷雾冷却的情况下</w:t>
      </w:r>
      <w:r>
        <w:rPr>
          <w:rFonts w:ascii="Times New Roman" w:eastAsia="宋体" w:hAnsi="Times New Roman" w:cs="Times New Roman"/>
          <w:color w:val="000000"/>
          <w:sz w:val="22"/>
        </w:rPr>
        <w:t>(45</w:t>
      </w:r>
      <w:r>
        <w:rPr>
          <w:rFonts w:ascii="宋体" w:eastAsia="宋体" w:hAnsi="宋体" w:cs="宋体" w:hint="eastAsia"/>
          <w:color w:val="000000"/>
          <w:sz w:val="22"/>
        </w:rPr>
        <w:t>℃</w:t>
      </w:r>
      <w:r>
        <w:rPr>
          <w:rFonts w:ascii="Times New Roman" w:eastAsia="宋体" w:hAnsi="Times New Roman" w:cs="Times New Roman"/>
          <w:color w:val="000000"/>
          <w:sz w:val="22"/>
        </w:rPr>
        <w:t>～</w:t>
      </w:r>
      <w:r>
        <w:rPr>
          <w:rFonts w:ascii="Times New Roman" w:eastAsia="宋体" w:hAnsi="Times New Roman" w:cs="Times New Roman"/>
          <w:color w:val="000000"/>
          <w:sz w:val="22"/>
        </w:rPr>
        <w:t>122</w:t>
      </w:r>
      <w:r>
        <w:rPr>
          <w:rFonts w:ascii="宋体" w:eastAsia="宋体" w:hAnsi="宋体" w:cs="宋体" w:hint="eastAsia"/>
          <w:color w:val="000000"/>
          <w:sz w:val="22"/>
        </w:rPr>
        <w:t>℃</w:t>
      </w:r>
      <w:r>
        <w:rPr>
          <w:rFonts w:ascii="Times New Roman" w:eastAsia="宋体" w:hAnsi="Times New Roman" w:cs="Times New Roman"/>
          <w:color w:val="000000"/>
          <w:sz w:val="22"/>
        </w:rPr>
        <w:t>),</w:t>
      </w:r>
      <w:r>
        <w:rPr>
          <w:rFonts w:ascii="Times New Roman" w:eastAsia="宋体" w:hAnsi="Times New Roman" w:cs="Times New Roman"/>
          <w:color w:val="000000"/>
          <w:sz w:val="22"/>
        </w:rPr>
        <w:t>外层材料通常是植物油</w:t>
      </w:r>
      <w:r>
        <w:rPr>
          <w:rFonts w:ascii="Times New Roman" w:eastAsia="宋体" w:hAnsi="Times New Roman" w:cs="Times New Roman"/>
          <w:color w:val="000000"/>
          <w:sz w:val="22"/>
        </w:rPr>
        <w:t>;</w:t>
      </w:r>
      <w:r>
        <w:rPr>
          <w:rFonts w:ascii="Times New Roman" w:eastAsia="宋体" w:hAnsi="Times New Roman" w:cs="Times New Roman"/>
          <w:color w:val="000000"/>
          <w:sz w:val="22"/>
        </w:rPr>
        <w:t>在喷雾冷凝的情况下</w:t>
      </w:r>
      <w:r>
        <w:rPr>
          <w:rFonts w:ascii="Times New Roman" w:eastAsia="宋体" w:hAnsi="Times New Roman" w:cs="Times New Roman"/>
          <w:color w:val="000000"/>
          <w:sz w:val="22"/>
        </w:rPr>
        <w:t>(32</w:t>
      </w:r>
      <w:r>
        <w:rPr>
          <w:rFonts w:ascii="宋体" w:eastAsia="宋体" w:hAnsi="宋体" w:cs="宋体" w:hint="eastAsia"/>
          <w:color w:val="000000"/>
          <w:sz w:val="22"/>
        </w:rPr>
        <w:t>℃</w:t>
      </w:r>
      <w:r>
        <w:rPr>
          <w:rFonts w:ascii="Times New Roman" w:eastAsia="宋体" w:hAnsi="Times New Roman" w:cs="Times New Roman"/>
          <w:color w:val="000000"/>
          <w:sz w:val="22"/>
        </w:rPr>
        <w:t>～</w:t>
      </w:r>
      <w:r>
        <w:rPr>
          <w:rFonts w:ascii="Times New Roman" w:eastAsia="宋体" w:hAnsi="Times New Roman" w:cs="Times New Roman"/>
          <w:color w:val="000000"/>
          <w:sz w:val="22"/>
        </w:rPr>
        <w:t>42</w:t>
      </w:r>
      <w:r>
        <w:rPr>
          <w:rFonts w:ascii="宋体" w:eastAsia="宋体" w:hAnsi="宋体" w:cs="宋体" w:hint="eastAsia"/>
          <w:color w:val="000000"/>
          <w:sz w:val="22"/>
        </w:rPr>
        <w:t>℃</w:t>
      </w:r>
      <w:r>
        <w:rPr>
          <w:rFonts w:ascii="Times New Roman" w:eastAsia="宋体" w:hAnsi="Times New Roman" w:cs="Times New Roman"/>
          <w:color w:val="000000"/>
          <w:sz w:val="22"/>
        </w:rPr>
        <w:t>),</w:t>
      </w:r>
      <w:r>
        <w:rPr>
          <w:rFonts w:ascii="Times New Roman" w:eastAsia="宋体" w:hAnsi="Times New Roman" w:cs="Times New Roman"/>
          <w:color w:val="000000"/>
          <w:sz w:val="22"/>
        </w:rPr>
        <w:t>外层材料是氢化植物油或经过分馏的植物油</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。在载体材料被熔化时</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w:t>
      </w:r>
      <w:r>
        <w:rPr>
          <w:rFonts w:ascii="Times New Roman" w:eastAsia="宋体" w:hAnsi="Times New Roman" w:cs="Times New Roman"/>
          <w:color w:val="000000"/>
          <w:sz w:val="22"/>
        </w:rPr>
        <w:t>香精被释放出来。这类产品的典型应用场合是经历热处理的食品</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如汤类、调味汁和透炸产品。</w:t>
      </w:r>
    </w:p>
    <w:p w14:paraId="7DB535DA" w14:textId="77777777" w:rsidR="00970176" w:rsidRDefault="008D6EE0">
      <w:pPr>
        <w:pStyle w:val="3"/>
        <w:rPr>
          <w:rStyle w:val="fontstyle41"/>
          <w:rFonts w:ascii="Times New Roman" w:eastAsiaTheme="minorEastAsia" w:hAnsi="Times New Roman" w:cs="Times New Roman" w:hint="default"/>
          <w:color w:val="auto"/>
          <w:sz w:val="32"/>
        </w:rPr>
      </w:pPr>
      <w:bookmarkStart w:id="1288" w:name="_Toc14992060"/>
      <w:r>
        <w:rPr>
          <w:rStyle w:val="fontstyle41"/>
          <w:rFonts w:ascii="Times New Roman" w:eastAsiaTheme="minorEastAsia" w:hAnsi="Times New Roman" w:cs="Times New Roman" w:hint="default"/>
          <w:color w:val="auto"/>
          <w:sz w:val="32"/>
        </w:rPr>
        <w:t xml:space="preserve">3.3.8 </w:t>
      </w:r>
      <w:r>
        <w:rPr>
          <w:rStyle w:val="fontstyle41"/>
          <w:rFonts w:ascii="Times New Roman" w:eastAsiaTheme="minorEastAsia" w:hAnsi="Times New Roman" w:cs="Times New Roman" w:hint="default"/>
          <w:color w:val="auto"/>
          <w:sz w:val="32"/>
        </w:rPr>
        <w:t>分子包裹</w:t>
      </w:r>
      <w:r>
        <w:rPr>
          <w:rStyle w:val="fontstyle41"/>
          <w:rFonts w:ascii="Times New Roman" w:eastAsiaTheme="minorEastAsia" w:hAnsi="Times New Roman" w:cs="Times New Roman" w:hint="default"/>
          <w:color w:val="auto"/>
          <w:sz w:val="32"/>
        </w:rPr>
        <w:t>(β -</w:t>
      </w:r>
      <w:r>
        <w:rPr>
          <w:rStyle w:val="fontstyle41"/>
          <w:rFonts w:ascii="Times New Roman" w:eastAsiaTheme="minorEastAsia" w:hAnsi="Times New Roman" w:cs="Times New Roman" w:hint="default"/>
          <w:color w:val="auto"/>
          <w:sz w:val="32"/>
        </w:rPr>
        <w:t>环糊精</w:t>
      </w:r>
      <w:r>
        <w:rPr>
          <w:rStyle w:val="fontstyle41"/>
          <w:rFonts w:ascii="Times New Roman" w:eastAsiaTheme="minorEastAsia" w:hAnsi="Times New Roman" w:cs="Times New Roman" w:hint="default"/>
          <w:color w:val="auto"/>
          <w:sz w:val="32"/>
        </w:rPr>
        <w:t>)</w:t>
      </w:r>
      <w:r>
        <w:rPr>
          <w:rStyle w:val="fontstyle41"/>
          <w:rFonts w:ascii="Times New Roman" w:eastAsiaTheme="minorEastAsia" w:hAnsi="Times New Roman" w:cs="Times New Roman" w:hint="default"/>
          <w:color w:val="auto"/>
          <w:sz w:val="32"/>
        </w:rPr>
        <w:t>工艺</w:t>
      </w:r>
      <w:bookmarkEnd w:id="1288"/>
    </w:p>
    <w:p w14:paraId="2BDFD506" w14:textId="77777777" w:rsidR="00970176" w:rsidRDefault="008D6EE0">
      <w:pPr>
        <w:tabs>
          <w:tab w:val="left" w:pos="3669"/>
        </w:tabs>
        <w:spacing w:line="360" w:lineRule="auto"/>
        <w:ind w:firstLineChars="200" w:firstLine="440"/>
        <w:rPr>
          <w:rFonts w:ascii="Times New Roman" w:eastAsia="宋体" w:hAnsi="Times New Roman" w:cs="Times New Roman"/>
          <w:color w:val="000000"/>
          <w:sz w:val="22"/>
        </w:rPr>
      </w:pPr>
      <w:r>
        <w:rPr>
          <w:rFonts w:ascii="Times New Roman" w:eastAsia="宋体" w:hAnsi="Times New Roman" w:cs="Times New Roman"/>
          <w:color w:val="000000"/>
          <w:sz w:val="22"/>
        </w:rPr>
        <w:t>分子包裹化合物是另一种香味物质胶囊化的可能实现的技术途径。</w:t>
      </w:r>
      <w:r>
        <w:rPr>
          <w:rFonts w:ascii="Times New Roman" w:eastAsia="宋体" w:hAnsi="Times New Roman" w:cs="Times New Roman"/>
          <w:color w:val="000000"/>
          <w:sz w:val="22"/>
        </w:rPr>
        <w:t>β -</w:t>
      </w:r>
      <w:r>
        <w:rPr>
          <w:rFonts w:ascii="Times New Roman" w:eastAsia="宋体" w:hAnsi="Times New Roman" w:cs="Times New Roman"/>
          <w:color w:val="000000"/>
          <w:sz w:val="22"/>
        </w:rPr>
        <w:t>环糊精尤其适用于这一技术</w:t>
      </w:r>
      <w:r>
        <w:rPr>
          <w:rFonts w:ascii="Times New Roman" w:eastAsia="宋体" w:hAnsi="Times New Roman" w:cs="Times New Roman"/>
          <w:color w:val="000000"/>
          <w:sz w:val="22"/>
        </w:rPr>
        <w:t>(</w:t>
      </w:r>
      <w:r>
        <w:rPr>
          <w:rFonts w:ascii="Times New Roman" w:eastAsia="宋体" w:hAnsi="Times New Roman" w:cs="Times New Roman"/>
          <w:color w:val="000000"/>
          <w:sz w:val="22"/>
        </w:rPr>
        <w:t>图</w:t>
      </w:r>
      <w:r>
        <w:rPr>
          <w:rFonts w:ascii="Times New Roman" w:eastAsia="宋体" w:hAnsi="Times New Roman" w:cs="Times New Roman"/>
          <w:color w:val="000000"/>
          <w:sz w:val="22"/>
        </w:rPr>
        <w:t>3.21)</w:t>
      </w:r>
      <w:r>
        <w:rPr>
          <w:rFonts w:ascii="Times New Roman" w:eastAsia="宋体" w:hAnsi="Times New Roman" w:cs="Times New Roman"/>
          <w:color w:val="000000"/>
          <w:sz w:val="22"/>
        </w:rPr>
        <w:t>。它是一种环化的葡糖低聚体</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与某些物质形成包裹物</w:t>
      </w:r>
      <w:r>
        <w:rPr>
          <w:rFonts w:ascii="Times New Roman" w:eastAsia="宋体" w:hAnsi="Times New Roman" w:cs="Times New Roman"/>
          <w:color w:val="000000"/>
          <w:sz w:val="22"/>
        </w:rPr>
        <w:t xml:space="preserve"> , </w:t>
      </w:r>
      <w:r>
        <w:rPr>
          <w:rFonts w:ascii="Times New Roman" w:eastAsia="宋体" w:hAnsi="Times New Roman" w:cs="Times New Roman"/>
          <w:color w:val="000000"/>
          <w:sz w:val="22"/>
        </w:rPr>
        <w:t>这些物质按其分子结构适合</w:t>
      </w:r>
      <w:r>
        <w:rPr>
          <w:rFonts w:ascii="Times New Roman" w:eastAsia="宋体" w:hAnsi="Times New Roman" w:cs="Times New Roman"/>
          <w:color w:val="000000"/>
          <w:sz w:val="22"/>
        </w:rPr>
        <w:t>β -</w:t>
      </w:r>
      <w:r>
        <w:rPr>
          <w:rFonts w:ascii="Times New Roman" w:eastAsia="宋体" w:hAnsi="Times New Roman" w:cs="Times New Roman"/>
          <w:color w:val="000000"/>
          <w:sz w:val="22"/>
        </w:rPr>
        <w:t>环糊精的活性中心</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它们的极性比水小。典型的应用场合是保护不稳定的或高附加值的特殊香味化学品</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。分子包裹香精在口香糖中使用时可以实现长的留香时间。</w:t>
      </w:r>
    </w:p>
    <w:p w14:paraId="44FBFF27" w14:textId="77777777" w:rsidR="00970176" w:rsidRDefault="008D6EE0">
      <w:pPr>
        <w:tabs>
          <w:tab w:val="left" w:pos="3669"/>
        </w:tabs>
        <w:spacing w:line="360" w:lineRule="auto"/>
        <w:ind w:firstLineChars="200" w:firstLine="440"/>
        <w:jc w:val="center"/>
        <w:rPr>
          <w:ins w:id="1289" w:author="Administrator" w:date="2019-12-31T13:29:00Z"/>
          <w:rFonts w:ascii="Times New Roman" w:eastAsia="宋体" w:hAnsi="Times New Roman" w:cs="Times New Roman"/>
          <w:color w:val="000000"/>
          <w:kern w:val="0"/>
          <w:sz w:val="22"/>
        </w:rPr>
      </w:pPr>
      <w:ins w:id="1290" w:author="Administrator" w:date="2019-12-31T13:29:00Z">
        <w:r>
          <w:rPr>
            <w:rFonts w:ascii="Times New Roman" w:eastAsia="宋体" w:hAnsi="Times New Roman" w:cs="Times New Roman"/>
            <w:noProof/>
            <w:color w:val="000000"/>
            <w:kern w:val="0"/>
            <w:sz w:val="22"/>
            <w:rPrChange w:id="1291" w:author="" w:date="1900-01-01T00:00:00Z">
              <w:rPr>
                <w:noProof/>
              </w:rPr>
            </w:rPrChange>
          </w:rPr>
          <w:lastRenderedPageBreak/>
          <w:drawing>
            <wp:inline distT="0" distB="0" distL="0" distR="0" wp14:anchorId="438B6B50" wp14:editId="56A0A4E4">
              <wp:extent cx="4298315" cy="2686050"/>
              <wp:effectExtent l="19050" t="0" r="6791" b="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noChangeArrowheads="1"/>
                      </pic:cNvPicPr>
                    </pic:nvPicPr>
                    <pic:blipFill>
                      <a:blip r:embed="rId77" cstate="print"/>
                      <a:srcRect/>
                      <a:stretch>
                        <a:fillRect/>
                      </a:stretch>
                    </pic:blipFill>
                    <pic:spPr>
                      <a:xfrm>
                        <a:off x="0" y="0"/>
                        <a:ext cx="4298779" cy="2686295"/>
                      </a:xfrm>
                      <a:prstGeom prst="rect">
                        <a:avLst/>
                      </a:prstGeom>
                      <a:noFill/>
                      <a:ln w="9525">
                        <a:noFill/>
                        <a:miter lim="800000"/>
                        <a:headEnd/>
                        <a:tailEnd/>
                      </a:ln>
                    </pic:spPr>
                  </pic:pic>
                </a:graphicData>
              </a:graphic>
            </wp:inline>
          </w:drawing>
        </w:r>
      </w:ins>
    </w:p>
    <w:p w14:paraId="127848F2" w14:textId="77777777" w:rsidR="00970176" w:rsidRDefault="008D6EE0">
      <w:pPr>
        <w:tabs>
          <w:tab w:val="left" w:pos="3669"/>
        </w:tabs>
        <w:spacing w:line="360" w:lineRule="auto"/>
        <w:ind w:firstLineChars="200" w:firstLine="440"/>
        <w:jc w:val="center"/>
        <w:rPr>
          <w:del w:id="1292" w:author="Administrator" w:date="2019-12-31T13:29:00Z"/>
          <w:rFonts w:ascii="Times New Roman" w:eastAsia="宋体" w:hAnsi="Times New Roman" w:cs="Times New Roman"/>
          <w:color w:val="000000"/>
          <w:kern w:val="0"/>
          <w:sz w:val="22"/>
        </w:rPr>
      </w:pPr>
      <w:del w:id="1293" w:author="Administrator" w:date="2019-12-31T13:29:00Z">
        <w:r>
          <w:rPr>
            <w:rFonts w:ascii="Times New Roman" w:hAnsi="Times New Roman"/>
            <w:noProof/>
            <w:color w:val="000000"/>
            <w:kern w:val="0"/>
            <w:sz w:val="22"/>
          </w:rPr>
          <w:drawing>
            <wp:inline distT="0" distB="0" distL="0" distR="0" wp14:anchorId="6BE2ADF2" wp14:editId="72380510">
              <wp:extent cx="4298315" cy="2686050"/>
              <wp:effectExtent l="19050" t="0" r="6791" b="0"/>
              <wp:docPr id="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9"/>
                      <pic:cNvPicPr>
                        <a:picLocks noChangeAspect="1" noChangeArrowheads="1"/>
                      </pic:cNvPicPr>
                    </pic:nvPicPr>
                    <pic:blipFill>
                      <a:blip r:embed="rId77" cstate="print"/>
                      <a:srcRect/>
                      <a:stretch>
                        <a:fillRect/>
                      </a:stretch>
                    </pic:blipFill>
                    <pic:spPr>
                      <a:xfrm>
                        <a:off x="0" y="0"/>
                        <a:ext cx="4298779" cy="2686295"/>
                      </a:xfrm>
                      <a:prstGeom prst="rect">
                        <a:avLst/>
                      </a:prstGeom>
                      <a:noFill/>
                      <a:ln w="9525">
                        <a:noFill/>
                        <a:miter lim="800000"/>
                        <a:headEnd/>
                        <a:tailEnd/>
                      </a:ln>
                    </pic:spPr>
                  </pic:pic>
                </a:graphicData>
              </a:graphic>
            </wp:inline>
          </w:drawing>
        </w:r>
      </w:del>
    </w:p>
    <w:p w14:paraId="2B933439" w14:textId="77777777" w:rsidR="00970176" w:rsidRDefault="008D6EE0">
      <w:pPr>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图</w:t>
      </w:r>
      <w:r>
        <w:rPr>
          <w:rFonts w:ascii="Times New Roman" w:eastAsia="宋体" w:hAnsi="Times New Roman" w:cs="Times New Roman"/>
          <w:color w:val="000000"/>
          <w:kern w:val="0"/>
          <w:sz w:val="22"/>
        </w:rPr>
        <w:t xml:space="preserve">3.21 </w:t>
      </w:r>
      <w:r>
        <w:rPr>
          <w:rFonts w:ascii="Times New Roman" w:eastAsia="宋体" w:hAnsi="Times New Roman" w:cs="Times New Roman"/>
          <w:color w:val="000000"/>
          <w:kern w:val="0"/>
          <w:sz w:val="22"/>
        </w:rPr>
        <w:t>分子包裹工艺</w:t>
      </w:r>
    </w:p>
    <w:p w14:paraId="49472D0C" w14:textId="77777777" w:rsidR="00970176" w:rsidRDefault="008D6EE0">
      <w:pPr>
        <w:tabs>
          <w:tab w:val="left" w:pos="3669"/>
        </w:tabs>
        <w:spacing w:line="360" w:lineRule="auto"/>
        <w:ind w:firstLineChars="200" w:firstLine="440"/>
        <w:rPr>
          <w:rFonts w:ascii="Times New Roman" w:eastAsia="宋体" w:hAnsi="Times New Roman" w:cs="Times New Roman"/>
        </w:rPr>
      </w:pPr>
      <w:r>
        <w:rPr>
          <w:rFonts w:ascii="Times New Roman" w:eastAsia="宋体" w:hAnsi="Times New Roman" w:cs="Times New Roman"/>
          <w:color w:val="000000"/>
          <w:sz w:val="22"/>
        </w:rPr>
        <w:t>香味物质胶囊化的途径：现有的香味物质的胶囊化技术已能满足调香师改进产品的需要</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例如</w:t>
      </w:r>
      <w:r>
        <w:rPr>
          <w:rFonts w:ascii="Times New Roman" w:eastAsia="宋体" w:hAnsi="Times New Roman" w:cs="Times New Roman"/>
          <w:color w:val="000000"/>
          <w:sz w:val="22"/>
        </w:rPr>
        <w:t>,</w:t>
      </w:r>
      <w:r>
        <w:rPr>
          <w:rFonts w:ascii="Times New Roman" w:eastAsia="宋体" w:hAnsi="Times New Roman" w:cs="Times New Roman"/>
          <w:color w:val="000000"/>
          <w:sz w:val="22"/>
        </w:rPr>
        <w:t>可以设计产品性质</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使产品更易处理</w:t>
      </w:r>
      <w:r>
        <w:rPr>
          <w:rFonts w:ascii="Times New Roman" w:eastAsia="宋体" w:hAnsi="Times New Roman" w:cs="Times New Roman"/>
          <w:color w:val="000000"/>
          <w:sz w:val="22"/>
        </w:rPr>
        <w:t xml:space="preserve">, </w:t>
      </w:r>
      <w:r>
        <w:rPr>
          <w:rFonts w:ascii="Times New Roman" w:eastAsia="宋体" w:hAnsi="Times New Roman" w:cs="Times New Roman"/>
          <w:color w:val="000000"/>
          <w:sz w:val="22"/>
        </w:rPr>
        <w:t>改进货架期和控制释放速度。表</w:t>
      </w:r>
      <w:r>
        <w:rPr>
          <w:rFonts w:ascii="Times New Roman" w:eastAsia="宋体" w:hAnsi="Times New Roman" w:cs="Times New Roman"/>
          <w:color w:val="000000"/>
          <w:sz w:val="22"/>
        </w:rPr>
        <w:t>3.5</w:t>
      </w:r>
      <w:r>
        <w:rPr>
          <w:rFonts w:ascii="Times New Roman" w:eastAsia="宋体" w:hAnsi="Times New Roman" w:cs="Times New Roman"/>
          <w:color w:val="000000"/>
          <w:sz w:val="22"/>
        </w:rPr>
        <w:t>提供了现代胶囊包裹技术的一个总结并且给出了典型的产品类型。建立在成熟的喷雾干燥和压力成型基础上的方法以及其他一些经改进的技术现在正日益成熟</w:t>
      </w:r>
      <w:r>
        <w:rPr>
          <w:rFonts w:ascii="Times New Roman" w:eastAsia="宋体" w:hAnsi="Times New Roman" w:cs="Times New Roman"/>
          <w:color w:val="000000"/>
          <w:sz w:val="22"/>
        </w:rPr>
        <w:t>,</w:t>
      </w:r>
      <w:r>
        <w:rPr>
          <w:rFonts w:ascii="Times New Roman" w:eastAsia="宋体" w:hAnsi="Times New Roman" w:cs="Times New Roman"/>
          <w:color w:val="000000"/>
          <w:sz w:val="22"/>
        </w:rPr>
        <w:t>以满足市场上日趋增长的需求。</w:t>
      </w:r>
    </w:p>
    <w:p w14:paraId="4A9803FE" w14:textId="77777777" w:rsidR="00970176" w:rsidRDefault="00970176">
      <w:pPr>
        <w:rPr>
          <w:rStyle w:val="fontstyle11"/>
          <w:rFonts w:ascii="Times New Roman" w:hAnsi="Times New Roman" w:cs="Times New Roman"/>
        </w:rPr>
      </w:pPr>
    </w:p>
    <w:p w14:paraId="44DE10EC" w14:textId="77777777" w:rsidR="00970176" w:rsidRDefault="008D6EE0">
      <w:pPr>
        <w:widowControl/>
        <w:jc w:val="center"/>
        <w:rPr>
          <w:rFonts w:ascii="Times New Roman" w:eastAsia="宋体" w:hAnsi="Times New Roman" w:cs="Times New Roman"/>
          <w:b/>
          <w:color w:val="000000"/>
          <w:kern w:val="0"/>
          <w:sz w:val="18"/>
          <w:szCs w:val="18"/>
        </w:rPr>
      </w:pPr>
      <w:r>
        <w:rPr>
          <w:rFonts w:ascii="Times New Roman" w:eastAsia="宋体" w:hAnsi="Times New Roman" w:cs="Times New Roman"/>
          <w:b/>
          <w:color w:val="000000"/>
          <w:kern w:val="0"/>
          <w:sz w:val="18"/>
          <w:szCs w:val="18"/>
        </w:rPr>
        <w:t>表</w:t>
      </w:r>
      <w:r>
        <w:rPr>
          <w:rFonts w:ascii="Times New Roman" w:eastAsia="宋体" w:hAnsi="Times New Roman" w:cs="Times New Roman"/>
          <w:b/>
          <w:color w:val="000000"/>
          <w:kern w:val="0"/>
          <w:sz w:val="18"/>
          <w:szCs w:val="18"/>
        </w:rPr>
        <w:t xml:space="preserve">3.5 </w:t>
      </w:r>
      <w:r>
        <w:rPr>
          <w:rFonts w:ascii="Times New Roman" w:eastAsia="宋体" w:hAnsi="Times New Roman" w:cs="Times New Roman"/>
          <w:b/>
          <w:color w:val="000000"/>
          <w:kern w:val="0"/>
          <w:sz w:val="18"/>
          <w:szCs w:val="18"/>
        </w:rPr>
        <w:t>食品香精包囊技术一览</w:t>
      </w:r>
      <w:r>
        <w:rPr>
          <w:rFonts w:ascii="Times New Roman" w:eastAsia="宋体" w:hAnsi="Times New Roman" w:cs="Times New Roman"/>
          <w:b/>
          <w:color w:val="000000"/>
          <w:kern w:val="0"/>
          <w:sz w:val="18"/>
          <w:szCs w:val="18"/>
        </w:rPr>
        <w:t>———</w:t>
      </w:r>
      <w:r>
        <w:rPr>
          <w:rFonts w:ascii="Times New Roman" w:eastAsia="宋体" w:hAnsi="Times New Roman" w:cs="Times New Roman"/>
          <w:b/>
          <w:color w:val="000000"/>
          <w:kern w:val="0"/>
          <w:sz w:val="18"/>
          <w:szCs w:val="18"/>
        </w:rPr>
        <w:t>典型的产品特性及应用</w:t>
      </w:r>
    </w:p>
    <w:p w14:paraId="163C0BEC" w14:textId="77777777" w:rsidR="00970176" w:rsidRDefault="00970176">
      <w:pPr>
        <w:widowControl/>
        <w:jc w:val="center"/>
        <w:rPr>
          <w:rFonts w:ascii="Times New Roman" w:eastAsia="宋体" w:hAnsi="Times New Roman" w:cs="Times New Roman"/>
          <w:kern w:val="0"/>
          <w:sz w:val="24"/>
          <w:szCs w:val="24"/>
        </w:rPr>
      </w:pPr>
    </w:p>
    <w:tbl>
      <w:tblPr>
        <w:tblW w:w="85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68"/>
        <w:gridCol w:w="851"/>
        <w:gridCol w:w="536"/>
        <w:gridCol w:w="550"/>
        <w:gridCol w:w="550"/>
        <w:gridCol w:w="1788"/>
        <w:gridCol w:w="695"/>
        <w:gridCol w:w="696"/>
        <w:gridCol w:w="1788"/>
      </w:tblGrid>
      <w:tr w:rsidR="00970176" w14:paraId="6C5D197C" w14:textId="77777777">
        <w:tc>
          <w:tcPr>
            <w:tcW w:w="1068" w:type="dxa"/>
            <w:tcBorders>
              <w:top w:val="single" w:sz="4" w:space="0" w:color="auto"/>
              <w:left w:val="single" w:sz="4" w:space="0" w:color="auto"/>
              <w:bottom w:val="single" w:sz="4" w:space="0" w:color="auto"/>
              <w:right w:val="single" w:sz="4" w:space="0" w:color="auto"/>
            </w:tcBorders>
            <w:vAlign w:val="center"/>
          </w:tcPr>
          <w:p w14:paraId="18A21C9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技术类型</w:t>
            </w:r>
          </w:p>
        </w:tc>
        <w:tc>
          <w:tcPr>
            <w:tcW w:w="851" w:type="dxa"/>
            <w:tcBorders>
              <w:top w:val="single" w:sz="4" w:space="0" w:color="auto"/>
              <w:left w:val="single" w:sz="4" w:space="0" w:color="auto"/>
              <w:bottom w:val="single" w:sz="4" w:space="0" w:color="auto"/>
              <w:right w:val="single" w:sz="4" w:space="0" w:color="auto"/>
            </w:tcBorders>
            <w:vAlign w:val="center"/>
          </w:tcPr>
          <w:p w14:paraId="1E2F03F4"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最大</w:t>
            </w:r>
            <w:r>
              <w:rPr>
                <w:rFonts w:ascii="Times New Roman" w:eastAsia="宋体" w:hAnsi="Times New Roman" w:cs="Times New Roman"/>
                <w:color w:val="000000"/>
                <w:kern w:val="0"/>
                <w:sz w:val="16"/>
                <w:szCs w:val="16"/>
              </w:rPr>
              <w:t xml:space="preserve"> </w:t>
            </w:r>
          </w:p>
        </w:tc>
        <w:tc>
          <w:tcPr>
            <w:tcW w:w="536" w:type="dxa"/>
            <w:tcBorders>
              <w:top w:val="single" w:sz="4" w:space="0" w:color="auto"/>
              <w:left w:val="single" w:sz="4" w:space="0" w:color="auto"/>
              <w:bottom w:val="single" w:sz="4" w:space="0" w:color="auto"/>
              <w:right w:val="single" w:sz="4" w:space="0" w:color="auto"/>
            </w:tcBorders>
            <w:vAlign w:val="center"/>
          </w:tcPr>
          <w:p w14:paraId="0CB7653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最小</w:t>
            </w:r>
            <w:r>
              <w:rPr>
                <w:rFonts w:ascii="Times New Roman" w:eastAsia="宋体" w:hAnsi="Times New Roman" w:cs="Times New Roman"/>
                <w:color w:val="000000"/>
                <w:kern w:val="0"/>
                <w:sz w:val="16"/>
                <w:szCs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72B36E1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常用</w:t>
            </w:r>
            <w:r>
              <w:rPr>
                <w:rFonts w:ascii="Times New Roman" w:eastAsia="宋体" w:hAnsi="Times New Roman" w:cs="Times New Roman"/>
                <w:color w:val="000000"/>
                <w:kern w:val="0"/>
                <w:sz w:val="16"/>
                <w:szCs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689414A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最大</w:t>
            </w:r>
          </w:p>
        </w:tc>
        <w:tc>
          <w:tcPr>
            <w:tcW w:w="1788" w:type="dxa"/>
            <w:tcBorders>
              <w:top w:val="single" w:sz="4" w:space="0" w:color="auto"/>
              <w:left w:val="single" w:sz="4" w:space="0" w:color="auto"/>
              <w:bottom w:val="single" w:sz="4" w:space="0" w:color="auto"/>
              <w:right w:val="single" w:sz="4" w:space="0" w:color="auto"/>
            </w:tcBorders>
            <w:vAlign w:val="center"/>
          </w:tcPr>
          <w:p w14:paraId="13E9BE90"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壳材料</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0940570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形态</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0456A02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香味释放</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0A4AA30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应用</w:t>
            </w:r>
          </w:p>
        </w:tc>
      </w:tr>
      <w:tr w:rsidR="00970176" w14:paraId="6C34154E" w14:textId="77777777">
        <w:tc>
          <w:tcPr>
            <w:tcW w:w="1068" w:type="dxa"/>
            <w:tcBorders>
              <w:top w:val="single" w:sz="4" w:space="0" w:color="auto"/>
              <w:left w:val="single" w:sz="4" w:space="0" w:color="auto"/>
              <w:bottom w:val="single" w:sz="4" w:space="0" w:color="auto"/>
              <w:right w:val="single" w:sz="4" w:space="0" w:color="auto"/>
            </w:tcBorders>
            <w:vAlign w:val="center"/>
          </w:tcPr>
          <w:p w14:paraId="4AA790FF"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颗粒尺寸</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197276A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香精含量</w:t>
            </w:r>
          </w:p>
        </w:tc>
        <w:tc>
          <w:tcPr>
            <w:tcW w:w="536" w:type="dxa"/>
            <w:vAlign w:val="center"/>
          </w:tcPr>
          <w:p w14:paraId="573ED3B6" w14:textId="77777777" w:rsidR="00970176" w:rsidRDefault="00970176">
            <w:pPr>
              <w:widowControl/>
              <w:jc w:val="left"/>
              <w:rPr>
                <w:rFonts w:ascii="Times New Roman" w:eastAsia="Times New Roman" w:hAnsi="Times New Roman" w:cs="Times New Roman"/>
                <w:kern w:val="0"/>
                <w:sz w:val="20"/>
                <w:szCs w:val="20"/>
              </w:rPr>
            </w:pPr>
          </w:p>
        </w:tc>
        <w:tc>
          <w:tcPr>
            <w:tcW w:w="550" w:type="dxa"/>
            <w:vAlign w:val="center"/>
          </w:tcPr>
          <w:p w14:paraId="204CCE4D" w14:textId="77777777" w:rsidR="00970176" w:rsidRDefault="00970176">
            <w:pPr>
              <w:widowControl/>
              <w:jc w:val="left"/>
              <w:rPr>
                <w:rFonts w:ascii="Times New Roman" w:eastAsia="Times New Roman" w:hAnsi="Times New Roman" w:cs="Times New Roman"/>
                <w:kern w:val="0"/>
                <w:sz w:val="20"/>
                <w:szCs w:val="20"/>
              </w:rPr>
            </w:pPr>
          </w:p>
        </w:tc>
        <w:tc>
          <w:tcPr>
            <w:tcW w:w="550" w:type="dxa"/>
            <w:vAlign w:val="center"/>
          </w:tcPr>
          <w:p w14:paraId="3D932A01" w14:textId="77777777" w:rsidR="00970176" w:rsidRDefault="00970176">
            <w:pPr>
              <w:widowControl/>
              <w:jc w:val="left"/>
              <w:rPr>
                <w:rFonts w:ascii="Times New Roman" w:eastAsia="Times New Roman" w:hAnsi="Times New Roman" w:cs="Times New Roman"/>
                <w:kern w:val="0"/>
                <w:sz w:val="20"/>
                <w:szCs w:val="20"/>
              </w:rPr>
            </w:pPr>
          </w:p>
        </w:tc>
        <w:tc>
          <w:tcPr>
            <w:tcW w:w="1788" w:type="dxa"/>
            <w:vAlign w:val="center"/>
          </w:tcPr>
          <w:p w14:paraId="51BF2D85" w14:textId="77777777" w:rsidR="00970176" w:rsidRDefault="00970176">
            <w:pPr>
              <w:widowControl/>
              <w:jc w:val="left"/>
              <w:rPr>
                <w:rFonts w:ascii="Times New Roman" w:eastAsia="Times New Roman" w:hAnsi="Times New Roman" w:cs="Times New Roman"/>
                <w:kern w:val="0"/>
                <w:sz w:val="20"/>
                <w:szCs w:val="20"/>
              </w:rPr>
            </w:pPr>
          </w:p>
        </w:tc>
        <w:tc>
          <w:tcPr>
            <w:tcW w:w="695" w:type="dxa"/>
            <w:vAlign w:val="center"/>
          </w:tcPr>
          <w:p w14:paraId="2E423A42" w14:textId="77777777" w:rsidR="00970176" w:rsidRDefault="00970176">
            <w:pPr>
              <w:widowControl/>
              <w:jc w:val="left"/>
              <w:rPr>
                <w:rFonts w:ascii="Times New Roman" w:eastAsia="Times New Roman" w:hAnsi="Times New Roman" w:cs="Times New Roman"/>
                <w:kern w:val="0"/>
                <w:sz w:val="20"/>
                <w:szCs w:val="20"/>
              </w:rPr>
            </w:pPr>
          </w:p>
        </w:tc>
        <w:tc>
          <w:tcPr>
            <w:tcW w:w="696" w:type="dxa"/>
            <w:vAlign w:val="center"/>
          </w:tcPr>
          <w:p w14:paraId="3DC1C1E1" w14:textId="77777777" w:rsidR="00970176" w:rsidRDefault="00970176">
            <w:pPr>
              <w:widowControl/>
              <w:jc w:val="left"/>
              <w:rPr>
                <w:rFonts w:ascii="Times New Roman" w:eastAsia="Times New Roman" w:hAnsi="Times New Roman" w:cs="Times New Roman"/>
                <w:kern w:val="0"/>
                <w:sz w:val="20"/>
                <w:szCs w:val="20"/>
              </w:rPr>
            </w:pPr>
          </w:p>
        </w:tc>
        <w:tc>
          <w:tcPr>
            <w:tcW w:w="1788" w:type="dxa"/>
            <w:vAlign w:val="center"/>
          </w:tcPr>
          <w:p w14:paraId="4D37AEA7" w14:textId="77777777" w:rsidR="00970176" w:rsidRDefault="00970176">
            <w:pPr>
              <w:widowControl/>
              <w:jc w:val="left"/>
              <w:rPr>
                <w:rFonts w:ascii="Times New Roman" w:eastAsia="Times New Roman" w:hAnsi="Times New Roman" w:cs="Times New Roman"/>
                <w:kern w:val="0"/>
                <w:sz w:val="20"/>
                <w:szCs w:val="20"/>
              </w:rPr>
            </w:pPr>
          </w:p>
        </w:tc>
      </w:tr>
      <w:tr w:rsidR="00970176" w14:paraId="381227A8" w14:textId="77777777">
        <w:tc>
          <w:tcPr>
            <w:tcW w:w="1068" w:type="dxa"/>
            <w:tcBorders>
              <w:top w:val="single" w:sz="4" w:space="0" w:color="auto"/>
              <w:left w:val="single" w:sz="4" w:space="0" w:color="auto"/>
              <w:bottom w:val="single" w:sz="4" w:space="0" w:color="auto"/>
              <w:right w:val="single" w:sz="4" w:space="0" w:color="auto"/>
            </w:tcBorders>
            <w:vAlign w:val="center"/>
          </w:tcPr>
          <w:p w14:paraId="25224CF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rPr>
              <w:t>(μ</w:t>
            </w:r>
            <w:r>
              <w:rPr>
                <w:rFonts w:ascii="Times New Roman" w:eastAsia="宋体" w:hAnsi="Times New Roman" w:cs="Times New Roman"/>
                <w:color w:val="000000"/>
                <w:kern w:val="0"/>
                <w:sz w:val="16"/>
                <w:szCs w:val="16"/>
              </w:rPr>
              <w:t>M</w:t>
            </w:r>
            <w:r>
              <w:rPr>
                <w:rFonts w:ascii="Times New Roman" w:eastAsia="宋体" w:hAnsi="Times New Roman" w:cs="Times New Roman"/>
                <w:color w:val="000000"/>
                <w:kern w:val="0"/>
                <w:sz w:val="16"/>
              </w:rPr>
              <w:t>)</w:t>
            </w:r>
          </w:p>
        </w:tc>
        <w:tc>
          <w:tcPr>
            <w:tcW w:w="851" w:type="dxa"/>
            <w:tcBorders>
              <w:top w:val="single" w:sz="4" w:space="0" w:color="auto"/>
              <w:left w:val="single" w:sz="4" w:space="0" w:color="auto"/>
              <w:bottom w:val="single" w:sz="4" w:space="0" w:color="auto"/>
              <w:right w:val="single" w:sz="4" w:space="0" w:color="auto"/>
            </w:tcBorders>
            <w:vAlign w:val="center"/>
          </w:tcPr>
          <w:p w14:paraId="2FEF94D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rPr>
              <w:t>(μ</w:t>
            </w:r>
            <w:r>
              <w:rPr>
                <w:rFonts w:ascii="Times New Roman" w:eastAsia="宋体" w:hAnsi="Times New Roman" w:cs="Times New Roman"/>
                <w:color w:val="000000"/>
                <w:kern w:val="0"/>
                <w:sz w:val="16"/>
                <w:szCs w:val="16"/>
              </w:rPr>
              <w:t>M</w:t>
            </w:r>
            <w:r>
              <w:rPr>
                <w:rFonts w:ascii="Times New Roman" w:eastAsia="宋体" w:hAnsi="Times New Roman" w:cs="Times New Roman"/>
                <w:color w:val="000000"/>
                <w:kern w:val="0"/>
                <w:sz w:val="16"/>
              </w:rPr>
              <w:t xml:space="preserve">) </w:t>
            </w:r>
          </w:p>
        </w:tc>
        <w:tc>
          <w:tcPr>
            <w:tcW w:w="536" w:type="dxa"/>
            <w:tcBorders>
              <w:top w:val="single" w:sz="4" w:space="0" w:color="auto"/>
              <w:left w:val="single" w:sz="4" w:space="0" w:color="auto"/>
              <w:bottom w:val="single" w:sz="4" w:space="0" w:color="auto"/>
              <w:right w:val="single" w:sz="4" w:space="0" w:color="auto"/>
            </w:tcBorders>
            <w:vAlign w:val="center"/>
          </w:tcPr>
          <w:p w14:paraId="152DF8A4"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1FA85AB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rPr>
              <w:t>(%)</w:t>
            </w:r>
          </w:p>
        </w:tc>
        <w:tc>
          <w:tcPr>
            <w:tcW w:w="550" w:type="dxa"/>
            <w:vAlign w:val="center"/>
          </w:tcPr>
          <w:p w14:paraId="18ACB543" w14:textId="77777777" w:rsidR="00970176" w:rsidRDefault="00970176">
            <w:pPr>
              <w:widowControl/>
              <w:jc w:val="left"/>
              <w:rPr>
                <w:rFonts w:ascii="Times New Roman" w:eastAsia="Times New Roman" w:hAnsi="Times New Roman" w:cs="Times New Roman"/>
                <w:kern w:val="0"/>
                <w:sz w:val="20"/>
                <w:szCs w:val="20"/>
              </w:rPr>
            </w:pPr>
          </w:p>
        </w:tc>
        <w:tc>
          <w:tcPr>
            <w:tcW w:w="1788" w:type="dxa"/>
            <w:vAlign w:val="center"/>
          </w:tcPr>
          <w:p w14:paraId="34B28735" w14:textId="77777777" w:rsidR="00970176" w:rsidRDefault="00970176">
            <w:pPr>
              <w:widowControl/>
              <w:jc w:val="left"/>
              <w:rPr>
                <w:rFonts w:ascii="Times New Roman" w:eastAsia="Times New Roman" w:hAnsi="Times New Roman" w:cs="Times New Roman"/>
                <w:kern w:val="0"/>
                <w:sz w:val="20"/>
                <w:szCs w:val="20"/>
              </w:rPr>
            </w:pPr>
          </w:p>
        </w:tc>
        <w:tc>
          <w:tcPr>
            <w:tcW w:w="695" w:type="dxa"/>
            <w:vAlign w:val="center"/>
          </w:tcPr>
          <w:p w14:paraId="3FF9DB1D" w14:textId="77777777" w:rsidR="00970176" w:rsidRDefault="00970176">
            <w:pPr>
              <w:widowControl/>
              <w:jc w:val="left"/>
              <w:rPr>
                <w:rFonts w:ascii="Times New Roman" w:eastAsia="Times New Roman" w:hAnsi="Times New Roman" w:cs="Times New Roman"/>
                <w:kern w:val="0"/>
                <w:sz w:val="20"/>
                <w:szCs w:val="20"/>
              </w:rPr>
            </w:pPr>
          </w:p>
        </w:tc>
        <w:tc>
          <w:tcPr>
            <w:tcW w:w="696" w:type="dxa"/>
            <w:vAlign w:val="center"/>
          </w:tcPr>
          <w:p w14:paraId="6F57BFB9" w14:textId="77777777" w:rsidR="00970176" w:rsidRDefault="00970176">
            <w:pPr>
              <w:widowControl/>
              <w:jc w:val="left"/>
              <w:rPr>
                <w:rFonts w:ascii="Times New Roman" w:eastAsia="Times New Roman" w:hAnsi="Times New Roman" w:cs="Times New Roman"/>
                <w:kern w:val="0"/>
                <w:sz w:val="20"/>
                <w:szCs w:val="20"/>
              </w:rPr>
            </w:pPr>
          </w:p>
        </w:tc>
        <w:tc>
          <w:tcPr>
            <w:tcW w:w="1788" w:type="dxa"/>
            <w:vAlign w:val="center"/>
          </w:tcPr>
          <w:p w14:paraId="14631465" w14:textId="77777777" w:rsidR="00970176" w:rsidRDefault="00970176">
            <w:pPr>
              <w:widowControl/>
              <w:jc w:val="left"/>
              <w:rPr>
                <w:rFonts w:ascii="Times New Roman" w:eastAsia="Times New Roman" w:hAnsi="Times New Roman" w:cs="Times New Roman"/>
                <w:kern w:val="0"/>
                <w:sz w:val="20"/>
                <w:szCs w:val="20"/>
              </w:rPr>
            </w:pPr>
          </w:p>
        </w:tc>
      </w:tr>
      <w:tr w:rsidR="00970176" w14:paraId="29EFAF7D" w14:textId="77777777">
        <w:tc>
          <w:tcPr>
            <w:tcW w:w="1068" w:type="dxa"/>
            <w:tcBorders>
              <w:top w:val="single" w:sz="4" w:space="0" w:color="auto"/>
              <w:left w:val="single" w:sz="4" w:space="0" w:color="auto"/>
              <w:bottom w:val="single" w:sz="4" w:space="0" w:color="auto"/>
              <w:right w:val="single" w:sz="4" w:space="0" w:color="auto"/>
            </w:tcBorders>
            <w:vAlign w:val="center"/>
          </w:tcPr>
          <w:p w14:paraId="2B881E04"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lastRenderedPageBreak/>
              <w:t>喷雾干燥工艺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1FF44BF5"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p>
        </w:tc>
        <w:tc>
          <w:tcPr>
            <w:tcW w:w="536" w:type="dxa"/>
            <w:tcBorders>
              <w:top w:val="single" w:sz="4" w:space="0" w:color="auto"/>
              <w:left w:val="single" w:sz="4" w:space="0" w:color="auto"/>
              <w:bottom w:val="single" w:sz="4" w:space="0" w:color="auto"/>
              <w:right w:val="single" w:sz="4" w:space="0" w:color="auto"/>
            </w:tcBorders>
            <w:vAlign w:val="center"/>
          </w:tcPr>
          <w:p w14:paraId="7A12BAEF"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100 </w:t>
            </w:r>
          </w:p>
        </w:tc>
        <w:tc>
          <w:tcPr>
            <w:tcW w:w="550" w:type="dxa"/>
            <w:tcBorders>
              <w:top w:val="single" w:sz="4" w:space="0" w:color="auto"/>
              <w:left w:val="single" w:sz="4" w:space="0" w:color="auto"/>
              <w:bottom w:val="single" w:sz="4" w:space="0" w:color="auto"/>
              <w:right w:val="single" w:sz="4" w:space="0" w:color="auto"/>
            </w:tcBorders>
            <w:vAlign w:val="center"/>
          </w:tcPr>
          <w:p w14:paraId="3B9A673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2D76CE0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41CB821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374B97F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6A12654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5EC4409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药品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糖果</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速成点心</w:t>
            </w:r>
          </w:p>
        </w:tc>
      </w:tr>
      <w:tr w:rsidR="00970176" w14:paraId="178A38BA" w14:textId="77777777">
        <w:tc>
          <w:tcPr>
            <w:tcW w:w="1068" w:type="dxa"/>
            <w:tcBorders>
              <w:top w:val="single" w:sz="4" w:space="0" w:color="auto"/>
              <w:left w:val="single" w:sz="4" w:space="0" w:color="auto"/>
              <w:bottom w:val="single" w:sz="4" w:space="0" w:color="auto"/>
              <w:right w:val="single" w:sz="4" w:space="0" w:color="auto"/>
            </w:tcBorders>
            <w:vAlign w:val="center"/>
          </w:tcPr>
          <w:p w14:paraId="6B2C09D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压缩工艺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1381E56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1000 </w:t>
            </w:r>
          </w:p>
        </w:tc>
        <w:tc>
          <w:tcPr>
            <w:tcW w:w="536" w:type="dxa"/>
            <w:tcBorders>
              <w:top w:val="single" w:sz="4" w:space="0" w:color="auto"/>
              <w:left w:val="single" w:sz="4" w:space="0" w:color="auto"/>
              <w:bottom w:val="single" w:sz="4" w:space="0" w:color="auto"/>
              <w:right w:val="single" w:sz="4" w:space="0" w:color="auto"/>
            </w:tcBorders>
            <w:vAlign w:val="center"/>
          </w:tcPr>
          <w:p w14:paraId="794B778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3000 </w:t>
            </w:r>
          </w:p>
        </w:tc>
        <w:tc>
          <w:tcPr>
            <w:tcW w:w="550" w:type="dxa"/>
            <w:tcBorders>
              <w:top w:val="single" w:sz="4" w:space="0" w:color="auto"/>
              <w:left w:val="single" w:sz="4" w:space="0" w:color="auto"/>
              <w:bottom w:val="single" w:sz="4" w:space="0" w:color="auto"/>
              <w:right w:val="single" w:sz="4" w:space="0" w:color="auto"/>
            </w:tcBorders>
            <w:vAlign w:val="center"/>
          </w:tcPr>
          <w:p w14:paraId="5F34D28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087D5B4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4C23DBFB"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16BB0B9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20B79C4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3EF3517F"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巧克力</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馅料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椒盐饼干</w:t>
            </w:r>
          </w:p>
        </w:tc>
      </w:tr>
      <w:tr w:rsidR="00970176" w14:paraId="6D32BA8D" w14:textId="77777777">
        <w:tc>
          <w:tcPr>
            <w:tcW w:w="1068" w:type="dxa"/>
            <w:tcBorders>
              <w:top w:val="single" w:sz="4" w:space="0" w:color="auto"/>
              <w:left w:val="single" w:sz="4" w:space="0" w:color="auto"/>
              <w:bottom w:val="single" w:sz="4" w:space="0" w:color="auto"/>
              <w:right w:val="single" w:sz="4" w:space="0" w:color="auto"/>
            </w:tcBorders>
            <w:vAlign w:val="center"/>
          </w:tcPr>
          <w:p w14:paraId="2CAEE4E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附聚工艺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4C9047A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500 </w:t>
            </w:r>
          </w:p>
        </w:tc>
        <w:tc>
          <w:tcPr>
            <w:tcW w:w="536" w:type="dxa"/>
            <w:tcBorders>
              <w:top w:val="single" w:sz="4" w:space="0" w:color="auto"/>
              <w:left w:val="single" w:sz="4" w:space="0" w:color="auto"/>
              <w:bottom w:val="single" w:sz="4" w:space="0" w:color="auto"/>
              <w:right w:val="single" w:sz="4" w:space="0" w:color="auto"/>
            </w:tcBorders>
            <w:vAlign w:val="center"/>
          </w:tcPr>
          <w:p w14:paraId="56190A4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3000 </w:t>
            </w:r>
          </w:p>
        </w:tc>
        <w:tc>
          <w:tcPr>
            <w:tcW w:w="550" w:type="dxa"/>
            <w:tcBorders>
              <w:top w:val="single" w:sz="4" w:space="0" w:color="auto"/>
              <w:left w:val="single" w:sz="4" w:space="0" w:color="auto"/>
              <w:bottom w:val="single" w:sz="4" w:space="0" w:color="auto"/>
              <w:right w:val="single" w:sz="4" w:space="0" w:color="auto"/>
            </w:tcBorders>
            <w:vAlign w:val="center"/>
          </w:tcPr>
          <w:p w14:paraId="19AB823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63AF0B3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4D4EF0C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68782FC0"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65CCC5B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7BC91B8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调味料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速溶饮料</w:t>
            </w:r>
          </w:p>
        </w:tc>
      </w:tr>
      <w:tr w:rsidR="00970176" w14:paraId="21C6C963" w14:textId="77777777">
        <w:tc>
          <w:tcPr>
            <w:tcW w:w="1068" w:type="dxa"/>
            <w:tcBorders>
              <w:top w:val="single" w:sz="4" w:space="0" w:color="auto"/>
              <w:left w:val="single" w:sz="4" w:space="0" w:color="auto"/>
              <w:bottom w:val="single" w:sz="4" w:space="0" w:color="auto"/>
              <w:right w:val="single" w:sz="4" w:space="0" w:color="auto"/>
            </w:tcBorders>
            <w:vAlign w:val="center"/>
          </w:tcPr>
          <w:p w14:paraId="4E2B944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流态化喷雾干燥</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78E36424"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 </w:t>
            </w:r>
          </w:p>
        </w:tc>
        <w:tc>
          <w:tcPr>
            <w:tcW w:w="536" w:type="dxa"/>
            <w:tcBorders>
              <w:top w:val="single" w:sz="4" w:space="0" w:color="auto"/>
              <w:left w:val="single" w:sz="4" w:space="0" w:color="auto"/>
              <w:bottom w:val="single" w:sz="4" w:space="0" w:color="auto"/>
              <w:right w:val="single" w:sz="4" w:space="0" w:color="auto"/>
            </w:tcBorders>
            <w:vAlign w:val="center"/>
          </w:tcPr>
          <w:p w14:paraId="4685B3D0"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400 </w:t>
            </w:r>
          </w:p>
        </w:tc>
        <w:tc>
          <w:tcPr>
            <w:tcW w:w="550" w:type="dxa"/>
            <w:tcBorders>
              <w:top w:val="single" w:sz="4" w:space="0" w:color="auto"/>
              <w:left w:val="single" w:sz="4" w:space="0" w:color="auto"/>
              <w:bottom w:val="single" w:sz="4" w:space="0" w:color="auto"/>
              <w:right w:val="single" w:sz="4" w:space="0" w:color="auto"/>
            </w:tcBorders>
            <w:vAlign w:val="center"/>
          </w:tcPr>
          <w:p w14:paraId="124FFA6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2146BC2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31AC0EF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30C7C0F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7A41F73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4FB65AD0"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药品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糖果</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速成点心</w:t>
            </w:r>
          </w:p>
        </w:tc>
      </w:tr>
      <w:tr w:rsidR="00970176" w14:paraId="1D86D190" w14:textId="77777777">
        <w:tc>
          <w:tcPr>
            <w:tcW w:w="1068" w:type="dxa"/>
            <w:tcBorders>
              <w:top w:val="single" w:sz="4" w:space="0" w:color="auto"/>
              <w:left w:val="single" w:sz="4" w:space="0" w:color="auto"/>
              <w:bottom w:val="single" w:sz="4" w:space="0" w:color="auto"/>
              <w:right w:val="single" w:sz="4" w:space="0" w:color="auto"/>
            </w:tcBorders>
            <w:vAlign w:val="center"/>
          </w:tcPr>
          <w:p w14:paraId="62289D0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连续流化床造粒</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4B1DDD8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 </w:t>
            </w:r>
          </w:p>
        </w:tc>
        <w:tc>
          <w:tcPr>
            <w:tcW w:w="536" w:type="dxa"/>
            <w:tcBorders>
              <w:top w:val="single" w:sz="4" w:space="0" w:color="auto"/>
              <w:left w:val="single" w:sz="4" w:space="0" w:color="auto"/>
              <w:bottom w:val="single" w:sz="4" w:space="0" w:color="auto"/>
              <w:right w:val="single" w:sz="4" w:space="0" w:color="auto"/>
            </w:tcBorders>
            <w:vAlign w:val="center"/>
          </w:tcPr>
          <w:p w14:paraId="53C7794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2000 </w:t>
            </w:r>
          </w:p>
        </w:tc>
        <w:tc>
          <w:tcPr>
            <w:tcW w:w="550" w:type="dxa"/>
            <w:tcBorders>
              <w:top w:val="single" w:sz="4" w:space="0" w:color="auto"/>
              <w:left w:val="single" w:sz="4" w:space="0" w:color="auto"/>
              <w:bottom w:val="single" w:sz="4" w:space="0" w:color="auto"/>
              <w:right w:val="single" w:sz="4" w:space="0" w:color="auto"/>
            </w:tcBorders>
            <w:vAlign w:val="center"/>
          </w:tcPr>
          <w:p w14:paraId="2684635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3FE41CE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2D35C660"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03081F6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69A973A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24C7BC1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巧</w:t>
            </w:r>
            <w:r>
              <w:rPr>
                <w:rFonts w:ascii="Times New Roman" w:eastAsia="宋体" w:hAnsi="Times New Roman" w:cs="Times New Roman"/>
                <w:color w:val="000000"/>
                <w:kern w:val="0"/>
                <w:sz w:val="16"/>
                <w:szCs w:val="16"/>
              </w:rPr>
              <w:t xml:space="preserve"> </w:t>
            </w:r>
            <w:r>
              <w:rPr>
                <w:rFonts w:ascii="Times New Roman" w:eastAsia="宋体" w:hAnsi="Times New Roman" w:cs="Times New Roman"/>
                <w:color w:val="000000"/>
                <w:kern w:val="0"/>
                <w:sz w:val="16"/>
                <w:szCs w:val="16"/>
              </w:rPr>
              <w:t>料克</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药力品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茶溶汤和酱料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w:t>
            </w:r>
          </w:p>
        </w:tc>
      </w:tr>
      <w:tr w:rsidR="00970176" w14:paraId="6051314D" w14:textId="77777777">
        <w:tc>
          <w:tcPr>
            <w:tcW w:w="1068" w:type="dxa"/>
            <w:tcBorders>
              <w:top w:val="single" w:sz="4" w:space="0" w:color="auto"/>
              <w:left w:val="single" w:sz="4" w:space="0" w:color="auto"/>
              <w:bottom w:val="single" w:sz="4" w:space="0" w:color="auto"/>
              <w:right w:val="single" w:sz="4" w:space="0" w:color="auto"/>
            </w:tcBorders>
            <w:vAlign w:val="center"/>
          </w:tcPr>
          <w:p w14:paraId="58223EA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转子造粒工艺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34CB69F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 </w:t>
            </w:r>
          </w:p>
        </w:tc>
        <w:tc>
          <w:tcPr>
            <w:tcW w:w="536" w:type="dxa"/>
            <w:tcBorders>
              <w:top w:val="single" w:sz="4" w:space="0" w:color="auto"/>
              <w:left w:val="single" w:sz="4" w:space="0" w:color="auto"/>
              <w:bottom w:val="single" w:sz="4" w:space="0" w:color="auto"/>
              <w:right w:val="single" w:sz="4" w:space="0" w:color="auto"/>
            </w:tcBorders>
            <w:vAlign w:val="center"/>
          </w:tcPr>
          <w:p w14:paraId="7AADBB0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2000 </w:t>
            </w:r>
          </w:p>
        </w:tc>
        <w:tc>
          <w:tcPr>
            <w:tcW w:w="550" w:type="dxa"/>
            <w:tcBorders>
              <w:top w:val="single" w:sz="4" w:space="0" w:color="auto"/>
              <w:left w:val="single" w:sz="4" w:space="0" w:color="auto"/>
              <w:bottom w:val="single" w:sz="4" w:space="0" w:color="auto"/>
              <w:right w:val="single" w:sz="4" w:space="0" w:color="auto"/>
            </w:tcBorders>
            <w:vAlign w:val="center"/>
          </w:tcPr>
          <w:p w14:paraId="75ED6E4F"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30ADBA5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13D1ABB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改性淀粉</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6DB6443B"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04646BB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1B85350F"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巧克力</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速溶汤和酱料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药品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茶</w:t>
            </w:r>
          </w:p>
        </w:tc>
      </w:tr>
      <w:tr w:rsidR="00970176" w14:paraId="55EE62E7" w14:textId="77777777">
        <w:tc>
          <w:tcPr>
            <w:tcW w:w="1068" w:type="dxa"/>
            <w:tcBorders>
              <w:top w:val="single" w:sz="4" w:space="0" w:color="auto"/>
              <w:left w:val="single" w:sz="4" w:space="0" w:color="auto"/>
              <w:bottom w:val="single" w:sz="4" w:space="0" w:color="auto"/>
              <w:right w:val="single" w:sz="4" w:space="0" w:color="auto"/>
            </w:tcBorders>
            <w:vAlign w:val="center"/>
          </w:tcPr>
          <w:p w14:paraId="25DD414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挤出工艺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341ED0C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 </w:t>
            </w:r>
          </w:p>
        </w:tc>
        <w:tc>
          <w:tcPr>
            <w:tcW w:w="536" w:type="dxa"/>
            <w:tcBorders>
              <w:top w:val="single" w:sz="4" w:space="0" w:color="auto"/>
              <w:left w:val="single" w:sz="4" w:space="0" w:color="auto"/>
              <w:bottom w:val="single" w:sz="4" w:space="0" w:color="auto"/>
              <w:right w:val="single" w:sz="4" w:space="0" w:color="auto"/>
            </w:tcBorders>
            <w:vAlign w:val="center"/>
          </w:tcPr>
          <w:p w14:paraId="1D3C702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2000 </w:t>
            </w:r>
          </w:p>
        </w:tc>
        <w:tc>
          <w:tcPr>
            <w:tcW w:w="550" w:type="dxa"/>
            <w:tcBorders>
              <w:top w:val="single" w:sz="4" w:space="0" w:color="auto"/>
              <w:left w:val="single" w:sz="4" w:space="0" w:color="auto"/>
              <w:bottom w:val="single" w:sz="4" w:space="0" w:color="auto"/>
              <w:right w:val="single" w:sz="4" w:space="0" w:color="auto"/>
            </w:tcBorders>
            <w:vAlign w:val="center"/>
          </w:tcPr>
          <w:p w14:paraId="32A69C4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6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3CC5EDB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103C64F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麦芽糊精</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单糖和双糖</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77FAEE8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709DF98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777B72C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速溶饮料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压制片剂</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速溶汤</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和酱料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药品</w:t>
            </w:r>
          </w:p>
        </w:tc>
      </w:tr>
      <w:tr w:rsidR="00970176" w14:paraId="5BF9CA91" w14:textId="77777777">
        <w:tc>
          <w:tcPr>
            <w:tcW w:w="1068" w:type="dxa"/>
            <w:tcBorders>
              <w:top w:val="single" w:sz="4" w:space="0" w:color="auto"/>
              <w:left w:val="single" w:sz="4" w:space="0" w:color="auto"/>
              <w:bottom w:val="single" w:sz="4" w:space="0" w:color="auto"/>
              <w:right w:val="single" w:sz="4" w:space="0" w:color="auto"/>
            </w:tcBorders>
            <w:vAlign w:val="center"/>
          </w:tcPr>
          <w:p w14:paraId="35551D7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凝聚工艺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1D577CF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p>
        </w:tc>
        <w:tc>
          <w:tcPr>
            <w:tcW w:w="536" w:type="dxa"/>
            <w:tcBorders>
              <w:top w:val="single" w:sz="4" w:space="0" w:color="auto"/>
              <w:left w:val="single" w:sz="4" w:space="0" w:color="auto"/>
              <w:bottom w:val="single" w:sz="4" w:space="0" w:color="auto"/>
              <w:right w:val="single" w:sz="4" w:space="0" w:color="auto"/>
            </w:tcBorders>
            <w:vAlign w:val="center"/>
          </w:tcPr>
          <w:p w14:paraId="40623F2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800 </w:t>
            </w:r>
          </w:p>
        </w:tc>
        <w:tc>
          <w:tcPr>
            <w:tcW w:w="550" w:type="dxa"/>
            <w:tcBorders>
              <w:top w:val="single" w:sz="4" w:space="0" w:color="auto"/>
              <w:left w:val="single" w:sz="4" w:space="0" w:color="auto"/>
              <w:bottom w:val="single" w:sz="4" w:space="0" w:color="auto"/>
              <w:right w:val="single" w:sz="4" w:space="0" w:color="auto"/>
            </w:tcBorders>
            <w:vAlign w:val="center"/>
          </w:tcPr>
          <w:p w14:paraId="141D040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40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383019A5"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2854A30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阿拉伯胶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明胶交联剂</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51FE7C4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微胶囊</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2AF2E05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水不溶</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机械破碎</w:t>
            </w:r>
          </w:p>
        </w:tc>
        <w:tc>
          <w:tcPr>
            <w:tcW w:w="1788" w:type="dxa"/>
            <w:tcBorders>
              <w:top w:val="single" w:sz="4" w:space="0" w:color="auto"/>
              <w:left w:val="single" w:sz="4" w:space="0" w:color="auto"/>
              <w:bottom w:val="single" w:sz="4" w:space="0" w:color="auto"/>
              <w:right w:val="single" w:sz="4" w:space="0" w:color="auto"/>
            </w:tcBorders>
            <w:vAlign w:val="center"/>
          </w:tcPr>
          <w:p w14:paraId="4294A7E5"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口香糖</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牙膏</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糖果</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速溶汤和酱</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涂抹食品</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焙烤食品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谷类挤压产品</w:t>
            </w:r>
          </w:p>
        </w:tc>
      </w:tr>
      <w:tr w:rsidR="00970176" w14:paraId="166D1A35" w14:textId="77777777">
        <w:tc>
          <w:tcPr>
            <w:tcW w:w="1068" w:type="dxa"/>
            <w:tcBorders>
              <w:top w:val="single" w:sz="4" w:space="0" w:color="auto"/>
              <w:left w:val="single" w:sz="4" w:space="0" w:color="auto"/>
              <w:bottom w:val="single" w:sz="4" w:space="0" w:color="auto"/>
              <w:right w:val="single" w:sz="4" w:space="0" w:color="auto"/>
            </w:tcBorders>
            <w:vAlign w:val="center"/>
          </w:tcPr>
          <w:p w14:paraId="18DCF65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浸入式喷嘴工艺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6FE437E2"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800 </w:t>
            </w:r>
          </w:p>
        </w:tc>
        <w:tc>
          <w:tcPr>
            <w:tcW w:w="536" w:type="dxa"/>
            <w:tcBorders>
              <w:top w:val="single" w:sz="4" w:space="0" w:color="auto"/>
              <w:left w:val="single" w:sz="4" w:space="0" w:color="auto"/>
              <w:bottom w:val="single" w:sz="4" w:space="0" w:color="auto"/>
              <w:right w:val="single" w:sz="4" w:space="0" w:color="auto"/>
            </w:tcBorders>
            <w:vAlign w:val="center"/>
          </w:tcPr>
          <w:p w14:paraId="2140BAB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5000 </w:t>
            </w:r>
          </w:p>
        </w:tc>
        <w:tc>
          <w:tcPr>
            <w:tcW w:w="550" w:type="dxa"/>
            <w:tcBorders>
              <w:top w:val="single" w:sz="4" w:space="0" w:color="auto"/>
              <w:left w:val="single" w:sz="4" w:space="0" w:color="auto"/>
              <w:bottom w:val="single" w:sz="4" w:space="0" w:color="auto"/>
              <w:right w:val="single" w:sz="4" w:space="0" w:color="auto"/>
            </w:tcBorders>
            <w:vAlign w:val="center"/>
          </w:tcPr>
          <w:p w14:paraId="4B488BD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70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3929DD9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90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1627014A"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明胶</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增塑剂</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71692B0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微胶囊</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6AA49FC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水溶</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机械破碎</w:t>
            </w:r>
          </w:p>
        </w:tc>
        <w:tc>
          <w:tcPr>
            <w:tcW w:w="1788" w:type="dxa"/>
            <w:tcBorders>
              <w:top w:val="single" w:sz="4" w:space="0" w:color="auto"/>
              <w:left w:val="single" w:sz="4" w:space="0" w:color="auto"/>
              <w:bottom w:val="single" w:sz="4" w:space="0" w:color="auto"/>
              <w:right w:val="single" w:sz="4" w:space="0" w:color="auto"/>
            </w:tcBorders>
            <w:vAlign w:val="center"/>
          </w:tcPr>
          <w:p w14:paraId="4891A4D3"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口香糖</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糖果</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速溶汤和酱料</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涂</w:t>
            </w:r>
            <w:r>
              <w:rPr>
                <w:rFonts w:ascii="Times New Roman" w:eastAsia="宋体" w:hAnsi="Times New Roman" w:cs="Times New Roman"/>
                <w:color w:val="000000"/>
                <w:kern w:val="0"/>
                <w:sz w:val="16"/>
                <w:szCs w:val="16"/>
              </w:rPr>
              <w:br/>
            </w:r>
            <w:r>
              <w:rPr>
                <w:rFonts w:ascii="Times New Roman" w:eastAsia="宋体" w:hAnsi="Times New Roman" w:cs="Times New Roman"/>
                <w:color w:val="000000"/>
                <w:kern w:val="0"/>
                <w:sz w:val="16"/>
                <w:szCs w:val="16"/>
              </w:rPr>
              <w:t>抹食品</w:t>
            </w:r>
            <w:r>
              <w:rPr>
                <w:rFonts w:ascii="Times New Roman" w:eastAsia="宋体" w:hAnsi="Times New Roman" w:cs="Times New Roman"/>
                <w:color w:val="000000"/>
                <w:kern w:val="0"/>
                <w:sz w:val="16"/>
              </w:rPr>
              <w:t xml:space="preserve">, </w:t>
            </w:r>
            <w:r>
              <w:rPr>
                <w:rFonts w:ascii="Times New Roman" w:eastAsia="宋体" w:hAnsi="Times New Roman" w:cs="Times New Roman"/>
                <w:color w:val="000000"/>
                <w:kern w:val="0"/>
                <w:sz w:val="16"/>
                <w:szCs w:val="16"/>
              </w:rPr>
              <w:t>呼吸清新剂</w:t>
            </w:r>
          </w:p>
        </w:tc>
      </w:tr>
      <w:tr w:rsidR="00970176" w14:paraId="14C36462" w14:textId="77777777">
        <w:tc>
          <w:tcPr>
            <w:tcW w:w="1068" w:type="dxa"/>
            <w:tcBorders>
              <w:top w:val="single" w:sz="4" w:space="0" w:color="auto"/>
              <w:left w:val="single" w:sz="4" w:space="0" w:color="auto"/>
              <w:bottom w:val="single" w:sz="4" w:space="0" w:color="auto"/>
              <w:right w:val="single" w:sz="4" w:space="0" w:color="auto"/>
            </w:tcBorders>
            <w:vAlign w:val="center"/>
          </w:tcPr>
          <w:p w14:paraId="729317C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喷雾冷却工艺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100413C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p>
        </w:tc>
        <w:tc>
          <w:tcPr>
            <w:tcW w:w="536" w:type="dxa"/>
            <w:tcBorders>
              <w:top w:val="single" w:sz="4" w:space="0" w:color="auto"/>
              <w:left w:val="single" w:sz="4" w:space="0" w:color="auto"/>
              <w:bottom w:val="single" w:sz="4" w:space="0" w:color="auto"/>
              <w:right w:val="single" w:sz="4" w:space="0" w:color="auto"/>
            </w:tcBorders>
            <w:vAlign w:val="center"/>
          </w:tcPr>
          <w:p w14:paraId="07783F2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200 </w:t>
            </w:r>
          </w:p>
        </w:tc>
        <w:tc>
          <w:tcPr>
            <w:tcW w:w="550" w:type="dxa"/>
            <w:tcBorders>
              <w:top w:val="single" w:sz="4" w:space="0" w:color="auto"/>
              <w:left w:val="single" w:sz="4" w:space="0" w:color="auto"/>
              <w:bottom w:val="single" w:sz="4" w:space="0" w:color="auto"/>
              <w:right w:val="single" w:sz="4" w:space="0" w:color="auto"/>
            </w:tcBorders>
            <w:vAlign w:val="center"/>
          </w:tcPr>
          <w:p w14:paraId="2B1C281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10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723AE18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20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57EAFCD1"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氢化或分馏植物油</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6CF1B2AB"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0F6034AC"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温度</w:t>
            </w:r>
            <w:r>
              <w:rPr>
                <w:rFonts w:ascii="Times New Roman" w:eastAsia="宋体" w:hAnsi="Times New Roman" w:cs="Times New Roman"/>
                <w:color w:val="000000"/>
                <w:kern w:val="0"/>
                <w:sz w:val="16"/>
                <w:szCs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78D16959"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所有进行热处理的含水分食品</w:t>
            </w:r>
          </w:p>
        </w:tc>
      </w:tr>
      <w:tr w:rsidR="00970176" w14:paraId="2E292B15" w14:textId="77777777">
        <w:tc>
          <w:tcPr>
            <w:tcW w:w="1068" w:type="dxa"/>
            <w:tcBorders>
              <w:top w:val="single" w:sz="4" w:space="0" w:color="auto"/>
              <w:left w:val="single" w:sz="4" w:space="0" w:color="auto"/>
              <w:bottom w:val="single" w:sz="4" w:space="0" w:color="auto"/>
              <w:right w:val="single" w:sz="4" w:space="0" w:color="auto"/>
            </w:tcBorders>
            <w:vAlign w:val="center"/>
          </w:tcPr>
          <w:p w14:paraId="26EED08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分子包容工艺</w:t>
            </w:r>
            <w:r>
              <w:rPr>
                <w:rFonts w:ascii="Times New Roman" w:eastAsia="宋体" w:hAnsi="Times New Roman" w:cs="Times New Roman"/>
                <w:color w:val="000000"/>
                <w:kern w:val="0"/>
                <w:sz w:val="16"/>
                <w:szCs w:val="16"/>
              </w:rPr>
              <w:t xml:space="preserve"> </w:t>
            </w:r>
          </w:p>
        </w:tc>
        <w:tc>
          <w:tcPr>
            <w:tcW w:w="851" w:type="dxa"/>
            <w:tcBorders>
              <w:top w:val="single" w:sz="4" w:space="0" w:color="auto"/>
              <w:left w:val="single" w:sz="4" w:space="0" w:color="auto"/>
              <w:bottom w:val="single" w:sz="4" w:space="0" w:color="auto"/>
              <w:right w:val="single" w:sz="4" w:space="0" w:color="auto"/>
            </w:tcBorders>
            <w:vAlign w:val="center"/>
          </w:tcPr>
          <w:p w14:paraId="32C39FF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p>
        </w:tc>
        <w:tc>
          <w:tcPr>
            <w:tcW w:w="536" w:type="dxa"/>
            <w:tcBorders>
              <w:top w:val="single" w:sz="4" w:space="0" w:color="auto"/>
              <w:left w:val="single" w:sz="4" w:space="0" w:color="auto"/>
              <w:bottom w:val="single" w:sz="4" w:space="0" w:color="auto"/>
              <w:right w:val="single" w:sz="4" w:space="0" w:color="auto"/>
            </w:tcBorders>
            <w:vAlign w:val="center"/>
          </w:tcPr>
          <w:p w14:paraId="15DCB268"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50 </w:t>
            </w:r>
          </w:p>
        </w:tc>
        <w:tc>
          <w:tcPr>
            <w:tcW w:w="550" w:type="dxa"/>
            <w:tcBorders>
              <w:top w:val="single" w:sz="4" w:space="0" w:color="auto"/>
              <w:left w:val="single" w:sz="4" w:space="0" w:color="auto"/>
              <w:bottom w:val="single" w:sz="4" w:space="0" w:color="auto"/>
              <w:right w:val="single" w:sz="4" w:space="0" w:color="auto"/>
            </w:tcBorders>
            <w:vAlign w:val="center"/>
          </w:tcPr>
          <w:p w14:paraId="4EB4F3EE"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5 </w:t>
            </w:r>
            <w:r>
              <w:rPr>
                <w:rFonts w:ascii="Times New Roman" w:eastAsia="宋体" w:hAnsi="Times New Roman" w:cs="Times New Roman"/>
                <w:color w:val="000000"/>
                <w:kern w:val="0"/>
                <w:sz w:val="16"/>
              </w:rPr>
              <w:t xml:space="preserve">% </w:t>
            </w:r>
          </w:p>
        </w:tc>
        <w:tc>
          <w:tcPr>
            <w:tcW w:w="550" w:type="dxa"/>
            <w:tcBorders>
              <w:top w:val="single" w:sz="4" w:space="0" w:color="auto"/>
              <w:left w:val="single" w:sz="4" w:space="0" w:color="auto"/>
              <w:bottom w:val="single" w:sz="4" w:space="0" w:color="auto"/>
              <w:right w:val="single" w:sz="4" w:space="0" w:color="auto"/>
            </w:tcBorders>
            <w:vAlign w:val="center"/>
          </w:tcPr>
          <w:p w14:paraId="0EFEDB7D"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 xml:space="preserve">10 </w:t>
            </w:r>
            <w:r>
              <w:rPr>
                <w:rFonts w:ascii="Times New Roman" w:eastAsia="宋体" w:hAnsi="Times New Roman" w:cs="Times New Roman"/>
                <w:color w:val="000000"/>
                <w:kern w:val="0"/>
                <w:sz w:val="16"/>
              </w:rPr>
              <w:t xml:space="preserve">% </w:t>
            </w:r>
          </w:p>
        </w:tc>
        <w:tc>
          <w:tcPr>
            <w:tcW w:w="1788" w:type="dxa"/>
            <w:tcBorders>
              <w:top w:val="single" w:sz="4" w:space="0" w:color="auto"/>
              <w:left w:val="single" w:sz="4" w:space="0" w:color="auto"/>
              <w:bottom w:val="single" w:sz="4" w:space="0" w:color="auto"/>
              <w:right w:val="single" w:sz="4" w:space="0" w:color="auto"/>
            </w:tcBorders>
            <w:vAlign w:val="center"/>
          </w:tcPr>
          <w:p w14:paraId="6236FEB5"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环糊精</w:t>
            </w:r>
            <w:r>
              <w:rPr>
                <w:rFonts w:ascii="Times New Roman" w:eastAsia="宋体" w:hAnsi="Times New Roman" w:cs="Times New Roman"/>
                <w:color w:val="000000"/>
                <w:kern w:val="0"/>
                <w:sz w:val="16"/>
                <w:szCs w:val="16"/>
              </w:rPr>
              <w:t xml:space="preserve"> </w:t>
            </w:r>
          </w:p>
        </w:tc>
        <w:tc>
          <w:tcPr>
            <w:tcW w:w="695" w:type="dxa"/>
            <w:tcBorders>
              <w:top w:val="single" w:sz="4" w:space="0" w:color="auto"/>
              <w:left w:val="single" w:sz="4" w:space="0" w:color="auto"/>
              <w:bottom w:val="single" w:sz="4" w:space="0" w:color="auto"/>
              <w:right w:val="single" w:sz="4" w:space="0" w:color="auto"/>
            </w:tcBorders>
            <w:vAlign w:val="center"/>
          </w:tcPr>
          <w:p w14:paraId="72D65DB6"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基质颗粒</w:t>
            </w:r>
            <w:r>
              <w:rPr>
                <w:rFonts w:ascii="Times New Roman" w:eastAsia="宋体" w:hAnsi="Times New Roman" w:cs="Times New Roman"/>
                <w:color w:val="000000"/>
                <w:kern w:val="0"/>
                <w:sz w:val="16"/>
                <w:szCs w:val="16"/>
              </w:rPr>
              <w:t xml:space="preserve"> </w:t>
            </w:r>
          </w:p>
        </w:tc>
        <w:tc>
          <w:tcPr>
            <w:tcW w:w="696" w:type="dxa"/>
            <w:tcBorders>
              <w:top w:val="single" w:sz="4" w:space="0" w:color="auto"/>
              <w:left w:val="single" w:sz="4" w:space="0" w:color="auto"/>
              <w:bottom w:val="single" w:sz="4" w:space="0" w:color="auto"/>
              <w:right w:val="single" w:sz="4" w:space="0" w:color="auto"/>
            </w:tcBorders>
            <w:vAlign w:val="center"/>
          </w:tcPr>
          <w:p w14:paraId="24D607E7"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水分</w:t>
            </w:r>
            <w:r>
              <w:rPr>
                <w:rFonts w:ascii="Times New Roman" w:eastAsia="宋体" w:hAnsi="Times New Roman" w:cs="Times New Roman"/>
                <w:color w:val="000000"/>
                <w:kern w:val="0"/>
                <w:sz w:val="16"/>
              </w:rPr>
              <w:t>(</w:t>
            </w:r>
            <w:r>
              <w:rPr>
                <w:rFonts w:ascii="Times New Roman" w:eastAsia="宋体" w:hAnsi="Times New Roman" w:cs="Times New Roman"/>
                <w:color w:val="000000"/>
                <w:kern w:val="0"/>
                <w:sz w:val="16"/>
                <w:szCs w:val="16"/>
              </w:rPr>
              <w:t>潮湿</w:t>
            </w:r>
            <w:r>
              <w:rPr>
                <w:rFonts w:ascii="Times New Roman" w:eastAsia="宋体" w:hAnsi="Times New Roman" w:cs="Times New Roman"/>
                <w:color w:val="000000"/>
                <w:kern w:val="0"/>
                <w:sz w:val="16"/>
              </w:rPr>
              <w:t>)</w:t>
            </w:r>
          </w:p>
        </w:tc>
        <w:tc>
          <w:tcPr>
            <w:tcW w:w="1788" w:type="dxa"/>
            <w:tcBorders>
              <w:top w:val="single" w:sz="4" w:space="0" w:color="auto"/>
              <w:left w:val="single" w:sz="4" w:space="0" w:color="auto"/>
              <w:bottom w:val="single" w:sz="4" w:space="0" w:color="auto"/>
              <w:right w:val="single" w:sz="4" w:space="0" w:color="auto"/>
            </w:tcBorders>
            <w:vAlign w:val="center"/>
          </w:tcPr>
          <w:p w14:paraId="41F9FB44" w14:textId="77777777" w:rsidR="00970176" w:rsidRDefault="008D6EE0">
            <w:pPr>
              <w:widowControl/>
              <w:jc w:val="left"/>
              <w:rPr>
                <w:rFonts w:ascii="Times New Roman" w:eastAsia="宋体" w:hAnsi="Times New Roman" w:cs="Times New Roman"/>
                <w:kern w:val="0"/>
                <w:sz w:val="24"/>
                <w:szCs w:val="24"/>
              </w:rPr>
            </w:pPr>
            <w:r>
              <w:rPr>
                <w:rFonts w:ascii="Times New Roman" w:eastAsia="宋体" w:hAnsi="Times New Roman" w:cs="Times New Roman"/>
                <w:color w:val="000000"/>
                <w:kern w:val="0"/>
                <w:sz w:val="16"/>
                <w:szCs w:val="16"/>
              </w:rPr>
              <w:t>头香保护</w:t>
            </w:r>
          </w:p>
        </w:tc>
      </w:tr>
    </w:tbl>
    <w:p w14:paraId="7C669420" w14:textId="77777777" w:rsidR="00970176" w:rsidRDefault="00970176">
      <w:pPr>
        <w:rPr>
          <w:rStyle w:val="fontstyle01"/>
          <w:rFonts w:ascii="Times New Roman" w:hAnsi="Times New Roman" w:cs="Times New Roman" w:hint="default"/>
        </w:rPr>
      </w:pPr>
    </w:p>
    <w:p w14:paraId="064D851E" w14:textId="77777777" w:rsidR="00970176" w:rsidRDefault="00970176">
      <w:pPr>
        <w:spacing w:line="360" w:lineRule="auto"/>
        <w:rPr>
          <w:rFonts w:ascii="Times New Roman" w:hAnsi="Times New Roman" w:cs="Times New Roman"/>
          <w:b/>
          <w:bCs/>
          <w:sz w:val="24"/>
          <w:szCs w:val="24"/>
        </w:rPr>
      </w:pPr>
    </w:p>
    <w:p w14:paraId="66F87C2E" w14:textId="77777777" w:rsidR="00970176" w:rsidRDefault="00970176">
      <w:pPr>
        <w:spacing w:beforeLines="50" w:before="156" w:line="360" w:lineRule="auto"/>
        <w:jc w:val="center"/>
        <w:rPr>
          <w:rFonts w:ascii="Times New Roman" w:eastAsiaTheme="majorEastAsia" w:hAnsi="Times New Roman" w:cs="Times New Roman"/>
          <w:b/>
          <w:bCs/>
          <w:sz w:val="36"/>
          <w:szCs w:val="36"/>
        </w:rPr>
        <w:sectPr w:rsidR="00970176">
          <w:pgSz w:w="11906" w:h="16838"/>
          <w:pgMar w:top="1440" w:right="1800" w:bottom="1440" w:left="1800" w:header="851" w:footer="992" w:gutter="0"/>
          <w:cols w:space="425"/>
          <w:docGrid w:type="lines" w:linePitch="312"/>
        </w:sectPr>
      </w:pPr>
    </w:p>
    <w:p w14:paraId="65C0D7F6" w14:textId="77777777" w:rsidR="00970176" w:rsidRDefault="008D6EE0">
      <w:pPr>
        <w:pStyle w:val="1"/>
        <w:jc w:val="center"/>
        <w:rPr>
          <w:rFonts w:ascii="Times New Roman" w:hAnsi="Times New Roman" w:cs="Times New Roman"/>
          <w:sz w:val="32"/>
          <w:szCs w:val="32"/>
        </w:rPr>
      </w:pPr>
      <w:bookmarkStart w:id="1294" w:name="_Toc14992061"/>
      <w:r>
        <w:rPr>
          <w:rFonts w:ascii="Times New Roman" w:hAnsi="Times New Roman" w:cs="Times New Roman"/>
        </w:rPr>
        <w:lastRenderedPageBreak/>
        <w:t>第四章</w:t>
      </w:r>
      <w:r>
        <w:rPr>
          <w:rFonts w:ascii="Times New Roman" w:hAnsi="Times New Roman" w:cs="Times New Roman"/>
        </w:rPr>
        <w:t xml:space="preserve"> </w:t>
      </w:r>
      <w:r>
        <w:rPr>
          <w:rFonts w:ascii="Times New Roman" w:hAnsi="Times New Roman" w:cs="Times New Roman"/>
        </w:rPr>
        <w:t>新型甜味剂的发展与应用</w:t>
      </w:r>
      <w:bookmarkEnd w:id="1294"/>
    </w:p>
    <w:p w14:paraId="3229DDBF" w14:textId="77777777" w:rsidR="00970176" w:rsidRDefault="008D6EE0">
      <w:pPr>
        <w:pStyle w:val="2"/>
        <w:rPr>
          <w:rFonts w:ascii="Times New Roman" w:hAnsi="Times New Roman" w:cs="Times New Roman"/>
        </w:rPr>
      </w:pPr>
      <w:bookmarkStart w:id="1295" w:name="_Toc14992062"/>
      <w:r>
        <w:rPr>
          <w:rFonts w:ascii="Times New Roman" w:hAnsi="Times New Roman" w:cs="Times New Roman"/>
        </w:rPr>
        <w:t xml:space="preserve">4.1 </w:t>
      </w:r>
      <w:r>
        <w:rPr>
          <w:rFonts w:ascii="Times New Roman" w:hAnsi="Times New Roman" w:cs="Times New Roman"/>
        </w:rPr>
        <w:t>新型甜味剂的概念</w:t>
      </w:r>
      <w:bookmarkEnd w:id="1295"/>
    </w:p>
    <w:p w14:paraId="0B2CB903" w14:textId="77777777" w:rsidR="00970176" w:rsidRDefault="008D6EE0">
      <w:pPr>
        <w:widowControl/>
        <w:autoSpaceDE w:val="0"/>
        <w:autoSpaceDN w:val="0"/>
        <w:adjustRightInd w:val="0"/>
        <w:spacing w:line="360" w:lineRule="auto"/>
        <w:ind w:firstLineChars="200" w:firstLine="480"/>
        <w:jc w:val="left"/>
        <w:rPr>
          <w:rFonts w:ascii="Times New Roman" w:hAnsi="Times New Roman" w:cs="Times New Roman"/>
          <w:bCs/>
          <w:sz w:val="24"/>
          <w:szCs w:val="21"/>
        </w:rPr>
      </w:pPr>
      <w:r>
        <w:rPr>
          <w:rFonts w:ascii="Times New Roman" w:hAnsi="Times New Roman" w:cs="Times New Roman"/>
          <w:bCs/>
          <w:sz w:val="24"/>
          <w:szCs w:val="21"/>
        </w:rPr>
        <w:t>食品的甜味是由其所含的</w:t>
      </w:r>
      <w:r>
        <w:rPr>
          <w:rFonts w:ascii="Times New Roman" w:hAnsi="Times New Roman" w:cs="Times New Roman"/>
          <w:kern w:val="0"/>
          <w:sz w:val="24"/>
          <w:szCs w:val="20"/>
        </w:rPr>
        <w:t>甜味物质所赋予的，这类物质称为甜味剂，甜味剂是一类重要的食品添加剂。</w:t>
      </w:r>
      <w:del w:id="1296" w:author="谁是最可爱的人" w:date="2019-12-31T14:05:00Z">
        <w:r>
          <w:rPr>
            <w:rFonts w:ascii="Times New Roman" w:hAnsi="Times New Roman" w:cs="Times New Roman"/>
            <w:bCs/>
            <w:sz w:val="24"/>
            <w:szCs w:val="21"/>
          </w:rPr>
          <w:delText>甜味剂</w:delText>
        </w:r>
      </w:del>
      <w:r>
        <w:rPr>
          <w:rFonts w:ascii="Times New Roman" w:hAnsi="Times New Roman" w:cs="Times New Roman"/>
          <w:bCs/>
          <w:sz w:val="24"/>
          <w:szCs w:val="21"/>
        </w:rPr>
        <w:t>从来源来看，可分为天然甜味剂与人工合成甜味剂两大类，天然甜味剂又可分为糖类和非糖类甜味剂。糖类甜味剂主要是指蔗糖和葡萄糖等，它们的味感好，甜度不高，在人体内会被吸收、积存并转化为能量，属于能量糖类，来源于甘蔗或甜菜的蔗糖是使用最广泛的天然甜味剂。</w:t>
      </w:r>
    </w:p>
    <w:p w14:paraId="4DC26CA6" w14:textId="77777777" w:rsidR="00970176" w:rsidRDefault="008D6EE0">
      <w:pPr>
        <w:widowControl/>
        <w:autoSpaceDE w:val="0"/>
        <w:autoSpaceDN w:val="0"/>
        <w:adjustRightInd w:val="0"/>
        <w:spacing w:line="360" w:lineRule="auto"/>
        <w:ind w:firstLineChars="200" w:firstLine="480"/>
        <w:jc w:val="left"/>
        <w:rPr>
          <w:rFonts w:ascii="Times New Roman" w:hAnsi="Times New Roman" w:cs="Times New Roman"/>
          <w:bCs/>
          <w:sz w:val="24"/>
          <w:szCs w:val="21"/>
        </w:rPr>
      </w:pPr>
      <w:r>
        <w:rPr>
          <w:rFonts w:ascii="Times New Roman" w:hAnsi="Times New Roman" w:cs="Times New Roman"/>
          <w:bCs/>
          <w:sz w:val="24"/>
          <w:szCs w:val="21"/>
        </w:rPr>
        <w:t>近年来的研究表明越来越多的人患有的某些疾病，如糖尿病、心血管疾病、肥胖、高脂血症、龋齿等，或多或少都与蔗糖的过量摄入有关。随着人们对健康要求的提高，对各种甜味剂的要求也越来越苛刻，甜味剂</w:t>
      </w:r>
      <w:del w:id="1297" w:author="谁是最可爱的人" w:date="2019-12-31T14:06:00Z">
        <w:r>
          <w:rPr>
            <w:rFonts w:ascii="Times New Roman" w:hAnsi="Times New Roman" w:cs="Times New Roman"/>
            <w:bCs/>
            <w:sz w:val="24"/>
            <w:szCs w:val="21"/>
          </w:rPr>
          <w:delText>即</w:delText>
        </w:r>
      </w:del>
      <w:ins w:id="1298" w:author="谁是最可爱的人" w:date="2019-12-31T14:06:00Z">
        <w:r>
          <w:rPr>
            <w:rFonts w:ascii="Times New Roman" w:hAnsi="Times New Roman" w:cs="Times New Roman" w:hint="eastAsia"/>
            <w:bCs/>
            <w:sz w:val="24"/>
            <w:szCs w:val="21"/>
          </w:rPr>
          <w:t>既</w:t>
        </w:r>
      </w:ins>
      <w:r>
        <w:rPr>
          <w:rFonts w:ascii="Times New Roman" w:hAnsi="Times New Roman" w:cs="Times New Roman"/>
          <w:bCs/>
          <w:sz w:val="24"/>
          <w:szCs w:val="21"/>
        </w:rPr>
        <w:t>要能满足人们对甜味口感的要求，又要能满足健康的要求，需要其能量值尽可能的低</w:t>
      </w:r>
      <w:r>
        <w:rPr>
          <w:rFonts w:ascii="Times New Roman" w:hAnsi="Times New Roman" w:cs="Times New Roman"/>
          <w:bCs/>
          <w:sz w:val="24"/>
          <w:szCs w:val="21"/>
        </w:rPr>
        <w:t>甚至</w:t>
      </w:r>
      <w:del w:id="1299" w:author="谁是最可爱的人" w:date="2019-12-31T14:06:00Z">
        <w:r>
          <w:rPr>
            <w:rFonts w:ascii="Times New Roman" w:hAnsi="Times New Roman" w:cs="Times New Roman"/>
            <w:bCs/>
            <w:sz w:val="24"/>
            <w:szCs w:val="21"/>
          </w:rPr>
          <w:delText>能量值</w:delText>
        </w:r>
      </w:del>
      <w:r>
        <w:rPr>
          <w:rFonts w:ascii="Times New Roman" w:hAnsi="Times New Roman" w:cs="Times New Roman"/>
          <w:bCs/>
          <w:sz w:val="24"/>
          <w:szCs w:val="21"/>
        </w:rPr>
        <w:t>为零。世界范围内，无糖和低糖食品和饮料的开发速度很快，甜味剂部分代替糖的摄入已成为一种发展趋势，越来越多的新型甜味剂被商业化并应用于食品、饮料中。</w:t>
      </w:r>
    </w:p>
    <w:p w14:paraId="36CEFDDD"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bCs/>
          <w:sz w:val="24"/>
          <w:szCs w:val="21"/>
        </w:rPr>
      </w:pPr>
      <w:r>
        <w:rPr>
          <w:rFonts w:ascii="Times New Roman" w:hAnsi="Times New Roman" w:cs="Times New Roman"/>
          <w:kern w:val="0"/>
          <w:sz w:val="24"/>
          <w:szCs w:val="20"/>
        </w:rPr>
        <w:t>新型甜味剂指的是高倍甜味剂（</w:t>
      </w:r>
      <w:r>
        <w:rPr>
          <w:rFonts w:ascii="Times New Roman" w:hAnsi="Times New Roman" w:cs="Times New Roman"/>
          <w:kern w:val="0"/>
          <w:sz w:val="24"/>
          <w:szCs w:val="20"/>
        </w:rPr>
        <w:t>high-potency sweeteners</w:t>
      </w:r>
      <w:r>
        <w:rPr>
          <w:rFonts w:ascii="Times New Roman" w:hAnsi="Times New Roman" w:cs="Times New Roman"/>
          <w:kern w:val="0"/>
          <w:sz w:val="24"/>
          <w:szCs w:val="20"/>
        </w:rPr>
        <w:t>），特别是无热量</w:t>
      </w:r>
      <w:r>
        <w:rPr>
          <w:rFonts w:ascii="Times New Roman" w:hAnsi="Times New Roman" w:cs="Times New Roman"/>
          <w:kern w:val="0"/>
          <w:sz w:val="24"/>
          <w:szCs w:val="20"/>
        </w:rPr>
        <w:t>(non-caloric)</w:t>
      </w:r>
      <w:r>
        <w:rPr>
          <w:rFonts w:ascii="Times New Roman" w:hAnsi="Times New Roman" w:cs="Times New Roman"/>
          <w:kern w:val="0"/>
          <w:sz w:val="24"/>
          <w:szCs w:val="20"/>
        </w:rPr>
        <w:t>、非营养性的高倍甜味剂。</w:t>
      </w:r>
      <w:r>
        <w:rPr>
          <w:rFonts w:ascii="Times New Roman" w:hAnsi="Times New Roman" w:cs="Times New Roman"/>
          <w:bCs/>
          <w:sz w:val="24"/>
          <w:szCs w:val="21"/>
        </w:rPr>
        <w:t>高倍甜味剂在食品和饮料中的使用应受到监管机构的监管，并根据安全评估研究指定其可接受的每日摄入量（</w:t>
      </w:r>
      <w:r>
        <w:rPr>
          <w:rFonts w:ascii="Times New Roman" w:hAnsi="Times New Roman" w:cs="Times New Roman"/>
          <w:kern w:val="0"/>
          <w:sz w:val="24"/>
          <w:szCs w:val="20"/>
        </w:rPr>
        <w:t>ADI</w:t>
      </w:r>
      <w:r>
        <w:rPr>
          <w:rFonts w:ascii="Times New Roman" w:hAnsi="Times New Roman" w:cs="Times New Roman"/>
          <w:bCs/>
          <w:sz w:val="24"/>
          <w:szCs w:val="21"/>
        </w:rPr>
        <w:t>）。高倍甜味剂包括人工合成化合物以及天然化合物、天然化合物的衍生物。</w:t>
      </w:r>
    </w:p>
    <w:p w14:paraId="3DEDCDCB"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sz w:val="24"/>
          <w:szCs w:val="24"/>
        </w:rPr>
      </w:pPr>
      <w:r>
        <w:rPr>
          <w:rFonts w:ascii="Times New Roman" w:hAnsi="Times New Roman" w:cs="Times New Roman"/>
          <w:kern w:val="0"/>
          <w:sz w:val="24"/>
          <w:szCs w:val="24"/>
        </w:rPr>
        <w:t>我国《食品安全国家标准食品添加剂使用标准》对允许使用的甜味剂品种、使用范围和最大使用量都有具体规定。这些规定都是基于严格的科学风险评估结果制定的。按标准使用高倍甜味剂，是有安全保障的。</w:t>
      </w:r>
    </w:p>
    <w:p w14:paraId="66FCBBA9" w14:textId="77777777" w:rsidR="00970176" w:rsidRDefault="008D6EE0">
      <w:pPr>
        <w:pStyle w:val="2"/>
        <w:rPr>
          <w:rFonts w:ascii="Times New Roman" w:hAnsi="Times New Roman" w:cs="Times New Roman"/>
        </w:rPr>
      </w:pPr>
      <w:bookmarkStart w:id="1300" w:name="_Toc14992063"/>
      <w:r>
        <w:rPr>
          <w:rFonts w:ascii="Times New Roman" w:hAnsi="Times New Roman" w:cs="Times New Roman"/>
        </w:rPr>
        <w:t xml:space="preserve">4.2 </w:t>
      </w:r>
      <w:r>
        <w:rPr>
          <w:rFonts w:ascii="Times New Roman" w:hAnsi="Times New Roman" w:cs="Times New Roman"/>
        </w:rPr>
        <w:t>合成甜味剂（</w:t>
      </w:r>
      <w:r>
        <w:rPr>
          <w:rFonts w:ascii="Times New Roman" w:hAnsi="Times New Roman" w:cs="Times New Roman"/>
        </w:rPr>
        <w:t>Synthetic Sweeteners</w:t>
      </w:r>
      <w:r>
        <w:rPr>
          <w:rFonts w:ascii="Times New Roman" w:hAnsi="Times New Roman" w:cs="Times New Roman"/>
        </w:rPr>
        <w:t>）的制备技术及其应用</w:t>
      </w:r>
      <w:bookmarkEnd w:id="1300"/>
    </w:p>
    <w:p w14:paraId="08B83736" w14:textId="77777777" w:rsidR="00970176" w:rsidRDefault="008D6EE0">
      <w:pPr>
        <w:pStyle w:val="05Het-Text"/>
        <w:widowControl w:val="0"/>
        <w:tabs>
          <w:tab w:val="center" w:pos="4535"/>
        </w:tabs>
        <w:ind w:firstLineChars="200" w:firstLine="480"/>
        <w:rPr>
          <w:rFonts w:ascii="Times New Roman" w:eastAsiaTheme="minorEastAsia" w:hAnsi="Times New Roman"/>
          <w:szCs w:val="24"/>
          <w:lang w:eastAsia="zh-CN"/>
        </w:rPr>
      </w:pPr>
      <w:r>
        <w:rPr>
          <w:rFonts w:ascii="Times New Roman" w:eastAsiaTheme="minorEastAsia" w:hAnsi="Times New Roman"/>
          <w:lang w:eastAsia="zh-CN"/>
        </w:rPr>
        <w:t>目前使用的合成甜味剂由于甜度高、体积小、</w:t>
      </w:r>
      <w:r>
        <w:rPr>
          <w:rFonts w:ascii="Times New Roman" w:eastAsiaTheme="minorEastAsia" w:hAnsi="Times New Roman"/>
        </w:rPr>
        <w:t>成本低，不被机体消化吸收，糖尿病人和肥胖人群等特殊人群可安全食用</w:t>
      </w:r>
      <w:r>
        <w:rPr>
          <w:rFonts w:ascii="Times New Roman" w:eastAsiaTheme="minorEastAsia" w:hAnsi="Times New Roman"/>
          <w:lang w:eastAsia="zh-CN"/>
        </w:rPr>
        <w:t>，</w:t>
      </w:r>
      <w:r>
        <w:rPr>
          <w:rFonts w:ascii="Times New Roman" w:eastAsiaTheme="minorEastAsia" w:hAnsi="Times New Roman"/>
          <w:szCs w:val="19"/>
        </w:rPr>
        <w:t>对人的牙齿无害，不会导致龋齿</w:t>
      </w:r>
      <w:r>
        <w:rPr>
          <w:rFonts w:ascii="Times New Roman" w:eastAsiaTheme="minorEastAsia" w:hAnsi="Times New Roman"/>
          <w:szCs w:val="19"/>
          <w:lang w:eastAsia="zh-CN"/>
        </w:rPr>
        <w:t>的</w:t>
      </w:r>
      <w:r>
        <w:rPr>
          <w:rFonts w:ascii="Times New Roman" w:eastAsiaTheme="minorEastAsia" w:hAnsi="Times New Roman"/>
          <w:szCs w:val="19"/>
          <w:lang w:eastAsia="zh-CN"/>
        </w:rPr>
        <w:lastRenderedPageBreak/>
        <w:t>优点</w:t>
      </w:r>
      <w:r>
        <w:rPr>
          <w:rFonts w:ascii="Times New Roman" w:eastAsiaTheme="minorEastAsia" w:hAnsi="Times New Roman"/>
          <w:lang w:eastAsia="zh-CN"/>
        </w:rPr>
        <w:t>而占居较大的市场份额</w:t>
      </w:r>
      <w:r>
        <w:rPr>
          <w:rFonts w:ascii="Times New Roman" w:eastAsiaTheme="minorEastAsia" w:hAnsi="Times New Roman"/>
          <w:szCs w:val="19"/>
        </w:rPr>
        <w:t>。</w:t>
      </w:r>
      <w:r>
        <w:rPr>
          <w:rFonts w:ascii="Times New Roman" w:eastAsiaTheme="minorEastAsia" w:hAnsi="Times New Roman"/>
          <w:szCs w:val="19"/>
          <w:lang w:eastAsia="zh-CN"/>
        </w:rPr>
        <w:t>以下为已商业化并可用于食品或饮料的化学合成甜味剂。</w:t>
      </w:r>
    </w:p>
    <w:p w14:paraId="1E2ACCEA" w14:textId="77777777" w:rsidR="00970176" w:rsidRDefault="008D6EE0">
      <w:pPr>
        <w:pStyle w:val="3"/>
        <w:rPr>
          <w:rFonts w:ascii="Times New Roman" w:hAnsi="Times New Roman" w:cs="Times New Roman"/>
        </w:rPr>
      </w:pPr>
      <w:bookmarkStart w:id="1301" w:name="_Toc14992064"/>
      <w:r>
        <w:rPr>
          <w:rFonts w:ascii="Times New Roman" w:hAnsi="Times New Roman" w:cs="Times New Roman"/>
          <w:szCs w:val="24"/>
        </w:rPr>
        <w:t xml:space="preserve">4.2.1 </w:t>
      </w:r>
      <w:r>
        <w:rPr>
          <w:rFonts w:ascii="Times New Roman" w:hAnsi="Times New Roman" w:cs="Times New Roman"/>
        </w:rPr>
        <w:t>糖精（</w:t>
      </w:r>
      <w:r>
        <w:rPr>
          <w:rFonts w:ascii="Times New Roman" w:hAnsi="Times New Roman" w:cs="Times New Roman"/>
        </w:rPr>
        <w:t>Saccha</w:t>
      </w:r>
      <w:r>
        <w:rPr>
          <w:rFonts w:ascii="Times New Roman" w:hAnsi="Times New Roman" w:cs="Times New Roman"/>
        </w:rPr>
        <w:t>rin, SAC</w:t>
      </w:r>
      <w:r>
        <w:rPr>
          <w:rFonts w:ascii="Times New Roman" w:hAnsi="Times New Roman" w:cs="Times New Roman"/>
        </w:rPr>
        <w:t>）</w:t>
      </w:r>
      <w:bookmarkEnd w:id="1301"/>
    </w:p>
    <w:p w14:paraId="6B03EC9F"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糖精的化学名称为邻苯甲酰磺酰亚胺，分子式为：</w:t>
      </w:r>
      <w:r>
        <w:rPr>
          <w:rFonts w:ascii="Times New Roman" w:hAnsi="Times New Roman" w:cs="Times New Roman"/>
          <w:kern w:val="0"/>
          <w:sz w:val="24"/>
          <w:szCs w:val="20"/>
        </w:rPr>
        <w:t>C</w:t>
      </w:r>
      <w:r>
        <w:rPr>
          <w:rFonts w:ascii="Times New Roman" w:hAnsi="Times New Roman" w:cs="Times New Roman"/>
          <w:kern w:val="0"/>
          <w:sz w:val="24"/>
          <w:szCs w:val="20"/>
          <w:vertAlign w:val="subscript"/>
        </w:rPr>
        <w:t>7</w:t>
      </w:r>
      <w:r>
        <w:rPr>
          <w:rFonts w:ascii="Times New Roman" w:hAnsi="Times New Roman" w:cs="Times New Roman"/>
          <w:kern w:val="0"/>
          <w:sz w:val="24"/>
          <w:szCs w:val="20"/>
        </w:rPr>
        <w:t>H</w:t>
      </w:r>
      <w:r>
        <w:rPr>
          <w:rFonts w:ascii="Times New Roman" w:hAnsi="Times New Roman" w:cs="Times New Roman"/>
          <w:kern w:val="0"/>
          <w:sz w:val="24"/>
          <w:szCs w:val="20"/>
          <w:vertAlign w:val="subscript"/>
        </w:rPr>
        <w:t>5</w:t>
      </w:r>
      <w:r>
        <w:rPr>
          <w:rFonts w:ascii="Times New Roman" w:hAnsi="Times New Roman" w:cs="Times New Roman"/>
          <w:kern w:val="0"/>
          <w:sz w:val="24"/>
          <w:szCs w:val="20"/>
        </w:rPr>
        <w:t>O</w:t>
      </w:r>
      <w:r>
        <w:rPr>
          <w:rFonts w:ascii="Times New Roman" w:hAnsi="Times New Roman" w:cs="Times New Roman"/>
          <w:kern w:val="0"/>
          <w:sz w:val="24"/>
          <w:szCs w:val="20"/>
          <w:vertAlign w:val="subscript"/>
        </w:rPr>
        <w:t>3</w:t>
      </w:r>
      <w:r>
        <w:rPr>
          <w:rFonts w:ascii="Times New Roman" w:hAnsi="Times New Roman" w:cs="Times New Roman"/>
          <w:kern w:val="0"/>
          <w:sz w:val="24"/>
          <w:szCs w:val="20"/>
        </w:rPr>
        <w:t>NS</w:t>
      </w:r>
      <w:r>
        <w:rPr>
          <w:rFonts w:ascii="Times New Roman" w:hAnsi="Times New Roman" w:cs="Times New Roman"/>
          <w:kern w:val="0"/>
          <w:sz w:val="24"/>
          <w:szCs w:val="20"/>
        </w:rPr>
        <w:t>，最早是于</w:t>
      </w:r>
      <w:r>
        <w:rPr>
          <w:rFonts w:ascii="Times New Roman" w:hAnsi="Times New Roman" w:cs="Times New Roman"/>
          <w:kern w:val="0"/>
          <w:sz w:val="24"/>
          <w:szCs w:val="20"/>
          <w:lang w:eastAsia="ja-JP"/>
        </w:rPr>
        <w:t>1878</w:t>
      </w:r>
      <w:r>
        <w:rPr>
          <w:rFonts w:ascii="Times New Roman" w:hAnsi="Times New Roman" w:cs="Times New Roman"/>
          <w:kern w:val="0"/>
          <w:sz w:val="24"/>
          <w:szCs w:val="20"/>
          <w:lang w:eastAsia="ja-JP"/>
        </w:rPr>
        <w:t>年</w:t>
      </w:r>
      <w:r>
        <w:rPr>
          <w:rFonts w:ascii="Times New Roman" w:hAnsi="Times New Roman" w:cs="Times New Roman"/>
          <w:kern w:val="0"/>
          <w:sz w:val="24"/>
          <w:szCs w:val="20"/>
        </w:rPr>
        <w:t>由美国</w:t>
      </w:r>
      <w:r>
        <w:rPr>
          <w:rFonts w:ascii="Times New Roman" w:hAnsi="Times New Roman" w:cs="Times New Roman"/>
          <w:kern w:val="0"/>
          <w:sz w:val="24"/>
          <w:szCs w:val="20"/>
          <w:lang w:eastAsia="ja-JP"/>
        </w:rPr>
        <w:t>约翰霍普金斯大学</w:t>
      </w:r>
      <w:r>
        <w:rPr>
          <w:rFonts w:ascii="Times New Roman" w:hAnsi="Times New Roman" w:cs="Times New Roman"/>
          <w:kern w:val="0"/>
          <w:sz w:val="24"/>
          <w:szCs w:val="20"/>
        </w:rPr>
        <w:t>I.Remsen</w:t>
      </w:r>
      <w:r>
        <w:rPr>
          <w:rFonts w:ascii="Times New Roman" w:hAnsi="Times New Roman" w:cs="Times New Roman"/>
          <w:kern w:val="0"/>
          <w:sz w:val="24"/>
          <w:szCs w:val="20"/>
        </w:rPr>
        <w:t>教授的博士后</w:t>
      </w:r>
      <w:r>
        <w:rPr>
          <w:rFonts w:ascii="Times New Roman" w:hAnsi="Times New Roman" w:cs="Times New Roman"/>
          <w:kern w:val="0"/>
          <w:sz w:val="24"/>
          <w:szCs w:val="20"/>
        </w:rPr>
        <w:t xml:space="preserve">C.Fahlberg </w:t>
      </w:r>
      <w:r>
        <w:rPr>
          <w:rFonts w:ascii="Times New Roman" w:hAnsi="Times New Roman" w:cs="Times New Roman"/>
          <w:kern w:val="0"/>
          <w:sz w:val="24"/>
          <w:szCs w:val="20"/>
        </w:rPr>
        <w:t>发现的，并于</w:t>
      </w:r>
      <w:r>
        <w:rPr>
          <w:rFonts w:ascii="Times New Roman" w:hAnsi="Times New Roman" w:cs="Times New Roman"/>
          <w:kern w:val="0"/>
          <w:sz w:val="24"/>
          <w:szCs w:val="20"/>
        </w:rPr>
        <w:t xml:space="preserve">1884 </w:t>
      </w:r>
      <w:r>
        <w:rPr>
          <w:rFonts w:ascii="Times New Roman" w:hAnsi="Times New Roman" w:cs="Times New Roman"/>
          <w:kern w:val="0"/>
          <w:sz w:val="24"/>
          <w:szCs w:val="20"/>
        </w:rPr>
        <w:t>年以后陆续投入生产，向市场推广使用。由于糖精难溶于水，市场供应的产品主要是其钠盐，即糖精钠，它是第一个被商业化的高倍甜味剂，二十世纪之交它是孟山都化学公司的第一个产品。</w:t>
      </w:r>
    </w:p>
    <w:p w14:paraId="109971C5" w14:textId="77777777" w:rsidR="00970176" w:rsidRDefault="008D6EE0">
      <w:pPr>
        <w:autoSpaceDE w:val="0"/>
        <w:autoSpaceDN w:val="0"/>
        <w:adjustRightInd w:val="0"/>
        <w:spacing w:before="240" w:after="240" w:line="360" w:lineRule="auto"/>
        <w:ind w:firstLineChars="200" w:firstLine="420"/>
        <w:jc w:val="center"/>
        <w:rPr>
          <w:rFonts w:ascii="Times New Roman" w:hAnsi="Times New Roman" w:cs="Times New Roman"/>
        </w:rPr>
      </w:pPr>
      <w:r>
        <w:rPr>
          <w:rFonts w:ascii="Times New Roman" w:hAnsi="Times New Roman" w:cs="Times New Roman"/>
        </w:rPr>
        <w:object w:dxaOrig="1377" w:dyaOrig="1177" w14:anchorId="19264D61">
          <v:shape id="_x0000_i1030" type="#_x0000_t75" style="width:69pt;height:58.5pt" o:ole="">
            <v:imagedata r:id="rId78" o:title=""/>
          </v:shape>
          <o:OLEObject Type="Embed" ProgID="ChemDraw.Document.6.0" ShapeID="_x0000_i1030" DrawAspect="Content" ObjectID="_1639647246" r:id="rId79"/>
        </w:object>
      </w:r>
    </w:p>
    <w:p w14:paraId="7AC8FDA7"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4.1 </w:t>
      </w:r>
      <w:r>
        <w:rPr>
          <w:rFonts w:ascii="Times New Roman" w:hAnsi="Times New Roman" w:cs="Times New Roman"/>
          <w:kern w:val="0"/>
          <w:szCs w:val="21"/>
        </w:rPr>
        <w:t>糖精</w:t>
      </w:r>
    </w:p>
    <w:p w14:paraId="0BB7F651"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Fig.4.1 Saccharin (SAC)</w:t>
      </w:r>
    </w:p>
    <w:p w14:paraId="2B7144A3"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糖精钠的制备工艺有多种，按生产采用的主要原料可划分为甲苯法、苯酐法、邻甲基苯胺法和苯酐二硫化物法等，其中以甲苯法和苯酐法应用最为广泛。</w:t>
      </w:r>
    </w:p>
    <w:p w14:paraId="3362F86F"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甲苯法是糖精发明者</w:t>
      </w:r>
      <w:r>
        <w:rPr>
          <w:rFonts w:ascii="Times New Roman" w:hAnsi="Times New Roman" w:cs="Times New Roman"/>
          <w:kern w:val="0"/>
          <w:sz w:val="24"/>
          <w:szCs w:val="20"/>
        </w:rPr>
        <w:t xml:space="preserve">Fakllerg </w:t>
      </w:r>
      <w:r>
        <w:rPr>
          <w:rFonts w:ascii="Times New Roman" w:hAnsi="Times New Roman" w:cs="Times New Roman"/>
          <w:kern w:val="0"/>
          <w:sz w:val="24"/>
          <w:szCs w:val="20"/>
        </w:rPr>
        <w:t>最早采用的方法，后人进行了多次改进，成为生产糖精钠较简便的方法，也是我国较早生产糖精钠的方法。其主要生产原料有无水甲苯、氯磺酸、氨水、活性炭、液体氢氧化钠、盐酸、高锰酸钾、亚硫酸钠和碳酸氢钠等，包括氯磺化、胺化、氧化、酸析、中和等化学反应。其生产方法是将无水甲苯逐渐加入装有氯磺酸的氯磺化锅中，低温反应，加完后反应</w:t>
      </w:r>
      <w:r>
        <w:rPr>
          <w:rFonts w:ascii="Times New Roman" w:hAnsi="Times New Roman" w:cs="Times New Roman"/>
          <w:kern w:val="0"/>
          <w:sz w:val="24"/>
          <w:szCs w:val="20"/>
        </w:rPr>
        <w:t>3</w:t>
      </w:r>
      <w:r>
        <w:rPr>
          <w:rFonts w:ascii="Times New Roman" w:hAnsi="Times New Roman" w:cs="Times New Roman"/>
          <w:kern w:val="0"/>
          <w:sz w:val="24"/>
          <w:szCs w:val="20"/>
        </w:rPr>
        <w:t>小时</w:t>
      </w:r>
      <w:del w:id="1302" w:author="谁是最可爱的人" w:date="2019-12-31T14:08:00Z">
        <w:r>
          <w:rPr>
            <w:rFonts w:ascii="Times New Roman" w:hAnsi="Times New Roman" w:cs="Times New Roman"/>
            <w:kern w:val="0"/>
            <w:sz w:val="24"/>
            <w:szCs w:val="20"/>
          </w:rPr>
          <w:delText>，</w:delText>
        </w:r>
      </w:del>
      <w:r>
        <w:rPr>
          <w:rFonts w:ascii="Times New Roman" w:hAnsi="Times New Roman" w:cs="Times New Roman"/>
          <w:kern w:val="0"/>
          <w:sz w:val="24"/>
          <w:szCs w:val="20"/>
        </w:rPr>
        <w:t>反应完毕，冷却，使</w:t>
      </w:r>
      <w:r>
        <w:rPr>
          <w:rFonts w:ascii="Times New Roman" w:hAnsi="Times New Roman" w:cs="Times New Roman"/>
          <w:kern w:val="0"/>
          <w:sz w:val="24"/>
          <w:szCs w:val="20"/>
        </w:rPr>
        <w:t>氯磺酸完全分解，放出酸液，然后将所得的磺酰氯油状物进行水洗，于</w:t>
      </w:r>
      <w:r>
        <w:rPr>
          <w:rFonts w:ascii="Times New Roman" w:hAnsi="Times New Roman" w:cs="Times New Roman"/>
          <w:kern w:val="0"/>
          <w:sz w:val="24"/>
          <w:szCs w:val="20"/>
        </w:rPr>
        <w:t>-15</w:t>
      </w:r>
      <w:r>
        <w:rPr>
          <w:rFonts w:ascii="Times New Roman" w:hAnsi="Times New Roman" w:cs="Times New Roman"/>
          <w:kern w:val="0"/>
          <w:sz w:val="24"/>
          <w:szCs w:val="20"/>
        </w:rPr>
        <w:t>～</w:t>
      </w:r>
      <w:r>
        <w:rPr>
          <w:rFonts w:ascii="Times New Roman" w:hAnsi="Times New Roman" w:cs="Times New Roman"/>
          <w:kern w:val="0"/>
          <w:sz w:val="24"/>
          <w:szCs w:val="20"/>
        </w:rPr>
        <w:t>-20</w:t>
      </w:r>
      <w:r>
        <w:rPr>
          <w:rFonts w:ascii="宋体" w:eastAsia="宋体" w:hAnsi="宋体" w:cs="宋体" w:hint="eastAsia"/>
          <w:kern w:val="0"/>
          <w:sz w:val="24"/>
          <w:szCs w:val="20"/>
        </w:rPr>
        <w:t>℃</w:t>
      </w:r>
      <w:r>
        <w:rPr>
          <w:rFonts w:ascii="Times New Roman" w:hAnsi="Times New Roman" w:cs="Times New Roman"/>
          <w:kern w:val="0"/>
          <w:sz w:val="24"/>
          <w:szCs w:val="20"/>
        </w:rPr>
        <w:t>冷冻</w:t>
      </w:r>
      <w:r>
        <w:rPr>
          <w:rFonts w:ascii="Times New Roman" w:hAnsi="Times New Roman" w:cs="Times New Roman"/>
          <w:kern w:val="0"/>
          <w:sz w:val="24"/>
          <w:szCs w:val="20"/>
        </w:rPr>
        <w:t>12</w:t>
      </w:r>
      <w:r>
        <w:rPr>
          <w:rFonts w:ascii="Times New Roman" w:hAnsi="Times New Roman" w:cs="Times New Roman"/>
          <w:kern w:val="0"/>
          <w:sz w:val="24"/>
          <w:szCs w:val="20"/>
        </w:rPr>
        <w:t>小时，滤出对位异构体结晶，液体即为邻甲苯磺酰氯。在氨化锅内预先放入氨水，加入邻甲苯磺酰氯，在</w:t>
      </w:r>
      <w:r>
        <w:rPr>
          <w:rFonts w:ascii="Times New Roman" w:hAnsi="Times New Roman" w:cs="Times New Roman"/>
          <w:kern w:val="0"/>
          <w:sz w:val="24"/>
          <w:szCs w:val="20"/>
        </w:rPr>
        <w:t>60</w:t>
      </w:r>
      <w:r>
        <w:rPr>
          <w:rFonts w:ascii="宋体" w:eastAsia="宋体" w:hAnsi="宋体" w:cs="宋体" w:hint="eastAsia"/>
          <w:kern w:val="0"/>
          <w:sz w:val="24"/>
          <w:szCs w:val="20"/>
        </w:rPr>
        <w:t>℃</w:t>
      </w:r>
      <w:r>
        <w:rPr>
          <w:rFonts w:ascii="Times New Roman" w:hAnsi="Times New Roman" w:cs="Times New Roman"/>
          <w:kern w:val="0"/>
          <w:sz w:val="24"/>
          <w:szCs w:val="20"/>
        </w:rPr>
        <w:t>反应</w:t>
      </w:r>
      <w:r>
        <w:rPr>
          <w:rFonts w:ascii="Times New Roman" w:hAnsi="Times New Roman" w:cs="Times New Roman"/>
          <w:kern w:val="0"/>
          <w:sz w:val="24"/>
          <w:szCs w:val="20"/>
        </w:rPr>
        <w:t>2</w:t>
      </w:r>
      <w:r>
        <w:rPr>
          <w:rFonts w:ascii="Times New Roman" w:hAnsi="Times New Roman" w:cs="Times New Roman"/>
          <w:kern w:val="0"/>
          <w:sz w:val="24"/>
          <w:szCs w:val="20"/>
        </w:rPr>
        <w:t>小时，冷却，过滤，滤饼经活性炭脱色，在精制锅中分别用盐酸和氢氧化钠溶液精制，得邻甲苯磺酰胺。将邻甲苯磺酰胺、水和液体氢氧化钠加入氧化锅内，于</w:t>
      </w:r>
      <w:r>
        <w:rPr>
          <w:rFonts w:ascii="Times New Roman" w:hAnsi="Times New Roman" w:cs="Times New Roman"/>
          <w:kern w:val="0"/>
          <w:sz w:val="24"/>
          <w:szCs w:val="20"/>
        </w:rPr>
        <w:t>25</w:t>
      </w:r>
      <w:r>
        <w:rPr>
          <w:rFonts w:ascii="Times New Roman" w:hAnsi="Times New Roman" w:cs="Times New Roman"/>
          <w:kern w:val="0"/>
          <w:sz w:val="24"/>
          <w:szCs w:val="20"/>
        </w:rPr>
        <w:t>～</w:t>
      </w:r>
      <w:r>
        <w:rPr>
          <w:rFonts w:ascii="Times New Roman" w:hAnsi="Times New Roman" w:cs="Times New Roman"/>
          <w:kern w:val="0"/>
          <w:sz w:val="24"/>
          <w:szCs w:val="20"/>
        </w:rPr>
        <w:t>35</w:t>
      </w:r>
      <w:r>
        <w:rPr>
          <w:rFonts w:ascii="宋体" w:eastAsia="宋体" w:hAnsi="宋体" w:cs="宋体" w:hint="eastAsia"/>
          <w:kern w:val="0"/>
          <w:sz w:val="24"/>
          <w:szCs w:val="20"/>
        </w:rPr>
        <w:t>℃</w:t>
      </w:r>
      <w:r>
        <w:rPr>
          <w:rFonts w:ascii="Times New Roman" w:hAnsi="Times New Roman" w:cs="Times New Roman"/>
          <w:kern w:val="0"/>
          <w:sz w:val="24"/>
          <w:szCs w:val="20"/>
        </w:rPr>
        <w:t>将高锰酸钾分次投入，保温反应</w:t>
      </w:r>
      <w:r>
        <w:rPr>
          <w:rFonts w:ascii="Times New Roman" w:hAnsi="Times New Roman" w:cs="Times New Roman"/>
          <w:kern w:val="0"/>
          <w:sz w:val="24"/>
          <w:szCs w:val="20"/>
        </w:rPr>
        <w:t>7</w:t>
      </w:r>
      <w:r>
        <w:rPr>
          <w:rFonts w:ascii="Times New Roman" w:hAnsi="Times New Roman" w:cs="Times New Roman"/>
          <w:kern w:val="0"/>
          <w:sz w:val="24"/>
          <w:szCs w:val="20"/>
        </w:rPr>
        <w:t>小时，降温至</w:t>
      </w:r>
      <w:r>
        <w:rPr>
          <w:rFonts w:ascii="Times New Roman" w:hAnsi="Times New Roman" w:cs="Times New Roman"/>
          <w:kern w:val="0"/>
          <w:sz w:val="24"/>
          <w:szCs w:val="20"/>
        </w:rPr>
        <w:t>25</w:t>
      </w:r>
      <w:r>
        <w:rPr>
          <w:rFonts w:ascii="宋体" w:eastAsia="宋体" w:hAnsi="宋体" w:cs="宋体" w:hint="eastAsia"/>
          <w:kern w:val="0"/>
          <w:sz w:val="24"/>
          <w:szCs w:val="20"/>
        </w:rPr>
        <w:t>℃</w:t>
      </w:r>
      <w:r>
        <w:rPr>
          <w:rFonts w:ascii="Times New Roman" w:hAnsi="Times New Roman" w:cs="Times New Roman"/>
          <w:kern w:val="0"/>
          <w:sz w:val="24"/>
          <w:szCs w:val="20"/>
        </w:rPr>
        <w:t>，慢慢加入亚硫酸钠溶液至氧化溶液呈无色为止，过滤，含二氧化锰滤饼水洗至无甜味时，合并滤液，加稀盐酸</w:t>
      </w:r>
      <w:r>
        <w:rPr>
          <w:rFonts w:ascii="Times New Roman" w:hAnsi="Times New Roman" w:cs="Times New Roman"/>
          <w:kern w:val="0"/>
          <w:sz w:val="24"/>
          <w:szCs w:val="20"/>
        </w:rPr>
        <w:lastRenderedPageBreak/>
        <w:t>至</w:t>
      </w:r>
      <w:r>
        <w:rPr>
          <w:rFonts w:ascii="Times New Roman" w:hAnsi="Times New Roman" w:cs="Times New Roman"/>
          <w:kern w:val="0"/>
          <w:sz w:val="24"/>
          <w:szCs w:val="20"/>
        </w:rPr>
        <w:t>pH</w:t>
      </w:r>
      <w:r>
        <w:rPr>
          <w:rFonts w:ascii="Times New Roman" w:hAnsi="Times New Roman" w:cs="Times New Roman"/>
          <w:kern w:val="0"/>
          <w:sz w:val="24"/>
          <w:szCs w:val="20"/>
        </w:rPr>
        <w:t>为</w:t>
      </w:r>
      <w:r>
        <w:rPr>
          <w:rFonts w:ascii="Times New Roman" w:hAnsi="Times New Roman" w:cs="Times New Roman"/>
          <w:kern w:val="0"/>
          <w:sz w:val="24"/>
          <w:szCs w:val="20"/>
        </w:rPr>
        <w:t>3</w:t>
      </w:r>
      <w:r>
        <w:rPr>
          <w:rFonts w:ascii="Times New Roman" w:hAnsi="Times New Roman" w:cs="Times New Roman"/>
          <w:kern w:val="0"/>
          <w:sz w:val="24"/>
          <w:szCs w:val="20"/>
        </w:rPr>
        <w:t>，析出未氧化物</w:t>
      </w:r>
      <w:r>
        <w:rPr>
          <w:rFonts w:ascii="Times New Roman" w:hAnsi="Times New Roman" w:cs="Times New Roman"/>
          <w:kern w:val="0"/>
          <w:sz w:val="24"/>
          <w:szCs w:val="20"/>
        </w:rPr>
        <w:t>，过滤，滤液中加入浓盐酸至完全析出沉淀，过滤，滤饼用微酸水洗涤，最后得不溶性糖精。在盛有水的中和锅内交替投入不溶性糖精和碳酸氢钠，加热溶解反应，在反应温度达</w:t>
      </w:r>
      <w:r>
        <w:rPr>
          <w:rFonts w:ascii="Times New Roman" w:hAnsi="Times New Roman" w:cs="Times New Roman"/>
          <w:kern w:val="0"/>
          <w:sz w:val="24"/>
          <w:szCs w:val="20"/>
        </w:rPr>
        <w:t>70</w:t>
      </w:r>
      <w:r>
        <w:rPr>
          <w:rFonts w:ascii="宋体" w:eastAsia="宋体" w:hAnsi="宋体" w:cs="宋体" w:hint="eastAsia"/>
          <w:kern w:val="0"/>
          <w:sz w:val="24"/>
          <w:szCs w:val="20"/>
        </w:rPr>
        <w:t>℃</w:t>
      </w:r>
      <w:r>
        <w:rPr>
          <w:rFonts w:ascii="Times New Roman" w:hAnsi="Times New Roman" w:cs="Times New Roman"/>
          <w:kern w:val="0"/>
          <w:sz w:val="24"/>
          <w:szCs w:val="20"/>
        </w:rPr>
        <w:t>时调节反应液至中性，趁热过滤，滤液经结晶、干燥即得糖精钠成品。</w:t>
      </w:r>
    </w:p>
    <w:p w14:paraId="76E17E48"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苯酐法为我国独创，所用原料有苯酐、甲醇、氨水、液体氢氧化钠、液氯、盐酸、硫酸、亚硝酸钠、硫酸铜、液体二氧化硫、甲苯、碳酸氢钠、活性炭等，包括酰胺化、霍夫曼降级、酯化、重氮、置换、氯化、胺化、酸析、中和等化学反应。其生产方法是将苯酐和冷冻的氨水依次加入酰胺化反应锅内，升温后缓慢加入氢氧化</w:t>
      </w:r>
      <w:r>
        <w:rPr>
          <w:rFonts w:ascii="Times New Roman" w:hAnsi="Times New Roman" w:cs="Times New Roman"/>
          <w:kern w:val="0"/>
          <w:sz w:val="24"/>
          <w:szCs w:val="20"/>
        </w:rPr>
        <w:t>钠溶液，调</w:t>
      </w:r>
      <w:r>
        <w:rPr>
          <w:rFonts w:ascii="Times New Roman" w:hAnsi="Times New Roman" w:cs="Times New Roman"/>
          <w:kern w:val="0"/>
          <w:sz w:val="24"/>
          <w:szCs w:val="20"/>
        </w:rPr>
        <w:t>pH=11</w:t>
      </w:r>
      <w:r>
        <w:rPr>
          <w:rFonts w:ascii="Times New Roman" w:hAnsi="Times New Roman" w:cs="Times New Roman"/>
          <w:kern w:val="0"/>
          <w:sz w:val="24"/>
          <w:szCs w:val="20"/>
        </w:rPr>
        <w:t>～</w:t>
      </w:r>
      <w:r>
        <w:rPr>
          <w:rFonts w:ascii="Times New Roman" w:hAnsi="Times New Roman" w:cs="Times New Roman"/>
          <w:kern w:val="0"/>
          <w:sz w:val="24"/>
          <w:szCs w:val="20"/>
        </w:rPr>
        <w:t>12</w:t>
      </w:r>
      <w:r>
        <w:rPr>
          <w:rFonts w:ascii="Times New Roman" w:hAnsi="Times New Roman" w:cs="Times New Roman"/>
          <w:kern w:val="0"/>
          <w:sz w:val="24"/>
          <w:szCs w:val="20"/>
        </w:rPr>
        <w:t>，保温</w:t>
      </w:r>
      <w:r>
        <w:rPr>
          <w:rFonts w:ascii="Times New Roman" w:hAnsi="Times New Roman" w:cs="Times New Roman"/>
          <w:kern w:val="0"/>
          <w:sz w:val="24"/>
          <w:szCs w:val="20"/>
        </w:rPr>
        <w:t>0.5</w:t>
      </w:r>
      <w:r>
        <w:rPr>
          <w:rFonts w:ascii="Times New Roman" w:hAnsi="Times New Roman" w:cs="Times New Roman"/>
          <w:kern w:val="0"/>
          <w:sz w:val="24"/>
          <w:szCs w:val="20"/>
        </w:rPr>
        <w:t>小时反应，再排氨</w:t>
      </w:r>
      <w:r>
        <w:rPr>
          <w:rFonts w:ascii="Times New Roman" w:hAnsi="Times New Roman" w:cs="Times New Roman"/>
          <w:kern w:val="0"/>
          <w:sz w:val="24"/>
          <w:szCs w:val="20"/>
        </w:rPr>
        <w:t>3.5</w:t>
      </w:r>
      <w:r>
        <w:rPr>
          <w:rFonts w:ascii="Times New Roman" w:hAnsi="Times New Roman" w:cs="Times New Roman"/>
          <w:kern w:val="0"/>
          <w:sz w:val="24"/>
          <w:szCs w:val="20"/>
        </w:rPr>
        <w:t>小时，得邻甲酰胺苯甲酸钠溶液（简称酰胺化液）。在酯化锅内将酰胺化液降温后，加入冷冻的甲醇和次氯酸钠溶液，在</w:t>
      </w:r>
      <w:r>
        <w:rPr>
          <w:rFonts w:ascii="Times New Roman" w:hAnsi="Times New Roman" w:cs="Times New Roman"/>
          <w:kern w:val="0"/>
          <w:sz w:val="24"/>
          <w:szCs w:val="20"/>
        </w:rPr>
        <w:t>0</w:t>
      </w:r>
      <w:r>
        <w:rPr>
          <w:rFonts w:ascii="宋体" w:eastAsia="宋体" w:hAnsi="宋体" w:cs="宋体" w:hint="eastAsia"/>
          <w:kern w:val="0"/>
          <w:sz w:val="24"/>
          <w:szCs w:val="20"/>
        </w:rPr>
        <w:t>℃</w:t>
      </w:r>
      <w:r>
        <w:rPr>
          <w:rFonts w:ascii="Times New Roman" w:hAnsi="Times New Roman" w:cs="Times New Roman"/>
          <w:kern w:val="0"/>
          <w:sz w:val="24"/>
          <w:szCs w:val="20"/>
        </w:rPr>
        <w:t>下反应</w:t>
      </w:r>
      <w:r>
        <w:rPr>
          <w:rFonts w:ascii="Times New Roman" w:hAnsi="Times New Roman" w:cs="Times New Roman"/>
          <w:kern w:val="0"/>
          <w:sz w:val="24"/>
          <w:szCs w:val="20"/>
        </w:rPr>
        <w:t>45</w:t>
      </w:r>
      <w:r>
        <w:rPr>
          <w:rFonts w:ascii="Times New Roman" w:hAnsi="Times New Roman" w:cs="Times New Roman"/>
          <w:kern w:val="0"/>
          <w:sz w:val="24"/>
          <w:szCs w:val="20"/>
        </w:rPr>
        <w:t>分钟后升温至</w:t>
      </w:r>
      <w:r>
        <w:rPr>
          <w:rFonts w:ascii="Times New Roman" w:hAnsi="Times New Roman" w:cs="Times New Roman"/>
          <w:kern w:val="0"/>
          <w:sz w:val="24"/>
          <w:szCs w:val="20"/>
        </w:rPr>
        <w:t>30</w:t>
      </w:r>
      <w:r>
        <w:rPr>
          <w:rFonts w:ascii="宋体" w:eastAsia="宋体" w:hAnsi="宋体" w:cs="宋体" w:hint="eastAsia"/>
          <w:kern w:val="0"/>
          <w:sz w:val="24"/>
          <w:szCs w:val="20"/>
        </w:rPr>
        <w:t>℃</w:t>
      </w:r>
      <w:r>
        <w:rPr>
          <w:rFonts w:ascii="Times New Roman" w:hAnsi="Times New Roman" w:cs="Times New Roman"/>
          <w:kern w:val="0"/>
          <w:sz w:val="24"/>
          <w:szCs w:val="20"/>
        </w:rPr>
        <w:t>，以淀粉碘化钾溶液测试呈无色反应，然后加入适量的亚硫酸氢钠溶液，料液转稀后，再加入热水溶解，静置后分离、过滤，分取油层得邻氨基苯甲酸甲酯（简称甲酯）。先将由水、硫酸与盐酸配制好的混酸置于重氮锅内，冷却后开始缓加甲酯和亚硝酸钠溶液的混合液，重氮温度保持在</w:t>
      </w:r>
      <w:r>
        <w:rPr>
          <w:rFonts w:ascii="Times New Roman" w:hAnsi="Times New Roman" w:cs="Times New Roman"/>
          <w:kern w:val="0"/>
          <w:sz w:val="24"/>
          <w:szCs w:val="20"/>
        </w:rPr>
        <w:t>25</w:t>
      </w:r>
      <w:r>
        <w:rPr>
          <w:rFonts w:ascii="宋体" w:eastAsia="宋体" w:hAnsi="宋体" w:cs="宋体" w:hint="eastAsia"/>
          <w:kern w:val="0"/>
          <w:sz w:val="24"/>
          <w:szCs w:val="20"/>
        </w:rPr>
        <w:t>℃</w:t>
      </w:r>
      <w:r>
        <w:rPr>
          <w:rFonts w:ascii="Times New Roman" w:hAnsi="Times New Roman" w:cs="Times New Roman"/>
          <w:kern w:val="0"/>
          <w:sz w:val="24"/>
          <w:szCs w:val="20"/>
        </w:rPr>
        <w:t>以下，反应终点时淀粉碘化钾溶液显淡紫色，产物为邻硫酸（盐</w:t>
      </w:r>
      <w:r>
        <w:rPr>
          <w:rFonts w:ascii="Times New Roman" w:hAnsi="Times New Roman" w:cs="Times New Roman"/>
          <w:kern w:val="0"/>
          <w:sz w:val="24"/>
          <w:szCs w:val="20"/>
        </w:rPr>
        <w:t>酸）重氮苯甲酸甲酯溶液（简称重氮液）。在置换锅内将重氮液降温至</w:t>
      </w:r>
      <w:r>
        <w:rPr>
          <w:rFonts w:ascii="Times New Roman" w:hAnsi="Times New Roman" w:cs="Times New Roman"/>
          <w:kern w:val="0"/>
          <w:sz w:val="24"/>
          <w:szCs w:val="20"/>
        </w:rPr>
        <w:t>10</w:t>
      </w:r>
      <w:r>
        <w:rPr>
          <w:rFonts w:ascii="宋体" w:eastAsia="宋体" w:hAnsi="宋体" w:cs="宋体" w:hint="eastAsia"/>
          <w:kern w:val="0"/>
          <w:sz w:val="24"/>
          <w:szCs w:val="20"/>
        </w:rPr>
        <w:t>℃</w:t>
      </w:r>
      <w:r>
        <w:rPr>
          <w:rFonts w:ascii="Times New Roman" w:hAnsi="Times New Roman" w:cs="Times New Roman"/>
          <w:kern w:val="0"/>
          <w:sz w:val="24"/>
          <w:szCs w:val="20"/>
        </w:rPr>
        <w:t>，加入硫酸铜，通二氧化硫进行置换，析出邻亚磺酸苯甲酸甲酯，约</w:t>
      </w:r>
      <w:r>
        <w:rPr>
          <w:rFonts w:ascii="Times New Roman" w:hAnsi="Times New Roman" w:cs="Times New Roman"/>
          <w:kern w:val="0"/>
          <w:sz w:val="24"/>
          <w:szCs w:val="20"/>
        </w:rPr>
        <w:t>1</w:t>
      </w:r>
      <w:r>
        <w:rPr>
          <w:rFonts w:ascii="Times New Roman" w:hAnsi="Times New Roman" w:cs="Times New Roman"/>
          <w:kern w:val="0"/>
          <w:sz w:val="24"/>
          <w:szCs w:val="20"/>
        </w:rPr>
        <w:t>小时后测试反应终点应褪色。然后加入甲苯，通氯气氯化，以</w:t>
      </w:r>
      <w:r>
        <w:rPr>
          <w:rFonts w:ascii="Times New Roman" w:hAnsi="Times New Roman" w:cs="Times New Roman"/>
          <w:kern w:val="0"/>
          <w:sz w:val="24"/>
          <w:szCs w:val="20"/>
        </w:rPr>
        <w:t>2%</w:t>
      </w:r>
      <w:r>
        <w:rPr>
          <w:rFonts w:ascii="Times New Roman" w:hAnsi="Times New Roman" w:cs="Times New Roman"/>
          <w:kern w:val="0"/>
          <w:sz w:val="24"/>
          <w:szCs w:val="20"/>
        </w:rPr>
        <w:t>联苯胺乙醇溶液测试显深墨绿色为终点，静置分层，有机层为邻甲酸甲酯苯磺酰氯甲苯溶液（简称磺酰氯）。依次将磺酰氯和水加入胺化锅，在</w:t>
      </w:r>
      <w:r>
        <w:rPr>
          <w:rFonts w:ascii="Times New Roman" w:hAnsi="Times New Roman" w:cs="Times New Roman"/>
          <w:kern w:val="0"/>
          <w:sz w:val="24"/>
          <w:szCs w:val="20"/>
        </w:rPr>
        <w:t>10</w:t>
      </w:r>
      <w:r>
        <w:rPr>
          <w:rFonts w:ascii="宋体" w:eastAsia="宋体" w:hAnsi="宋体" w:cs="宋体" w:hint="eastAsia"/>
          <w:kern w:val="0"/>
          <w:sz w:val="24"/>
          <w:szCs w:val="20"/>
        </w:rPr>
        <w:t>℃</w:t>
      </w:r>
      <w:r>
        <w:rPr>
          <w:rFonts w:ascii="Times New Roman" w:hAnsi="Times New Roman" w:cs="Times New Roman"/>
          <w:kern w:val="0"/>
          <w:sz w:val="24"/>
          <w:szCs w:val="20"/>
        </w:rPr>
        <w:t>时加氨水胺化，温度可达</w:t>
      </w:r>
      <w:r>
        <w:rPr>
          <w:rFonts w:ascii="Times New Roman" w:hAnsi="Times New Roman" w:cs="Times New Roman"/>
          <w:kern w:val="0"/>
          <w:sz w:val="24"/>
          <w:szCs w:val="20"/>
        </w:rPr>
        <w:t>70</w:t>
      </w:r>
      <w:r>
        <w:rPr>
          <w:rFonts w:ascii="宋体" w:eastAsia="宋体" w:hAnsi="宋体" w:cs="宋体" w:hint="eastAsia"/>
          <w:kern w:val="0"/>
          <w:sz w:val="24"/>
          <w:szCs w:val="20"/>
        </w:rPr>
        <w:t>℃</w:t>
      </w:r>
      <w:r>
        <w:rPr>
          <w:rFonts w:ascii="Times New Roman" w:hAnsi="Times New Roman" w:cs="Times New Roman"/>
          <w:kern w:val="0"/>
          <w:sz w:val="24"/>
          <w:szCs w:val="20"/>
        </w:rPr>
        <w:t>，</w:t>
      </w:r>
      <w:r>
        <w:rPr>
          <w:rFonts w:ascii="Times New Roman" w:hAnsi="Times New Roman" w:cs="Times New Roman"/>
          <w:kern w:val="0"/>
          <w:sz w:val="24"/>
          <w:szCs w:val="20"/>
        </w:rPr>
        <w:t xml:space="preserve">pH </w:t>
      </w:r>
      <w:r>
        <w:rPr>
          <w:rFonts w:ascii="Times New Roman" w:hAnsi="Times New Roman" w:cs="Times New Roman"/>
          <w:kern w:val="0"/>
          <w:sz w:val="24"/>
          <w:szCs w:val="20"/>
        </w:rPr>
        <w:t>值</w:t>
      </w:r>
      <w:r>
        <w:rPr>
          <w:rFonts w:ascii="Times New Roman" w:hAnsi="Times New Roman" w:cs="Times New Roman"/>
          <w:kern w:val="0"/>
          <w:sz w:val="24"/>
          <w:szCs w:val="20"/>
        </w:rPr>
        <w:t>9</w:t>
      </w:r>
      <w:r>
        <w:rPr>
          <w:rFonts w:ascii="Times New Roman" w:hAnsi="Times New Roman" w:cs="Times New Roman"/>
          <w:kern w:val="0"/>
          <w:sz w:val="24"/>
          <w:szCs w:val="20"/>
        </w:rPr>
        <w:t>以上，静置后取下层铵盐液为邻苯甲酰磺酰亚胺铵溶液（简称胺化液）。将胺化液放入酸碱化锅内，加入甲苯和</w:t>
      </w:r>
      <w:r>
        <w:rPr>
          <w:rFonts w:ascii="Times New Roman" w:hAnsi="Times New Roman" w:cs="Times New Roman"/>
          <w:kern w:val="0"/>
          <w:sz w:val="24"/>
          <w:szCs w:val="20"/>
        </w:rPr>
        <w:t>30%</w:t>
      </w:r>
      <w:r>
        <w:rPr>
          <w:rFonts w:ascii="Times New Roman" w:hAnsi="Times New Roman" w:cs="Times New Roman"/>
          <w:kern w:val="0"/>
          <w:sz w:val="24"/>
          <w:szCs w:val="20"/>
        </w:rPr>
        <w:t>的盐酸到</w:t>
      </w:r>
      <w:r>
        <w:rPr>
          <w:rFonts w:ascii="Times New Roman" w:hAnsi="Times New Roman" w:cs="Times New Roman"/>
          <w:kern w:val="0"/>
          <w:sz w:val="24"/>
          <w:szCs w:val="20"/>
        </w:rPr>
        <w:t>pH</w:t>
      </w:r>
      <w:r>
        <w:rPr>
          <w:rFonts w:ascii="Times New Roman" w:hAnsi="Times New Roman" w:cs="Times New Roman"/>
          <w:kern w:val="0"/>
          <w:sz w:val="24"/>
          <w:szCs w:val="20"/>
        </w:rPr>
        <w:t>值为</w:t>
      </w:r>
      <w:r>
        <w:rPr>
          <w:rFonts w:ascii="Times New Roman" w:hAnsi="Times New Roman" w:cs="Times New Roman"/>
          <w:kern w:val="0"/>
          <w:sz w:val="24"/>
          <w:szCs w:val="20"/>
        </w:rPr>
        <w:t>1</w:t>
      </w:r>
      <w:r>
        <w:rPr>
          <w:rFonts w:ascii="Times New Roman" w:hAnsi="Times New Roman" w:cs="Times New Roman"/>
          <w:kern w:val="0"/>
          <w:sz w:val="24"/>
          <w:szCs w:val="20"/>
        </w:rPr>
        <w:t>，酸析后降温至</w:t>
      </w:r>
      <w:r>
        <w:rPr>
          <w:rFonts w:ascii="Times New Roman" w:hAnsi="Times New Roman" w:cs="Times New Roman"/>
          <w:kern w:val="0"/>
          <w:sz w:val="24"/>
          <w:szCs w:val="20"/>
        </w:rPr>
        <w:t>20</w:t>
      </w:r>
      <w:r>
        <w:rPr>
          <w:rFonts w:ascii="宋体" w:eastAsia="宋体" w:hAnsi="宋体" w:cs="宋体" w:hint="eastAsia"/>
          <w:kern w:val="0"/>
          <w:sz w:val="24"/>
          <w:szCs w:val="20"/>
        </w:rPr>
        <w:t>℃</w:t>
      </w:r>
      <w:r>
        <w:rPr>
          <w:rFonts w:ascii="Times New Roman" w:hAnsi="Times New Roman" w:cs="Times New Roman"/>
          <w:kern w:val="0"/>
          <w:sz w:val="24"/>
          <w:szCs w:val="20"/>
        </w:rPr>
        <w:t>，取甲苯层</w:t>
      </w:r>
      <w:r>
        <w:rPr>
          <w:rFonts w:ascii="Times New Roman" w:hAnsi="Times New Roman" w:cs="Times New Roman"/>
          <w:kern w:val="0"/>
          <w:sz w:val="24"/>
          <w:szCs w:val="20"/>
        </w:rPr>
        <w:t>水洗去氯化铵得不溶性糖精甲苯溶液。将此溶液加热，加入碳酸氢钠中和，调</w:t>
      </w:r>
      <w:r>
        <w:rPr>
          <w:rFonts w:ascii="Times New Roman" w:hAnsi="Times New Roman" w:cs="Times New Roman"/>
          <w:kern w:val="0"/>
          <w:sz w:val="24"/>
          <w:szCs w:val="20"/>
        </w:rPr>
        <w:t>pH</w:t>
      </w:r>
      <w:r>
        <w:rPr>
          <w:rFonts w:ascii="Times New Roman" w:hAnsi="Times New Roman" w:cs="Times New Roman"/>
          <w:kern w:val="0"/>
          <w:sz w:val="24"/>
          <w:szCs w:val="20"/>
        </w:rPr>
        <w:t>值至</w:t>
      </w:r>
      <w:r>
        <w:rPr>
          <w:rFonts w:ascii="Times New Roman" w:hAnsi="Times New Roman" w:cs="Times New Roman"/>
          <w:kern w:val="0"/>
          <w:sz w:val="24"/>
          <w:szCs w:val="20"/>
        </w:rPr>
        <w:t>3.8</w:t>
      </w:r>
      <w:r>
        <w:rPr>
          <w:rFonts w:ascii="Times New Roman" w:hAnsi="Times New Roman" w:cs="Times New Roman"/>
          <w:kern w:val="0"/>
          <w:sz w:val="24"/>
          <w:szCs w:val="20"/>
        </w:rPr>
        <w:t>～</w:t>
      </w:r>
      <w:r>
        <w:rPr>
          <w:rFonts w:ascii="Times New Roman" w:hAnsi="Times New Roman" w:cs="Times New Roman"/>
          <w:kern w:val="0"/>
          <w:sz w:val="24"/>
          <w:szCs w:val="20"/>
        </w:rPr>
        <w:t>4</w:t>
      </w:r>
      <w:r>
        <w:rPr>
          <w:rFonts w:ascii="Times New Roman" w:hAnsi="Times New Roman" w:cs="Times New Roman"/>
          <w:kern w:val="0"/>
          <w:sz w:val="24"/>
          <w:szCs w:val="20"/>
        </w:rPr>
        <w:t>，静置后取水层，加活性炭脱色、过滤，调滤液</w:t>
      </w:r>
      <w:r>
        <w:rPr>
          <w:rFonts w:ascii="Times New Roman" w:hAnsi="Times New Roman" w:cs="Times New Roman"/>
          <w:kern w:val="0"/>
          <w:sz w:val="24"/>
          <w:szCs w:val="20"/>
        </w:rPr>
        <w:t>pH</w:t>
      </w:r>
      <w:r>
        <w:rPr>
          <w:rFonts w:ascii="Times New Roman" w:hAnsi="Times New Roman" w:cs="Times New Roman"/>
          <w:kern w:val="0"/>
          <w:sz w:val="24"/>
          <w:szCs w:val="20"/>
        </w:rPr>
        <w:t>值至</w:t>
      </w:r>
      <w:r>
        <w:rPr>
          <w:rFonts w:ascii="Times New Roman" w:hAnsi="Times New Roman" w:cs="Times New Roman"/>
          <w:kern w:val="0"/>
          <w:sz w:val="24"/>
          <w:szCs w:val="20"/>
        </w:rPr>
        <w:t>7</w:t>
      </w:r>
      <w:r>
        <w:rPr>
          <w:rFonts w:ascii="Times New Roman" w:hAnsi="Times New Roman" w:cs="Times New Roman"/>
          <w:kern w:val="0"/>
          <w:sz w:val="24"/>
          <w:szCs w:val="20"/>
        </w:rPr>
        <w:t>，在</w:t>
      </w:r>
      <w:r>
        <w:rPr>
          <w:rFonts w:ascii="Times New Roman" w:hAnsi="Times New Roman" w:cs="Times New Roman"/>
          <w:kern w:val="0"/>
          <w:sz w:val="24"/>
          <w:szCs w:val="20"/>
        </w:rPr>
        <w:t>70</w:t>
      </w:r>
      <w:r>
        <w:rPr>
          <w:rFonts w:ascii="Times New Roman" w:hAnsi="Times New Roman" w:cs="Times New Roman"/>
          <w:kern w:val="0"/>
          <w:sz w:val="24"/>
          <w:szCs w:val="20"/>
        </w:rPr>
        <w:t>～</w:t>
      </w:r>
      <w:r>
        <w:rPr>
          <w:rFonts w:ascii="Times New Roman" w:hAnsi="Times New Roman" w:cs="Times New Roman"/>
          <w:kern w:val="0"/>
          <w:sz w:val="24"/>
          <w:szCs w:val="20"/>
        </w:rPr>
        <w:t>75</w:t>
      </w:r>
      <w:r>
        <w:rPr>
          <w:rFonts w:ascii="宋体" w:eastAsia="宋体" w:hAnsi="宋体" w:cs="宋体" w:hint="eastAsia"/>
          <w:kern w:val="0"/>
          <w:sz w:val="24"/>
          <w:szCs w:val="20"/>
        </w:rPr>
        <w:t>℃</w:t>
      </w:r>
      <w:r>
        <w:rPr>
          <w:rFonts w:ascii="Times New Roman" w:hAnsi="Times New Roman" w:cs="Times New Roman"/>
          <w:kern w:val="0"/>
          <w:sz w:val="24"/>
          <w:szCs w:val="20"/>
        </w:rPr>
        <w:t>减压浓缩，趁热过滤，滤液经结晶、干燥得糖精钠。</w:t>
      </w:r>
    </w:p>
    <w:p w14:paraId="43B686B1" w14:textId="77777777" w:rsidR="00970176" w:rsidRDefault="008D6EE0">
      <w:pPr>
        <w:spacing w:line="360" w:lineRule="auto"/>
        <w:ind w:firstLineChars="200" w:firstLine="480"/>
        <w:rPr>
          <w:rFonts w:ascii="Times New Roman" w:hAnsi="Times New Roman" w:cs="Times New Roman"/>
          <w:kern w:val="0"/>
          <w:sz w:val="24"/>
          <w:szCs w:val="20"/>
        </w:rPr>
      </w:pPr>
      <w:r>
        <w:rPr>
          <w:rFonts w:ascii="Times New Roman" w:hAnsi="Times New Roman" w:cs="Times New Roman"/>
          <w:kern w:val="0"/>
          <w:sz w:val="24"/>
          <w:szCs w:val="20"/>
        </w:rPr>
        <w:t>糖精及其钠盐和钙盐均为白色晶状固体，非常稳定，在溶液中有优异的热稳定性和光稳定性，并且稳定性不受食品、饮料制造中通常的温度和</w:t>
      </w:r>
      <w:r>
        <w:rPr>
          <w:rFonts w:ascii="Times New Roman" w:hAnsi="Times New Roman" w:cs="Times New Roman"/>
          <w:kern w:val="0"/>
          <w:sz w:val="24"/>
          <w:szCs w:val="20"/>
        </w:rPr>
        <w:t>PH</w:t>
      </w:r>
      <w:r>
        <w:rPr>
          <w:rFonts w:ascii="Times New Roman" w:hAnsi="Times New Roman" w:cs="Times New Roman"/>
          <w:kern w:val="0"/>
          <w:sz w:val="24"/>
          <w:szCs w:val="20"/>
        </w:rPr>
        <w:t>值的影响。糖精钠在水中的溶解性最好，甜度约为蔗糖的</w:t>
      </w:r>
      <w:r>
        <w:rPr>
          <w:rFonts w:ascii="Times New Roman" w:hAnsi="Times New Roman" w:cs="Times New Roman"/>
          <w:kern w:val="0"/>
          <w:sz w:val="24"/>
          <w:szCs w:val="20"/>
        </w:rPr>
        <w:t>300</w:t>
      </w:r>
      <w:r>
        <w:rPr>
          <w:rFonts w:ascii="Times New Roman" w:hAnsi="Times New Roman" w:cs="Times New Roman"/>
          <w:kern w:val="0"/>
          <w:sz w:val="24"/>
          <w:szCs w:val="20"/>
        </w:rPr>
        <w:t>倍，能快速表现出甜味，没有明显的</w:t>
      </w:r>
      <w:del w:id="1303" w:author="谁是最可爱的人" w:date="2019-12-31T14:10:00Z">
        <w:r>
          <w:rPr>
            <w:rFonts w:ascii="Times New Roman" w:hAnsi="Times New Roman" w:cs="Times New Roman"/>
            <w:kern w:val="0"/>
            <w:sz w:val="24"/>
            <w:szCs w:val="20"/>
          </w:rPr>
          <w:delText>挥之不去的</w:delText>
        </w:r>
      </w:del>
      <w:r>
        <w:rPr>
          <w:rFonts w:ascii="Times New Roman" w:hAnsi="Times New Roman" w:cs="Times New Roman"/>
          <w:kern w:val="0"/>
          <w:sz w:val="24"/>
          <w:szCs w:val="20"/>
        </w:rPr>
        <w:t>余味，但浓度高特别是在接近最大反应强度时，会表现出苦味</w:t>
      </w:r>
      <w:r>
        <w:rPr>
          <w:rFonts w:ascii="Times New Roman" w:hAnsi="Times New Roman" w:cs="Times New Roman"/>
          <w:kern w:val="0"/>
          <w:sz w:val="24"/>
          <w:szCs w:val="20"/>
        </w:rPr>
        <w:lastRenderedPageBreak/>
        <w:t>和金属异味。由于其稳定性，糖精可用于烹饪、烘焙和糖果中。</w:t>
      </w:r>
    </w:p>
    <w:p w14:paraId="4C5A1BED" w14:textId="77777777" w:rsidR="00970176" w:rsidRDefault="008D6EE0">
      <w:pPr>
        <w:spacing w:line="360" w:lineRule="auto"/>
        <w:ind w:firstLineChars="200" w:firstLine="480"/>
        <w:rPr>
          <w:rFonts w:ascii="Times New Roman" w:hAnsi="Times New Roman" w:cs="Times New Roman"/>
        </w:rPr>
      </w:pPr>
      <w:del w:id="1304" w:author="谁是最可爱的人" w:date="2019-12-31T14:10:00Z">
        <w:r>
          <w:rPr>
            <w:rFonts w:ascii="Times New Roman" w:hAnsi="Times New Roman" w:cs="Times New Roman"/>
            <w:kern w:val="0"/>
            <w:sz w:val="24"/>
            <w:szCs w:val="20"/>
          </w:rPr>
          <w:delText>糖精</w:delText>
        </w:r>
      </w:del>
      <w:r>
        <w:rPr>
          <w:rFonts w:ascii="Times New Roman" w:hAnsi="Times New Roman" w:cs="Times New Roman"/>
          <w:kern w:val="0"/>
          <w:sz w:val="24"/>
          <w:szCs w:val="20"/>
        </w:rPr>
        <w:t>由于</w:t>
      </w:r>
      <w:ins w:id="1305" w:author="谁是最可爱的人" w:date="2019-12-31T14:10:00Z">
        <w:r>
          <w:rPr>
            <w:rFonts w:ascii="Times New Roman" w:hAnsi="Times New Roman" w:cs="Times New Roman"/>
            <w:kern w:val="0"/>
            <w:sz w:val="24"/>
            <w:szCs w:val="20"/>
          </w:rPr>
          <w:t>糖精</w:t>
        </w:r>
      </w:ins>
      <w:r>
        <w:rPr>
          <w:rFonts w:ascii="Times New Roman" w:hAnsi="Times New Roman" w:cs="Times New Roman"/>
          <w:kern w:val="0"/>
          <w:sz w:val="24"/>
          <w:szCs w:val="20"/>
        </w:rPr>
        <w:t>对人体健康潜在的不良影响，许多国家，特别是发达国家，都相继出台了相应的管理措施，限制糖精的使用量。</w:t>
      </w:r>
      <w:r>
        <w:rPr>
          <w:rFonts w:ascii="Times New Roman" w:hAnsi="Times New Roman" w:cs="Times New Roman"/>
          <w:kern w:val="0"/>
          <w:sz w:val="24"/>
          <w:szCs w:val="24"/>
        </w:rPr>
        <w:t>我国</w:t>
      </w:r>
      <w:r>
        <w:rPr>
          <w:rFonts w:ascii="Times New Roman" w:hAnsi="Times New Roman" w:cs="Times New Roman"/>
          <w:kern w:val="0"/>
          <w:sz w:val="24"/>
          <w:szCs w:val="24"/>
        </w:rPr>
        <w:t>GB2760-2014</w:t>
      </w:r>
      <w:r>
        <w:rPr>
          <w:rFonts w:ascii="Times New Roman" w:hAnsi="Times New Roman" w:cs="Times New Roman"/>
          <w:kern w:val="0"/>
          <w:sz w:val="24"/>
          <w:szCs w:val="24"/>
        </w:rPr>
        <w:t>食品添加剂使用标准（质量规格标准：食品安全国家标准食品添加剂</w:t>
      </w:r>
      <w:r>
        <w:rPr>
          <w:rFonts w:ascii="Times New Roman" w:hAnsi="Times New Roman" w:cs="Times New Roman"/>
          <w:kern w:val="0"/>
          <w:sz w:val="24"/>
          <w:szCs w:val="24"/>
        </w:rPr>
        <w:t>GB1886.18-2015</w:t>
      </w:r>
      <w:r>
        <w:rPr>
          <w:rFonts w:ascii="Times New Roman" w:hAnsi="Times New Roman" w:cs="Times New Roman"/>
          <w:kern w:val="0"/>
          <w:sz w:val="24"/>
          <w:szCs w:val="24"/>
        </w:rPr>
        <w:t>）中规定了</w:t>
      </w:r>
      <w:r>
        <w:rPr>
          <w:rFonts w:ascii="Times New Roman" w:hAnsi="Times New Roman" w:cs="Times New Roman"/>
          <w:kern w:val="0"/>
          <w:sz w:val="24"/>
          <w:szCs w:val="20"/>
        </w:rPr>
        <w:t>糖精钠的使用范围和使用限量，例如明确规定了糖精钠允许添加的范围包括：冷冻饮品、水果干类（仅限芒果干、无花果干）、果酱、蜜饯凉果、腌渍的蔬菜、新型豆制品、熟制坚果、复合</w:t>
      </w:r>
      <w:r>
        <w:rPr>
          <w:rFonts w:ascii="Times New Roman" w:hAnsi="Times New Roman" w:cs="Times New Roman"/>
          <w:kern w:val="0"/>
          <w:sz w:val="24"/>
          <w:szCs w:val="20"/>
        </w:rPr>
        <w:t>调味料等</w:t>
      </w:r>
      <w:r>
        <w:rPr>
          <w:rFonts w:ascii="Times New Roman" w:hAnsi="Times New Roman" w:cs="Times New Roman"/>
          <w:kern w:val="0"/>
          <w:sz w:val="24"/>
          <w:szCs w:val="20"/>
        </w:rPr>
        <w:t>14</w:t>
      </w:r>
      <w:r>
        <w:rPr>
          <w:rFonts w:ascii="Times New Roman" w:hAnsi="Times New Roman" w:cs="Times New Roman"/>
          <w:kern w:val="0"/>
          <w:sz w:val="24"/>
          <w:szCs w:val="20"/>
        </w:rPr>
        <w:t>大类食品和饮料，最大使用量为</w:t>
      </w:r>
      <w:r>
        <w:rPr>
          <w:rFonts w:ascii="Times New Roman" w:hAnsi="Times New Roman" w:cs="Times New Roman"/>
          <w:kern w:val="0"/>
          <w:sz w:val="24"/>
          <w:szCs w:val="20"/>
        </w:rPr>
        <w:t>0.15~5</w:t>
      </w:r>
      <w:r>
        <w:rPr>
          <w:rFonts w:ascii="Times New Roman" w:hAnsi="Times New Roman" w:cs="Times New Roman"/>
          <w:kern w:val="0"/>
          <w:sz w:val="24"/>
          <w:szCs w:val="20"/>
        </w:rPr>
        <w:t>克</w:t>
      </w:r>
      <w:r>
        <w:rPr>
          <w:rFonts w:ascii="Times New Roman" w:hAnsi="Times New Roman" w:cs="Times New Roman"/>
          <w:kern w:val="0"/>
          <w:sz w:val="24"/>
          <w:szCs w:val="20"/>
        </w:rPr>
        <w:t>/</w:t>
      </w:r>
      <w:r>
        <w:rPr>
          <w:rFonts w:ascii="Times New Roman" w:hAnsi="Times New Roman" w:cs="Times New Roman"/>
          <w:kern w:val="0"/>
          <w:sz w:val="24"/>
          <w:szCs w:val="20"/>
        </w:rPr>
        <w:t>公斤。</w:t>
      </w:r>
    </w:p>
    <w:p w14:paraId="37EE34F4" w14:textId="77777777" w:rsidR="00970176" w:rsidRDefault="008D6EE0">
      <w:pPr>
        <w:pStyle w:val="3"/>
        <w:rPr>
          <w:rFonts w:ascii="Times New Roman" w:hAnsi="Times New Roman" w:cs="Times New Roman"/>
          <w:szCs w:val="24"/>
        </w:rPr>
      </w:pPr>
      <w:bookmarkStart w:id="1306" w:name="_Toc14992065"/>
      <w:r>
        <w:rPr>
          <w:rFonts w:ascii="Times New Roman" w:hAnsi="Times New Roman" w:cs="Times New Roman"/>
          <w:szCs w:val="24"/>
        </w:rPr>
        <w:t xml:space="preserve">4.2.2 </w:t>
      </w:r>
      <w:r>
        <w:rPr>
          <w:rFonts w:ascii="Times New Roman" w:hAnsi="Times New Roman" w:cs="Times New Roman"/>
        </w:rPr>
        <w:t>甜蜜素（</w:t>
      </w:r>
      <w:r>
        <w:rPr>
          <w:rFonts w:ascii="Times New Roman" w:hAnsi="Times New Roman" w:cs="Times New Roman"/>
        </w:rPr>
        <w:t>Cyclamate, CYC</w:t>
      </w:r>
      <w:r>
        <w:rPr>
          <w:rFonts w:ascii="Times New Roman" w:hAnsi="Times New Roman" w:cs="Times New Roman"/>
        </w:rPr>
        <w:t>）</w:t>
      </w:r>
      <w:bookmarkEnd w:id="1306"/>
    </w:p>
    <w:p w14:paraId="48725705" w14:textId="77777777" w:rsidR="00970176" w:rsidRDefault="008D6EE0" w:rsidP="00970176">
      <w:pPr>
        <w:autoSpaceDE w:val="0"/>
        <w:autoSpaceDN w:val="0"/>
        <w:adjustRightInd w:val="0"/>
        <w:spacing w:line="360" w:lineRule="auto"/>
        <w:ind w:firstLine="480"/>
        <w:rPr>
          <w:rFonts w:ascii="Times New Roman" w:hAnsi="Times New Roman" w:cs="Times New Roman"/>
          <w:kern w:val="0"/>
          <w:sz w:val="24"/>
          <w:szCs w:val="20"/>
        </w:rPr>
        <w:pPrChange w:id="1307" w:author="谁是最可爱的人" w:date="2019-12-31T14:10:00Z">
          <w:pPr>
            <w:autoSpaceDE w:val="0"/>
            <w:autoSpaceDN w:val="0"/>
            <w:adjustRightInd w:val="0"/>
            <w:spacing w:line="360" w:lineRule="auto"/>
            <w:ind w:firstLine="480"/>
            <w:jc w:val="left"/>
          </w:pPr>
        </w:pPrChange>
      </w:pPr>
      <w:r>
        <w:rPr>
          <w:rFonts w:ascii="Times New Roman" w:hAnsi="Times New Roman" w:cs="Times New Roman"/>
          <w:kern w:val="0"/>
          <w:sz w:val="24"/>
          <w:szCs w:val="20"/>
        </w:rPr>
        <w:t>甜蜜素的化学名称为环己基氨基磺酸钠，是</w:t>
      </w:r>
      <w:r>
        <w:rPr>
          <w:rFonts w:ascii="Times New Roman" w:hAnsi="Times New Roman" w:cs="Times New Roman"/>
          <w:kern w:val="0"/>
          <w:sz w:val="24"/>
          <w:szCs w:val="20"/>
        </w:rPr>
        <w:t>1937</w:t>
      </w:r>
      <w:r>
        <w:rPr>
          <w:rFonts w:ascii="Times New Roman" w:hAnsi="Times New Roman" w:cs="Times New Roman"/>
          <w:kern w:val="0"/>
          <w:sz w:val="24"/>
          <w:szCs w:val="20"/>
        </w:rPr>
        <w:t>年由美国伊利诺伊大学</w:t>
      </w:r>
      <w:r>
        <w:rPr>
          <w:rFonts w:ascii="Times New Roman" w:hAnsi="Times New Roman" w:cs="Times New Roman"/>
          <w:kern w:val="0"/>
          <w:sz w:val="24"/>
          <w:szCs w:val="20"/>
        </w:rPr>
        <w:t>Audrieth</w:t>
      </w:r>
      <w:r>
        <w:rPr>
          <w:rFonts w:ascii="Times New Roman" w:hAnsi="Times New Roman" w:cs="Times New Roman"/>
          <w:kern w:val="0"/>
          <w:sz w:val="24"/>
          <w:szCs w:val="20"/>
        </w:rPr>
        <w:t>教授实验室的工作人员</w:t>
      </w:r>
      <w:r>
        <w:rPr>
          <w:rFonts w:ascii="Times New Roman" w:hAnsi="Times New Roman" w:cs="Times New Roman"/>
          <w:kern w:val="0"/>
          <w:sz w:val="24"/>
          <w:szCs w:val="20"/>
        </w:rPr>
        <w:t>M.Sveda</w:t>
      </w:r>
      <w:r>
        <w:rPr>
          <w:rFonts w:ascii="Times New Roman" w:hAnsi="Times New Roman" w:cs="Times New Roman"/>
          <w:kern w:val="0"/>
          <w:sz w:val="24"/>
          <w:szCs w:val="20"/>
        </w:rPr>
        <w:t>发现的，于</w:t>
      </w:r>
      <w:r>
        <w:rPr>
          <w:rFonts w:ascii="Times New Roman" w:hAnsi="Times New Roman" w:cs="Times New Roman"/>
          <w:kern w:val="0"/>
          <w:sz w:val="24"/>
          <w:szCs w:val="20"/>
        </w:rPr>
        <w:t>1949</w:t>
      </w:r>
      <w:r>
        <w:rPr>
          <w:rFonts w:ascii="Times New Roman" w:hAnsi="Times New Roman" w:cs="Times New Roman"/>
          <w:kern w:val="0"/>
          <w:sz w:val="24"/>
          <w:szCs w:val="20"/>
        </w:rPr>
        <w:t>年获得</w:t>
      </w:r>
      <w:r>
        <w:rPr>
          <w:rFonts w:ascii="Times New Roman" w:hAnsi="Times New Roman" w:cs="Times New Roman"/>
          <w:kern w:val="0"/>
          <w:sz w:val="24"/>
          <w:szCs w:val="20"/>
        </w:rPr>
        <w:t>FDA</w:t>
      </w:r>
      <w:r>
        <w:rPr>
          <w:rFonts w:ascii="Times New Roman" w:hAnsi="Times New Roman" w:cs="Times New Roman"/>
          <w:kern w:val="0"/>
          <w:sz w:val="24"/>
          <w:szCs w:val="20"/>
        </w:rPr>
        <w:t>批准并正式投放市场。甜蜜素的发现和商业化促成了上世纪五、六十年代美国第一批高品质低热量或零热量的食品和饮料。</w:t>
      </w:r>
    </w:p>
    <w:p w14:paraId="6581479C" w14:textId="77777777" w:rsidR="00970176" w:rsidRDefault="008D6EE0">
      <w:pPr>
        <w:autoSpaceDE w:val="0"/>
        <w:autoSpaceDN w:val="0"/>
        <w:adjustRightInd w:val="0"/>
        <w:spacing w:before="240" w:after="240" w:line="360" w:lineRule="auto"/>
        <w:ind w:firstLine="480"/>
        <w:jc w:val="center"/>
        <w:rPr>
          <w:rFonts w:ascii="Times New Roman" w:hAnsi="Times New Roman" w:cs="Times New Roman"/>
          <w:kern w:val="0"/>
          <w:sz w:val="24"/>
          <w:szCs w:val="20"/>
        </w:rPr>
      </w:pPr>
      <w:r>
        <w:rPr>
          <w:rFonts w:ascii="Times New Roman" w:hAnsi="Times New Roman" w:cs="Times New Roman"/>
        </w:rPr>
        <w:object w:dxaOrig="1515" w:dyaOrig="1027" w14:anchorId="37E813BD">
          <v:shape id="_x0000_i1031" type="#_x0000_t75" style="width:75.75pt;height:51pt" o:ole="">
            <v:imagedata r:id="rId80" o:title=""/>
          </v:shape>
          <o:OLEObject Type="Embed" ProgID="ChemDraw.Document.6.0" ShapeID="_x0000_i1031" DrawAspect="Content" ObjectID="_1639647247" r:id="rId81"/>
        </w:object>
      </w:r>
    </w:p>
    <w:p w14:paraId="7A938CEF"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4.2 </w:t>
      </w:r>
      <w:r>
        <w:rPr>
          <w:rFonts w:ascii="Times New Roman" w:hAnsi="Times New Roman" w:cs="Times New Roman"/>
          <w:kern w:val="0"/>
          <w:szCs w:val="21"/>
        </w:rPr>
        <w:t>甜蜜素</w:t>
      </w:r>
    </w:p>
    <w:p w14:paraId="0992944E"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Fig.4.2 Cyclamate (CYC)</w:t>
      </w:r>
    </w:p>
    <w:p w14:paraId="575021F7" w14:textId="77777777" w:rsidR="00970176" w:rsidRDefault="008D6EE0">
      <w:pPr>
        <w:autoSpaceDE w:val="0"/>
        <w:autoSpaceDN w:val="0"/>
        <w:adjustRightInd w:val="0"/>
        <w:spacing w:line="360" w:lineRule="auto"/>
        <w:jc w:val="left"/>
        <w:rPr>
          <w:rFonts w:ascii="Times New Roman" w:hAnsi="Times New Roman" w:cs="Times New Roman"/>
          <w:kern w:val="0"/>
          <w:sz w:val="24"/>
          <w:szCs w:val="24"/>
        </w:rPr>
      </w:pPr>
      <w:r>
        <w:rPr>
          <w:rFonts w:ascii="Times New Roman" w:hAnsi="Times New Roman" w:cs="Times New Roman"/>
          <w:kern w:val="0"/>
          <w:sz w:val="20"/>
          <w:szCs w:val="20"/>
        </w:rPr>
        <w:t xml:space="preserve">    </w:t>
      </w:r>
      <w:r>
        <w:rPr>
          <w:rFonts w:ascii="Times New Roman" w:hAnsi="Times New Roman" w:cs="Times New Roman"/>
          <w:kern w:val="0"/>
          <w:sz w:val="24"/>
          <w:szCs w:val="24"/>
        </w:rPr>
        <w:t>甜蜜素的合成方法有多种，由氨基磺酸与环己胺及氢氧化钠在常温下反应制成的方法，反应结束后产物会发生凝固结焦的现象，影响产率，所以国内外又有学者研究了环己胺过量、高压合成和低温合成工艺优化法，其中低温合成法最优。低温合成法采用环己胺和氯磺酸为原料，以四氯化碳作为溶剂合成甜蜜素，其产率高达</w:t>
      </w:r>
      <w:r>
        <w:rPr>
          <w:rFonts w:ascii="Times New Roman" w:hAnsi="Times New Roman" w:cs="Times New Roman"/>
          <w:kern w:val="0"/>
          <w:sz w:val="24"/>
          <w:szCs w:val="24"/>
        </w:rPr>
        <w:t>96.69%</w:t>
      </w:r>
      <w:r>
        <w:rPr>
          <w:rFonts w:ascii="Times New Roman" w:hAnsi="Times New Roman" w:cs="Times New Roman"/>
          <w:kern w:val="0"/>
          <w:sz w:val="24"/>
          <w:szCs w:val="24"/>
        </w:rPr>
        <w:t>。</w:t>
      </w:r>
    </w:p>
    <w:p w14:paraId="3833F253" w14:textId="77777777" w:rsidR="00970176" w:rsidRDefault="008D6EE0">
      <w:pPr>
        <w:pStyle w:val="05Het-Text"/>
        <w:widowControl w:val="0"/>
        <w:tabs>
          <w:tab w:val="center" w:pos="4535"/>
        </w:tabs>
        <w:ind w:firstLineChars="200" w:firstLine="480"/>
        <w:rPr>
          <w:rFonts w:ascii="Times New Roman" w:eastAsiaTheme="minorEastAsia" w:hAnsi="Times New Roman"/>
          <w:szCs w:val="24"/>
          <w:lang w:eastAsia="zh-CN"/>
        </w:rPr>
      </w:pPr>
      <w:r>
        <w:rPr>
          <w:rFonts w:ascii="Times New Roman" w:eastAsiaTheme="minorEastAsia" w:hAnsi="Times New Roman"/>
          <w:szCs w:val="24"/>
        </w:rPr>
        <w:t>甜蜜素及其钠和钙盐为晶</w:t>
      </w:r>
      <w:r>
        <w:rPr>
          <w:rFonts w:ascii="Times New Roman" w:eastAsiaTheme="minorEastAsia" w:hAnsi="Times New Roman"/>
          <w:szCs w:val="24"/>
          <w:lang w:eastAsia="zh-CN"/>
        </w:rPr>
        <w:t>状</w:t>
      </w:r>
      <w:r>
        <w:rPr>
          <w:rFonts w:ascii="Times New Roman" w:eastAsiaTheme="minorEastAsia" w:hAnsi="Times New Roman"/>
          <w:szCs w:val="24"/>
        </w:rPr>
        <w:t>固体</w:t>
      </w:r>
      <w:r>
        <w:rPr>
          <w:rFonts w:ascii="Times New Roman" w:eastAsiaTheme="minorEastAsia" w:hAnsi="Times New Roman"/>
          <w:szCs w:val="24"/>
          <w:lang w:eastAsia="zh-CN"/>
        </w:rPr>
        <w:t>，甜度为蔗糖的</w:t>
      </w:r>
      <w:r>
        <w:rPr>
          <w:rFonts w:ascii="Times New Roman" w:eastAsiaTheme="minorEastAsia" w:hAnsi="Times New Roman"/>
          <w:szCs w:val="24"/>
          <w:lang w:eastAsia="zh-CN"/>
        </w:rPr>
        <w:t>50</w:t>
      </w:r>
      <w:r>
        <w:rPr>
          <w:rFonts w:ascii="Times New Roman" w:eastAsiaTheme="minorEastAsia" w:hAnsi="Times New Roman"/>
          <w:szCs w:val="24"/>
          <w:lang w:eastAsia="zh-CN"/>
        </w:rPr>
        <w:t>倍，</w:t>
      </w:r>
      <w:r>
        <w:rPr>
          <w:rFonts w:ascii="Times New Roman" w:eastAsiaTheme="minorEastAsia" w:hAnsi="Times New Roman"/>
          <w:szCs w:val="24"/>
        </w:rPr>
        <w:t>非常稳定，并且在溶液中缓慢水解产生环己胺（</w:t>
      </w:r>
      <w:r>
        <w:rPr>
          <w:rFonts w:ascii="Times New Roman" w:eastAsiaTheme="minorEastAsia" w:hAnsi="Times New Roman"/>
          <w:szCs w:val="24"/>
        </w:rPr>
        <w:t>CHA</w:t>
      </w:r>
      <w:r>
        <w:rPr>
          <w:rFonts w:ascii="Times New Roman" w:eastAsiaTheme="minorEastAsia" w:hAnsi="Times New Roman"/>
          <w:szCs w:val="24"/>
        </w:rPr>
        <w:t>）和无机硫酸盐。甜蜜素</w:t>
      </w:r>
      <w:r>
        <w:rPr>
          <w:rFonts w:ascii="Times New Roman" w:eastAsiaTheme="minorEastAsia" w:hAnsi="Times New Roman"/>
          <w:szCs w:val="24"/>
          <w:lang w:eastAsia="zh-CN"/>
        </w:rPr>
        <w:t>的</w:t>
      </w:r>
      <w:r>
        <w:rPr>
          <w:rFonts w:ascii="Times New Roman" w:eastAsiaTheme="minorEastAsia" w:hAnsi="Times New Roman"/>
          <w:szCs w:val="24"/>
        </w:rPr>
        <w:t>钠</w:t>
      </w:r>
      <w:r>
        <w:rPr>
          <w:rFonts w:ascii="Times New Roman" w:eastAsiaTheme="minorEastAsia" w:hAnsi="Times New Roman"/>
          <w:szCs w:val="24"/>
          <w:lang w:eastAsia="zh-CN"/>
        </w:rPr>
        <w:t>盐在高浓度时有微弱的苦味和咸味，但是在与糖精钠等其它甜味剂混合时没有明显的异味。由于</w:t>
      </w:r>
      <w:r>
        <w:rPr>
          <w:rFonts w:ascii="Times New Roman" w:eastAsiaTheme="minorEastAsia" w:hAnsi="Times New Roman"/>
          <w:szCs w:val="24"/>
        </w:rPr>
        <w:t>甜蜜</w:t>
      </w:r>
      <w:r>
        <w:rPr>
          <w:rFonts w:ascii="Times New Roman" w:eastAsiaTheme="minorEastAsia" w:hAnsi="Times New Roman"/>
          <w:szCs w:val="24"/>
        </w:rPr>
        <w:t>素</w:t>
      </w:r>
      <w:r>
        <w:rPr>
          <w:rFonts w:ascii="Times New Roman" w:eastAsiaTheme="minorEastAsia" w:hAnsi="Times New Roman"/>
          <w:szCs w:val="24"/>
          <w:lang w:eastAsia="zh-CN"/>
        </w:rPr>
        <w:t>的甜度不高以及法规上的限制等，其钠盐通常是与其它甜味剂混合使用，</w:t>
      </w:r>
      <w:r>
        <w:rPr>
          <w:rFonts w:ascii="Times New Roman" w:eastAsiaTheme="minorEastAsia" w:hAnsi="Times New Roman"/>
          <w:szCs w:val="24"/>
          <w:lang w:eastAsia="zh-CN"/>
        </w:rPr>
        <w:lastRenderedPageBreak/>
        <w:t>并且它与一些高倍甜味剂如糖精钠之间还有协同效应，两者混合使用可以降低其使用浓度。</w:t>
      </w:r>
    </w:p>
    <w:p w14:paraId="3BE41BB7" w14:textId="77777777" w:rsidR="00970176" w:rsidRDefault="008D6EE0">
      <w:pPr>
        <w:spacing w:line="360" w:lineRule="auto"/>
        <w:ind w:firstLineChars="200" w:firstLine="480"/>
        <w:rPr>
          <w:rFonts w:ascii="Times New Roman" w:hAnsi="Times New Roman" w:cs="Times New Roman"/>
          <w:kern w:val="0"/>
          <w:sz w:val="24"/>
          <w:szCs w:val="20"/>
        </w:rPr>
      </w:pPr>
      <w:r>
        <w:rPr>
          <w:rFonts w:ascii="Times New Roman" w:hAnsi="Times New Roman" w:cs="Times New Roman"/>
          <w:kern w:val="0"/>
          <w:sz w:val="24"/>
          <w:szCs w:val="20"/>
        </w:rPr>
        <w:t>美国由于担心安全性问题，已不再使用甜蜜素，但在许多其它国家</w:t>
      </w:r>
      <w:ins w:id="1308" w:author="谁是最可爱的人" w:date="2019-12-31T14:11:00Z">
        <w:r>
          <w:rPr>
            <w:rFonts w:ascii="Times New Roman" w:hAnsi="Times New Roman" w:cs="Times New Roman" w:hint="eastAsia"/>
            <w:kern w:val="0"/>
            <w:sz w:val="24"/>
            <w:szCs w:val="20"/>
          </w:rPr>
          <w:t>，</w:t>
        </w:r>
      </w:ins>
      <w:r>
        <w:rPr>
          <w:rFonts w:ascii="Times New Roman" w:hAnsi="Times New Roman" w:cs="Times New Roman"/>
          <w:kern w:val="0"/>
          <w:sz w:val="24"/>
          <w:szCs w:val="20"/>
        </w:rPr>
        <w:t>甜蜜素是一种常用的甜味剂，使用范围较广泛</w:t>
      </w:r>
      <w:r>
        <w:rPr>
          <w:rFonts w:ascii="Times New Roman" w:hAnsi="Times New Roman" w:cs="Times New Roman"/>
          <w:kern w:val="0"/>
          <w:sz w:val="24"/>
          <w:szCs w:val="24"/>
        </w:rPr>
        <w:t>。根据我国</w:t>
      </w:r>
      <w:r>
        <w:rPr>
          <w:rFonts w:ascii="Times New Roman" w:hAnsi="Times New Roman" w:cs="Times New Roman"/>
          <w:kern w:val="0"/>
          <w:sz w:val="24"/>
          <w:szCs w:val="24"/>
        </w:rPr>
        <w:t xml:space="preserve">GB2760-2014 </w:t>
      </w:r>
      <w:r>
        <w:rPr>
          <w:rFonts w:ascii="Times New Roman" w:hAnsi="Times New Roman" w:cs="Times New Roman"/>
          <w:kern w:val="0"/>
          <w:sz w:val="24"/>
          <w:szCs w:val="24"/>
        </w:rPr>
        <w:t>食品添加剂使用标准（质量规格标准：食品安全国家标准食品添加剂</w:t>
      </w:r>
      <w:r>
        <w:rPr>
          <w:rFonts w:ascii="Times New Roman" w:hAnsi="Times New Roman" w:cs="Times New Roman"/>
          <w:kern w:val="0"/>
          <w:sz w:val="24"/>
          <w:szCs w:val="24"/>
        </w:rPr>
        <w:t>GB 1886.37-2015</w:t>
      </w:r>
      <w:r>
        <w:rPr>
          <w:rFonts w:ascii="Times New Roman" w:hAnsi="Times New Roman" w:cs="Times New Roman"/>
          <w:kern w:val="0"/>
          <w:sz w:val="24"/>
          <w:szCs w:val="24"/>
        </w:rPr>
        <w:t>）中的规定</w:t>
      </w:r>
      <w:r>
        <w:rPr>
          <w:rFonts w:ascii="Times New Roman" w:hAnsi="Times New Roman" w:cs="Times New Roman"/>
          <w:kern w:val="0"/>
          <w:sz w:val="24"/>
          <w:szCs w:val="24"/>
        </w:rPr>
        <w:t xml:space="preserve">, </w:t>
      </w:r>
      <w:r>
        <w:rPr>
          <w:rFonts w:ascii="Times New Roman" w:hAnsi="Times New Roman" w:cs="Times New Roman"/>
          <w:kern w:val="0"/>
          <w:sz w:val="24"/>
          <w:szCs w:val="24"/>
        </w:rPr>
        <w:t>甜蜜素可用于冷冻饮品、水果罐头、果酱、蜜饯凉果、果糕类、腌渍的蔬菜、熟制豆类、</w:t>
      </w:r>
      <w:r>
        <w:rPr>
          <w:rFonts w:ascii="Times New Roman" w:hAnsi="Times New Roman" w:cs="Times New Roman"/>
          <w:kern w:val="0"/>
          <w:sz w:val="24"/>
          <w:szCs w:val="20"/>
        </w:rPr>
        <w:t>腐乳类、熟制坚果、面包、糕点、饼干、复合调味料、</w:t>
      </w:r>
      <w:r>
        <w:rPr>
          <w:rFonts w:ascii="Times New Roman" w:hAnsi="Times New Roman" w:cs="Times New Roman"/>
          <w:kern w:val="0"/>
          <w:sz w:val="24"/>
          <w:szCs w:val="20"/>
        </w:rPr>
        <w:t>饮料、配制酒、果冻、方面米面食品、餐桌甜味料等，最大使用量为</w:t>
      </w:r>
      <w:r>
        <w:rPr>
          <w:rFonts w:ascii="Times New Roman" w:hAnsi="Times New Roman" w:cs="Times New Roman"/>
          <w:kern w:val="0"/>
          <w:sz w:val="24"/>
          <w:szCs w:val="20"/>
        </w:rPr>
        <w:t>0.65 ~ 8</w:t>
      </w:r>
      <w:r>
        <w:rPr>
          <w:rFonts w:ascii="Times New Roman" w:hAnsi="Times New Roman" w:cs="Times New Roman"/>
          <w:kern w:val="0"/>
          <w:sz w:val="24"/>
          <w:szCs w:val="20"/>
        </w:rPr>
        <w:t>克</w:t>
      </w:r>
      <w:r>
        <w:rPr>
          <w:rFonts w:ascii="Times New Roman" w:hAnsi="Times New Roman" w:cs="Times New Roman"/>
          <w:kern w:val="0"/>
          <w:sz w:val="24"/>
          <w:szCs w:val="20"/>
        </w:rPr>
        <w:t>/</w:t>
      </w:r>
      <w:r>
        <w:rPr>
          <w:rFonts w:ascii="Times New Roman" w:hAnsi="Times New Roman" w:cs="Times New Roman"/>
          <w:kern w:val="0"/>
          <w:sz w:val="24"/>
          <w:szCs w:val="20"/>
        </w:rPr>
        <w:t>公斤</w:t>
      </w:r>
      <w:r>
        <w:rPr>
          <w:rFonts w:ascii="Times New Roman" w:hAnsi="Times New Roman" w:cs="Times New Roman"/>
          <w:szCs w:val="24"/>
        </w:rPr>
        <w:t>,</w:t>
      </w:r>
      <w:r>
        <w:rPr>
          <w:rFonts w:ascii="Times New Roman" w:hAnsi="Times New Roman" w:cs="Times New Roman"/>
          <w:kern w:val="0"/>
          <w:sz w:val="24"/>
          <w:szCs w:val="20"/>
        </w:rPr>
        <w:t>但甜蜜素不能用于馒头、包子等发酵面制品类中，也不可用于新鲜水果。</w:t>
      </w:r>
    </w:p>
    <w:p w14:paraId="390812D9" w14:textId="77777777" w:rsidR="00970176" w:rsidRDefault="008D6EE0">
      <w:pPr>
        <w:pStyle w:val="3"/>
        <w:rPr>
          <w:rFonts w:ascii="Times New Roman" w:hAnsi="Times New Roman" w:cs="Times New Roman"/>
        </w:rPr>
      </w:pPr>
      <w:bookmarkStart w:id="1309" w:name="_Toc14992066"/>
      <w:r>
        <w:rPr>
          <w:rFonts w:ascii="Times New Roman" w:hAnsi="Times New Roman" w:cs="Times New Roman"/>
          <w:szCs w:val="24"/>
        </w:rPr>
        <w:t xml:space="preserve">4.2.3 </w:t>
      </w:r>
      <w:r>
        <w:rPr>
          <w:rFonts w:ascii="Times New Roman" w:hAnsi="Times New Roman" w:cs="Times New Roman"/>
        </w:rPr>
        <w:t>阿斯巴甜（</w:t>
      </w:r>
      <w:r>
        <w:rPr>
          <w:rFonts w:ascii="Times New Roman" w:hAnsi="Times New Roman" w:cs="Times New Roman"/>
        </w:rPr>
        <w:t>Aspartame, APM</w:t>
      </w:r>
      <w:r>
        <w:rPr>
          <w:rFonts w:ascii="Times New Roman" w:hAnsi="Times New Roman" w:cs="Times New Roman"/>
        </w:rPr>
        <w:t>）</w:t>
      </w:r>
      <w:bookmarkEnd w:id="1309"/>
    </w:p>
    <w:p w14:paraId="05C7E0BC" w14:textId="77777777" w:rsidR="00970176" w:rsidRDefault="008D6EE0">
      <w:pPr>
        <w:autoSpaceDE w:val="0"/>
        <w:autoSpaceDN w:val="0"/>
        <w:adjustRightInd w:val="0"/>
        <w:spacing w:line="360" w:lineRule="auto"/>
        <w:jc w:val="left"/>
        <w:rPr>
          <w:rFonts w:ascii="Times New Roman" w:hAnsi="Times New Roman" w:cs="Times New Roman"/>
          <w:kern w:val="0"/>
          <w:sz w:val="24"/>
          <w:szCs w:val="20"/>
        </w:rPr>
      </w:pPr>
      <w:r>
        <w:rPr>
          <w:rFonts w:ascii="Times New Roman" w:hAnsi="Times New Roman" w:cs="Times New Roman"/>
          <w:sz w:val="24"/>
          <w:szCs w:val="24"/>
        </w:rPr>
        <w:t xml:space="preserve"> </w:t>
      </w:r>
      <w:r>
        <w:rPr>
          <w:rFonts w:ascii="Times New Roman" w:hAnsi="Times New Roman" w:cs="Times New Roman"/>
          <w:kern w:val="0"/>
          <w:sz w:val="24"/>
          <w:szCs w:val="24"/>
        </w:rPr>
        <w:t xml:space="preserve">   </w:t>
      </w:r>
      <w:r>
        <w:rPr>
          <w:rFonts w:ascii="Times New Roman" w:hAnsi="Times New Roman" w:cs="Times New Roman"/>
          <w:kern w:val="0"/>
          <w:sz w:val="24"/>
          <w:szCs w:val="20"/>
        </w:rPr>
        <w:t xml:space="preserve"> 1965</w:t>
      </w:r>
      <w:r>
        <w:rPr>
          <w:rFonts w:ascii="Times New Roman" w:hAnsi="Times New Roman" w:cs="Times New Roman"/>
          <w:kern w:val="0"/>
          <w:sz w:val="24"/>
          <w:szCs w:val="20"/>
        </w:rPr>
        <w:t>年由</w:t>
      </w:r>
      <w:r>
        <w:rPr>
          <w:rFonts w:ascii="Times New Roman" w:hAnsi="Times New Roman" w:cs="Times New Roman"/>
          <w:kern w:val="0"/>
          <w:sz w:val="24"/>
          <w:szCs w:val="20"/>
        </w:rPr>
        <w:t>G. D. Searle</w:t>
      </w:r>
      <w:r>
        <w:rPr>
          <w:rFonts w:ascii="Times New Roman" w:hAnsi="Times New Roman" w:cs="Times New Roman"/>
          <w:kern w:val="0"/>
          <w:sz w:val="24"/>
          <w:szCs w:val="20"/>
        </w:rPr>
        <w:t>制药公司的</w:t>
      </w:r>
      <w:r>
        <w:rPr>
          <w:rFonts w:ascii="Times New Roman" w:hAnsi="Times New Roman" w:cs="Times New Roman"/>
          <w:kern w:val="0"/>
          <w:sz w:val="24"/>
          <w:szCs w:val="20"/>
        </w:rPr>
        <w:t xml:space="preserve"> J. Schlatter</w:t>
      </w:r>
      <w:r>
        <w:rPr>
          <w:rFonts w:ascii="Times New Roman" w:hAnsi="Times New Roman" w:cs="Times New Roman"/>
          <w:kern w:val="0"/>
          <w:sz w:val="24"/>
          <w:szCs w:val="20"/>
        </w:rPr>
        <w:t>发现的阿斯巴甜，其化学名称为</w:t>
      </w:r>
      <w:r>
        <w:rPr>
          <w:rFonts w:ascii="Times New Roman" w:hAnsi="Times New Roman" w:cs="Times New Roman"/>
          <w:kern w:val="0"/>
          <w:sz w:val="24"/>
          <w:szCs w:val="20"/>
        </w:rPr>
        <w:t>N-</w:t>
      </w:r>
      <w:r>
        <w:rPr>
          <w:rFonts w:ascii="Times New Roman" w:hAnsi="Times New Roman" w:cs="Times New Roman"/>
          <w:kern w:val="0"/>
          <w:sz w:val="24"/>
          <w:szCs w:val="20"/>
        </w:rPr>
        <w:sym w:font="Symbol" w:char="F061"/>
      </w:r>
      <w:r>
        <w:rPr>
          <w:rFonts w:ascii="Times New Roman" w:hAnsi="Times New Roman" w:cs="Times New Roman"/>
          <w:kern w:val="0"/>
          <w:sz w:val="24"/>
          <w:szCs w:val="20"/>
        </w:rPr>
        <w:t>-L-</w:t>
      </w:r>
      <w:r>
        <w:rPr>
          <w:rFonts w:ascii="Times New Roman" w:hAnsi="Times New Roman" w:cs="Times New Roman"/>
          <w:kern w:val="0"/>
          <w:sz w:val="24"/>
          <w:szCs w:val="20"/>
        </w:rPr>
        <w:t>天冬氨酰</w:t>
      </w:r>
      <w:r>
        <w:rPr>
          <w:rFonts w:ascii="Times New Roman" w:hAnsi="Times New Roman" w:cs="Times New Roman"/>
          <w:kern w:val="0"/>
          <w:sz w:val="24"/>
          <w:szCs w:val="20"/>
        </w:rPr>
        <w:t>-L-</w:t>
      </w:r>
      <w:r>
        <w:rPr>
          <w:rFonts w:ascii="Times New Roman" w:hAnsi="Times New Roman" w:cs="Times New Roman"/>
          <w:kern w:val="0"/>
          <w:sz w:val="24"/>
          <w:szCs w:val="20"/>
        </w:rPr>
        <w:t>苯丙氨酸甲酯（</w:t>
      </w:r>
      <w:r>
        <w:rPr>
          <w:rFonts w:ascii="Times New Roman" w:hAnsi="Times New Roman" w:cs="Times New Roman"/>
          <w:kern w:val="0"/>
          <w:sz w:val="24"/>
          <w:szCs w:val="20"/>
        </w:rPr>
        <w:t>C</w:t>
      </w:r>
      <w:r>
        <w:rPr>
          <w:rFonts w:ascii="Times New Roman" w:hAnsi="Times New Roman" w:cs="Times New Roman"/>
          <w:kern w:val="0"/>
          <w:sz w:val="24"/>
          <w:szCs w:val="20"/>
          <w:vertAlign w:val="subscript"/>
        </w:rPr>
        <w:t>14</w:t>
      </w:r>
      <w:r>
        <w:rPr>
          <w:rFonts w:ascii="Times New Roman" w:hAnsi="Times New Roman" w:cs="Times New Roman"/>
          <w:kern w:val="0"/>
          <w:sz w:val="24"/>
          <w:szCs w:val="20"/>
        </w:rPr>
        <w:t>H</w:t>
      </w:r>
      <w:r>
        <w:rPr>
          <w:rFonts w:ascii="Times New Roman" w:hAnsi="Times New Roman" w:cs="Times New Roman"/>
          <w:kern w:val="0"/>
          <w:sz w:val="24"/>
          <w:szCs w:val="20"/>
          <w:vertAlign w:val="subscript"/>
        </w:rPr>
        <w:t>18</w:t>
      </w:r>
      <w:r>
        <w:rPr>
          <w:rFonts w:ascii="Times New Roman" w:hAnsi="Times New Roman" w:cs="Times New Roman"/>
          <w:kern w:val="0"/>
          <w:sz w:val="24"/>
          <w:szCs w:val="20"/>
        </w:rPr>
        <w:t>N</w:t>
      </w:r>
      <w:r>
        <w:rPr>
          <w:rFonts w:ascii="Times New Roman" w:hAnsi="Times New Roman" w:cs="Times New Roman"/>
          <w:kern w:val="0"/>
          <w:sz w:val="24"/>
          <w:szCs w:val="20"/>
          <w:vertAlign w:val="subscript"/>
        </w:rPr>
        <w:t>2</w:t>
      </w:r>
      <w:r>
        <w:rPr>
          <w:rFonts w:ascii="Times New Roman" w:hAnsi="Times New Roman" w:cs="Times New Roman"/>
          <w:kern w:val="0"/>
          <w:sz w:val="24"/>
          <w:szCs w:val="20"/>
        </w:rPr>
        <w:t>O</w:t>
      </w:r>
      <w:r>
        <w:rPr>
          <w:rFonts w:ascii="Times New Roman" w:hAnsi="Times New Roman" w:cs="Times New Roman"/>
          <w:kern w:val="0"/>
          <w:sz w:val="24"/>
          <w:szCs w:val="20"/>
          <w:vertAlign w:val="subscript"/>
        </w:rPr>
        <w:t>5</w:t>
      </w:r>
      <w:r>
        <w:rPr>
          <w:rFonts w:ascii="Times New Roman" w:hAnsi="Times New Roman" w:cs="Times New Roman"/>
          <w:kern w:val="0"/>
          <w:sz w:val="24"/>
          <w:szCs w:val="20"/>
        </w:rPr>
        <w:t>），是历史上第一个肽类甜味剂。自</w:t>
      </w:r>
      <w:r>
        <w:rPr>
          <w:rFonts w:ascii="Times New Roman" w:hAnsi="Times New Roman" w:cs="Times New Roman"/>
          <w:kern w:val="0"/>
          <w:sz w:val="24"/>
          <w:szCs w:val="20"/>
        </w:rPr>
        <w:t>1983</w:t>
      </w:r>
      <w:r>
        <w:rPr>
          <w:rFonts w:ascii="Times New Roman" w:hAnsi="Times New Roman" w:cs="Times New Roman"/>
          <w:kern w:val="0"/>
          <w:sz w:val="24"/>
          <w:szCs w:val="20"/>
        </w:rPr>
        <w:t>年美国</w:t>
      </w:r>
      <w:r>
        <w:rPr>
          <w:rFonts w:ascii="Times New Roman" w:hAnsi="Times New Roman" w:cs="Times New Roman"/>
          <w:kern w:val="0"/>
          <w:sz w:val="24"/>
          <w:szCs w:val="20"/>
        </w:rPr>
        <w:t>FDA</w:t>
      </w:r>
      <w:r>
        <w:rPr>
          <w:rFonts w:ascii="Times New Roman" w:hAnsi="Times New Roman" w:cs="Times New Roman"/>
          <w:kern w:val="0"/>
          <w:sz w:val="24"/>
          <w:szCs w:val="20"/>
        </w:rPr>
        <w:t>批准允许配制软饮料后，阿斯巴甜在全球</w:t>
      </w:r>
      <w:r>
        <w:rPr>
          <w:rFonts w:ascii="Times New Roman" w:hAnsi="Times New Roman" w:cs="Times New Roman"/>
          <w:kern w:val="0"/>
          <w:sz w:val="24"/>
          <w:szCs w:val="20"/>
        </w:rPr>
        <w:t>100</w:t>
      </w:r>
      <w:r>
        <w:rPr>
          <w:rFonts w:ascii="Times New Roman" w:hAnsi="Times New Roman" w:cs="Times New Roman"/>
          <w:kern w:val="0"/>
          <w:sz w:val="24"/>
          <w:szCs w:val="20"/>
        </w:rPr>
        <w:t>多个国家和地区被批准使用，是目前使用最广泛的高倍甜味剂。</w:t>
      </w:r>
    </w:p>
    <w:p w14:paraId="60052DDD" w14:textId="77777777" w:rsidR="00970176" w:rsidRDefault="008D6EE0">
      <w:pPr>
        <w:autoSpaceDE w:val="0"/>
        <w:autoSpaceDN w:val="0"/>
        <w:adjustRightInd w:val="0"/>
        <w:spacing w:before="240" w:line="360" w:lineRule="auto"/>
        <w:jc w:val="center"/>
        <w:rPr>
          <w:rFonts w:ascii="Times New Roman" w:hAnsi="Times New Roman" w:cs="Times New Roman"/>
          <w:kern w:val="0"/>
          <w:sz w:val="24"/>
          <w:szCs w:val="20"/>
        </w:rPr>
      </w:pPr>
      <w:r>
        <w:rPr>
          <w:rFonts w:ascii="Times New Roman" w:hAnsi="Times New Roman" w:cs="Times New Roman"/>
        </w:rPr>
        <w:object w:dxaOrig="2805" w:dyaOrig="1315" w14:anchorId="2428F0AC">
          <v:shape id="_x0000_i1032" type="#_x0000_t75" style="width:140.25pt;height:66pt" o:ole="">
            <v:imagedata r:id="rId82" o:title=""/>
          </v:shape>
          <o:OLEObject Type="Embed" ProgID="ChemDraw.Document.6.0" ShapeID="_x0000_i1032" DrawAspect="Content" ObjectID="_1639647248" r:id="rId83"/>
        </w:object>
      </w:r>
    </w:p>
    <w:p w14:paraId="5E6A1206"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4.3 </w:t>
      </w:r>
      <w:r>
        <w:rPr>
          <w:rFonts w:ascii="Times New Roman" w:hAnsi="Times New Roman" w:cs="Times New Roman"/>
          <w:kern w:val="0"/>
          <w:szCs w:val="21"/>
        </w:rPr>
        <w:t>阿斯巴甜</w:t>
      </w:r>
    </w:p>
    <w:p w14:paraId="26426645" w14:textId="77777777" w:rsidR="00970176" w:rsidRDefault="008D6EE0">
      <w:pPr>
        <w:autoSpaceDE w:val="0"/>
        <w:autoSpaceDN w:val="0"/>
        <w:adjustRightInd w:val="0"/>
        <w:spacing w:line="360" w:lineRule="auto"/>
        <w:jc w:val="center"/>
        <w:rPr>
          <w:rFonts w:ascii="Times New Roman" w:hAnsi="Times New Roman" w:cs="Times New Roman"/>
          <w:kern w:val="0"/>
          <w:sz w:val="24"/>
          <w:szCs w:val="20"/>
        </w:rPr>
      </w:pPr>
      <w:r>
        <w:rPr>
          <w:rFonts w:ascii="Times New Roman" w:hAnsi="Times New Roman" w:cs="Times New Roman"/>
          <w:kern w:val="0"/>
          <w:szCs w:val="21"/>
        </w:rPr>
        <w:t xml:space="preserve">Fig.4.3 </w:t>
      </w:r>
      <w:r>
        <w:rPr>
          <w:rFonts w:ascii="Times New Roman" w:hAnsi="Times New Roman" w:cs="Times New Roman"/>
        </w:rPr>
        <w:t>Aspartame (APM)</w:t>
      </w:r>
    </w:p>
    <w:p w14:paraId="5C5A22BB" w14:textId="77777777" w:rsidR="00970176" w:rsidRDefault="008D6EE0">
      <w:pPr>
        <w:autoSpaceDE w:val="0"/>
        <w:autoSpaceDN w:val="0"/>
        <w:adjustRightInd w:val="0"/>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t>化学合成法是较早利用来合成阿斯巴甜的方法，由于阿斯巴甜是由</w:t>
      </w:r>
      <w:r>
        <w:rPr>
          <w:rFonts w:ascii="Times New Roman" w:hAnsi="Times New Roman" w:cs="Times New Roman"/>
          <w:kern w:val="0"/>
          <w:sz w:val="24"/>
          <w:szCs w:val="20"/>
        </w:rPr>
        <w:t>L-</w:t>
      </w:r>
      <w:r>
        <w:rPr>
          <w:rFonts w:ascii="Times New Roman" w:hAnsi="Times New Roman" w:cs="Times New Roman"/>
          <w:kern w:val="0"/>
          <w:sz w:val="24"/>
          <w:szCs w:val="20"/>
        </w:rPr>
        <w:t>天冬氨酸和</w:t>
      </w:r>
      <w:r>
        <w:rPr>
          <w:rFonts w:ascii="Times New Roman" w:hAnsi="Times New Roman" w:cs="Times New Roman"/>
          <w:kern w:val="0"/>
          <w:sz w:val="24"/>
          <w:szCs w:val="20"/>
        </w:rPr>
        <w:t>L-</w:t>
      </w:r>
      <w:r>
        <w:rPr>
          <w:rFonts w:ascii="Times New Roman" w:hAnsi="Times New Roman" w:cs="Times New Roman"/>
          <w:kern w:val="0"/>
          <w:sz w:val="24"/>
          <w:szCs w:val="20"/>
        </w:rPr>
        <w:t>苯丙氨酸形成的二肽甲酯化得到的，这两种氨基酸如果不带保护基，自身就会发生酰化和相互酰化，可产生六种二肽，副产物较多。因此</w:t>
      </w:r>
      <w:r>
        <w:rPr>
          <w:rFonts w:ascii="Times New Roman" w:hAnsi="Times New Roman" w:cs="Times New Roman"/>
          <w:kern w:val="0"/>
          <w:sz w:val="24"/>
          <w:szCs w:val="20"/>
        </w:rPr>
        <w:t xml:space="preserve">, </w:t>
      </w:r>
      <w:r>
        <w:rPr>
          <w:rFonts w:ascii="Times New Roman" w:hAnsi="Times New Roman" w:cs="Times New Roman"/>
          <w:kern w:val="0"/>
          <w:sz w:val="24"/>
          <w:szCs w:val="20"/>
        </w:rPr>
        <w:t>用化学方法合成时</w:t>
      </w:r>
      <w:r>
        <w:rPr>
          <w:rFonts w:ascii="Times New Roman" w:hAnsi="Times New Roman" w:cs="Times New Roman"/>
          <w:kern w:val="0"/>
          <w:sz w:val="24"/>
          <w:szCs w:val="20"/>
        </w:rPr>
        <w:t xml:space="preserve">, </w:t>
      </w:r>
      <w:r>
        <w:rPr>
          <w:rFonts w:ascii="Times New Roman" w:hAnsi="Times New Roman" w:cs="Times New Roman"/>
          <w:kern w:val="0"/>
          <w:sz w:val="24"/>
          <w:szCs w:val="20"/>
        </w:rPr>
        <w:t>必须</w:t>
      </w:r>
      <w:r>
        <w:rPr>
          <w:rFonts w:ascii="Times New Roman" w:hAnsi="Times New Roman" w:cs="Times New Roman"/>
          <w:kern w:val="0"/>
          <w:sz w:val="24"/>
          <w:szCs w:val="20"/>
        </w:rPr>
        <w:t>将氨基酸的某些官能团保护起来</w:t>
      </w:r>
      <w:r>
        <w:rPr>
          <w:rFonts w:ascii="Times New Roman" w:hAnsi="Times New Roman" w:cs="Times New Roman"/>
          <w:kern w:val="0"/>
          <w:sz w:val="24"/>
          <w:szCs w:val="20"/>
        </w:rPr>
        <w:t xml:space="preserve">, </w:t>
      </w:r>
      <w:r>
        <w:rPr>
          <w:rFonts w:ascii="Times New Roman" w:hAnsi="Times New Roman" w:cs="Times New Roman"/>
          <w:kern w:val="0"/>
          <w:sz w:val="24"/>
          <w:szCs w:val="20"/>
        </w:rPr>
        <w:t>减少副反应的发生</w:t>
      </w:r>
      <w:r>
        <w:rPr>
          <w:rFonts w:ascii="Times New Roman" w:hAnsi="Times New Roman" w:cs="Times New Roman"/>
          <w:kern w:val="0"/>
          <w:sz w:val="24"/>
          <w:szCs w:val="20"/>
        </w:rPr>
        <w:t xml:space="preserve">, </w:t>
      </w:r>
      <w:r>
        <w:rPr>
          <w:rFonts w:ascii="Times New Roman" w:hAnsi="Times New Roman" w:cs="Times New Roman"/>
          <w:kern w:val="0"/>
          <w:sz w:val="24"/>
          <w:szCs w:val="20"/>
        </w:rPr>
        <w:t>形成肽键后再将保护基脱去</w:t>
      </w:r>
      <w:r>
        <w:rPr>
          <w:rFonts w:ascii="Times New Roman" w:hAnsi="Times New Roman" w:cs="Times New Roman"/>
          <w:kern w:val="0"/>
          <w:sz w:val="24"/>
          <w:szCs w:val="20"/>
        </w:rPr>
        <w:t xml:space="preserve">, </w:t>
      </w:r>
      <w:r>
        <w:rPr>
          <w:rFonts w:ascii="Times New Roman" w:hAnsi="Times New Roman" w:cs="Times New Roman"/>
          <w:kern w:val="0"/>
          <w:sz w:val="24"/>
          <w:szCs w:val="20"/>
        </w:rPr>
        <w:t>一般化学合成方法分为以下几个步骤</w:t>
      </w:r>
      <w:r>
        <w:rPr>
          <w:rFonts w:ascii="Times New Roman" w:hAnsi="Times New Roman" w:cs="Times New Roman"/>
          <w:kern w:val="0"/>
          <w:sz w:val="24"/>
          <w:szCs w:val="20"/>
        </w:rPr>
        <w:t>:</w:t>
      </w:r>
      <w:r>
        <w:rPr>
          <w:rFonts w:ascii="Times New Roman" w:hAnsi="Times New Roman" w:cs="Times New Roman"/>
          <w:kern w:val="0"/>
          <w:sz w:val="24"/>
          <w:szCs w:val="20"/>
        </w:rPr>
        <w:t>将天冬氨酸的氨基保护起来</w:t>
      </w:r>
      <w:r>
        <w:rPr>
          <w:rFonts w:ascii="Times New Roman" w:hAnsi="Times New Roman" w:cs="Times New Roman"/>
          <w:kern w:val="0"/>
          <w:sz w:val="24"/>
          <w:szCs w:val="20"/>
        </w:rPr>
        <w:t xml:space="preserve">, </w:t>
      </w:r>
      <w:r>
        <w:rPr>
          <w:rFonts w:ascii="Times New Roman" w:hAnsi="Times New Roman" w:cs="Times New Roman"/>
          <w:kern w:val="0"/>
          <w:sz w:val="24"/>
          <w:szCs w:val="20"/>
        </w:rPr>
        <w:t>制成酸酐；将苯丙氨酸酯化成甲酯，将带有保护基的天冬氨酸酐和苯丙氨酸甲酯</w:t>
      </w:r>
      <w:r>
        <w:rPr>
          <w:rFonts w:ascii="Times New Roman" w:hAnsi="Times New Roman" w:cs="Times New Roman"/>
          <w:kern w:val="0"/>
          <w:sz w:val="24"/>
          <w:szCs w:val="20"/>
        </w:rPr>
        <w:t>(L-Phe·Ome)</w:t>
      </w:r>
      <w:r>
        <w:rPr>
          <w:rFonts w:ascii="Times New Roman" w:hAnsi="Times New Roman" w:cs="Times New Roman"/>
          <w:kern w:val="0"/>
          <w:sz w:val="24"/>
          <w:szCs w:val="20"/>
        </w:rPr>
        <w:t>缩合成带保护基的阿斯巴甜，脱去保护基</w:t>
      </w:r>
      <w:r>
        <w:rPr>
          <w:rFonts w:ascii="Times New Roman" w:hAnsi="Times New Roman" w:cs="Times New Roman"/>
          <w:kern w:val="0"/>
          <w:sz w:val="24"/>
          <w:szCs w:val="20"/>
        </w:rPr>
        <w:t xml:space="preserve">, </w:t>
      </w:r>
      <w:r>
        <w:rPr>
          <w:rFonts w:ascii="Times New Roman" w:hAnsi="Times New Roman" w:cs="Times New Roman"/>
          <w:kern w:val="0"/>
          <w:sz w:val="24"/>
          <w:szCs w:val="20"/>
        </w:rPr>
        <w:t>得到阿斯巴甜的盐酸盐，中和析出阿斯巴甜。化学合成法包括：酸酐法、内酯法等。但由于化学合</w:t>
      </w:r>
      <w:r>
        <w:rPr>
          <w:rFonts w:ascii="Times New Roman" w:hAnsi="Times New Roman" w:cs="Times New Roman"/>
          <w:kern w:val="0"/>
          <w:sz w:val="24"/>
          <w:szCs w:val="20"/>
        </w:rPr>
        <w:lastRenderedPageBreak/>
        <w:t>成法的生产步骤较多，产率低，反应选择性差，因此，生物合成法得以发展起来。</w:t>
      </w:r>
    </w:p>
    <w:p w14:paraId="08F34C95" w14:textId="77777777" w:rsidR="00970176" w:rsidRDefault="008D6EE0" w:rsidP="00970176">
      <w:pPr>
        <w:autoSpaceDE w:val="0"/>
        <w:autoSpaceDN w:val="0"/>
        <w:adjustRightInd w:val="0"/>
        <w:spacing w:line="360" w:lineRule="auto"/>
        <w:ind w:firstLine="480"/>
        <w:rPr>
          <w:rFonts w:ascii="Times New Roman" w:hAnsi="Times New Roman" w:cs="Times New Roman"/>
          <w:kern w:val="0"/>
          <w:sz w:val="24"/>
          <w:szCs w:val="20"/>
        </w:rPr>
        <w:pPrChange w:id="1310" w:author="谁是最可爱的人" w:date="2019-12-31T14:11:00Z">
          <w:pPr>
            <w:autoSpaceDE w:val="0"/>
            <w:autoSpaceDN w:val="0"/>
            <w:adjustRightInd w:val="0"/>
            <w:spacing w:line="360" w:lineRule="auto"/>
            <w:ind w:firstLine="480"/>
            <w:jc w:val="left"/>
          </w:pPr>
        </w:pPrChange>
      </w:pPr>
      <w:r>
        <w:rPr>
          <w:rFonts w:ascii="Times New Roman" w:hAnsi="Times New Roman" w:cs="Times New Roman"/>
          <w:kern w:val="0"/>
          <w:sz w:val="24"/>
          <w:szCs w:val="20"/>
        </w:rPr>
        <w:t>生物合成阿斯巴甜的关键是肽键的形成</w:t>
      </w:r>
      <w:r>
        <w:rPr>
          <w:rFonts w:ascii="Times New Roman" w:hAnsi="Times New Roman" w:cs="Times New Roman"/>
          <w:kern w:val="0"/>
          <w:sz w:val="24"/>
          <w:szCs w:val="20"/>
        </w:rPr>
        <w:t xml:space="preserve">, </w:t>
      </w:r>
      <w:r>
        <w:rPr>
          <w:rFonts w:ascii="Times New Roman" w:hAnsi="Times New Roman" w:cs="Times New Roman"/>
          <w:kern w:val="0"/>
          <w:sz w:val="24"/>
          <w:szCs w:val="20"/>
        </w:rPr>
        <w:t>控制</w:t>
      </w:r>
      <w:r>
        <w:rPr>
          <w:rFonts w:ascii="Times New Roman" w:hAnsi="Times New Roman" w:cs="Times New Roman"/>
          <w:kern w:val="0"/>
          <w:sz w:val="24"/>
          <w:szCs w:val="20"/>
        </w:rPr>
        <w:t>β-</w:t>
      </w:r>
      <w:r>
        <w:rPr>
          <w:rFonts w:ascii="Times New Roman" w:hAnsi="Times New Roman" w:cs="Times New Roman"/>
          <w:kern w:val="0"/>
          <w:sz w:val="24"/>
          <w:szCs w:val="20"/>
        </w:rPr>
        <w:t>异构体的生成，只产生</w:t>
      </w:r>
      <w:r>
        <w:rPr>
          <w:rFonts w:ascii="Times New Roman" w:hAnsi="Times New Roman" w:cs="Times New Roman"/>
          <w:kern w:val="0"/>
          <w:sz w:val="24"/>
          <w:szCs w:val="20"/>
        </w:rPr>
        <w:t>α-APM</w:t>
      </w:r>
      <w:r>
        <w:rPr>
          <w:rFonts w:ascii="Times New Roman" w:hAnsi="Times New Roman" w:cs="Times New Roman"/>
          <w:kern w:val="0"/>
          <w:sz w:val="24"/>
          <w:szCs w:val="20"/>
        </w:rPr>
        <w:t>，</w:t>
      </w:r>
      <w:r>
        <w:rPr>
          <w:rFonts w:ascii="Times New Roman" w:hAnsi="Times New Roman" w:cs="Times New Roman"/>
          <w:kern w:val="0"/>
          <w:sz w:val="24"/>
          <w:szCs w:val="20"/>
        </w:rPr>
        <w:t>从而提高产率并简化分离提纯的步骤。阿斯巴甜的生物合成法主要包括：酶法合成和基因工程合成方法。酶合成法是使用合适的蛋白酶</w:t>
      </w:r>
      <w:r>
        <w:rPr>
          <w:rFonts w:ascii="Times New Roman" w:hAnsi="Times New Roman" w:cs="Times New Roman"/>
          <w:kern w:val="0"/>
          <w:sz w:val="24"/>
          <w:szCs w:val="20"/>
        </w:rPr>
        <w:t xml:space="preserve">, </w:t>
      </w:r>
      <w:r>
        <w:rPr>
          <w:rFonts w:ascii="Times New Roman" w:hAnsi="Times New Roman" w:cs="Times New Roman"/>
          <w:kern w:val="0"/>
          <w:sz w:val="24"/>
          <w:szCs w:val="20"/>
        </w:rPr>
        <w:t>将</w:t>
      </w:r>
      <w:r>
        <w:rPr>
          <w:rFonts w:ascii="Times New Roman" w:hAnsi="Times New Roman" w:cs="Times New Roman"/>
          <w:kern w:val="0"/>
          <w:sz w:val="24"/>
          <w:szCs w:val="20"/>
        </w:rPr>
        <w:t>L-Asp(</w:t>
      </w:r>
      <w:r>
        <w:rPr>
          <w:rFonts w:ascii="Times New Roman" w:hAnsi="Times New Roman" w:cs="Times New Roman"/>
          <w:kern w:val="0"/>
          <w:sz w:val="24"/>
          <w:szCs w:val="20"/>
        </w:rPr>
        <w:t>氨基已保护或未保护</w:t>
      </w:r>
      <w:r>
        <w:rPr>
          <w:rFonts w:ascii="Times New Roman" w:hAnsi="Times New Roman" w:cs="Times New Roman"/>
          <w:kern w:val="0"/>
          <w:sz w:val="24"/>
          <w:szCs w:val="20"/>
        </w:rPr>
        <w:t>)</w:t>
      </w:r>
      <w:r>
        <w:rPr>
          <w:rFonts w:ascii="Times New Roman" w:hAnsi="Times New Roman" w:cs="Times New Roman"/>
          <w:kern w:val="0"/>
          <w:sz w:val="24"/>
          <w:szCs w:val="20"/>
        </w:rPr>
        <w:t>与</w:t>
      </w:r>
      <w:r>
        <w:rPr>
          <w:rFonts w:ascii="Times New Roman" w:hAnsi="Times New Roman" w:cs="Times New Roman"/>
          <w:kern w:val="0"/>
          <w:sz w:val="24"/>
          <w:szCs w:val="20"/>
        </w:rPr>
        <w:t xml:space="preserve">L-Phe·OMe </w:t>
      </w:r>
      <w:r>
        <w:rPr>
          <w:rFonts w:ascii="Times New Roman" w:hAnsi="Times New Roman" w:cs="Times New Roman"/>
          <w:kern w:val="0"/>
          <w:sz w:val="24"/>
          <w:szCs w:val="20"/>
        </w:rPr>
        <w:t>缩合在一起。除此之外的反应操作与化学合成法一样。通过基因工程技术，前体化合物天冬氨酰可以合成具有</w:t>
      </w:r>
      <w:r>
        <w:rPr>
          <w:rFonts w:ascii="Times New Roman" w:hAnsi="Times New Roman" w:cs="Times New Roman"/>
          <w:kern w:val="0"/>
          <w:sz w:val="24"/>
          <w:szCs w:val="20"/>
        </w:rPr>
        <w:t>(L-</w:t>
      </w:r>
      <w:r>
        <w:rPr>
          <w:rFonts w:ascii="Times New Roman" w:hAnsi="Times New Roman" w:cs="Times New Roman"/>
          <w:kern w:val="0"/>
          <w:sz w:val="24"/>
          <w:szCs w:val="20"/>
        </w:rPr>
        <w:t>天冬氨酸</w:t>
      </w:r>
      <w:r>
        <w:rPr>
          <w:rFonts w:ascii="Times New Roman" w:hAnsi="Times New Roman" w:cs="Times New Roman"/>
          <w:kern w:val="0"/>
          <w:sz w:val="24"/>
          <w:szCs w:val="20"/>
        </w:rPr>
        <w:t>-L-</w:t>
      </w:r>
      <w:r>
        <w:rPr>
          <w:rFonts w:ascii="Times New Roman" w:hAnsi="Times New Roman" w:cs="Times New Roman"/>
          <w:kern w:val="0"/>
          <w:sz w:val="24"/>
          <w:szCs w:val="20"/>
        </w:rPr>
        <w:t>苯丙氨酰</w:t>
      </w:r>
      <w:r>
        <w:rPr>
          <w:rFonts w:ascii="Times New Roman" w:hAnsi="Times New Roman" w:cs="Times New Roman"/>
          <w:kern w:val="0"/>
          <w:sz w:val="24"/>
          <w:szCs w:val="20"/>
        </w:rPr>
        <w:t>)</w:t>
      </w:r>
      <w:r>
        <w:rPr>
          <w:rFonts w:ascii="Times New Roman" w:hAnsi="Times New Roman" w:cs="Times New Roman"/>
          <w:kern w:val="0"/>
          <w:sz w:val="24"/>
          <w:szCs w:val="20"/>
        </w:rPr>
        <w:t>密码的多聚体双链</w:t>
      </w:r>
      <w:r>
        <w:rPr>
          <w:rFonts w:ascii="Times New Roman" w:hAnsi="Times New Roman" w:cs="Times New Roman"/>
          <w:kern w:val="0"/>
          <w:sz w:val="24"/>
          <w:szCs w:val="20"/>
        </w:rPr>
        <w:t>DNA</w:t>
      </w:r>
      <w:r>
        <w:rPr>
          <w:rFonts w:ascii="Times New Roman" w:hAnsi="Times New Roman" w:cs="Times New Roman"/>
          <w:kern w:val="0"/>
          <w:sz w:val="24"/>
          <w:szCs w:val="20"/>
        </w:rPr>
        <w:t>，在</w:t>
      </w:r>
      <w:r>
        <w:rPr>
          <w:rFonts w:ascii="Times New Roman" w:hAnsi="Times New Roman" w:cs="Times New Roman"/>
          <w:kern w:val="0"/>
          <w:sz w:val="24"/>
          <w:szCs w:val="20"/>
        </w:rPr>
        <w:t xml:space="preserve">Hind </w:t>
      </w:r>
      <w:r>
        <w:rPr>
          <w:rFonts w:ascii="宋体" w:eastAsia="宋体" w:hAnsi="宋体" w:cs="宋体" w:hint="eastAsia"/>
          <w:kern w:val="0"/>
          <w:sz w:val="24"/>
          <w:szCs w:val="20"/>
        </w:rPr>
        <w:t>Ⅲ</w:t>
      </w:r>
      <w:r>
        <w:rPr>
          <w:rFonts w:ascii="Times New Roman" w:hAnsi="Times New Roman" w:cs="Times New Roman"/>
          <w:kern w:val="0"/>
          <w:sz w:val="24"/>
          <w:szCs w:val="20"/>
        </w:rPr>
        <w:t xml:space="preserve"> </w:t>
      </w:r>
      <w:r>
        <w:rPr>
          <w:rFonts w:ascii="Times New Roman" w:hAnsi="Times New Roman" w:cs="Times New Roman"/>
          <w:kern w:val="0"/>
          <w:sz w:val="24"/>
          <w:szCs w:val="20"/>
        </w:rPr>
        <w:t>限制性内切酶的切口处连接到</w:t>
      </w:r>
      <w:r>
        <w:rPr>
          <w:rFonts w:ascii="Times New Roman" w:hAnsi="Times New Roman" w:cs="Times New Roman"/>
          <w:kern w:val="0"/>
          <w:sz w:val="24"/>
          <w:szCs w:val="20"/>
        </w:rPr>
        <w:t>pWT 121</w:t>
      </w:r>
      <w:r>
        <w:rPr>
          <w:rFonts w:ascii="Times New Roman" w:hAnsi="Times New Roman" w:cs="Times New Roman"/>
          <w:kern w:val="0"/>
          <w:sz w:val="24"/>
          <w:szCs w:val="20"/>
        </w:rPr>
        <w:t>质粒上或用</w:t>
      </w:r>
      <w:r>
        <w:rPr>
          <w:rFonts w:ascii="Times New Roman" w:hAnsi="Times New Roman" w:cs="Times New Roman"/>
          <w:kern w:val="0"/>
          <w:sz w:val="24"/>
          <w:szCs w:val="20"/>
        </w:rPr>
        <w:t>EcoR</w:t>
      </w:r>
      <w:r>
        <w:rPr>
          <w:rFonts w:ascii="宋体" w:eastAsia="宋体" w:hAnsi="宋体" w:cs="宋体" w:hint="eastAsia"/>
          <w:kern w:val="0"/>
          <w:sz w:val="24"/>
          <w:szCs w:val="20"/>
        </w:rPr>
        <w:t>Ⅰ</w:t>
      </w:r>
      <w:r>
        <w:rPr>
          <w:rFonts w:ascii="Times New Roman" w:hAnsi="Times New Roman" w:cs="Times New Roman"/>
          <w:kern w:val="0"/>
          <w:sz w:val="24"/>
          <w:szCs w:val="20"/>
        </w:rPr>
        <w:t>内切酶连接到</w:t>
      </w:r>
      <w:r>
        <w:rPr>
          <w:rFonts w:ascii="Times New Roman" w:hAnsi="Times New Roman" w:cs="Times New Roman"/>
          <w:kern w:val="0"/>
          <w:sz w:val="24"/>
          <w:szCs w:val="20"/>
        </w:rPr>
        <w:t>pBGp 120</w:t>
      </w:r>
      <w:r>
        <w:rPr>
          <w:rFonts w:ascii="Times New Roman" w:hAnsi="Times New Roman" w:cs="Times New Roman"/>
          <w:kern w:val="0"/>
          <w:sz w:val="24"/>
          <w:szCs w:val="20"/>
        </w:rPr>
        <w:t>质粒上，再转化大肠杆菌中，从寄主中获得含有这一重复序列的大分子肽，提取后用胰凝蛋</w:t>
      </w:r>
      <w:r>
        <w:rPr>
          <w:rFonts w:ascii="Times New Roman" w:hAnsi="Times New Roman" w:cs="Times New Roman"/>
          <w:kern w:val="0"/>
          <w:sz w:val="24"/>
          <w:szCs w:val="20"/>
        </w:rPr>
        <w:t>白酶或枯草杆菌蛋白酶切开得到</w:t>
      </w:r>
      <w:r>
        <w:rPr>
          <w:rFonts w:ascii="Times New Roman" w:hAnsi="Times New Roman" w:cs="Times New Roman"/>
          <w:kern w:val="0"/>
          <w:sz w:val="24"/>
          <w:szCs w:val="20"/>
        </w:rPr>
        <w:t xml:space="preserve">Asp-Phe , </w:t>
      </w:r>
      <w:r>
        <w:rPr>
          <w:rFonts w:ascii="Times New Roman" w:hAnsi="Times New Roman" w:cs="Times New Roman"/>
          <w:kern w:val="0"/>
          <w:sz w:val="24"/>
          <w:szCs w:val="20"/>
        </w:rPr>
        <w:t>再甲酯化就可以得到</w:t>
      </w:r>
      <w:r>
        <w:rPr>
          <w:rFonts w:ascii="Times New Roman" w:hAnsi="Times New Roman" w:cs="Times New Roman"/>
          <w:kern w:val="0"/>
          <w:sz w:val="24"/>
          <w:szCs w:val="20"/>
        </w:rPr>
        <w:t>α-APM</w:t>
      </w:r>
      <w:r>
        <w:rPr>
          <w:rFonts w:ascii="Times New Roman" w:hAnsi="Times New Roman" w:cs="Times New Roman"/>
          <w:kern w:val="0"/>
          <w:sz w:val="24"/>
          <w:szCs w:val="20"/>
        </w:rPr>
        <w:t>。生物合成法具有以下优点：酶促合成肽键时，转化率比化学合成法高，生物催化合成肽键时</w:t>
      </w:r>
      <w:r>
        <w:rPr>
          <w:rFonts w:ascii="Times New Roman" w:hAnsi="Times New Roman" w:cs="Times New Roman"/>
          <w:kern w:val="0"/>
          <w:sz w:val="24"/>
          <w:szCs w:val="20"/>
        </w:rPr>
        <w:t xml:space="preserve">, </w:t>
      </w:r>
      <w:r>
        <w:rPr>
          <w:rFonts w:ascii="Times New Roman" w:hAnsi="Times New Roman" w:cs="Times New Roman"/>
          <w:kern w:val="0"/>
          <w:sz w:val="24"/>
          <w:szCs w:val="20"/>
        </w:rPr>
        <w:t>只生成希望得到的</w:t>
      </w:r>
      <w:r>
        <w:rPr>
          <w:rFonts w:ascii="Times New Roman" w:hAnsi="Times New Roman" w:cs="Times New Roman"/>
          <w:kern w:val="0"/>
          <w:sz w:val="24"/>
          <w:szCs w:val="20"/>
        </w:rPr>
        <w:t>α-</w:t>
      </w:r>
      <w:r>
        <w:rPr>
          <w:rFonts w:ascii="Times New Roman" w:hAnsi="Times New Roman" w:cs="Times New Roman"/>
          <w:kern w:val="0"/>
          <w:sz w:val="24"/>
          <w:szCs w:val="20"/>
        </w:rPr>
        <w:t>型产物；生物合成过程中，可以使用不带保护基的</w:t>
      </w:r>
      <w:r>
        <w:rPr>
          <w:rFonts w:ascii="Times New Roman" w:hAnsi="Times New Roman" w:cs="Times New Roman"/>
          <w:kern w:val="0"/>
          <w:sz w:val="24"/>
          <w:szCs w:val="20"/>
        </w:rPr>
        <w:t>L-</w:t>
      </w:r>
      <w:r>
        <w:rPr>
          <w:rFonts w:ascii="Times New Roman" w:hAnsi="Times New Roman" w:cs="Times New Roman"/>
          <w:kern w:val="0"/>
          <w:sz w:val="24"/>
          <w:szCs w:val="20"/>
        </w:rPr>
        <w:t>天冬氨酸作为底物。但在生产过程中，生物合成法也表现出以下缺点，如投料底物浓度和产物浓度较低，生产强度大，能耗大，产量低。因此，就现有生产工艺而言，还需要进一步优化和开发新的生物合成方法。</w:t>
      </w:r>
    </w:p>
    <w:p w14:paraId="78CDB223" w14:textId="77777777" w:rsidR="00970176" w:rsidRDefault="008D6EE0">
      <w:pPr>
        <w:pStyle w:val="05Het-Text"/>
        <w:widowControl w:val="0"/>
        <w:tabs>
          <w:tab w:val="center" w:pos="4535"/>
        </w:tabs>
        <w:ind w:firstLineChars="200" w:firstLine="480"/>
        <w:rPr>
          <w:rFonts w:ascii="Times New Roman" w:eastAsiaTheme="minorEastAsia" w:hAnsi="Times New Roman"/>
          <w:lang w:eastAsia="zh-CN"/>
        </w:rPr>
      </w:pPr>
      <w:r>
        <w:rPr>
          <w:rFonts w:ascii="Times New Roman" w:eastAsiaTheme="minorEastAsia" w:hAnsi="Times New Roman"/>
        </w:rPr>
        <w:t>阿斯巴甜</w:t>
      </w:r>
      <w:r>
        <w:rPr>
          <w:rFonts w:ascii="Times New Roman" w:eastAsiaTheme="minorEastAsia" w:hAnsi="Times New Roman"/>
          <w:szCs w:val="24"/>
        </w:rPr>
        <w:t>为晶</w:t>
      </w:r>
      <w:r>
        <w:rPr>
          <w:rFonts w:ascii="Times New Roman" w:eastAsiaTheme="minorEastAsia" w:hAnsi="Times New Roman"/>
          <w:szCs w:val="24"/>
          <w:lang w:eastAsia="zh-CN"/>
        </w:rPr>
        <w:t>状</w:t>
      </w:r>
      <w:r>
        <w:rPr>
          <w:rFonts w:ascii="Times New Roman" w:eastAsiaTheme="minorEastAsia" w:hAnsi="Times New Roman"/>
          <w:szCs w:val="24"/>
        </w:rPr>
        <w:t>固体</w:t>
      </w:r>
      <w:r>
        <w:rPr>
          <w:rFonts w:ascii="Times New Roman" w:eastAsiaTheme="minorEastAsia" w:hAnsi="Times New Roman"/>
          <w:szCs w:val="24"/>
          <w:lang w:eastAsia="zh-CN"/>
        </w:rPr>
        <w:t>，</w:t>
      </w:r>
      <w:r>
        <w:rPr>
          <w:rFonts w:ascii="Times New Roman" w:eastAsiaTheme="minorEastAsia" w:hAnsi="Times New Roman"/>
          <w:szCs w:val="24"/>
          <w:lang w:eastAsia="zh-CN"/>
        </w:rPr>
        <w:t>25</w:t>
      </w:r>
      <w:r>
        <w:rPr>
          <w:rFonts w:ascii="宋体" w:hAnsi="宋体" w:cs="宋体" w:hint="eastAsia"/>
          <w:szCs w:val="24"/>
          <w:lang w:eastAsia="zh-CN"/>
        </w:rPr>
        <w:t>℃</w:t>
      </w:r>
      <w:r>
        <w:rPr>
          <w:rFonts w:ascii="Times New Roman" w:eastAsiaTheme="minorEastAsia" w:hAnsi="Times New Roman"/>
          <w:szCs w:val="24"/>
          <w:lang w:eastAsia="zh-CN"/>
        </w:rPr>
        <w:t>时在水中的溶解度大约为</w:t>
      </w:r>
      <w:r>
        <w:rPr>
          <w:rFonts w:ascii="Times New Roman" w:eastAsiaTheme="minorEastAsia" w:hAnsi="Times New Roman"/>
          <w:szCs w:val="24"/>
          <w:lang w:eastAsia="zh-CN"/>
        </w:rPr>
        <w:t>1%</w:t>
      </w:r>
      <w:r>
        <w:rPr>
          <w:rFonts w:ascii="Times New Roman" w:eastAsiaTheme="minorEastAsia" w:hAnsi="Times New Roman"/>
          <w:szCs w:val="24"/>
          <w:lang w:eastAsia="zh-CN"/>
        </w:rPr>
        <w:t>，结晶形式</w:t>
      </w:r>
      <w:r>
        <w:rPr>
          <w:rFonts w:ascii="Times New Roman" w:eastAsiaTheme="minorEastAsia" w:hAnsi="Times New Roman"/>
          <w:szCs w:val="24"/>
        </w:rPr>
        <w:t>非常稳定，</w:t>
      </w:r>
      <w:r>
        <w:rPr>
          <w:rFonts w:ascii="Times New Roman" w:eastAsiaTheme="minorEastAsia" w:hAnsi="Times New Roman"/>
          <w:szCs w:val="24"/>
          <w:lang w:eastAsia="zh-CN"/>
        </w:rPr>
        <w:t>而在溶液中其稳定性依赖于</w:t>
      </w:r>
      <w:r>
        <w:rPr>
          <w:rFonts w:ascii="Times New Roman" w:eastAsiaTheme="minorEastAsia" w:hAnsi="Times New Roman"/>
          <w:szCs w:val="24"/>
          <w:lang w:eastAsia="zh-CN"/>
        </w:rPr>
        <w:t>PH</w:t>
      </w:r>
      <w:r>
        <w:rPr>
          <w:rFonts w:ascii="Times New Roman" w:eastAsiaTheme="minorEastAsia" w:hAnsi="Times New Roman"/>
          <w:szCs w:val="24"/>
          <w:lang w:eastAsia="zh-CN"/>
        </w:rPr>
        <w:t>值，在</w:t>
      </w:r>
      <w:r>
        <w:rPr>
          <w:rFonts w:ascii="Times New Roman" w:eastAsiaTheme="minorEastAsia" w:hAnsi="Times New Roman"/>
          <w:szCs w:val="24"/>
          <w:lang w:eastAsia="zh-CN"/>
        </w:rPr>
        <w:t>PH</w:t>
      </w:r>
      <w:r>
        <w:rPr>
          <w:rFonts w:ascii="Times New Roman" w:eastAsiaTheme="minorEastAsia" w:hAnsi="Times New Roman"/>
          <w:szCs w:val="24"/>
          <w:lang w:eastAsia="zh-CN"/>
        </w:rPr>
        <w:t>为</w:t>
      </w:r>
      <w:r>
        <w:rPr>
          <w:rFonts w:ascii="Times New Roman" w:eastAsiaTheme="minorEastAsia" w:hAnsi="Times New Roman"/>
          <w:szCs w:val="24"/>
          <w:lang w:eastAsia="zh-CN"/>
        </w:rPr>
        <w:t>4.3</w:t>
      </w:r>
      <w:r>
        <w:rPr>
          <w:rFonts w:ascii="Times New Roman" w:eastAsiaTheme="minorEastAsia" w:hAnsi="Times New Roman"/>
          <w:szCs w:val="24"/>
          <w:lang w:eastAsia="zh-CN"/>
        </w:rPr>
        <w:t>时最稳定，因此</w:t>
      </w:r>
      <w:r>
        <w:rPr>
          <w:rFonts w:ascii="Times New Roman" w:eastAsiaTheme="minorEastAsia" w:hAnsi="Times New Roman"/>
        </w:rPr>
        <w:t>阿斯巴甜</w:t>
      </w:r>
      <w:del w:id="1311" w:author="谁是最可爱的人" w:date="2019-12-31T14:12:00Z">
        <w:r>
          <w:rPr>
            <w:rFonts w:ascii="Times New Roman" w:eastAsiaTheme="minorEastAsia" w:hAnsi="Times New Roman"/>
            <w:lang w:eastAsia="zh-CN"/>
          </w:rPr>
          <w:delText>被认为是</w:delText>
        </w:r>
      </w:del>
      <w:r>
        <w:rPr>
          <w:rFonts w:ascii="Times New Roman" w:eastAsiaTheme="minorEastAsia" w:hAnsi="Times New Roman"/>
          <w:lang w:eastAsia="zh-CN"/>
        </w:rPr>
        <w:t>适用于低</w:t>
      </w:r>
      <w:r>
        <w:rPr>
          <w:rFonts w:ascii="Times New Roman" w:eastAsiaTheme="minorEastAsia" w:hAnsi="Times New Roman"/>
          <w:lang w:eastAsia="zh-CN"/>
        </w:rPr>
        <w:t>PH</w:t>
      </w:r>
      <w:r>
        <w:rPr>
          <w:rFonts w:ascii="Times New Roman" w:eastAsiaTheme="minorEastAsia" w:hAnsi="Times New Roman"/>
          <w:lang w:eastAsia="zh-CN"/>
        </w:rPr>
        <w:t>饮料的甜味剂，而对于中性</w:t>
      </w:r>
      <w:r>
        <w:rPr>
          <w:rFonts w:ascii="Times New Roman" w:eastAsiaTheme="minorEastAsia" w:hAnsi="Times New Roman"/>
          <w:lang w:eastAsia="zh-CN"/>
        </w:rPr>
        <w:t>PH</w:t>
      </w:r>
      <w:r>
        <w:rPr>
          <w:rFonts w:ascii="Times New Roman" w:eastAsiaTheme="minorEastAsia" w:hAnsi="Times New Roman"/>
          <w:lang w:eastAsia="zh-CN"/>
        </w:rPr>
        <w:t>的烘焙食品等其不够稳定。</w:t>
      </w:r>
      <w:r>
        <w:rPr>
          <w:rFonts w:ascii="Times New Roman" w:eastAsiaTheme="minorEastAsia" w:hAnsi="Times New Roman"/>
        </w:rPr>
        <w:t>阿斯巴甜</w:t>
      </w:r>
      <w:r>
        <w:rPr>
          <w:rFonts w:ascii="Times New Roman" w:eastAsiaTheme="minorEastAsia" w:hAnsi="Times New Roman"/>
          <w:lang w:eastAsia="zh-CN"/>
        </w:rPr>
        <w:t>的</w:t>
      </w:r>
      <w:r>
        <w:rPr>
          <w:rFonts w:ascii="Times New Roman" w:eastAsiaTheme="minorEastAsia" w:hAnsi="Times New Roman"/>
        </w:rPr>
        <w:t>甜度约为蔗糖的</w:t>
      </w:r>
      <w:r>
        <w:rPr>
          <w:rFonts w:ascii="Times New Roman" w:eastAsiaTheme="minorEastAsia" w:hAnsi="Times New Roman"/>
          <w:lang w:eastAsia="zh-CN"/>
        </w:rPr>
        <w:t>2</w:t>
      </w:r>
      <w:r>
        <w:rPr>
          <w:rFonts w:ascii="Times New Roman" w:eastAsiaTheme="minorEastAsia" w:hAnsi="Times New Roman"/>
        </w:rPr>
        <w:t>00</w:t>
      </w:r>
      <w:r>
        <w:rPr>
          <w:rFonts w:ascii="Times New Roman" w:eastAsiaTheme="minorEastAsia" w:hAnsi="Times New Roman"/>
        </w:rPr>
        <w:t>倍</w:t>
      </w:r>
      <w:r>
        <w:rPr>
          <w:rFonts w:ascii="Times New Roman" w:eastAsiaTheme="minorEastAsia" w:hAnsi="Times New Roman"/>
          <w:lang w:eastAsia="zh-CN"/>
        </w:rPr>
        <w:t>，具有清爽的甜味，没有异味；它的甜味出现略微延迟，并有中度的甜味逗留（</w:t>
      </w:r>
      <w:r>
        <w:rPr>
          <w:rFonts w:ascii="Times New Roman" w:eastAsiaTheme="minorEastAsia" w:hAnsi="Times New Roman"/>
          <w:lang w:eastAsia="zh-CN"/>
        </w:rPr>
        <w:t>sweetness linger</w:t>
      </w:r>
      <w:r>
        <w:rPr>
          <w:rFonts w:ascii="Times New Roman" w:eastAsiaTheme="minorEastAsia" w:hAnsi="Times New Roman"/>
          <w:lang w:eastAsia="zh-CN"/>
        </w:rPr>
        <w:t>）；有增强风味的效果，特别是柑橘风味。</w:t>
      </w:r>
      <w:r>
        <w:rPr>
          <w:rFonts w:ascii="Times New Roman" w:eastAsiaTheme="minorEastAsia" w:hAnsi="Times New Roman"/>
        </w:rPr>
        <w:t>阿斯巴甜</w:t>
      </w:r>
      <w:r>
        <w:rPr>
          <w:rFonts w:ascii="Times New Roman" w:eastAsiaTheme="minorEastAsia" w:hAnsi="Times New Roman"/>
          <w:lang w:eastAsia="zh-CN"/>
        </w:rPr>
        <w:t>可以单独使用，但更多时是与其它高倍甜味剂复配使用。</w:t>
      </w:r>
    </w:p>
    <w:p w14:paraId="0637E9E5" w14:textId="77777777" w:rsidR="00970176" w:rsidRDefault="008D6EE0">
      <w:pPr>
        <w:pStyle w:val="05Het-Text"/>
        <w:widowControl w:val="0"/>
        <w:tabs>
          <w:tab w:val="center" w:pos="4535"/>
        </w:tabs>
        <w:ind w:firstLineChars="200" w:firstLine="480"/>
        <w:rPr>
          <w:rFonts w:ascii="Times New Roman" w:eastAsiaTheme="minorEastAsia" w:hAnsi="Times New Roman"/>
          <w:lang w:eastAsia="zh-CN"/>
        </w:rPr>
      </w:pPr>
      <w:r>
        <w:rPr>
          <w:rFonts w:ascii="Times New Roman" w:eastAsiaTheme="minorEastAsia" w:hAnsi="Times New Roman"/>
          <w:lang w:eastAsia="zh-CN"/>
        </w:rPr>
        <w:t>美国规定</w:t>
      </w:r>
      <w:r>
        <w:rPr>
          <w:rFonts w:ascii="Times New Roman" w:eastAsiaTheme="minorEastAsia" w:hAnsi="Times New Roman"/>
        </w:rPr>
        <w:t>阿斯巴甜</w:t>
      </w:r>
      <w:r>
        <w:rPr>
          <w:rFonts w:ascii="Times New Roman" w:eastAsiaTheme="minorEastAsia" w:hAnsi="Times New Roman"/>
          <w:lang w:eastAsia="zh-CN"/>
        </w:rPr>
        <w:t>的每日摄入量为</w:t>
      </w:r>
      <w:r>
        <w:rPr>
          <w:rFonts w:ascii="Times New Roman" w:eastAsiaTheme="minorEastAsia" w:hAnsi="Times New Roman"/>
          <w:lang w:eastAsia="zh-CN"/>
        </w:rPr>
        <w:t>50</w:t>
      </w:r>
      <w:r>
        <w:rPr>
          <w:rFonts w:ascii="Times New Roman" w:eastAsiaTheme="minorEastAsia" w:hAnsi="Times New Roman"/>
          <w:lang w:eastAsia="zh-CN"/>
        </w:rPr>
        <w:t>毫克每公斤体重，是高倍甜味剂中每日限用量最高的。</w:t>
      </w:r>
      <w:r>
        <w:rPr>
          <w:rFonts w:ascii="Times New Roman" w:eastAsiaTheme="minorEastAsia" w:hAnsi="Times New Roman"/>
        </w:rPr>
        <w:t>阿斯巴甜由于主要代谢产物苯丙氨酸的形成使得有苯丙酮尿</w:t>
      </w:r>
      <w:r>
        <w:rPr>
          <w:rFonts w:ascii="Times New Roman" w:eastAsiaTheme="minorEastAsia" w:hAnsi="Times New Roman"/>
          <w:szCs w:val="17"/>
        </w:rPr>
        <w:t>症患者</w:t>
      </w:r>
      <w:r>
        <w:rPr>
          <w:rFonts w:ascii="Times New Roman" w:eastAsiaTheme="minorEastAsia" w:hAnsi="Times New Roman"/>
        </w:rPr>
        <w:t>不能食用。根据我国</w:t>
      </w:r>
      <w:r>
        <w:rPr>
          <w:rFonts w:ascii="Times New Roman" w:eastAsiaTheme="minorEastAsia" w:hAnsi="Times New Roman"/>
          <w:lang w:eastAsia="zh-CN"/>
        </w:rPr>
        <w:t xml:space="preserve">GB2760-2014 </w:t>
      </w:r>
      <w:r>
        <w:rPr>
          <w:rFonts w:ascii="Times New Roman" w:eastAsiaTheme="minorEastAsia" w:hAnsi="Times New Roman"/>
          <w:lang w:eastAsia="zh-CN"/>
        </w:rPr>
        <w:t>食品添加剂使用标准（质量规格标准：</w:t>
      </w:r>
      <w:r>
        <w:rPr>
          <w:rFonts w:ascii="Times New Roman" w:eastAsiaTheme="minorEastAsia" w:hAnsi="Times New Roman"/>
        </w:rPr>
        <w:t>食品安全国家标准食品添加剂阿斯巴甜</w:t>
      </w:r>
      <w:r>
        <w:rPr>
          <w:rFonts w:ascii="Times New Roman" w:eastAsiaTheme="minorEastAsia" w:hAnsi="Times New Roman"/>
        </w:rPr>
        <w:t>GB 1886.</w:t>
      </w:r>
      <w:r>
        <w:rPr>
          <w:rFonts w:ascii="Times New Roman" w:eastAsiaTheme="minorEastAsia" w:hAnsi="Times New Roman"/>
          <w:lang w:eastAsia="zh-CN"/>
        </w:rPr>
        <w:t>47</w:t>
      </w:r>
      <w:r>
        <w:rPr>
          <w:rFonts w:ascii="Times New Roman" w:eastAsiaTheme="minorEastAsia" w:hAnsi="Times New Roman"/>
        </w:rPr>
        <w:t>-201</w:t>
      </w:r>
      <w:r>
        <w:rPr>
          <w:rFonts w:ascii="Times New Roman" w:eastAsiaTheme="minorEastAsia" w:hAnsi="Times New Roman"/>
          <w:lang w:eastAsia="zh-CN"/>
        </w:rPr>
        <w:t>6</w:t>
      </w:r>
      <w:r>
        <w:rPr>
          <w:rFonts w:ascii="Times New Roman" w:eastAsiaTheme="minorEastAsia" w:hAnsi="Times New Roman"/>
          <w:lang w:eastAsia="zh-CN"/>
        </w:rPr>
        <w:t>）中</w:t>
      </w:r>
      <w:r>
        <w:rPr>
          <w:rFonts w:ascii="Times New Roman" w:eastAsiaTheme="minorEastAsia" w:hAnsi="Times New Roman"/>
        </w:rPr>
        <w:t>的规定</w:t>
      </w:r>
      <w:r>
        <w:rPr>
          <w:rFonts w:ascii="Times New Roman" w:eastAsiaTheme="minorEastAsia" w:hAnsi="Times New Roman"/>
        </w:rPr>
        <w:t xml:space="preserve">, </w:t>
      </w:r>
      <w:r>
        <w:rPr>
          <w:rFonts w:ascii="Times New Roman" w:eastAsiaTheme="minorEastAsia" w:hAnsi="Times New Roman"/>
        </w:rPr>
        <w:t>阿斯巴甜可用于</w:t>
      </w:r>
      <w:r>
        <w:rPr>
          <w:rFonts w:ascii="Times New Roman" w:eastAsiaTheme="minorEastAsia" w:hAnsi="Times New Roman"/>
          <w:lang w:eastAsia="zh-CN"/>
        </w:rPr>
        <w:t>调制乳、风味发酵乳、调制乳粉等很多乳制品、</w:t>
      </w:r>
      <w:r>
        <w:rPr>
          <w:rFonts w:ascii="Times New Roman" w:eastAsiaTheme="minorEastAsia" w:hAnsi="Times New Roman"/>
        </w:rPr>
        <w:t>冷冻饮品、</w:t>
      </w:r>
      <w:r>
        <w:rPr>
          <w:rFonts w:ascii="Times New Roman" w:eastAsiaTheme="minorEastAsia" w:hAnsi="Times New Roman"/>
          <w:lang w:eastAsia="zh-CN"/>
        </w:rPr>
        <w:t>冷冻</w:t>
      </w:r>
      <w:r>
        <w:rPr>
          <w:rFonts w:ascii="Times New Roman" w:eastAsiaTheme="minorEastAsia" w:hAnsi="Times New Roman"/>
        </w:rPr>
        <w:t>水果、果酱、蜜饯凉果、腌渍的蔬菜、饼干等</w:t>
      </w:r>
      <w:r>
        <w:rPr>
          <w:rFonts w:ascii="Times New Roman" w:eastAsiaTheme="minorEastAsia" w:hAnsi="Times New Roman"/>
          <w:lang w:eastAsia="zh-CN"/>
        </w:rPr>
        <w:t>60</w:t>
      </w:r>
      <w:r>
        <w:rPr>
          <w:rFonts w:ascii="Times New Roman" w:eastAsiaTheme="minorEastAsia" w:hAnsi="Times New Roman"/>
          <w:lang w:eastAsia="zh-CN"/>
        </w:rPr>
        <w:t>多大类食品和饮料中</w:t>
      </w:r>
      <w:r>
        <w:rPr>
          <w:rFonts w:ascii="Times New Roman" w:eastAsiaTheme="minorEastAsia" w:hAnsi="Times New Roman"/>
        </w:rPr>
        <w:t>，最大使用量</w:t>
      </w:r>
      <w:r>
        <w:rPr>
          <w:rFonts w:ascii="Times New Roman" w:eastAsiaTheme="minorEastAsia" w:hAnsi="Times New Roman"/>
          <w:lang w:eastAsia="zh-CN"/>
        </w:rPr>
        <w:t>也从</w:t>
      </w:r>
      <w:r>
        <w:rPr>
          <w:rFonts w:ascii="Times New Roman" w:eastAsiaTheme="minorEastAsia" w:hAnsi="Times New Roman"/>
        </w:rPr>
        <w:t>0.6</w:t>
      </w:r>
      <w:r>
        <w:rPr>
          <w:rFonts w:ascii="Times New Roman" w:eastAsiaTheme="minorEastAsia" w:hAnsi="Times New Roman"/>
          <w:lang w:eastAsia="zh-CN"/>
        </w:rPr>
        <w:t>至</w:t>
      </w:r>
      <w:r>
        <w:rPr>
          <w:rFonts w:ascii="Times New Roman" w:eastAsiaTheme="minorEastAsia" w:hAnsi="Times New Roman"/>
          <w:lang w:eastAsia="zh-CN"/>
        </w:rPr>
        <w:t>10</w:t>
      </w:r>
      <w:r>
        <w:rPr>
          <w:rFonts w:ascii="Times New Roman" w:eastAsiaTheme="minorEastAsia" w:hAnsi="Times New Roman"/>
        </w:rPr>
        <w:t>克</w:t>
      </w:r>
      <w:r>
        <w:rPr>
          <w:rFonts w:ascii="Times New Roman" w:eastAsiaTheme="minorEastAsia" w:hAnsi="Times New Roman"/>
        </w:rPr>
        <w:t>/</w:t>
      </w:r>
      <w:r>
        <w:rPr>
          <w:rFonts w:ascii="Times New Roman" w:eastAsiaTheme="minorEastAsia" w:hAnsi="Times New Roman"/>
        </w:rPr>
        <w:t>公斤</w:t>
      </w:r>
      <w:r>
        <w:rPr>
          <w:rFonts w:ascii="Times New Roman" w:eastAsiaTheme="minorEastAsia" w:hAnsi="Times New Roman"/>
          <w:lang w:eastAsia="zh-CN"/>
        </w:rPr>
        <w:t>不等。</w:t>
      </w:r>
    </w:p>
    <w:p w14:paraId="2A14AF5D" w14:textId="77777777" w:rsidR="00970176" w:rsidRDefault="008D6EE0">
      <w:pPr>
        <w:pStyle w:val="3"/>
        <w:rPr>
          <w:rFonts w:ascii="Times New Roman" w:hAnsi="Times New Roman" w:cs="Times New Roman"/>
        </w:rPr>
      </w:pPr>
      <w:bookmarkStart w:id="1312" w:name="_Toc14992067"/>
      <w:r>
        <w:rPr>
          <w:rFonts w:ascii="Times New Roman" w:hAnsi="Times New Roman" w:cs="Times New Roman"/>
          <w:szCs w:val="24"/>
        </w:rPr>
        <w:lastRenderedPageBreak/>
        <w:t xml:space="preserve">4.2.4 </w:t>
      </w:r>
      <w:r>
        <w:rPr>
          <w:rFonts w:ascii="Times New Roman" w:hAnsi="Times New Roman" w:cs="Times New Roman"/>
        </w:rPr>
        <w:t>安赛蜜（</w:t>
      </w:r>
      <w:r>
        <w:rPr>
          <w:rFonts w:ascii="Times New Roman" w:hAnsi="Times New Roman" w:cs="Times New Roman"/>
        </w:rPr>
        <w:t>Acesulfame, ACE</w:t>
      </w:r>
      <w:r>
        <w:rPr>
          <w:rFonts w:ascii="Times New Roman" w:hAnsi="Times New Roman" w:cs="Times New Roman"/>
        </w:rPr>
        <w:t>）</w:t>
      </w:r>
      <w:bookmarkEnd w:id="1312"/>
    </w:p>
    <w:p w14:paraId="76984CF6" w14:textId="77777777" w:rsidR="00970176" w:rsidRDefault="008D6EE0">
      <w:pPr>
        <w:widowControl/>
        <w:spacing w:line="360" w:lineRule="auto"/>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0"/>
        </w:rPr>
        <w:t>19</w:t>
      </w:r>
      <w:r>
        <w:rPr>
          <w:rFonts w:ascii="Times New Roman" w:hAnsi="Times New Roman" w:cs="Times New Roman"/>
          <w:kern w:val="0"/>
          <w:sz w:val="24"/>
          <w:szCs w:val="20"/>
        </w:rPr>
        <w:t>70</w:t>
      </w:r>
      <w:r>
        <w:rPr>
          <w:rFonts w:ascii="Times New Roman" w:hAnsi="Times New Roman" w:cs="Times New Roman"/>
          <w:sz w:val="24"/>
        </w:rPr>
        <w:t>年德国赫斯特公司的</w:t>
      </w:r>
      <w:r>
        <w:rPr>
          <w:rFonts w:ascii="Times New Roman" w:hAnsi="Times New Roman" w:cs="Times New Roman"/>
          <w:kern w:val="0"/>
          <w:sz w:val="24"/>
          <w:szCs w:val="24"/>
        </w:rPr>
        <w:t>Clauss</w:t>
      </w:r>
      <w:r>
        <w:rPr>
          <w:rFonts w:ascii="Times New Roman" w:hAnsi="Times New Roman" w:cs="Times New Roman"/>
          <w:kern w:val="0"/>
          <w:sz w:val="24"/>
          <w:szCs w:val="24"/>
        </w:rPr>
        <w:t>和</w:t>
      </w:r>
      <w:r>
        <w:rPr>
          <w:rFonts w:ascii="Times New Roman" w:hAnsi="Times New Roman" w:cs="Times New Roman"/>
          <w:kern w:val="0"/>
          <w:sz w:val="24"/>
          <w:szCs w:val="24"/>
        </w:rPr>
        <w:t xml:space="preserve"> Jensen</w:t>
      </w:r>
      <w:r>
        <w:rPr>
          <w:rFonts w:ascii="Times New Roman" w:hAnsi="Times New Roman" w:cs="Times New Roman"/>
          <w:kern w:val="0"/>
          <w:sz w:val="24"/>
          <w:szCs w:val="24"/>
        </w:rPr>
        <w:t>发现了恶噻嗪酮二氧化物盐的甜味，随后，特定的这类化合物乙酰磺胺酸（</w:t>
      </w:r>
      <w:r>
        <w:rPr>
          <w:rFonts w:ascii="Times New Roman" w:hAnsi="Times New Roman" w:cs="Times New Roman"/>
          <w:kern w:val="0"/>
          <w:sz w:val="24"/>
          <w:szCs w:val="24"/>
        </w:rPr>
        <w:t>ACE</w:t>
      </w:r>
      <w:r>
        <w:rPr>
          <w:rFonts w:ascii="Times New Roman" w:hAnsi="Times New Roman" w:cs="Times New Roman"/>
          <w:kern w:val="0"/>
          <w:sz w:val="24"/>
          <w:szCs w:val="24"/>
        </w:rPr>
        <w:t>）的钾盐被选择进行开发，并被称为安赛蜜。安赛蜜的钾盐为晶状固体，以固体形式存在时非常稳定，在饮料中使用时对水解和光照也是稳定的。</w:t>
      </w:r>
    </w:p>
    <w:p w14:paraId="4BCD72D3" w14:textId="77777777" w:rsidR="00970176" w:rsidRDefault="008D6EE0">
      <w:pPr>
        <w:widowControl/>
        <w:spacing w:before="240" w:after="240" w:line="360" w:lineRule="auto"/>
        <w:ind w:firstLineChars="200" w:firstLine="420"/>
        <w:jc w:val="center"/>
        <w:rPr>
          <w:rFonts w:ascii="Times New Roman" w:hAnsi="Times New Roman" w:cs="Times New Roman"/>
        </w:rPr>
      </w:pPr>
      <w:r>
        <w:rPr>
          <w:rFonts w:ascii="Times New Roman" w:hAnsi="Times New Roman" w:cs="Times New Roman"/>
        </w:rPr>
        <w:object w:dxaOrig="1402" w:dyaOrig="1165" w14:anchorId="35C60AF5">
          <v:shape id="_x0000_i1033" type="#_x0000_t75" style="width:69.75pt;height:58.5pt" o:ole="">
            <v:imagedata r:id="rId84" o:title=""/>
          </v:shape>
          <o:OLEObject Type="Embed" ProgID="ChemDraw.Document.6.0" ShapeID="_x0000_i1033" DrawAspect="Content" ObjectID="_1639647249" r:id="rId85"/>
        </w:object>
      </w:r>
    </w:p>
    <w:p w14:paraId="3CE12975"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4.4 </w:t>
      </w:r>
      <w:r>
        <w:rPr>
          <w:rFonts w:ascii="Times New Roman" w:hAnsi="Times New Roman" w:cs="Times New Roman"/>
          <w:kern w:val="0"/>
          <w:szCs w:val="21"/>
        </w:rPr>
        <w:t>安赛蜜</w:t>
      </w:r>
    </w:p>
    <w:p w14:paraId="25004C5D"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 xml:space="preserve">Fig.4.4 </w:t>
      </w:r>
      <w:r>
        <w:rPr>
          <w:rFonts w:ascii="Times New Roman" w:hAnsi="Times New Roman" w:cs="Times New Roman"/>
          <w:szCs w:val="21"/>
        </w:rPr>
        <w:t>Acesulfame (ACE)</w:t>
      </w:r>
    </w:p>
    <w:p w14:paraId="177E63FB" w14:textId="77777777" w:rsidR="00970176" w:rsidRDefault="008D6EE0">
      <w:pPr>
        <w:widowControl/>
        <w:spacing w:line="360" w:lineRule="auto"/>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4"/>
        </w:rPr>
        <w:t>安赛蜜的生产制备包括：以乙酰乙酰胺、三氧化硫和氢氧化钾为原料，以氨基磺酸、三乙胺、二烯酮、三氧化硫、氢氧化钾为原料，以乙酰乙酰胺、碳酸钾、氟化硫酰氟、氢氧化钾为原料，以氨基磺酰氟、二烯酮、碳酸钾、氢氧化钾为原料的化学合成等方法。</w:t>
      </w:r>
    </w:p>
    <w:p w14:paraId="66CE3FA4" w14:textId="77777777" w:rsidR="00970176" w:rsidRDefault="008D6EE0">
      <w:pPr>
        <w:widowControl/>
        <w:spacing w:line="360" w:lineRule="auto"/>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4"/>
        </w:rPr>
        <w:t>安赛蜜的甜度约为蔗糖的</w:t>
      </w:r>
      <w:r>
        <w:rPr>
          <w:rFonts w:ascii="Times New Roman" w:hAnsi="Times New Roman" w:cs="Times New Roman"/>
          <w:kern w:val="0"/>
          <w:sz w:val="24"/>
          <w:szCs w:val="24"/>
        </w:rPr>
        <w:t>200</w:t>
      </w:r>
      <w:r>
        <w:rPr>
          <w:rFonts w:ascii="Times New Roman" w:hAnsi="Times New Roman" w:cs="Times New Roman"/>
          <w:kern w:val="0"/>
          <w:sz w:val="24"/>
          <w:szCs w:val="24"/>
        </w:rPr>
        <w:t>倍，</w:t>
      </w:r>
      <w:r>
        <w:rPr>
          <w:rFonts w:ascii="Times New Roman" w:hAnsi="Times New Roman" w:cs="Times New Roman"/>
          <w:kern w:val="0"/>
          <w:sz w:val="24"/>
          <w:szCs w:val="24"/>
        </w:rPr>
        <w:t>20</w:t>
      </w:r>
      <w:r>
        <w:rPr>
          <w:rFonts w:ascii="宋体" w:eastAsia="宋体" w:hAnsi="宋体" w:cs="宋体" w:hint="eastAsia"/>
          <w:kern w:val="0"/>
          <w:sz w:val="24"/>
          <w:szCs w:val="24"/>
        </w:rPr>
        <w:t>℃</w:t>
      </w:r>
      <w:r>
        <w:rPr>
          <w:rFonts w:ascii="Times New Roman" w:hAnsi="Times New Roman" w:cs="Times New Roman"/>
          <w:kern w:val="0"/>
          <w:sz w:val="24"/>
          <w:szCs w:val="24"/>
        </w:rPr>
        <w:t>时在水中有较好的溶解性（</w:t>
      </w:r>
      <w:r>
        <w:rPr>
          <w:rFonts w:ascii="Times New Roman" w:hAnsi="Times New Roman" w:cs="Times New Roman"/>
          <w:kern w:val="0"/>
          <w:sz w:val="24"/>
          <w:szCs w:val="24"/>
        </w:rPr>
        <w:t>27%</w:t>
      </w:r>
      <w:r>
        <w:rPr>
          <w:rFonts w:ascii="Times New Roman" w:hAnsi="Times New Roman" w:cs="Times New Roman"/>
          <w:kern w:val="0"/>
          <w:sz w:val="24"/>
          <w:szCs w:val="24"/>
        </w:rPr>
        <w:t>）。安赛蜜在</w:t>
      </w:r>
      <w:r>
        <w:rPr>
          <w:rFonts w:ascii="Times New Roman" w:hAnsi="Times New Roman" w:cs="Times New Roman"/>
          <w:kern w:val="0"/>
          <w:sz w:val="24"/>
          <w:szCs w:val="20"/>
        </w:rPr>
        <w:t>接近最大反应强度的高浓度时，会表现出苦味和金属异味，但在混合物中的甜味贡献小于等于</w:t>
      </w:r>
      <w:r>
        <w:rPr>
          <w:rFonts w:ascii="Times New Roman" w:hAnsi="Times New Roman" w:cs="Times New Roman"/>
          <w:kern w:val="0"/>
          <w:sz w:val="24"/>
          <w:szCs w:val="20"/>
        </w:rPr>
        <w:t>5%</w:t>
      </w:r>
      <w:r>
        <w:rPr>
          <w:rFonts w:ascii="Times New Roman" w:hAnsi="Times New Roman" w:cs="Times New Roman"/>
          <w:kern w:val="0"/>
          <w:sz w:val="24"/>
          <w:szCs w:val="20"/>
        </w:rPr>
        <w:t>时就没有异味，它的甜味出现较快，并有很低的甜味逗留。食品与饮料工业通常采用</w:t>
      </w:r>
      <w:r>
        <w:rPr>
          <w:rFonts w:ascii="Times New Roman" w:hAnsi="Times New Roman" w:cs="Times New Roman"/>
          <w:kern w:val="0"/>
          <w:sz w:val="24"/>
          <w:szCs w:val="24"/>
        </w:rPr>
        <w:t>安赛蜜与</w:t>
      </w:r>
      <w:r>
        <w:rPr>
          <w:rFonts w:ascii="Times New Roman" w:hAnsi="Times New Roman" w:cs="Times New Roman"/>
          <w:kern w:val="0"/>
          <w:sz w:val="24"/>
          <w:szCs w:val="20"/>
        </w:rPr>
        <w:t>阿斯巴甜的混合物，该</w:t>
      </w:r>
      <w:r>
        <w:rPr>
          <w:rFonts w:ascii="Times New Roman" w:hAnsi="Times New Roman" w:cs="Times New Roman"/>
          <w:sz w:val="24"/>
          <w:szCs w:val="24"/>
        </w:rPr>
        <w:t>混合物具有甜味</w:t>
      </w:r>
      <w:r>
        <w:rPr>
          <w:rFonts w:ascii="Times New Roman" w:hAnsi="Times New Roman" w:cs="Times New Roman"/>
          <w:sz w:val="24"/>
          <w:szCs w:val="24"/>
        </w:rPr>
        <w:t>协同作用（约</w:t>
      </w:r>
      <w:r>
        <w:rPr>
          <w:rFonts w:ascii="Times New Roman" w:hAnsi="Times New Roman" w:cs="Times New Roman"/>
          <w:sz w:val="24"/>
          <w:szCs w:val="24"/>
        </w:rPr>
        <w:t>30</w:t>
      </w:r>
      <w:r>
        <w:rPr>
          <w:rFonts w:ascii="Times New Roman" w:hAnsi="Times New Roman" w:cs="Times New Roman"/>
          <w:sz w:val="24"/>
          <w:szCs w:val="24"/>
        </w:rPr>
        <w:t>％），可降低甜味剂使用的含量，因此降低成本并改善口感。</w:t>
      </w:r>
    </w:p>
    <w:p w14:paraId="116C5DE8" w14:textId="77777777" w:rsidR="00970176" w:rsidRDefault="008D6EE0">
      <w:pPr>
        <w:pStyle w:val="05Het-Text"/>
        <w:widowControl w:val="0"/>
        <w:tabs>
          <w:tab w:val="center" w:pos="4535"/>
        </w:tabs>
        <w:ind w:firstLineChars="200" w:firstLine="480"/>
        <w:rPr>
          <w:rFonts w:ascii="Times New Roman" w:eastAsiaTheme="minorEastAsia" w:hAnsi="Times New Roman"/>
          <w:lang w:eastAsia="zh-CN"/>
        </w:rPr>
      </w:pPr>
      <w:r>
        <w:rPr>
          <w:rFonts w:ascii="Times New Roman" w:eastAsiaTheme="minorEastAsia" w:hAnsi="Times New Roman"/>
          <w:lang w:eastAsia="zh-CN"/>
        </w:rPr>
        <w:t>美国规定安赛蜜的每日摄入量为</w:t>
      </w:r>
      <w:r>
        <w:rPr>
          <w:rFonts w:ascii="Times New Roman" w:eastAsiaTheme="minorEastAsia" w:hAnsi="Times New Roman"/>
          <w:lang w:eastAsia="zh-CN"/>
        </w:rPr>
        <w:t>15</w:t>
      </w:r>
      <w:r>
        <w:rPr>
          <w:rFonts w:ascii="Times New Roman" w:eastAsiaTheme="minorEastAsia" w:hAnsi="Times New Roman"/>
          <w:lang w:eastAsia="zh-CN"/>
        </w:rPr>
        <w:t>毫克每公斤体重。</w:t>
      </w:r>
      <w:r>
        <w:rPr>
          <w:rFonts w:ascii="Times New Roman" w:eastAsiaTheme="minorEastAsia" w:hAnsi="Times New Roman"/>
          <w:szCs w:val="24"/>
        </w:rPr>
        <w:t>根据我国</w:t>
      </w:r>
      <w:r>
        <w:rPr>
          <w:rFonts w:ascii="Times New Roman" w:eastAsiaTheme="minorEastAsia" w:hAnsi="Times New Roman"/>
          <w:szCs w:val="24"/>
          <w:lang w:eastAsia="zh-CN"/>
        </w:rPr>
        <w:t xml:space="preserve">GB2760-2014 </w:t>
      </w:r>
      <w:r>
        <w:rPr>
          <w:rFonts w:ascii="Times New Roman" w:eastAsiaTheme="minorEastAsia" w:hAnsi="Times New Roman"/>
          <w:szCs w:val="24"/>
          <w:lang w:eastAsia="zh-CN"/>
        </w:rPr>
        <w:t>食品添加剂使用标准（质量规格标准：</w:t>
      </w:r>
      <w:r>
        <w:rPr>
          <w:rFonts w:ascii="Times New Roman" w:eastAsiaTheme="minorEastAsia" w:hAnsi="Times New Roman"/>
          <w:szCs w:val="24"/>
        </w:rPr>
        <w:t>食品安全国家标准食品添加剂</w:t>
      </w:r>
      <w:r>
        <w:rPr>
          <w:rFonts w:ascii="Times New Roman" w:eastAsiaTheme="minorEastAsia" w:hAnsi="Times New Roman"/>
          <w:lang w:eastAsia="zh-CN"/>
        </w:rPr>
        <w:t xml:space="preserve">GB </w:t>
      </w:r>
      <w:r>
        <w:rPr>
          <w:rFonts w:ascii="Times New Roman" w:eastAsiaTheme="minorEastAsia" w:hAnsi="Times New Roman"/>
          <w:lang w:eastAsia="zh-CN"/>
        </w:rPr>
        <w:t>25540-2010</w:t>
      </w:r>
      <w:r>
        <w:rPr>
          <w:rFonts w:ascii="Times New Roman" w:eastAsiaTheme="minorEastAsia" w:hAnsi="Times New Roman"/>
          <w:lang w:eastAsia="zh-CN"/>
        </w:rPr>
        <w:t>）中的规定，安赛蜜可用于风味发酵乳、冷冻饮品、水果罐头、果酱、蜜饯、腌渍的蔬菜、糖果、调味品、酱油、果冻等</w:t>
      </w:r>
      <w:r>
        <w:rPr>
          <w:rFonts w:ascii="Times New Roman" w:eastAsiaTheme="minorEastAsia" w:hAnsi="Times New Roman"/>
          <w:lang w:eastAsia="zh-CN"/>
        </w:rPr>
        <w:t>20</w:t>
      </w:r>
      <w:r>
        <w:rPr>
          <w:rFonts w:ascii="Times New Roman" w:eastAsiaTheme="minorEastAsia" w:hAnsi="Times New Roman"/>
          <w:lang w:eastAsia="zh-CN"/>
        </w:rPr>
        <w:t>大类食品和饮料中，最大使用量也从</w:t>
      </w:r>
      <w:r>
        <w:rPr>
          <w:rFonts w:ascii="Times New Roman" w:eastAsiaTheme="minorEastAsia" w:hAnsi="Times New Roman"/>
          <w:lang w:eastAsia="zh-CN"/>
        </w:rPr>
        <w:t>0.3</w:t>
      </w:r>
      <w:r>
        <w:rPr>
          <w:rFonts w:ascii="Times New Roman" w:eastAsiaTheme="minorEastAsia" w:hAnsi="Times New Roman"/>
          <w:lang w:eastAsia="zh-CN"/>
        </w:rPr>
        <w:t>至</w:t>
      </w:r>
      <w:r>
        <w:rPr>
          <w:rFonts w:ascii="Times New Roman" w:eastAsiaTheme="minorEastAsia" w:hAnsi="Times New Roman"/>
          <w:lang w:eastAsia="zh-CN"/>
        </w:rPr>
        <w:t>4.0</w:t>
      </w:r>
      <w:r>
        <w:rPr>
          <w:rFonts w:ascii="Times New Roman" w:eastAsiaTheme="minorEastAsia" w:hAnsi="Times New Roman"/>
          <w:lang w:eastAsia="zh-CN"/>
        </w:rPr>
        <w:t>克</w:t>
      </w:r>
      <w:r>
        <w:rPr>
          <w:rFonts w:ascii="Times New Roman" w:eastAsiaTheme="minorEastAsia" w:hAnsi="Times New Roman"/>
          <w:lang w:eastAsia="zh-CN"/>
        </w:rPr>
        <w:t>/</w:t>
      </w:r>
      <w:r>
        <w:rPr>
          <w:rFonts w:ascii="Times New Roman" w:eastAsiaTheme="minorEastAsia" w:hAnsi="Times New Roman"/>
          <w:lang w:eastAsia="zh-CN"/>
        </w:rPr>
        <w:t>公斤不等。</w:t>
      </w:r>
    </w:p>
    <w:p w14:paraId="055B5345" w14:textId="77777777" w:rsidR="00970176" w:rsidRDefault="008D6EE0">
      <w:pPr>
        <w:pStyle w:val="3"/>
        <w:rPr>
          <w:rFonts w:ascii="Times New Roman" w:hAnsi="Times New Roman" w:cs="Times New Roman"/>
        </w:rPr>
      </w:pPr>
      <w:bookmarkStart w:id="1313" w:name="_Toc14992068"/>
      <w:r>
        <w:rPr>
          <w:rFonts w:ascii="Times New Roman" w:hAnsi="Times New Roman" w:cs="Times New Roman"/>
          <w:szCs w:val="24"/>
        </w:rPr>
        <w:t xml:space="preserve">4.2.5 </w:t>
      </w:r>
      <w:r>
        <w:rPr>
          <w:rFonts w:ascii="Times New Roman" w:hAnsi="Times New Roman" w:cs="Times New Roman"/>
        </w:rPr>
        <w:t>三氯蔗糖（</w:t>
      </w:r>
      <w:r>
        <w:rPr>
          <w:rFonts w:ascii="Times New Roman" w:hAnsi="Times New Roman" w:cs="Times New Roman"/>
        </w:rPr>
        <w:t>Sucralose, SUL</w:t>
      </w:r>
      <w:r>
        <w:rPr>
          <w:rFonts w:ascii="Times New Roman" w:hAnsi="Times New Roman" w:cs="Times New Roman"/>
        </w:rPr>
        <w:t>）</w:t>
      </w:r>
      <w:bookmarkEnd w:id="1313"/>
    </w:p>
    <w:p w14:paraId="1B962435" w14:textId="77777777" w:rsidR="00970176" w:rsidRDefault="008D6EE0">
      <w:pPr>
        <w:pStyle w:val="05Het-Text"/>
        <w:widowControl w:val="0"/>
        <w:tabs>
          <w:tab w:val="center" w:pos="4535"/>
        </w:tabs>
        <w:ind w:firstLine="480"/>
        <w:rPr>
          <w:rFonts w:ascii="Times New Roman" w:eastAsiaTheme="minorEastAsia" w:hAnsi="Times New Roman"/>
          <w:lang w:eastAsia="zh-CN"/>
        </w:rPr>
      </w:pPr>
      <w:r>
        <w:rPr>
          <w:rFonts w:ascii="Times New Roman" w:eastAsiaTheme="minorEastAsia" w:hAnsi="Times New Roman"/>
          <w:lang w:eastAsia="zh-CN"/>
        </w:rPr>
        <w:t>三氯蔗糖属于蔗糖的衍生物，是蔗糖分子的</w:t>
      </w:r>
      <w:r>
        <w:rPr>
          <w:rFonts w:ascii="Times New Roman" w:eastAsiaTheme="minorEastAsia" w:hAnsi="Times New Roman"/>
          <w:lang w:eastAsia="zh-CN"/>
        </w:rPr>
        <w:t>4,1’,6’-</w:t>
      </w:r>
      <w:r>
        <w:rPr>
          <w:rFonts w:ascii="Times New Roman" w:eastAsiaTheme="minorEastAsia" w:hAnsi="Times New Roman"/>
          <w:lang w:eastAsia="zh-CN"/>
        </w:rPr>
        <w:t>位羟基被氯原子取代，</w:t>
      </w:r>
      <w:r>
        <w:rPr>
          <w:rFonts w:ascii="Times New Roman" w:eastAsiaTheme="minorEastAsia" w:hAnsi="Times New Roman"/>
          <w:lang w:eastAsia="zh-CN"/>
        </w:rPr>
        <w:lastRenderedPageBreak/>
        <w:t>化学名称为</w:t>
      </w:r>
      <w:r>
        <w:rPr>
          <w:rFonts w:ascii="Times New Roman" w:eastAsiaTheme="minorEastAsia" w:hAnsi="Times New Roman"/>
          <w:lang w:eastAsia="zh-CN"/>
        </w:rPr>
        <w:t>4,1’,6’-</w:t>
      </w:r>
      <w:r>
        <w:rPr>
          <w:rFonts w:ascii="Times New Roman" w:eastAsiaTheme="minorEastAsia" w:hAnsi="Times New Roman"/>
          <w:lang w:eastAsia="zh-CN"/>
        </w:rPr>
        <w:t>三氯</w:t>
      </w:r>
      <w:r>
        <w:rPr>
          <w:rFonts w:ascii="Times New Roman" w:eastAsiaTheme="minorEastAsia" w:hAnsi="Times New Roman"/>
          <w:lang w:eastAsia="zh-CN"/>
        </w:rPr>
        <w:t>-4,1’,6’-</w:t>
      </w:r>
      <w:r>
        <w:rPr>
          <w:rFonts w:ascii="Times New Roman" w:eastAsiaTheme="minorEastAsia" w:hAnsi="Times New Roman"/>
          <w:lang w:eastAsia="zh-CN"/>
        </w:rPr>
        <w:t>三脱氧半乳蔗糖，分子式为</w:t>
      </w:r>
      <w:r>
        <w:rPr>
          <w:rFonts w:ascii="Times New Roman" w:eastAsiaTheme="minorEastAsia" w:hAnsi="Times New Roman"/>
          <w:lang w:eastAsia="zh-CN"/>
        </w:rPr>
        <w:t>C</w:t>
      </w:r>
      <w:r>
        <w:rPr>
          <w:rFonts w:ascii="Times New Roman" w:eastAsiaTheme="minorEastAsia" w:hAnsi="Times New Roman"/>
          <w:vertAlign w:val="subscript"/>
          <w:lang w:eastAsia="zh-CN"/>
        </w:rPr>
        <w:t>12</w:t>
      </w:r>
      <w:r>
        <w:rPr>
          <w:rFonts w:ascii="Times New Roman" w:eastAsiaTheme="minorEastAsia" w:hAnsi="Times New Roman"/>
          <w:lang w:eastAsia="zh-CN"/>
        </w:rPr>
        <w:t>H</w:t>
      </w:r>
      <w:r>
        <w:rPr>
          <w:rFonts w:ascii="Times New Roman" w:eastAsiaTheme="minorEastAsia" w:hAnsi="Times New Roman"/>
          <w:vertAlign w:val="subscript"/>
          <w:lang w:eastAsia="zh-CN"/>
        </w:rPr>
        <w:t>19</w:t>
      </w:r>
      <w:r>
        <w:rPr>
          <w:rFonts w:ascii="Times New Roman" w:eastAsiaTheme="minorEastAsia" w:hAnsi="Times New Roman"/>
          <w:lang w:eastAsia="zh-CN"/>
        </w:rPr>
        <w:t>O</w:t>
      </w:r>
      <w:r>
        <w:rPr>
          <w:rFonts w:ascii="Times New Roman" w:eastAsiaTheme="minorEastAsia" w:hAnsi="Times New Roman"/>
          <w:vertAlign w:val="subscript"/>
          <w:lang w:eastAsia="zh-CN"/>
        </w:rPr>
        <w:t>8</w:t>
      </w:r>
      <w:r>
        <w:rPr>
          <w:rFonts w:ascii="Times New Roman" w:eastAsiaTheme="minorEastAsia" w:hAnsi="Times New Roman"/>
          <w:lang w:eastAsia="zh-CN"/>
        </w:rPr>
        <w:t>Cl</w:t>
      </w:r>
      <w:r>
        <w:rPr>
          <w:rFonts w:ascii="Times New Roman" w:eastAsiaTheme="minorEastAsia" w:hAnsi="Times New Roman"/>
          <w:vertAlign w:val="subscript"/>
          <w:lang w:eastAsia="zh-CN"/>
        </w:rPr>
        <w:t>3</w:t>
      </w:r>
      <w:r>
        <w:rPr>
          <w:rFonts w:ascii="Times New Roman" w:eastAsiaTheme="minorEastAsia" w:hAnsi="Times New Roman"/>
          <w:lang w:eastAsia="zh-CN"/>
        </w:rPr>
        <w:t>。三氯蔗糖的甜味是在</w:t>
      </w:r>
      <w:r>
        <w:rPr>
          <w:rFonts w:ascii="Times New Roman" w:eastAsiaTheme="minorEastAsia" w:hAnsi="Times New Roman"/>
          <w:lang w:eastAsia="zh-CN"/>
        </w:rPr>
        <w:t>1976</w:t>
      </w:r>
      <w:r>
        <w:rPr>
          <w:rFonts w:ascii="Times New Roman" w:eastAsiaTheme="minorEastAsia" w:hAnsi="Times New Roman"/>
          <w:lang w:eastAsia="zh-CN"/>
        </w:rPr>
        <w:t>年通过伦敦大学</w:t>
      </w:r>
      <w:r>
        <w:rPr>
          <w:rFonts w:ascii="Times New Roman" w:eastAsiaTheme="minorEastAsia" w:hAnsi="Times New Roman"/>
          <w:lang w:eastAsia="zh-CN"/>
        </w:rPr>
        <w:t>L. Hough</w:t>
      </w:r>
      <w:r>
        <w:rPr>
          <w:rFonts w:ascii="Times New Roman" w:eastAsiaTheme="minorEastAsia" w:hAnsi="Times New Roman"/>
          <w:lang w:eastAsia="zh-CN"/>
        </w:rPr>
        <w:t>教授实验室与来自</w:t>
      </w:r>
      <w:r>
        <w:rPr>
          <w:rFonts w:ascii="Times New Roman" w:eastAsiaTheme="minorEastAsia" w:hAnsi="Times New Roman"/>
          <w:lang w:eastAsia="zh-CN"/>
        </w:rPr>
        <w:t>Tate &amp; Lyle</w:t>
      </w:r>
      <w:r>
        <w:rPr>
          <w:rFonts w:ascii="Times New Roman" w:eastAsiaTheme="minorEastAsia" w:hAnsi="Times New Roman"/>
          <w:lang w:eastAsia="zh-CN"/>
        </w:rPr>
        <w:t>的</w:t>
      </w:r>
      <w:r>
        <w:rPr>
          <w:rFonts w:ascii="Times New Roman" w:eastAsiaTheme="minorEastAsia" w:hAnsi="Times New Roman"/>
          <w:lang w:eastAsia="zh-CN"/>
        </w:rPr>
        <w:t>科学家之间的合作发现的，随后由</w:t>
      </w:r>
      <w:r>
        <w:rPr>
          <w:rFonts w:ascii="Times New Roman" w:eastAsiaTheme="minorEastAsia" w:hAnsi="Times New Roman"/>
          <w:lang w:eastAsia="zh-CN"/>
        </w:rPr>
        <w:t>Tate &amp; Lyle</w:t>
      </w:r>
      <w:r>
        <w:rPr>
          <w:rFonts w:ascii="Times New Roman" w:eastAsiaTheme="minorEastAsia" w:hAnsi="Times New Roman"/>
          <w:lang w:eastAsia="zh-CN"/>
        </w:rPr>
        <w:t>与强生旗下的</w:t>
      </w:r>
      <w:r>
        <w:rPr>
          <w:rFonts w:ascii="Times New Roman" w:eastAsiaTheme="minorEastAsia" w:hAnsi="Times New Roman"/>
          <w:lang w:eastAsia="zh-CN"/>
        </w:rPr>
        <w:t>McNeil Specialty Products</w:t>
      </w:r>
      <w:r>
        <w:rPr>
          <w:rFonts w:ascii="Times New Roman" w:eastAsiaTheme="minorEastAsia" w:hAnsi="Times New Roman"/>
          <w:lang w:eastAsia="zh-CN"/>
        </w:rPr>
        <w:t>联合进行了开发，</w:t>
      </w:r>
      <w:r>
        <w:rPr>
          <w:rFonts w:ascii="Times New Roman" w:eastAsiaTheme="minorEastAsia" w:hAnsi="Times New Roman"/>
          <w:lang w:eastAsia="zh-CN"/>
        </w:rPr>
        <w:t>1988</w:t>
      </w:r>
      <w:r>
        <w:rPr>
          <w:rFonts w:ascii="Times New Roman" w:eastAsiaTheme="minorEastAsia" w:hAnsi="Times New Roman"/>
          <w:lang w:eastAsia="zh-CN"/>
        </w:rPr>
        <w:t>年正式投入市场。在已经商业化的化学合成甜味剂中，如果以蔗糖当量来计算的话三氯蔗糖是最贵的。</w:t>
      </w:r>
    </w:p>
    <w:p w14:paraId="69F7CA30" w14:textId="77777777" w:rsidR="00970176" w:rsidRDefault="008D6EE0">
      <w:pPr>
        <w:pStyle w:val="05Het-Text"/>
        <w:widowControl w:val="0"/>
        <w:tabs>
          <w:tab w:val="center" w:pos="4535"/>
        </w:tabs>
        <w:spacing w:before="240"/>
        <w:ind w:firstLine="480"/>
        <w:jc w:val="center"/>
        <w:rPr>
          <w:rFonts w:ascii="Times New Roman" w:eastAsiaTheme="minorEastAsia" w:hAnsi="Times New Roman"/>
          <w:lang w:eastAsia="zh-CN"/>
        </w:rPr>
      </w:pPr>
      <w:r>
        <w:rPr>
          <w:rFonts w:ascii="Times New Roman" w:eastAsiaTheme="minorEastAsia" w:hAnsi="Times New Roman"/>
        </w:rPr>
        <w:object w:dxaOrig="2504" w:dyaOrig="1540" w14:anchorId="52883353">
          <v:shape id="_x0000_i1034" type="#_x0000_t75" style="width:125.25pt;height:77.25pt" o:ole="">
            <v:imagedata r:id="rId86" o:title=""/>
          </v:shape>
          <o:OLEObject Type="Embed" ProgID="ChemDraw.Document.6.0" ShapeID="_x0000_i1034" DrawAspect="Content" ObjectID="_1639647250" r:id="rId87"/>
        </w:object>
      </w:r>
    </w:p>
    <w:p w14:paraId="1F086CD5"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4.5 </w:t>
      </w:r>
      <w:r>
        <w:rPr>
          <w:rFonts w:ascii="Times New Roman" w:hAnsi="Times New Roman" w:cs="Times New Roman"/>
          <w:kern w:val="0"/>
          <w:szCs w:val="21"/>
        </w:rPr>
        <w:t>三氯蔗糖</w:t>
      </w:r>
    </w:p>
    <w:p w14:paraId="2143E0ED"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Fig.4.5 S</w:t>
      </w:r>
      <w:r>
        <w:rPr>
          <w:rFonts w:ascii="Times New Roman" w:hAnsi="Times New Roman" w:cs="Times New Roman"/>
          <w:szCs w:val="21"/>
        </w:rPr>
        <w:t>ucralose, (SUL)</w:t>
      </w:r>
    </w:p>
    <w:p w14:paraId="4418AAC1" w14:textId="77777777" w:rsidR="00970176" w:rsidRDefault="008D6EE0">
      <w:pPr>
        <w:widowControl/>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三氯蔗糖的合成主要包括酰化、氯代、脱酰基和纯化等步骤，其中氯代蔗糖涉及选择性地氯代蔗糖的</w:t>
      </w:r>
      <w:r>
        <w:rPr>
          <w:rFonts w:ascii="Times New Roman" w:hAnsi="Times New Roman" w:cs="Times New Roman"/>
          <w:kern w:val="0"/>
          <w:sz w:val="24"/>
          <w:szCs w:val="20"/>
        </w:rPr>
        <w:t>4-</w:t>
      </w:r>
      <w:r>
        <w:rPr>
          <w:rFonts w:ascii="Times New Roman" w:hAnsi="Times New Roman" w:cs="Times New Roman"/>
          <w:kern w:val="0"/>
          <w:sz w:val="24"/>
          <w:szCs w:val="20"/>
        </w:rPr>
        <w:t>，</w:t>
      </w:r>
      <w:r>
        <w:rPr>
          <w:rFonts w:ascii="Times New Roman" w:hAnsi="Times New Roman" w:cs="Times New Roman"/>
          <w:kern w:val="0"/>
          <w:sz w:val="24"/>
          <w:szCs w:val="20"/>
        </w:rPr>
        <w:t>1’-</w:t>
      </w:r>
      <w:r>
        <w:rPr>
          <w:rFonts w:ascii="Times New Roman" w:hAnsi="Times New Roman" w:cs="Times New Roman"/>
          <w:kern w:val="0"/>
          <w:sz w:val="24"/>
          <w:szCs w:val="20"/>
        </w:rPr>
        <w:t>和</w:t>
      </w:r>
      <w:r>
        <w:rPr>
          <w:rFonts w:ascii="Times New Roman" w:hAnsi="Times New Roman" w:cs="Times New Roman"/>
          <w:kern w:val="0"/>
          <w:sz w:val="24"/>
          <w:szCs w:val="20"/>
        </w:rPr>
        <w:t>6’-</w:t>
      </w:r>
      <w:r>
        <w:rPr>
          <w:rFonts w:ascii="Times New Roman" w:hAnsi="Times New Roman" w:cs="Times New Roman"/>
          <w:kern w:val="0"/>
          <w:sz w:val="24"/>
          <w:szCs w:val="20"/>
        </w:rPr>
        <w:t>位羟基而不氯代其他位置的羟基，同时伴随着</w:t>
      </w:r>
      <w:r>
        <w:rPr>
          <w:rFonts w:ascii="Times New Roman" w:hAnsi="Times New Roman" w:cs="Times New Roman"/>
          <w:kern w:val="0"/>
          <w:sz w:val="24"/>
          <w:szCs w:val="20"/>
        </w:rPr>
        <w:t>4-</w:t>
      </w:r>
      <w:r>
        <w:rPr>
          <w:rFonts w:ascii="Times New Roman" w:hAnsi="Times New Roman" w:cs="Times New Roman"/>
          <w:kern w:val="0"/>
          <w:sz w:val="24"/>
          <w:szCs w:val="20"/>
        </w:rPr>
        <w:t>位羟基的翻转，即从葡萄糖基变成半乳糖基。化学合成三氯蔗糖的方法有全基团保护法和单基团保护法，后者又包括乙酸酐法、原乙酸三甲酯法、有机锡法和其他单基团合成法。</w:t>
      </w:r>
    </w:p>
    <w:p w14:paraId="015B92F9" w14:textId="77777777" w:rsidR="00970176" w:rsidRDefault="008D6EE0">
      <w:pPr>
        <w:widowControl/>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传统的化学合成蔗糖</w:t>
      </w:r>
      <w:r>
        <w:rPr>
          <w:rFonts w:ascii="Times New Roman" w:hAnsi="Times New Roman" w:cs="Times New Roman"/>
          <w:kern w:val="0"/>
          <w:sz w:val="24"/>
          <w:szCs w:val="20"/>
        </w:rPr>
        <w:t>-6-</w:t>
      </w:r>
      <w:r>
        <w:rPr>
          <w:rFonts w:ascii="Times New Roman" w:hAnsi="Times New Roman" w:cs="Times New Roman"/>
          <w:kern w:val="0"/>
          <w:sz w:val="24"/>
          <w:szCs w:val="20"/>
        </w:rPr>
        <w:t>酯均伴随着蔗糖</w:t>
      </w:r>
      <w:r>
        <w:rPr>
          <w:rFonts w:ascii="Times New Roman" w:hAnsi="Times New Roman" w:cs="Times New Roman"/>
          <w:kern w:val="0"/>
          <w:sz w:val="24"/>
          <w:szCs w:val="20"/>
        </w:rPr>
        <w:t>4-</w:t>
      </w:r>
      <w:r>
        <w:rPr>
          <w:rFonts w:ascii="Times New Roman" w:hAnsi="Times New Roman" w:cs="Times New Roman"/>
          <w:kern w:val="0"/>
          <w:sz w:val="24"/>
          <w:szCs w:val="20"/>
        </w:rPr>
        <w:t>酯或蔗糖双酯的存在，需要进一步分离纯化，而酶法的高选择性在一定程度上解决了上述问题。近年来发展起来了酶</w:t>
      </w:r>
      <w:r>
        <w:rPr>
          <w:rFonts w:ascii="Times New Roman" w:hAnsi="Times New Roman" w:cs="Times New Roman"/>
          <w:kern w:val="0"/>
          <w:sz w:val="24"/>
          <w:szCs w:val="20"/>
        </w:rPr>
        <w:t>-</w:t>
      </w:r>
      <w:r>
        <w:rPr>
          <w:rFonts w:ascii="Times New Roman" w:hAnsi="Times New Roman" w:cs="Times New Roman"/>
          <w:kern w:val="0"/>
          <w:sz w:val="24"/>
          <w:szCs w:val="20"/>
        </w:rPr>
        <w:t>化学联合法，是利用酶的区域选择性催化合成三氯蔗糖的方法，糖分子的酯化实际上就是糖分子和酰基供体间的酯交换，对糖分子具有酰化选择性的酶主要为脂肪酶和蛋白酶等，它们的酰化机理类似。根据反应原料的类型不同，酶</w:t>
      </w:r>
      <w:r>
        <w:rPr>
          <w:rFonts w:ascii="Times New Roman" w:hAnsi="Times New Roman" w:cs="Times New Roman"/>
          <w:kern w:val="0"/>
          <w:sz w:val="24"/>
          <w:szCs w:val="20"/>
        </w:rPr>
        <w:t>-</w:t>
      </w:r>
      <w:r>
        <w:rPr>
          <w:rFonts w:ascii="Times New Roman" w:hAnsi="Times New Roman" w:cs="Times New Roman"/>
          <w:kern w:val="0"/>
          <w:sz w:val="24"/>
          <w:szCs w:val="20"/>
        </w:rPr>
        <w:t>化学联合法主要包括以下类型：葡萄糖法、蔗糖法和棉籽糖法。</w:t>
      </w:r>
    </w:p>
    <w:p w14:paraId="3121FA4E" w14:textId="77777777" w:rsidR="00970176" w:rsidRDefault="008D6EE0">
      <w:pPr>
        <w:widowControl/>
        <w:spacing w:line="360" w:lineRule="auto"/>
        <w:ind w:firstLineChars="200" w:firstLine="480"/>
        <w:jc w:val="left"/>
        <w:rPr>
          <w:rFonts w:ascii="Times New Roman" w:hAnsi="Times New Roman" w:cs="Times New Roman"/>
          <w:kern w:val="0"/>
          <w:sz w:val="24"/>
          <w:szCs w:val="20"/>
        </w:rPr>
      </w:pPr>
      <w:r>
        <w:rPr>
          <w:rFonts w:ascii="Times New Roman" w:hAnsi="Times New Roman" w:cs="Times New Roman"/>
          <w:kern w:val="0"/>
          <w:sz w:val="24"/>
          <w:szCs w:val="20"/>
        </w:rPr>
        <w:t>三氯蔗糖为晶状固体，</w:t>
      </w:r>
      <w:r>
        <w:rPr>
          <w:rFonts w:ascii="Times New Roman" w:hAnsi="Times New Roman" w:cs="Times New Roman"/>
          <w:kern w:val="0"/>
          <w:sz w:val="24"/>
          <w:szCs w:val="24"/>
        </w:rPr>
        <w:t>20</w:t>
      </w:r>
      <w:r>
        <w:rPr>
          <w:rFonts w:ascii="宋体" w:eastAsia="宋体" w:hAnsi="宋体" w:cs="宋体" w:hint="eastAsia"/>
          <w:kern w:val="0"/>
          <w:sz w:val="24"/>
          <w:szCs w:val="24"/>
        </w:rPr>
        <w:t>℃</w:t>
      </w:r>
      <w:r>
        <w:rPr>
          <w:rFonts w:ascii="Times New Roman" w:hAnsi="Times New Roman" w:cs="Times New Roman"/>
          <w:kern w:val="0"/>
          <w:sz w:val="24"/>
          <w:szCs w:val="24"/>
        </w:rPr>
        <w:t>时</w:t>
      </w:r>
      <w:r>
        <w:rPr>
          <w:rFonts w:ascii="Times New Roman" w:hAnsi="Times New Roman" w:cs="Times New Roman"/>
          <w:kern w:val="0"/>
          <w:sz w:val="24"/>
          <w:szCs w:val="20"/>
        </w:rPr>
        <w:t>在水中有较好的溶解性（</w:t>
      </w:r>
      <w:r>
        <w:rPr>
          <w:rFonts w:ascii="Times New Roman" w:hAnsi="Times New Roman" w:cs="Times New Roman"/>
          <w:kern w:val="0"/>
          <w:sz w:val="24"/>
          <w:szCs w:val="20"/>
        </w:rPr>
        <w:t>28.3%</w:t>
      </w:r>
      <w:r>
        <w:rPr>
          <w:rFonts w:ascii="Times New Roman" w:hAnsi="Times New Roman" w:cs="Times New Roman"/>
          <w:kern w:val="0"/>
          <w:sz w:val="24"/>
          <w:szCs w:val="20"/>
        </w:rPr>
        <w:t>）。以固体状态存在时较稳定，但随着温度的升高</w:t>
      </w:r>
      <w:r>
        <w:rPr>
          <w:rFonts w:ascii="Times New Roman" w:hAnsi="Times New Roman" w:cs="Times New Roman"/>
          <w:kern w:val="0"/>
          <w:sz w:val="24"/>
          <w:szCs w:val="20"/>
        </w:rPr>
        <w:t>会发生变色降解。三氯蔗糖的甜度约为蔗糖的</w:t>
      </w:r>
      <w:r>
        <w:rPr>
          <w:rFonts w:ascii="Times New Roman" w:hAnsi="Times New Roman" w:cs="Times New Roman"/>
          <w:kern w:val="0"/>
          <w:sz w:val="24"/>
          <w:szCs w:val="20"/>
        </w:rPr>
        <w:t>400</w:t>
      </w:r>
      <w:r>
        <w:rPr>
          <w:rFonts w:ascii="Times New Roman" w:hAnsi="Times New Roman" w:cs="Times New Roman"/>
          <w:kern w:val="0"/>
          <w:sz w:val="24"/>
          <w:szCs w:val="20"/>
        </w:rPr>
        <w:t>倍，它可单独作为甜味剂使用，但更多时候是与其它高倍甜味剂复配进行使用。三氯蔗糖甜味出现略微延迟，并有中度的甜味逗留，与阿斯巴甜类似。</w:t>
      </w:r>
    </w:p>
    <w:p w14:paraId="7F8C3D61" w14:textId="77777777" w:rsidR="00970176" w:rsidRDefault="008D6EE0">
      <w:pPr>
        <w:pStyle w:val="05Het-Text"/>
        <w:widowControl w:val="0"/>
        <w:tabs>
          <w:tab w:val="center" w:pos="4535"/>
        </w:tabs>
        <w:ind w:firstLineChars="200" w:firstLine="480"/>
        <w:rPr>
          <w:rFonts w:ascii="Times New Roman" w:eastAsiaTheme="minorEastAsia" w:hAnsi="Times New Roman"/>
        </w:rPr>
      </w:pPr>
      <w:r>
        <w:rPr>
          <w:rFonts w:ascii="Times New Roman" w:eastAsiaTheme="minorEastAsia" w:hAnsi="Times New Roman"/>
        </w:rPr>
        <w:t>三氯蔗糖在所有食品和饮料的系统中，具有水解及光照稳定性，因此在食品及饮料中具有广泛的用途。应用范围包括碳酸饮料、无气饮料、酒类、甜食水果和蔬菜罐头、腌渍食品和调味汁、果酱、焙烤食品、冰淇淋、乳制品、早餐谷物</w:t>
      </w:r>
      <w:r>
        <w:rPr>
          <w:rFonts w:ascii="Times New Roman" w:eastAsiaTheme="minorEastAsia" w:hAnsi="Times New Roman"/>
        </w:rPr>
        <w:lastRenderedPageBreak/>
        <w:t>食品、日常用甜味剂等。目前已有包括美国、英国在内的约</w:t>
      </w:r>
      <w:r>
        <w:rPr>
          <w:rFonts w:ascii="Times New Roman" w:eastAsiaTheme="minorEastAsia" w:hAnsi="Times New Roman"/>
        </w:rPr>
        <w:t xml:space="preserve">100 </w:t>
      </w:r>
      <w:r>
        <w:rPr>
          <w:rFonts w:ascii="Times New Roman" w:eastAsiaTheme="minorEastAsia" w:hAnsi="Times New Roman"/>
        </w:rPr>
        <w:t>个国家和地区批准三氯蔗糖作为食品甜味剂在食品</w:t>
      </w:r>
      <w:r>
        <w:rPr>
          <w:rFonts w:ascii="Times New Roman" w:eastAsiaTheme="minorEastAsia" w:hAnsi="Times New Roman"/>
          <w:szCs w:val="24"/>
        </w:rPr>
        <w:t>中应用，我国于</w:t>
      </w:r>
      <w:r>
        <w:rPr>
          <w:rFonts w:ascii="Times New Roman" w:eastAsiaTheme="minorEastAsia" w:hAnsi="Times New Roman"/>
          <w:szCs w:val="24"/>
        </w:rPr>
        <w:t>1997</w:t>
      </w:r>
      <w:r>
        <w:rPr>
          <w:rFonts w:ascii="Times New Roman" w:eastAsiaTheme="minorEastAsia" w:hAnsi="Times New Roman"/>
          <w:szCs w:val="24"/>
        </w:rPr>
        <w:t xml:space="preserve"> </w:t>
      </w:r>
      <w:r>
        <w:rPr>
          <w:rFonts w:ascii="Times New Roman" w:eastAsiaTheme="minorEastAsia" w:hAnsi="Times New Roman"/>
          <w:szCs w:val="24"/>
        </w:rPr>
        <w:t>年</w:t>
      </w:r>
      <w:r>
        <w:rPr>
          <w:rFonts w:ascii="Times New Roman" w:eastAsiaTheme="minorEastAsia" w:hAnsi="Times New Roman"/>
          <w:szCs w:val="24"/>
        </w:rPr>
        <w:t xml:space="preserve">7 </w:t>
      </w:r>
      <w:r>
        <w:rPr>
          <w:rFonts w:ascii="Times New Roman" w:eastAsiaTheme="minorEastAsia" w:hAnsi="Times New Roman"/>
          <w:szCs w:val="24"/>
        </w:rPr>
        <w:t>月批准使用三氯蔗糖，之后的二十年间发展相当迅速。根据我国</w:t>
      </w:r>
      <w:r>
        <w:rPr>
          <w:rFonts w:ascii="Times New Roman" w:eastAsiaTheme="minorEastAsia" w:hAnsi="Times New Roman"/>
          <w:szCs w:val="24"/>
          <w:lang w:eastAsia="zh-CN"/>
        </w:rPr>
        <w:t xml:space="preserve">GB2760-2014 </w:t>
      </w:r>
      <w:r>
        <w:rPr>
          <w:rFonts w:ascii="Times New Roman" w:eastAsiaTheme="minorEastAsia" w:hAnsi="Times New Roman"/>
          <w:szCs w:val="24"/>
          <w:lang w:eastAsia="zh-CN"/>
        </w:rPr>
        <w:t>食品添加剂使用标准（质量规格标准：</w:t>
      </w:r>
      <w:r>
        <w:rPr>
          <w:rFonts w:ascii="Times New Roman" w:eastAsiaTheme="minorEastAsia" w:hAnsi="Times New Roman"/>
          <w:szCs w:val="24"/>
        </w:rPr>
        <w:t>食品安全国家标准食品添加剂</w:t>
      </w:r>
      <w:r>
        <w:rPr>
          <w:rFonts w:ascii="Times New Roman" w:eastAsiaTheme="minorEastAsia" w:hAnsi="Times New Roman"/>
          <w:szCs w:val="24"/>
          <w:lang w:eastAsia="zh-CN"/>
        </w:rPr>
        <w:t>GB 255</w:t>
      </w:r>
      <w:r>
        <w:rPr>
          <w:rFonts w:ascii="Times New Roman" w:eastAsiaTheme="minorEastAsia" w:hAnsi="Times New Roman"/>
          <w:szCs w:val="24"/>
        </w:rPr>
        <w:t>31</w:t>
      </w:r>
      <w:r>
        <w:rPr>
          <w:rFonts w:ascii="Times New Roman" w:eastAsiaTheme="minorEastAsia" w:hAnsi="Times New Roman"/>
          <w:szCs w:val="24"/>
          <w:lang w:eastAsia="zh-CN"/>
        </w:rPr>
        <w:t>-2010</w:t>
      </w:r>
      <w:r>
        <w:rPr>
          <w:rFonts w:ascii="Times New Roman" w:eastAsiaTheme="minorEastAsia" w:hAnsi="Times New Roman"/>
          <w:szCs w:val="24"/>
          <w:lang w:eastAsia="zh-CN"/>
        </w:rPr>
        <w:t>）中的规定，</w:t>
      </w:r>
      <w:r>
        <w:rPr>
          <w:rFonts w:ascii="Times New Roman" w:eastAsiaTheme="minorEastAsia" w:hAnsi="Times New Roman"/>
        </w:rPr>
        <w:t>三氯蔗糖可用于</w:t>
      </w:r>
      <w:r>
        <w:rPr>
          <w:rFonts w:ascii="Times New Roman" w:eastAsiaTheme="minorEastAsia" w:hAnsi="Times New Roman"/>
          <w:lang w:eastAsia="zh-CN"/>
        </w:rPr>
        <w:t>调制乳、风味发酵乳、冷冻饮品、水果干类、水果罐头、果酱、蜜饯凉果、煮熟或油炸的水果、腌渍的蔬菜、糖果、方便米面制品、焙烤食品、酱油、复合调味料、饮料、配制酒、果冻等</w:t>
      </w:r>
      <w:r>
        <w:rPr>
          <w:rFonts w:ascii="Times New Roman" w:eastAsiaTheme="minorEastAsia" w:hAnsi="Times New Roman"/>
          <w:lang w:eastAsia="zh-CN"/>
        </w:rPr>
        <w:t>30</w:t>
      </w:r>
      <w:r>
        <w:rPr>
          <w:rFonts w:ascii="Times New Roman" w:eastAsiaTheme="minorEastAsia" w:hAnsi="Times New Roman"/>
          <w:lang w:eastAsia="zh-CN"/>
        </w:rPr>
        <w:t>大类食品和饮料中，最大使用量也从</w:t>
      </w:r>
      <w:r>
        <w:rPr>
          <w:rFonts w:ascii="Times New Roman" w:eastAsiaTheme="minorEastAsia" w:hAnsi="Times New Roman"/>
          <w:lang w:eastAsia="zh-CN"/>
        </w:rPr>
        <w:t>0.05</w:t>
      </w:r>
      <w:r>
        <w:rPr>
          <w:rFonts w:ascii="Times New Roman" w:eastAsiaTheme="minorEastAsia" w:hAnsi="Times New Roman"/>
          <w:lang w:eastAsia="zh-CN"/>
        </w:rPr>
        <w:t>至</w:t>
      </w:r>
      <w:r>
        <w:rPr>
          <w:rFonts w:ascii="Times New Roman" w:eastAsiaTheme="minorEastAsia" w:hAnsi="Times New Roman"/>
          <w:lang w:eastAsia="zh-CN"/>
        </w:rPr>
        <w:t>1.5</w:t>
      </w:r>
      <w:r>
        <w:rPr>
          <w:rFonts w:ascii="Times New Roman" w:eastAsiaTheme="minorEastAsia" w:hAnsi="Times New Roman"/>
          <w:lang w:eastAsia="zh-CN"/>
        </w:rPr>
        <w:t>克</w:t>
      </w:r>
      <w:r>
        <w:rPr>
          <w:rFonts w:ascii="Times New Roman" w:eastAsiaTheme="minorEastAsia" w:hAnsi="Times New Roman"/>
          <w:lang w:eastAsia="zh-CN"/>
        </w:rPr>
        <w:t>/</w:t>
      </w:r>
      <w:r>
        <w:rPr>
          <w:rFonts w:ascii="Times New Roman" w:eastAsiaTheme="minorEastAsia" w:hAnsi="Times New Roman"/>
          <w:lang w:eastAsia="zh-CN"/>
        </w:rPr>
        <w:t>公斤不等。</w:t>
      </w:r>
    </w:p>
    <w:p w14:paraId="421B9CAD" w14:textId="77777777" w:rsidR="00970176" w:rsidRDefault="008D6EE0">
      <w:pPr>
        <w:pStyle w:val="3"/>
        <w:rPr>
          <w:rFonts w:ascii="Times New Roman" w:hAnsi="Times New Roman" w:cs="Times New Roman"/>
        </w:rPr>
      </w:pPr>
      <w:bookmarkStart w:id="1314" w:name="_Toc14992069"/>
      <w:r>
        <w:rPr>
          <w:rFonts w:ascii="Times New Roman" w:hAnsi="Times New Roman" w:cs="Times New Roman"/>
          <w:szCs w:val="24"/>
        </w:rPr>
        <w:t xml:space="preserve">4.2.6 </w:t>
      </w:r>
      <w:r>
        <w:rPr>
          <w:rFonts w:ascii="Times New Roman" w:hAnsi="Times New Roman" w:cs="Times New Roman"/>
          <w:szCs w:val="24"/>
        </w:rPr>
        <w:t>纽甜</w:t>
      </w:r>
      <w:r>
        <w:rPr>
          <w:rFonts w:ascii="Times New Roman" w:hAnsi="Times New Roman" w:cs="Times New Roman"/>
        </w:rPr>
        <w:t>（</w:t>
      </w:r>
      <w:r>
        <w:rPr>
          <w:rFonts w:ascii="Times New Roman" w:hAnsi="Times New Roman" w:cs="Times New Roman"/>
        </w:rPr>
        <w:t>Neotame, NTM</w:t>
      </w:r>
      <w:r>
        <w:rPr>
          <w:rFonts w:ascii="Times New Roman" w:hAnsi="Times New Roman" w:cs="Times New Roman"/>
        </w:rPr>
        <w:t>）</w:t>
      </w:r>
      <w:bookmarkEnd w:id="1314"/>
    </w:p>
    <w:p w14:paraId="38566068" w14:textId="77777777" w:rsidR="00970176" w:rsidRDefault="008D6EE0">
      <w:pPr>
        <w:widowControl/>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t>纽甜的甜味是</w:t>
      </w:r>
      <w:r>
        <w:rPr>
          <w:rFonts w:ascii="Times New Roman" w:hAnsi="Times New Roman" w:cs="Times New Roman"/>
          <w:kern w:val="0"/>
          <w:sz w:val="24"/>
          <w:szCs w:val="20"/>
        </w:rPr>
        <w:t>1992</w:t>
      </w:r>
      <w:r>
        <w:rPr>
          <w:rFonts w:ascii="Times New Roman" w:hAnsi="Times New Roman" w:cs="Times New Roman"/>
          <w:kern w:val="0"/>
          <w:sz w:val="24"/>
          <w:szCs w:val="20"/>
        </w:rPr>
        <w:t>年由法国里昂克</w:t>
      </w:r>
      <w:r>
        <w:rPr>
          <w:rFonts w:ascii="Times New Roman" w:hAnsi="Times New Roman" w:cs="Times New Roman"/>
          <w:kern w:val="0"/>
          <w:sz w:val="24"/>
          <w:szCs w:val="20"/>
        </w:rPr>
        <w:t>劳德伯纳德大学的</w:t>
      </w:r>
      <w:r>
        <w:rPr>
          <w:rFonts w:ascii="Times New Roman" w:hAnsi="Times New Roman" w:cs="Times New Roman"/>
          <w:kern w:val="0"/>
          <w:sz w:val="24"/>
          <w:szCs w:val="20"/>
        </w:rPr>
        <w:t>C. Nofre</w:t>
      </w:r>
      <w:r>
        <w:rPr>
          <w:rFonts w:ascii="Times New Roman" w:hAnsi="Times New Roman" w:cs="Times New Roman"/>
          <w:kern w:val="0"/>
          <w:sz w:val="24"/>
          <w:szCs w:val="20"/>
        </w:rPr>
        <w:t>和</w:t>
      </w:r>
      <w:r>
        <w:rPr>
          <w:rFonts w:ascii="Times New Roman" w:hAnsi="Times New Roman" w:cs="Times New Roman"/>
          <w:kern w:val="0"/>
          <w:sz w:val="24"/>
          <w:szCs w:val="20"/>
        </w:rPr>
        <w:t xml:space="preserve"> J.M. Tinti</w:t>
      </w:r>
      <w:r>
        <w:rPr>
          <w:rFonts w:ascii="Times New Roman" w:hAnsi="Times New Roman" w:cs="Times New Roman"/>
          <w:kern w:val="0"/>
          <w:sz w:val="24"/>
          <w:szCs w:val="20"/>
        </w:rPr>
        <w:t>发现的，之后由</w:t>
      </w:r>
      <w:r>
        <w:rPr>
          <w:rFonts w:ascii="Times New Roman" w:hAnsi="Times New Roman" w:cs="Times New Roman"/>
          <w:kern w:val="0"/>
          <w:sz w:val="24"/>
          <w:szCs w:val="20"/>
        </w:rPr>
        <w:t>NutraSweet</w:t>
      </w:r>
      <w:r>
        <w:rPr>
          <w:rFonts w:ascii="Times New Roman" w:hAnsi="Times New Roman" w:cs="Times New Roman"/>
          <w:kern w:val="0"/>
          <w:sz w:val="24"/>
          <w:szCs w:val="20"/>
        </w:rPr>
        <w:t>公司开发并商业化的，是继阿斯巴甜后研制出的又一个二肽甜味剂。纽甜的化学名称为</w:t>
      </w:r>
      <w:r>
        <w:rPr>
          <w:rFonts w:ascii="Times New Roman" w:hAnsi="Times New Roman" w:cs="Times New Roman"/>
          <w:kern w:val="0"/>
          <w:sz w:val="24"/>
          <w:szCs w:val="20"/>
        </w:rPr>
        <w:t>N-[N-(3,3-</w:t>
      </w:r>
      <w:r>
        <w:rPr>
          <w:rFonts w:ascii="Times New Roman" w:hAnsi="Times New Roman" w:cs="Times New Roman"/>
          <w:kern w:val="0"/>
          <w:sz w:val="24"/>
          <w:szCs w:val="20"/>
        </w:rPr>
        <w:t>二甲基丁基</w:t>
      </w:r>
      <w:r>
        <w:rPr>
          <w:rFonts w:ascii="Times New Roman" w:hAnsi="Times New Roman" w:cs="Times New Roman"/>
          <w:kern w:val="0"/>
          <w:sz w:val="24"/>
          <w:szCs w:val="20"/>
        </w:rPr>
        <w:t>)]-L-α-</w:t>
      </w:r>
      <w:r>
        <w:rPr>
          <w:rFonts w:ascii="Times New Roman" w:hAnsi="Times New Roman" w:cs="Times New Roman"/>
          <w:kern w:val="0"/>
          <w:sz w:val="24"/>
          <w:szCs w:val="20"/>
        </w:rPr>
        <w:t>天门冬氨</w:t>
      </w:r>
      <w:r>
        <w:rPr>
          <w:rFonts w:ascii="Times New Roman" w:hAnsi="Times New Roman" w:cs="Times New Roman"/>
          <w:kern w:val="0"/>
          <w:sz w:val="24"/>
          <w:szCs w:val="20"/>
        </w:rPr>
        <w:t>-L-</w:t>
      </w:r>
      <w:r>
        <w:rPr>
          <w:rFonts w:ascii="Times New Roman" w:hAnsi="Times New Roman" w:cs="Times New Roman"/>
          <w:kern w:val="0"/>
          <w:sz w:val="24"/>
          <w:szCs w:val="20"/>
        </w:rPr>
        <w:t>苯丙氨酸</w:t>
      </w:r>
      <w:r>
        <w:rPr>
          <w:rFonts w:ascii="Times New Roman" w:hAnsi="Times New Roman" w:cs="Times New Roman"/>
          <w:kern w:val="0"/>
          <w:sz w:val="24"/>
          <w:szCs w:val="20"/>
        </w:rPr>
        <w:t>-1-</w:t>
      </w:r>
      <w:r>
        <w:rPr>
          <w:rFonts w:ascii="Times New Roman" w:hAnsi="Times New Roman" w:cs="Times New Roman"/>
          <w:kern w:val="0"/>
          <w:sz w:val="24"/>
          <w:szCs w:val="20"/>
        </w:rPr>
        <w:t>甲酯，是根据人体甜味受体的双疏水结合部分假设及阿斯巴甜化学结构，通过构</w:t>
      </w:r>
      <w:r>
        <w:rPr>
          <w:rFonts w:ascii="Times New Roman" w:hAnsi="Times New Roman" w:cs="Times New Roman"/>
          <w:kern w:val="0"/>
          <w:sz w:val="24"/>
          <w:szCs w:val="20"/>
        </w:rPr>
        <w:t>-</w:t>
      </w:r>
      <w:r>
        <w:rPr>
          <w:rFonts w:ascii="Times New Roman" w:hAnsi="Times New Roman" w:cs="Times New Roman"/>
          <w:kern w:val="0"/>
          <w:sz w:val="24"/>
          <w:szCs w:val="20"/>
        </w:rPr>
        <w:t>效关系研究结果在阿斯巴甜分子上用疏水基团取代氢而形成的产物。</w:t>
      </w:r>
    </w:p>
    <w:p w14:paraId="64BD3B2A" w14:textId="77777777" w:rsidR="00970176" w:rsidRDefault="008D6EE0">
      <w:pPr>
        <w:widowControl/>
        <w:spacing w:line="360" w:lineRule="auto"/>
        <w:ind w:firstLine="480"/>
        <w:jc w:val="center"/>
        <w:rPr>
          <w:rFonts w:ascii="Times New Roman" w:hAnsi="Times New Roman" w:cs="Times New Roman"/>
        </w:rPr>
      </w:pPr>
      <w:r>
        <w:rPr>
          <w:rFonts w:ascii="Times New Roman" w:hAnsi="Times New Roman" w:cs="Times New Roman"/>
        </w:rPr>
        <w:object w:dxaOrig="2792" w:dyaOrig="2229" w14:anchorId="6F1C15BE">
          <v:shape id="_x0000_i1035" type="#_x0000_t75" style="width:139.5pt;height:111.75pt" o:ole="">
            <v:imagedata r:id="rId88" o:title=""/>
          </v:shape>
          <o:OLEObject Type="Embed" ProgID="ChemDraw.Document.6.0" ShapeID="_x0000_i1035" DrawAspect="Content" ObjectID="_1639647251" r:id="rId89"/>
        </w:object>
      </w:r>
    </w:p>
    <w:p w14:paraId="43D25E71" w14:textId="77777777" w:rsidR="00970176" w:rsidRDefault="008D6EE0">
      <w:pPr>
        <w:autoSpaceDE w:val="0"/>
        <w:autoSpaceDN w:val="0"/>
        <w:adjustRightInd w:val="0"/>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4.6 </w:t>
      </w:r>
      <w:r>
        <w:rPr>
          <w:rFonts w:ascii="Times New Roman" w:hAnsi="Times New Roman" w:cs="Times New Roman"/>
          <w:kern w:val="0"/>
          <w:szCs w:val="21"/>
        </w:rPr>
        <w:t>纽甜</w:t>
      </w:r>
    </w:p>
    <w:p w14:paraId="787DF09C"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Fig.4.6 Neotame</w:t>
      </w:r>
      <w:r>
        <w:rPr>
          <w:rFonts w:ascii="Times New Roman" w:hAnsi="Times New Roman" w:cs="Times New Roman"/>
          <w:szCs w:val="21"/>
        </w:rPr>
        <w:t xml:space="preserve"> (NTM)</w:t>
      </w:r>
    </w:p>
    <w:p w14:paraId="12848F87" w14:textId="77777777" w:rsidR="00970176" w:rsidRDefault="008D6EE0">
      <w:pPr>
        <w:widowControl/>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t>纽甜的制备方法有纯化学合成法和化学</w:t>
      </w:r>
      <w:r>
        <w:rPr>
          <w:rFonts w:ascii="Times New Roman" w:hAnsi="Times New Roman" w:cs="Times New Roman"/>
          <w:kern w:val="0"/>
          <w:sz w:val="24"/>
          <w:szCs w:val="20"/>
        </w:rPr>
        <w:t>-</w:t>
      </w:r>
      <w:r>
        <w:rPr>
          <w:rFonts w:ascii="Times New Roman" w:hAnsi="Times New Roman" w:cs="Times New Roman"/>
          <w:kern w:val="0"/>
          <w:sz w:val="24"/>
          <w:szCs w:val="20"/>
        </w:rPr>
        <w:t>酶联合法。从化学结构来看，纽甜为阿斯巴甜的</w:t>
      </w:r>
      <w:r>
        <w:rPr>
          <w:rFonts w:ascii="Times New Roman" w:hAnsi="Times New Roman" w:cs="Times New Roman"/>
          <w:kern w:val="0"/>
          <w:sz w:val="24"/>
          <w:szCs w:val="20"/>
        </w:rPr>
        <w:t>N-</w:t>
      </w:r>
      <w:r>
        <w:rPr>
          <w:rFonts w:ascii="Times New Roman" w:hAnsi="Times New Roman" w:cs="Times New Roman"/>
          <w:kern w:val="0"/>
          <w:sz w:val="24"/>
          <w:szCs w:val="20"/>
        </w:rPr>
        <w:t>烷基化衍生物，故合成工艺基本上是以阿斯巴甜为原料与不同的</w:t>
      </w:r>
      <w:r>
        <w:rPr>
          <w:rFonts w:ascii="Times New Roman" w:hAnsi="Times New Roman" w:cs="Times New Roman"/>
          <w:kern w:val="0"/>
          <w:sz w:val="24"/>
          <w:szCs w:val="20"/>
        </w:rPr>
        <w:t>N-</w:t>
      </w:r>
      <w:r>
        <w:rPr>
          <w:rFonts w:ascii="Times New Roman" w:hAnsi="Times New Roman" w:cs="Times New Roman"/>
          <w:kern w:val="0"/>
          <w:sz w:val="24"/>
          <w:szCs w:val="20"/>
        </w:rPr>
        <w:t>取代基形式进行反应来制备纽甜。</w:t>
      </w:r>
    </w:p>
    <w:p w14:paraId="0282F574"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kern w:val="0"/>
          <w:sz w:val="24"/>
          <w:szCs w:val="20"/>
        </w:rPr>
        <w:t>纽甜是晶状固体，在</w:t>
      </w:r>
      <w:r>
        <w:rPr>
          <w:rFonts w:ascii="Times New Roman" w:hAnsi="Times New Roman" w:cs="Times New Roman"/>
          <w:kern w:val="0"/>
          <w:sz w:val="24"/>
          <w:szCs w:val="24"/>
        </w:rPr>
        <w:t>25</w:t>
      </w:r>
      <w:r>
        <w:rPr>
          <w:rFonts w:ascii="宋体" w:eastAsia="宋体" w:hAnsi="宋体" w:cs="宋体" w:hint="eastAsia"/>
          <w:kern w:val="0"/>
          <w:sz w:val="24"/>
          <w:szCs w:val="24"/>
        </w:rPr>
        <w:t>℃</w:t>
      </w:r>
      <w:r>
        <w:rPr>
          <w:rFonts w:ascii="Times New Roman" w:hAnsi="Times New Roman" w:cs="Times New Roman"/>
          <w:kern w:val="0"/>
          <w:sz w:val="24"/>
          <w:szCs w:val="24"/>
        </w:rPr>
        <w:t>时</w:t>
      </w:r>
      <w:r>
        <w:rPr>
          <w:rFonts w:ascii="Times New Roman" w:hAnsi="Times New Roman" w:cs="Times New Roman"/>
          <w:kern w:val="0"/>
          <w:sz w:val="24"/>
          <w:szCs w:val="20"/>
        </w:rPr>
        <w:t>在水中的溶解度大约为</w:t>
      </w:r>
      <w:r>
        <w:rPr>
          <w:rFonts w:ascii="Times New Roman" w:hAnsi="Times New Roman" w:cs="Times New Roman"/>
          <w:kern w:val="0"/>
          <w:sz w:val="24"/>
          <w:szCs w:val="20"/>
        </w:rPr>
        <w:t>1%</w:t>
      </w:r>
      <w:r>
        <w:rPr>
          <w:rFonts w:ascii="Times New Roman" w:hAnsi="Times New Roman" w:cs="Times New Roman"/>
          <w:kern w:val="0"/>
          <w:sz w:val="24"/>
          <w:szCs w:val="20"/>
        </w:rPr>
        <w:t>，固体状态时非常稳定，在溶液中当</w:t>
      </w:r>
      <w:r>
        <w:rPr>
          <w:rFonts w:ascii="Times New Roman" w:hAnsi="Times New Roman" w:cs="Times New Roman"/>
          <w:kern w:val="0"/>
          <w:sz w:val="24"/>
          <w:szCs w:val="20"/>
        </w:rPr>
        <w:t>pH</w:t>
      </w:r>
      <w:r>
        <w:rPr>
          <w:rFonts w:ascii="Times New Roman" w:hAnsi="Times New Roman" w:cs="Times New Roman"/>
          <w:kern w:val="0"/>
          <w:sz w:val="24"/>
          <w:szCs w:val="20"/>
        </w:rPr>
        <w:t>为</w:t>
      </w:r>
      <w:r>
        <w:rPr>
          <w:rFonts w:ascii="Times New Roman" w:hAnsi="Times New Roman" w:cs="Times New Roman"/>
          <w:kern w:val="0"/>
          <w:sz w:val="24"/>
          <w:szCs w:val="20"/>
        </w:rPr>
        <w:t>4.5</w:t>
      </w:r>
      <w:r>
        <w:rPr>
          <w:rFonts w:ascii="Times New Roman" w:hAnsi="Times New Roman" w:cs="Times New Roman"/>
          <w:kern w:val="0"/>
          <w:sz w:val="24"/>
          <w:szCs w:val="20"/>
        </w:rPr>
        <w:t>时最稳定。理论上，纽甜可同时作用于人体甜味受体的</w:t>
      </w:r>
      <w:r>
        <w:rPr>
          <w:rFonts w:ascii="Times New Roman" w:hAnsi="Times New Roman" w:cs="Times New Roman"/>
          <w:kern w:val="0"/>
          <w:sz w:val="24"/>
          <w:szCs w:val="20"/>
        </w:rPr>
        <w:t>2</w:t>
      </w:r>
      <w:r>
        <w:rPr>
          <w:rFonts w:ascii="Times New Roman" w:hAnsi="Times New Roman" w:cs="Times New Roman"/>
          <w:kern w:val="0"/>
          <w:sz w:val="24"/>
          <w:szCs w:val="20"/>
        </w:rPr>
        <w:t>个疏水结合部位，使甜度提高，为蔗糖甜度的</w:t>
      </w:r>
      <w:r>
        <w:rPr>
          <w:rFonts w:ascii="Times New Roman" w:hAnsi="Times New Roman" w:cs="Times New Roman"/>
          <w:kern w:val="0"/>
          <w:sz w:val="24"/>
          <w:szCs w:val="20"/>
        </w:rPr>
        <w:t>8000-13000</w:t>
      </w:r>
      <w:r>
        <w:rPr>
          <w:rFonts w:ascii="Times New Roman" w:hAnsi="Times New Roman" w:cs="Times New Roman"/>
          <w:kern w:val="0"/>
          <w:sz w:val="24"/>
          <w:szCs w:val="20"/>
        </w:rPr>
        <w:t>倍。纽甜的甜味纯正没有异味，但它的甜味具有明显的延迟并持续较长时间，它可与其它甜味剂</w:t>
      </w:r>
      <w:r>
        <w:rPr>
          <w:rFonts w:ascii="Times New Roman" w:hAnsi="Times New Roman" w:cs="Times New Roman"/>
          <w:kern w:val="0"/>
          <w:sz w:val="24"/>
          <w:szCs w:val="20"/>
        </w:rPr>
        <w:lastRenderedPageBreak/>
        <w:t>混合使用，且与糖精有协同作用。由于纽甜较强的甜味逗</w:t>
      </w:r>
      <w:r>
        <w:rPr>
          <w:rFonts w:ascii="Times New Roman" w:hAnsi="Times New Roman" w:cs="Times New Roman"/>
          <w:kern w:val="0"/>
          <w:sz w:val="24"/>
          <w:szCs w:val="20"/>
        </w:rPr>
        <w:t>留，使得其主要的用途是用于低热量产品中。</w:t>
      </w:r>
    </w:p>
    <w:p w14:paraId="750F1A96" w14:textId="77777777" w:rsidR="00970176" w:rsidRDefault="008D6EE0">
      <w:pPr>
        <w:widowControl/>
        <w:spacing w:line="360" w:lineRule="auto"/>
        <w:ind w:firstLine="480"/>
        <w:jc w:val="left"/>
        <w:rPr>
          <w:rFonts w:ascii="Times New Roman" w:hAnsi="Times New Roman" w:cs="Times New Roman"/>
          <w:kern w:val="0"/>
          <w:sz w:val="24"/>
          <w:szCs w:val="24"/>
        </w:rPr>
      </w:pPr>
      <w:r>
        <w:rPr>
          <w:rFonts w:ascii="Times New Roman" w:hAnsi="Times New Roman" w:cs="Times New Roman"/>
          <w:sz w:val="24"/>
          <w:szCs w:val="24"/>
        </w:rPr>
        <w:t>美国规定纽甜的每日摄入量为</w:t>
      </w:r>
      <w:r>
        <w:rPr>
          <w:rFonts w:ascii="Times New Roman" w:hAnsi="Times New Roman" w:cs="Times New Roman"/>
          <w:sz w:val="24"/>
          <w:szCs w:val="24"/>
        </w:rPr>
        <w:t>0.3</w:t>
      </w:r>
      <w:r>
        <w:rPr>
          <w:rFonts w:ascii="Times New Roman" w:hAnsi="Times New Roman" w:cs="Times New Roman"/>
          <w:sz w:val="24"/>
          <w:szCs w:val="24"/>
        </w:rPr>
        <w:t>毫克每公斤体重。根据我国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食品添加剂使用标准（质量规格标准：</w:t>
      </w:r>
      <w:r>
        <w:rPr>
          <w:rFonts w:ascii="Times New Roman" w:hAnsi="Times New Roman" w:cs="Times New Roman"/>
          <w:sz w:val="24"/>
          <w:szCs w:val="24"/>
        </w:rPr>
        <w:t>GB 29944 -2013</w:t>
      </w:r>
      <w:r>
        <w:rPr>
          <w:rFonts w:ascii="Times New Roman" w:hAnsi="Times New Roman" w:cs="Times New Roman"/>
          <w:sz w:val="24"/>
          <w:szCs w:val="24"/>
        </w:rPr>
        <w:t>食品安全国家标准食品添加剂</w:t>
      </w:r>
      <w:r>
        <w:rPr>
          <w:rFonts w:ascii="Times New Roman" w:hAnsi="Times New Roman" w:cs="Times New Roman"/>
          <w:kern w:val="0"/>
          <w:sz w:val="24"/>
          <w:szCs w:val="24"/>
        </w:rPr>
        <w:t>）的规定，纽甜可用于调制乳、</w:t>
      </w:r>
      <w:r>
        <w:rPr>
          <w:rFonts w:ascii="Times New Roman" w:hAnsi="Times New Roman" w:cs="Times New Roman"/>
          <w:sz w:val="24"/>
          <w:szCs w:val="24"/>
        </w:rPr>
        <w:t>风味发酵乳、干酪类似品、脂肪类甜品、冷冻水果、水果罐头、果酱、蜜饯凉果、胶基糖果、复合调味料、植物饮料、风味饮料、果冻、膨化食品、方便米面制品等</w:t>
      </w:r>
      <w:r>
        <w:rPr>
          <w:rFonts w:ascii="Times New Roman" w:hAnsi="Times New Roman" w:cs="Times New Roman"/>
          <w:kern w:val="0"/>
          <w:sz w:val="24"/>
          <w:szCs w:val="24"/>
        </w:rPr>
        <w:t>57</w:t>
      </w:r>
      <w:r>
        <w:rPr>
          <w:rFonts w:ascii="Times New Roman" w:hAnsi="Times New Roman" w:cs="Times New Roman"/>
          <w:kern w:val="0"/>
          <w:sz w:val="24"/>
          <w:szCs w:val="24"/>
        </w:rPr>
        <w:t>大类食品和饮料中，</w:t>
      </w:r>
      <w:r>
        <w:rPr>
          <w:rFonts w:ascii="Times New Roman" w:hAnsi="Times New Roman" w:cs="Times New Roman"/>
          <w:sz w:val="24"/>
          <w:szCs w:val="24"/>
        </w:rPr>
        <w:t>最大使用量也从</w:t>
      </w:r>
      <w:r>
        <w:rPr>
          <w:rFonts w:ascii="Times New Roman" w:hAnsi="Times New Roman" w:cs="Times New Roman"/>
          <w:sz w:val="24"/>
          <w:szCs w:val="24"/>
        </w:rPr>
        <w:t>0.02</w:t>
      </w:r>
      <w:r>
        <w:rPr>
          <w:rFonts w:ascii="Times New Roman" w:hAnsi="Times New Roman" w:cs="Times New Roman"/>
          <w:sz w:val="24"/>
          <w:szCs w:val="24"/>
        </w:rPr>
        <w:t>至</w:t>
      </w:r>
      <w:r>
        <w:rPr>
          <w:rFonts w:ascii="Times New Roman" w:hAnsi="Times New Roman" w:cs="Times New Roman"/>
          <w:sz w:val="24"/>
          <w:szCs w:val="24"/>
        </w:rPr>
        <w:t>1.0</w:t>
      </w:r>
      <w:r>
        <w:rPr>
          <w:rFonts w:ascii="Times New Roman" w:hAnsi="Times New Roman" w:cs="Times New Roman"/>
          <w:sz w:val="24"/>
          <w:szCs w:val="24"/>
        </w:rPr>
        <w:t>克</w:t>
      </w:r>
      <w:r>
        <w:rPr>
          <w:rFonts w:ascii="Times New Roman" w:hAnsi="Times New Roman" w:cs="Times New Roman"/>
          <w:sz w:val="24"/>
          <w:szCs w:val="24"/>
        </w:rPr>
        <w:t>/</w:t>
      </w:r>
      <w:r>
        <w:rPr>
          <w:rFonts w:ascii="Times New Roman" w:hAnsi="Times New Roman" w:cs="Times New Roman"/>
          <w:sz w:val="24"/>
          <w:szCs w:val="24"/>
        </w:rPr>
        <w:t>公斤不等。</w:t>
      </w:r>
    </w:p>
    <w:p w14:paraId="5F7BD637" w14:textId="77777777" w:rsidR="00970176" w:rsidRDefault="008D6EE0">
      <w:pPr>
        <w:pStyle w:val="3"/>
        <w:rPr>
          <w:rFonts w:ascii="Times New Roman" w:hAnsi="Times New Roman" w:cs="Times New Roman"/>
        </w:rPr>
      </w:pPr>
      <w:bookmarkStart w:id="1315" w:name="_Toc14992070"/>
      <w:r>
        <w:rPr>
          <w:rFonts w:ascii="Times New Roman" w:hAnsi="Times New Roman" w:cs="Times New Roman"/>
          <w:szCs w:val="24"/>
        </w:rPr>
        <w:t xml:space="preserve">4.2.7 </w:t>
      </w:r>
      <w:r>
        <w:rPr>
          <w:rFonts w:ascii="Times New Roman" w:hAnsi="Times New Roman" w:cs="Times New Roman"/>
          <w:szCs w:val="24"/>
        </w:rPr>
        <w:t>阿力甜</w:t>
      </w:r>
      <w:r>
        <w:rPr>
          <w:rFonts w:ascii="Times New Roman" w:hAnsi="Times New Roman" w:cs="Times New Roman"/>
        </w:rPr>
        <w:t>（</w:t>
      </w:r>
      <w:r>
        <w:rPr>
          <w:rFonts w:ascii="Times New Roman" w:hAnsi="Times New Roman" w:cs="Times New Roman"/>
        </w:rPr>
        <w:t>Alitame</w:t>
      </w:r>
      <w:r>
        <w:rPr>
          <w:rFonts w:ascii="Times New Roman" w:hAnsi="Times New Roman" w:cs="Times New Roman"/>
        </w:rPr>
        <w:t>）</w:t>
      </w:r>
      <w:bookmarkEnd w:id="1315"/>
    </w:p>
    <w:p w14:paraId="2CD5F823" w14:textId="77777777" w:rsidR="00970176" w:rsidRDefault="008D6EE0">
      <w:pPr>
        <w:widowControl/>
        <w:spacing w:line="360" w:lineRule="auto"/>
        <w:ind w:firstLine="480"/>
        <w:jc w:val="left"/>
        <w:rPr>
          <w:rFonts w:ascii="Times New Roman" w:hAnsi="Times New Roman" w:cs="Times New Roman"/>
          <w:kern w:val="0"/>
          <w:sz w:val="24"/>
          <w:szCs w:val="24"/>
        </w:rPr>
      </w:pPr>
      <w:r>
        <w:rPr>
          <w:rFonts w:ascii="Times New Roman" w:hAnsi="Times New Roman" w:cs="Times New Roman"/>
          <w:sz w:val="24"/>
          <w:szCs w:val="24"/>
        </w:rPr>
        <w:t>1979</w:t>
      </w:r>
      <w:r>
        <w:rPr>
          <w:rFonts w:ascii="Times New Roman" w:hAnsi="Times New Roman" w:cs="Times New Roman"/>
          <w:sz w:val="24"/>
          <w:szCs w:val="24"/>
        </w:rPr>
        <w:t>年美国辉瑞公司研制</w:t>
      </w:r>
      <w:r>
        <w:rPr>
          <w:rFonts w:ascii="Times New Roman" w:hAnsi="Times New Roman" w:cs="Times New Roman"/>
          <w:sz w:val="24"/>
          <w:szCs w:val="24"/>
        </w:rPr>
        <w:t>出阿力甜，是一种二肽类甜味剂，其化学名称为</w:t>
      </w:r>
      <w:r>
        <w:rPr>
          <w:rFonts w:ascii="Times New Roman" w:hAnsi="Times New Roman" w:cs="Times New Roman"/>
          <w:sz w:val="24"/>
          <w:szCs w:val="24"/>
        </w:rPr>
        <w:t>L-α-</w:t>
      </w:r>
      <w:r>
        <w:rPr>
          <w:rFonts w:ascii="Times New Roman" w:hAnsi="Times New Roman" w:cs="Times New Roman"/>
          <w:sz w:val="24"/>
          <w:szCs w:val="24"/>
        </w:rPr>
        <w:t>天冬氨酰</w:t>
      </w:r>
      <w:r>
        <w:rPr>
          <w:rFonts w:ascii="Times New Roman" w:hAnsi="Times New Roman" w:cs="Times New Roman"/>
          <w:sz w:val="24"/>
          <w:szCs w:val="24"/>
        </w:rPr>
        <w:t>-N-(2,2,4,4-</w:t>
      </w:r>
      <w:r>
        <w:rPr>
          <w:rFonts w:ascii="Times New Roman" w:hAnsi="Times New Roman" w:cs="Times New Roman"/>
          <w:sz w:val="24"/>
          <w:szCs w:val="24"/>
        </w:rPr>
        <w:t>四甲基</w:t>
      </w:r>
      <w:r>
        <w:rPr>
          <w:rFonts w:ascii="Times New Roman" w:hAnsi="Times New Roman" w:cs="Times New Roman"/>
          <w:sz w:val="24"/>
          <w:szCs w:val="24"/>
        </w:rPr>
        <w:t>-3-</w:t>
      </w:r>
      <w:r>
        <w:rPr>
          <w:rFonts w:ascii="Times New Roman" w:hAnsi="Times New Roman" w:cs="Times New Roman"/>
          <w:sz w:val="24"/>
          <w:szCs w:val="24"/>
        </w:rPr>
        <w:t>硫化三亚甲基</w:t>
      </w:r>
      <w:r>
        <w:rPr>
          <w:rFonts w:ascii="Times New Roman" w:hAnsi="Times New Roman" w:cs="Times New Roman"/>
          <w:sz w:val="24"/>
          <w:szCs w:val="24"/>
        </w:rPr>
        <w:t>)-D-</w:t>
      </w:r>
      <w:r>
        <w:rPr>
          <w:rFonts w:ascii="Times New Roman" w:hAnsi="Times New Roman" w:cs="Times New Roman"/>
          <w:sz w:val="24"/>
          <w:szCs w:val="24"/>
        </w:rPr>
        <w:t>丙氨酰胺，分子式为</w:t>
      </w:r>
      <w:r>
        <w:rPr>
          <w:rFonts w:ascii="Times New Roman" w:hAnsi="Times New Roman" w:cs="Times New Roman"/>
          <w:sz w:val="24"/>
          <w:szCs w:val="24"/>
        </w:rPr>
        <w:t>C</w:t>
      </w:r>
      <w:r>
        <w:rPr>
          <w:rFonts w:ascii="Times New Roman" w:hAnsi="Times New Roman" w:cs="Times New Roman"/>
          <w:sz w:val="24"/>
          <w:szCs w:val="24"/>
          <w:vertAlign w:val="subscript"/>
        </w:rPr>
        <w:t>14</w:t>
      </w:r>
      <w:r>
        <w:rPr>
          <w:rFonts w:ascii="Times New Roman" w:hAnsi="Times New Roman" w:cs="Times New Roman"/>
          <w:sz w:val="24"/>
          <w:szCs w:val="24"/>
        </w:rPr>
        <w:t>H</w:t>
      </w:r>
      <w:r>
        <w:rPr>
          <w:rFonts w:ascii="Times New Roman" w:hAnsi="Times New Roman" w:cs="Times New Roman"/>
          <w:sz w:val="24"/>
          <w:szCs w:val="24"/>
          <w:vertAlign w:val="subscript"/>
        </w:rPr>
        <w:t>25</w:t>
      </w:r>
      <w:r>
        <w:rPr>
          <w:rFonts w:ascii="Times New Roman" w:hAnsi="Times New Roman" w:cs="Times New Roman"/>
          <w:sz w:val="24"/>
          <w:szCs w:val="24"/>
        </w:rPr>
        <w:t>N</w:t>
      </w:r>
      <w:r>
        <w:rPr>
          <w:rFonts w:ascii="Times New Roman" w:hAnsi="Times New Roman" w:cs="Times New Roman"/>
          <w:sz w:val="24"/>
          <w:szCs w:val="24"/>
          <w:vertAlign w:val="subscript"/>
        </w:rPr>
        <w:t>3</w:t>
      </w:r>
      <w:r>
        <w:rPr>
          <w:rFonts w:ascii="Times New Roman" w:hAnsi="Times New Roman" w:cs="Times New Roman"/>
          <w:sz w:val="24"/>
          <w:szCs w:val="24"/>
        </w:rPr>
        <w:t>O</w:t>
      </w:r>
      <w:r>
        <w:rPr>
          <w:rFonts w:ascii="Times New Roman" w:hAnsi="Times New Roman" w:cs="Times New Roman"/>
          <w:sz w:val="24"/>
          <w:szCs w:val="24"/>
          <w:vertAlign w:val="subscript"/>
        </w:rPr>
        <w:t>4</w:t>
      </w:r>
      <w:r>
        <w:rPr>
          <w:rFonts w:ascii="Times New Roman" w:hAnsi="Times New Roman" w:cs="Times New Roman"/>
          <w:sz w:val="24"/>
          <w:szCs w:val="24"/>
        </w:rPr>
        <w:t>S</w:t>
      </w:r>
      <w:r>
        <w:rPr>
          <w:rFonts w:ascii="Times New Roman" w:hAnsi="Times New Roman" w:cs="Times New Roman"/>
          <w:sz w:val="24"/>
          <w:szCs w:val="24"/>
        </w:rPr>
        <w:t>。</w:t>
      </w:r>
    </w:p>
    <w:p w14:paraId="279D2FBB" w14:textId="77777777" w:rsidR="00970176" w:rsidRDefault="008D6EE0">
      <w:pPr>
        <w:widowControl/>
        <w:spacing w:line="360" w:lineRule="auto"/>
        <w:ind w:firstLine="480"/>
        <w:jc w:val="center"/>
        <w:rPr>
          <w:rFonts w:ascii="Times New Roman" w:hAnsi="Times New Roman" w:cs="Times New Roman"/>
        </w:rPr>
      </w:pPr>
      <w:r>
        <w:rPr>
          <w:rFonts w:ascii="Times New Roman" w:hAnsi="Times New Roman" w:cs="Times New Roman"/>
        </w:rPr>
        <w:object w:dxaOrig="3093" w:dyaOrig="1139" w14:anchorId="6BA9507E">
          <v:shape id="_x0000_i1036" type="#_x0000_t75" style="width:154.5pt;height:57pt" o:ole="">
            <v:imagedata r:id="rId90" o:title=""/>
          </v:shape>
          <o:OLEObject Type="Embed" ProgID="ChemDraw.Document.6.0" ShapeID="_x0000_i1036" DrawAspect="Content" ObjectID="_1639647252" r:id="rId91"/>
        </w:object>
      </w:r>
    </w:p>
    <w:p w14:paraId="67248D0C"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4.7 </w:t>
      </w:r>
      <w:r>
        <w:rPr>
          <w:rFonts w:ascii="Times New Roman" w:hAnsi="Times New Roman" w:cs="Times New Roman"/>
          <w:kern w:val="0"/>
          <w:szCs w:val="21"/>
        </w:rPr>
        <w:t>阿力甜</w:t>
      </w:r>
    </w:p>
    <w:p w14:paraId="0043FDB3"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Fig.4.6 Alitame</w:t>
      </w:r>
    </w:p>
    <w:p w14:paraId="4B686490" w14:textId="77777777" w:rsidR="00970176" w:rsidRDefault="008D6EE0">
      <w:pPr>
        <w:widowControl/>
        <w:spacing w:line="360" w:lineRule="auto"/>
        <w:ind w:firstLine="480"/>
        <w:jc w:val="left"/>
        <w:rPr>
          <w:rFonts w:ascii="Times New Roman" w:hAnsi="Times New Roman" w:cs="Times New Roman"/>
          <w:kern w:val="0"/>
          <w:sz w:val="24"/>
          <w:szCs w:val="24"/>
        </w:rPr>
      </w:pPr>
      <w:r>
        <w:rPr>
          <w:rFonts w:ascii="Times New Roman" w:hAnsi="Times New Roman" w:cs="Times New Roman"/>
          <w:sz w:val="24"/>
          <w:szCs w:val="24"/>
        </w:rPr>
        <w:t>阿力甜</w:t>
      </w:r>
      <w:r>
        <w:rPr>
          <w:rFonts w:ascii="Times New Roman" w:hAnsi="Times New Roman" w:cs="Times New Roman"/>
          <w:kern w:val="0"/>
          <w:sz w:val="24"/>
          <w:szCs w:val="24"/>
        </w:rPr>
        <w:t>为白色晶性粉末，其甜度为蔗糖的</w:t>
      </w:r>
      <w:r>
        <w:rPr>
          <w:rFonts w:ascii="Times New Roman" w:hAnsi="Times New Roman" w:cs="Times New Roman"/>
          <w:kern w:val="0"/>
          <w:sz w:val="24"/>
          <w:szCs w:val="24"/>
        </w:rPr>
        <w:t>2000</w:t>
      </w:r>
      <w:r>
        <w:rPr>
          <w:rFonts w:ascii="Times New Roman" w:hAnsi="Times New Roman" w:cs="Times New Roman"/>
          <w:kern w:val="0"/>
          <w:sz w:val="24"/>
          <w:szCs w:val="24"/>
        </w:rPr>
        <w:t>倍，风味与蔗糖接近，无后苦味和金属味，甜感迅速，甜味逗留弱。</w:t>
      </w:r>
    </w:p>
    <w:p w14:paraId="7EE6CC6A" w14:textId="77777777" w:rsidR="00970176" w:rsidRDefault="008D6EE0">
      <w:pPr>
        <w:widowControl/>
        <w:spacing w:line="360" w:lineRule="auto"/>
        <w:ind w:firstLine="480"/>
        <w:jc w:val="left"/>
        <w:rPr>
          <w:rFonts w:ascii="Times New Roman" w:hAnsi="Times New Roman" w:cs="Times New Roman"/>
          <w:kern w:val="0"/>
          <w:sz w:val="24"/>
          <w:szCs w:val="24"/>
        </w:rPr>
      </w:pP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食品添加剂使用标准（质量规格标准：</w:t>
      </w:r>
      <w:r>
        <w:rPr>
          <w:rFonts w:ascii="Times New Roman" w:hAnsi="Times New Roman" w:cs="Times New Roman"/>
          <w:sz w:val="24"/>
          <w:szCs w:val="24"/>
        </w:rPr>
        <w:t>G1886.99-2015</w:t>
      </w:r>
      <w:r>
        <w:rPr>
          <w:rFonts w:ascii="Times New Roman" w:hAnsi="Times New Roman" w:cs="Times New Roman"/>
          <w:sz w:val="24"/>
          <w:szCs w:val="24"/>
        </w:rPr>
        <w:t>食品安全国家标准食品添加剂</w:t>
      </w:r>
      <w:r>
        <w:rPr>
          <w:rFonts w:ascii="Times New Roman" w:hAnsi="Times New Roman" w:cs="Times New Roman"/>
          <w:kern w:val="0"/>
          <w:sz w:val="24"/>
          <w:szCs w:val="24"/>
        </w:rPr>
        <w:t>）的规定，阿力甜可用于冷冻</w:t>
      </w:r>
      <w:r>
        <w:rPr>
          <w:rFonts w:ascii="Times New Roman" w:hAnsi="Times New Roman" w:cs="Times New Roman"/>
          <w:sz w:val="24"/>
          <w:szCs w:val="24"/>
        </w:rPr>
        <w:t>饮品、话化类、胶基糖果、餐桌甜味料、饮料类和果冻</w:t>
      </w:r>
      <w:r>
        <w:rPr>
          <w:rFonts w:ascii="Times New Roman" w:hAnsi="Times New Roman" w:cs="Times New Roman"/>
          <w:sz w:val="24"/>
          <w:szCs w:val="24"/>
        </w:rPr>
        <w:t>6</w:t>
      </w:r>
      <w:r>
        <w:rPr>
          <w:rFonts w:ascii="Times New Roman" w:hAnsi="Times New Roman" w:cs="Times New Roman"/>
          <w:kern w:val="0"/>
          <w:sz w:val="24"/>
          <w:szCs w:val="24"/>
        </w:rPr>
        <w:t>大类食品和饮料中，</w:t>
      </w:r>
      <w:r>
        <w:rPr>
          <w:rFonts w:ascii="Times New Roman" w:hAnsi="Times New Roman" w:cs="Times New Roman"/>
          <w:sz w:val="24"/>
          <w:szCs w:val="24"/>
        </w:rPr>
        <w:t>最大使用量也从</w:t>
      </w:r>
      <w:r>
        <w:rPr>
          <w:rFonts w:ascii="Times New Roman" w:hAnsi="Times New Roman" w:cs="Times New Roman"/>
          <w:sz w:val="24"/>
          <w:szCs w:val="24"/>
        </w:rPr>
        <w:t>0.15</w:t>
      </w:r>
      <w:r>
        <w:rPr>
          <w:rFonts w:ascii="Times New Roman" w:hAnsi="Times New Roman" w:cs="Times New Roman"/>
          <w:sz w:val="24"/>
          <w:szCs w:val="24"/>
        </w:rPr>
        <w:t>至</w:t>
      </w:r>
      <w:r>
        <w:rPr>
          <w:rFonts w:ascii="Times New Roman" w:hAnsi="Times New Roman" w:cs="Times New Roman"/>
          <w:sz w:val="24"/>
          <w:szCs w:val="24"/>
        </w:rPr>
        <w:t>0.3</w:t>
      </w:r>
      <w:r>
        <w:rPr>
          <w:rFonts w:ascii="Times New Roman" w:hAnsi="Times New Roman" w:cs="Times New Roman"/>
          <w:sz w:val="24"/>
          <w:szCs w:val="24"/>
        </w:rPr>
        <w:t>克</w:t>
      </w:r>
      <w:r>
        <w:rPr>
          <w:rFonts w:ascii="Times New Roman" w:hAnsi="Times New Roman" w:cs="Times New Roman"/>
          <w:sz w:val="24"/>
          <w:szCs w:val="24"/>
        </w:rPr>
        <w:t>/</w:t>
      </w:r>
      <w:r>
        <w:rPr>
          <w:rFonts w:ascii="Times New Roman" w:hAnsi="Times New Roman" w:cs="Times New Roman"/>
          <w:sz w:val="24"/>
          <w:szCs w:val="24"/>
        </w:rPr>
        <w:t>公斤不等。</w:t>
      </w:r>
    </w:p>
    <w:p w14:paraId="773D0081" w14:textId="77777777" w:rsidR="00970176" w:rsidRDefault="008D6EE0">
      <w:pPr>
        <w:pStyle w:val="2"/>
        <w:rPr>
          <w:rFonts w:ascii="Times New Roman" w:hAnsi="Times New Roman" w:cs="Times New Roman"/>
        </w:rPr>
      </w:pPr>
      <w:bookmarkStart w:id="1316" w:name="_Toc14992071"/>
      <w:r>
        <w:rPr>
          <w:rFonts w:ascii="Times New Roman" w:hAnsi="Times New Roman" w:cs="Times New Roman"/>
        </w:rPr>
        <w:t xml:space="preserve">4.3 </w:t>
      </w:r>
      <w:r>
        <w:rPr>
          <w:rFonts w:ascii="Times New Roman" w:hAnsi="Times New Roman" w:cs="Times New Roman"/>
        </w:rPr>
        <w:t>新型天然甜味剂（</w:t>
      </w:r>
      <w:r>
        <w:rPr>
          <w:rFonts w:ascii="Times New Roman" w:hAnsi="Times New Roman" w:cs="Times New Roman"/>
        </w:rPr>
        <w:t>Natural Sweeteners</w:t>
      </w:r>
      <w:r>
        <w:rPr>
          <w:rFonts w:ascii="Times New Roman" w:hAnsi="Times New Roman" w:cs="Times New Roman"/>
        </w:rPr>
        <w:t>）制备技术及其应用</w:t>
      </w:r>
      <w:bookmarkEnd w:id="1316"/>
    </w:p>
    <w:p w14:paraId="7A495AC2" w14:textId="77777777" w:rsidR="00970176" w:rsidRDefault="008D6EE0">
      <w:pPr>
        <w:pStyle w:val="05Het-Text"/>
        <w:widowControl w:val="0"/>
        <w:tabs>
          <w:tab w:val="center" w:pos="4535"/>
        </w:tabs>
        <w:ind w:firstLineChars="200" w:firstLine="480"/>
        <w:rPr>
          <w:rFonts w:ascii="Times New Roman" w:eastAsiaTheme="minorEastAsia" w:hAnsi="Times New Roman"/>
        </w:rPr>
      </w:pPr>
      <w:r>
        <w:rPr>
          <w:rFonts w:ascii="Times New Roman" w:eastAsiaTheme="minorEastAsia" w:hAnsi="Times New Roman"/>
          <w:lang w:eastAsia="zh-CN"/>
        </w:rPr>
        <w:t>化学合成甜味剂由于具有甜度高、体积小、</w:t>
      </w:r>
      <w:r>
        <w:rPr>
          <w:rFonts w:ascii="Times New Roman" w:eastAsiaTheme="minorEastAsia" w:hAnsi="Times New Roman"/>
        </w:rPr>
        <w:t>成本低</w:t>
      </w:r>
      <w:r>
        <w:rPr>
          <w:rFonts w:ascii="Times New Roman" w:eastAsiaTheme="minorEastAsia" w:hAnsi="Times New Roman"/>
          <w:szCs w:val="19"/>
          <w:lang w:eastAsia="zh-CN"/>
        </w:rPr>
        <w:t>等优点</w:t>
      </w:r>
      <w:r>
        <w:rPr>
          <w:rFonts w:ascii="Times New Roman" w:eastAsiaTheme="minorEastAsia" w:hAnsi="Times New Roman"/>
          <w:lang w:eastAsia="zh-CN"/>
        </w:rPr>
        <w:t>而占居了甜味剂市</w:t>
      </w:r>
      <w:r>
        <w:rPr>
          <w:rFonts w:ascii="Times New Roman" w:eastAsiaTheme="minorEastAsia" w:hAnsi="Times New Roman"/>
          <w:lang w:eastAsia="zh-CN"/>
        </w:rPr>
        <w:lastRenderedPageBreak/>
        <w:t>场的较大份额</w:t>
      </w:r>
      <w:r>
        <w:rPr>
          <w:rFonts w:ascii="Times New Roman" w:eastAsiaTheme="minorEastAsia" w:hAnsi="Times New Roman"/>
          <w:szCs w:val="19"/>
        </w:rPr>
        <w:t>。</w:t>
      </w:r>
      <w:r>
        <w:rPr>
          <w:rFonts w:ascii="Times New Roman" w:eastAsiaTheme="minorEastAsia" w:hAnsi="Times New Roman"/>
          <w:szCs w:val="19"/>
          <w:lang w:eastAsia="zh-CN"/>
        </w:rPr>
        <w:t>但</w:t>
      </w:r>
      <w:r>
        <w:rPr>
          <w:rFonts w:ascii="Times New Roman" w:eastAsiaTheme="minorEastAsia" w:hAnsi="Times New Roman"/>
        </w:rPr>
        <w:t>合成类高倍甜味剂</w:t>
      </w:r>
      <w:r>
        <w:rPr>
          <w:rFonts w:ascii="Times New Roman" w:eastAsiaTheme="minorEastAsia" w:hAnsi="Times New Roman"/>
          <w:lang w:eastAsia="zh-CN"/>
        </w:rPr>
        <w:t>也具有显著的</w:t>
      </w:r>
      <w:r>
        <w:rPr>
          <w:rFonts w:ascii="Times New Roman" w:eastAsiaTheme="minorEastAsia" w:hAnsi="Times New Roman"/>
        </w:rPr>
        <w:t>缺点</w:t>
      </w:r>
      <w:r>
        <w:rPr>
          <w:rFonts w:ascii="Times New Roman" w:eastAsiaTheme="minorEastAsia" w:hAnsi="Times New Roman"/>
          <w:lang w:eastAsia="zh-CN"/>
        </w:rPr>
        <w:t>，除了</w:t>
      </w:r>
      <w:r>
        <w:rPr>
          <w:rFonts w:ascii="Times New Roman" w:eastAsiaTheme="minorEastAsia" w:hAnsi="Times New Roman"/>
        </w:rPr>
        <w:t>部分合成产品的甜味不够纯正，带有不</w:t>
      </w:r>
      <w:r>
        <w:rPr>
          <w:rFonts w:ascii="Times New Roman" w:eastAsiaTheme="minorEastAsia" w:hAnsi="Times New Roman"/>
          <w:szCs w:val="19"/>
        </w:rPr>
        <w:t>同程度的苦涩味、金属后</w:t>
      </w:r>
      <w:r>
        <w:rPr>
          <w:rFonts w:ascii="Times New Roman" w:eastAsiaTheme="minorEastAsia" w:hAnsi="Times New Roman"/>
          <w:szCs w:val="19"/>
        </w:rPr>
        <w:t>味或异味，与蔗糖风味相比有一定的差距</w:t>
      </w:r>
      <w:r>
        <w:rPr>
          <w:rFonts w:ascii="Times New Roman" w:eastAsiaTheme="minorEastAsia" w:hAnsi="Times New Roman"/>
          <w:szCs w:val="19"/>
          <w:lang w:eastAsia="zh-CN"/>
        </w:rPr>
        <w:t>外，</w:t>
      </w:r>
      <w:r>
        <w:rPr>
          <w:rFonts w:ascii="Times New Roman" w:eastAsiaTheme="minorEastAsia" w:hAnsi="Times New Roman"/>
        </w:rPr>
        <w:t>一些化学合成的甜味剂在安全性方面也存在不少问题</w:t>
      </w:r>
      <w:r>
        <w:rPr>
          <w:rFonts w:ascii="Times New Roman" w:eastAsiaTheme="minorEastAsia" w:hAnsi="Times New Roman"/>
          <w:lang w:eastAsia="zh-CN"/>
        </w:rPr>
        <w:t>。</w:t>
      </w:r>
      <w:r>
        <w:rPr>
          <w:rFonts w:ascii="Times New Roman" w:eastAsiaTheme="minorEastAsia" w:hAnsi="Times New Roman"/>
        </w:rPr>
        <w:t>近年来，许多国家都相继出台对化学合成甜味剂的管理措施。我国规定，凡使用非营养性高倍甜味剂，均不得超过</w:t>
      </w:r>
      <w:r>
        <w:rPr>
          <w:rFonts w:ascii="Times New Roman" w:eastAsiaTheme="minorEastAsia" w:hAnsi="Times New Roman"/>
        </w:rPr>
        <w:t>GB2760</w:t>
      </w:r>
      <w:r>
        <w:rPr>
          <w:rFonts w:ascii="Times New Roman" w:eastAsiaTheme="minorEastAsia" w:hAnsi="Times New Roman"/>
        </w:rPr>
        <w:t>食品添加剂使用标准所规定的使用范围和用量，并严禁在婴幼儿食品中使用上述化学合成甜味剂。</w:t>
      </w:r>
    </w:p>
    <w:p w14:paraId="6B2BB517" w14:textId="77777777" w:rsidR="00970176" w:rsidRDefault="008D6EE0">
      <w:pPr>
        <w:pStyle w:val="05Het-Text"/>
        <w:widowControl w:val="0"/>
        <w:tabs>
          <w:tab w:val="center" w:pos="4535"/>
        </w:tabs>
        <w:ind w:firstLineChars="200" w:firstLine="480"/>
        <w:rPr>
          <w:rFonts w:ascii="Times New Roman" w:eastAsiaTheme="minorEastAsia" w:hAnsi="Times New Roman"/>
          <w:szCs w:val="19"/>
        </w:rPr>
      </w:pPr>
      <w:r>
        <w:rPr>
          <w:rFonts w:ascii="Times New Roman" w:eastAsiaTheme="minorEastAsia" w:hAnsi="Times New Roman"/>
        </w:rPr>
        <w:t>由于化学合成甜味剂对人体健康可能</w:t>
      </w:r>
      <w:ins w:id="1317" w:author="谁是最可爱的人" w:date="2019-12-31T14:15:00Z">
        <w:r>
          <w:rPr>
            <w:rFonts w:ascii="Times New Roman" w:eastAsiaTheme="minorEastAsia" w:hAnsi="Times New Roman" w:hint="eastAsia"/>
            <w:lang w:eastAsia="zh-CN"/>
          </w:rPr>
          <w:t>存在</w:t>
        </w:r>
      </w:ins>
      <w:r>
        <w:rPr>
          <w:rFonts w:ascii="Times New Roman" w:eastAsiaTheme="minorEastAsia" w:hAnsi="Times New Roman"/>
        </w:rPr>
        <w:t>的不良影响，以及随着国民经济的发展和人民生活水平的提高，人们对健康食品、天然食品添加剂及香料日益增长的需求，越来越多的食品和饮料开始使用高倍天然甜味剂。</w:t>
      </w:r>
    </w:p>
    <w:p w14:paraId="06CF33DC" w14:textId="77777777" w:rsidR="00970176" w:rsidRDefault="008D6EE0">
      <w:pPr>
        <w:pStyle w:val="05Het-Text"/>
        <w:widowControl w:val="0"/>
        <w:tabs>
          <w:tab w:val="center" w:pos="4535"/>
        </w:tabs>
        <w:ind w:firstLineChars="196" w:firstLine="470"/>
        <w:rPr>
          <w:rFonts w:ascii="Times New Roman" w:eastAsiaTheme="minorEastAsia" w:hAnsi="Times New Roman"/>
          <w:b/>
          <w:szCs w:val="24"/>
          <w:lang w:eastAsia="zh-CN"/>
        </w:rPr>
      </w:pPr>
      <w:r>
        <w:rPr>
          <w:rFonts w:ascii="Times New Roman" w:eastAsiaTheme="minorEastAsia" w:hAnsi="Times New Roman"/>
        </w:rPr>
        <w:t>植物是天然高倍甜味化合物的唯一来源。目前已</w:t>
      </w:r>
      <w:del w:id="1318" w:author="谁是最可爱的人" w:date="2019-12-31T14:15:00Z">
        <w:r>
          <w:rPr>
            <w:rFonts w:ascii="Times New Roman" w:eastAsiaTheme="minorEastAsia" w:hAnsi="Times New Roman"/>
          </w:rPr>
          <w:delText>报导</w:delText>
        </w:r>
      </w:del>
      <w:ins w:id="1319" w:author="谁是最可爱的人" w:date="2019-12-31T14:15:00Z">
        <w:r>
          <w:rPr>
            <w:rFonts w:ascii="Times New Roman" w:eastAsiaTheme="minorEastAsia" w:hAnsi="Times New Roman" w:hint="eastAsia"/>
            <w:lang w:eastAsia="zh-CN"/>
          </w:rPr>
          <w:t>报道</w:t>
        </w:r>
      </w:ins>
      <w:r>
        <w:rPr>
          <w:rFonts w:ascii="Times New Roman" w:eastAsiaTheme="minorEastAsia" w:hAnsi="Times New Roman"/>
        </w:rPr>
        <w:t>的所有天然高倍甜味化合物均来自于绿色植物，还没有从陆地微生物及海洋生物中发现该类物质</w:t>
      </w:r>
      <w:r>
        <w:rPr>
          <w:rFonts w:ascii="Times New Roman" w:eastAsiaTheme="minorEastAsia" w:hAnsi="Times New Roman"/>
          <w:szCs w:val="12"/>
        </w:rPr>
        <w:t>。</w:t>
      </w:r>
      <w:r>
        <w:rPr>
          <w:rFonts w:ascii="Times New Roman" w:eastAsiaTheme="minorEastAsia" w:hAnsi="Times New Roman"/>
          <w:szCs w:val="13"/>
        </w:rPr>
        <w:t>天然</w:t>
      </w:r>
      <w:r>
        <w:rPr>
          <w:rFonts w:ascii="Times New Roman" w:eastAsiaTheme="minorEastAsia" w:hAnsi="Times New Roman"/>
          <w:szCs w:val="13"/>
          <w:lang w:eastAsia="zh-CN"/>
        </w:rPr>
        <w:t>高倍甜味</w:t>
      </w:r>
      <w:r>
        <w:rPr>
          <w:rFonts w:ascii="Times New Roman" w:eastAsiaTheme="minorEastAsia" w:hAnsi="Times New Roman"/>
          <w:szCs w:val="13"/>
        </w:rPr>
        <w:t>化合物涉及的主要化学结构类型为：萜类、黄酮类、甾体类、蛋白质等</w:t>
      </w:r>
      <w:r>
        <w:rPr>
          <w:rFonts w:ascii="Times New Roman" w:eastAsiaTheme="minorEastAsia" w:hAnsi="Times New Roman"/>
          <w:szCs w:val="13"/>
          <w:lang w:eastAsia="zh-CN"/>
        </w:rPr>
        <w:t>。</w:t>
      </w:r>
      <w:r>
        <w:rPr>
          <w:rFonts w:ascii="Times New Roman" w:eastAsiaTheme="minorEastAsia" w:hAnsi="Times New Roman"/>
          <w:szCs w:val="13"/>
        </w:rPr>
        <w:t>下面对其中一些</w:t>
      </w:r>
      <w:r>
        <w:rPr>
          <w:rFonts w:ascii="Times New Roman" w:eastAsiaTheme="minorEastAsia" w:hAnsi="Times New Roman"/>
          <w:szCs w:val="13"/>
          <w:lang w:eastAsia="zh-CN"/>
        </w:rPr>
        <w:t>已经商业化，并且在我国允许使用的非糖类天然</w:t>
      </w:r>
      <w:r>
        <w:rPr>
          <w:rFonts w:ascii="Times New Roman" w:eastAsiaTheme="minorEastAsia" w:hAnsi="Times New Roman"/>
          <w:szCs w:val="13"/>
        </w:rPr>
        <w:t>甜味</w:t>
      </w:r>
      <w:r>
        <w:rPr>
          <w:rFonts w:ascii="Times New Roman" w:eastAsiaTheme="minorEastAsia" w:hAnsi="Times New Roman"/>
          <w:szCs w:val="13"/>
          <w:lang w:eastAsia="zh-CN"/>
        </w:rPr>
        <w:t>剂</w:t>
      </w:r>
      <w:r>
        <w:rPr>
          <w:rFonts w:ascii="Times New Roman" w:eastAsiaTheme="minorEastAsia" w:hAnsi="Times New Roman"/>
          <w:szCs w:val="13"/>
        </w:rPr>
        <w:t>作介绍</w:t>
      </w:r>
      <w:r>
        <w:rPr>
          <w:rFonts w:ascii="Times New Roman" w:eastAsiaTheme="minorEastAsia" w:hAnsi="Times New Roman"/>
          <w:szCs w:val="13"/>
          <w:lang w:eastAsia="zh-CN"/>
        </w:rPr>
        <w:t>。</w:t>
      </w:r>
    </w:p>
    <w:p w14:paraId="5605462D" w14:textId="77777777" w:rsidR="00970176" w:rsidRDefault="008D6EE0">
      <w:pPr>
        <w:pStyle w:val="3"/>
        <w:rPr>
          <w:rFonts w:ascii="Times New Roman" w:hAnsi="Times New Roman" w:cs="Times New Roman"/>
        </w:rPr>
      </w:pPr>
      <w:bookmarkStart w:id="1320" w:name="_Toc14992072"/>
      <w:r>
        <w:rPr>
          <w:rFonts w:ascii="Times New Roman" w:hAnsi="Times New Roman" w:cs="Times New Roman"/>
          <w:szCs w:val="24"/>
        </w:rPr>
        <w:t xml:space="preserve">4.3.1 </w:t>
      </w:r>
      <w:r>
        <w:rPr>
          <w:rFonts w:ascii="Times New Roman" w:hAnsi="Times New Roman" w:cs="Times New Roman"/>
        </w:rPr>
        <w:t>甜菊糖苷（</w:t>
      </w:r>
      <w:r>
        <w:rPr>
          <w:rFonts w:ascii="Times New Roman" w:hAnsi="Times New Roman" w:cs="Times New Roman"/>
        </w:rPr>
        <w:t>Steviol glycosides</w:t>
      </w:r>
      <w:r>
        <w:rPr>
          <w:rFonts w:ascii="Times New Roman" w:hAnsi="Times New Roman" w:cs="Times New Roman"/>
        </w:rPr>
        <w:t>，</w:t>
      </w:r>
      <w:r>
        <w:rPr>
          <w:rFonts w:ascii="Times New Roman" w:hAnsi="Times New Roman" w:cs="Times New Roman"/>
        </w:rPr>
        <w:t>SG</w:t>
      </w:r>
      <w:r>
        <w:rPr>
          <w:rFonts w:ascii="Times New Roman" w:hAnsi="Times New Roman" w:cs="Times New Roman"/>
        </w:rPr>
        <w:t>）</w:t>
      </w:r>
      <w:bookmarkEnd w:id="1320"/>
    </w:p>
    <w:p w14:paraId="23622296" w14:textId="77777777" w:rsidR="00970176" w:rsidRDefault="008D6EE0">
      <w:pPr>
        <w:widowControl/>
        <w:autoSpaceDE w:val="0"/>
        <w:autoSpaceDN w:val="0"/>
        <w:adjustRightInd w:val="0"/>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t>原产南</w:t>
      </w:r>
      <w:r>
        <w:rPr>
          <w:rFonts w:ascii="Times New Roman" w:hAnsi="Times New Roman" w:cs="Times New Roman"/>
          <w:kern w:val="0"/>
          <w:sz w:val="24"/>
          <w:szCs w:val="20"/>
        </w:rPr>
        <w:t>美巴拉圭和巴西交界的阿曼拜山脉的菊科多年生草本植物甜叶菊</w:t>
      </w:r>
      <w:r>
        <w:rPr>
          <w:rFonts w:ascii="Times New Roman" w:hAnsi="Times New Roman" w:cs="Times New Roman"/>
          <w:kern w:val="0"/>
          <w:sz w:val="24"/>
          <w:szCs w:val="20"/>
        </w:rPr>
        <w:t>(</w:t>
      </w:r>
      <w:r>
        <w:rPr>
          <w:rFonts w:ascii="Times New Roman" w:hAnsi="Times New Roman" w:cs="Times New Roman"/>
          <w:i/>
          <w:kern w:val="0"/>
          <w:sz w:val="24"/>
          <w:szCs w:val="20"/>
        </w:rPr>
        <w:t>Stevia rebaudiana</w:t>
      </w:r>
      <w:r>
        <w:rPr>
          <w:rFonts w:ascii="Times New Roman" w:hAnsi="Times New Roman" w:cs="Times New Roman"/>
          <w:kern w:val="0"/>
          <w:sz w:val="24"/>
          <w:szCs w:val="20"/>
        </w:rPr>
        <w:t xml:space="preserve"> Bert.)</w:t>
      </w:r>
      <w:r>
        <w:rPr>
          <w:rFonts w:ascii="Times New Roman" w:hAnsi="Times New Roman" w:cs="Times New Roman"/>
          <w:kern w:val="0"/>
          <w:sz w:val="24"/>
          <w:szCs w:val="20"/>
        </w:rPr>
        <w:t>的叶子，被当地人用作掩盖草药的苦味或甜味物掺在食品中食用已有数百年的历史，从该植物的叶中提取并分离到的高倍甜味二萜糖苷类化合物，总称为甜菊糖苷（俗称甜菊糖）。</w:t>
      </w:r>
    </w:p>
    <w:p w14:paraId="06D5A019" w14:textId="77777777" w:rsidR="00970176" w:rsidRDefault="008D6EE0" w:rsidP="00970176">
      <w:pPr>
        <w:widowControl/>
        <w:autoSpaceDE w:val="0"/>
        <w:autoSpaceDN w:val="0"/>
        <w:adjustRightInd w:val="0"/>
        <w:spacing w:line="360" w:lineRule="auto"/>
        <w:ind w:firstLine="480"/>
        <w:rPr>
          <w:rFonts w:ascii="Times New Roman" w:hAnsi="Times New Roman" w:cs="Times New Roman"/>
          <w:kern w:val="0"/>
          <w:sz w:val="24"/>
          <w:szCs w:val="20"/>
        </w:rPr>
        <w:pPrChange w:id="1321" w:author="谁是最可爱的人" w:date="2019-12-31T14:15:00Z">
          <w:pPr>
            <w:widowControl/>
            <w:autoSpaceDE w:val="0"/>
            <w:autoSpaceDN w:val="0"/>
            <w:adjustRightInd w:val="0"/>
            <w:spacing w:line="360" w:lineRule="auto"/>
            <w:ind w:firstLine="480"/>
            <w:jc w:val="left"/>
          </w:pPr>
        </w:pPrChange>
      </w:pPr>
      <w:r>
        <w:rPr>
          <w:rFonts w:ascii="Times New Roman" w:hAnsi="Times New Roman" w:cs="Times New Roman"/>
          <w:kern w:val="0"/>
          <w:sz w:val="24"/>
          <w:szCs w:val="20"/>
        </w:rPr>
        <w:t>从甜叶菊中分离甜味成分的工作从二十世纪初就开始了，但直到</w:t>
      </w:r>
      <w:r>
        <w:rPr>
          <w:rFonts w:ascii="Times New Roman" w:hAnsi="Times New Roman" w:cs="Times New Roman"/>
          <w:kern w:val="0"/>
          <w:sz w:val="24"/>
          <w:szCs w:val="20"/>
        </w:rPr>
        <w:t>1955</w:t>
      </w:r>
      <w:r>
        <w:rPr>
          <w:rFonts w:ascii="Times New Roman" w:hAnsi="Times New Roman" w:cs="Times New Roman"/>
          <w:kern w:val="0"/>
          <w:sz w:val="24"/>
          <w:szCs w:val="20"/>
        </w:rPr>
        <w:t>年才报导了甜叶菊中含量最高的甜味化合物甜叶菊苷（</w:t>
      </w:r>
      <w:r>
        <w:rPr>
          <w:rFonts w:ascii="Times New Roman" w:hAnsi="Times New Roman" w:cs="Times New Roman"/>
          <w:kern w:val="0"/>
          <w:sz w:val="24"/>
          <w:szCs w:val="20"/>
        </w:rPr>
        <w:t>Stevioside , Stv</w:t>
      </w:r>
      <w:r>
        <w:rPr>
          <w:rFonts w:ascii="Times New Roman" w:hAnsi="Times New Roman" w:cs="Times New Roman"/>
          <w:kern w:val="0"/>
          <w:sz w:val="24"/>
          <w:szCs w:val="20"/>
        </w:rPr>
        <w:t>）的完整结构。之后的七十年代日本广岛大学的</w:t>
      </w:r>
      <w:r>
        <w:rPr>
          <w:rFonts w:ascii="Times New Roman" w:hAnsi="Times New Roman" w:cs="Times New Roman"/>
          <w:kern w:val="0"/>
          <w:sz w:val="24"/>
          <w:szCs w:val="20"/>
        </w:rPr>
        <w:t xml:space="preserve">O. </w:t>
      </w:r>
      <w:r>
        <w:rPr>
          <w:rFonts w:ascii="Times New Roman" w:hAnsi="Times New Roman" w:cs="Times New Roman"/>
          <w:kern w:val="0"/>
          <w:sz w:val="24"/>
          <w:szCs w:val="20"/>
        </w:rPr>
        <w:t>Tanaka</w:t>
      </w:r>
      <w:r>
        <w:rPr>
          <w:rFonts w:ascii="Times New Roman" w:hAnsi="Times New Roman" w:cs="Times New Roman"/>
          <w:kern w:val="0"/>
          <w:sz w:val="24"/>
          <w:szCs w:val="20"/>
        </w:rPr>
        <w:t>教授和同事发现了另外</w:t>
      </w:r>
      <w:r>
        <w:rPr>
          <w:rFonts w:ascii="Times New Roman" w:hAnsi="Times New Roman" w:cs="Times New Roman"/>
          <w:kern w:val="0"/>
          <w:sz w:val="24"/>
          <w:szCs w:val="20"/>
        </w:rPr>
        <w:t>8</w:t>
      </w:r>
      <w:r>
        <w:rPr>
          <w:rFonts w:ascii="Times New Roman" w:hAnsi="Times New Roman" w:cs="Times New Roman"/>
          <w:kern w:val="0"/>
          <w:sz w:val="24"/>
          <w:szCs w:val="20"/>
        </w:rPr>
        <w:t>种甜菊糖苷，</w:t>
      </w:r>
      <w:r>
        <w:rPr>
          <w:rFonts w:ascii="Times New Roman" w:hAnsi="Times New Roman" w:cs="Times New Roman"/>
          <w:kern w:val="0"/>
          <w:sz w:val="24"/>
          <w:szCs w:val="24"/>
        </w:rPr>
        <w:t>其中莱鲍迪苷</w:t>
      </w:r>
      <w:r>
        <w:rPr>
          <w:rFonts w:ascii="Times New Roman" w:hAnsi="Times New Roman" w:cs="Times New Roman"/>
          <w:kern w:val="0"/>
          <w:sz w:val="24"/>
          <w:szCs w:val="24"/>
        </w:rPr>
        <w:t>A (Rebaudioside A, Reb A)</w:t>
      </w:r>
      <w:r>
        <w:rPr>
          <w:rFonts w:ascii="Times New Roman" w:hAnsi="Times New Roman" w:cs="Times New Roman"/>
          <w:kern w:val="0"/>
          <w:sz w:val="24"/>
          <w:szCs w:val="24"/>
        </w:rPr>
        <w:t>是</w:t>
      </w:r>
      <w:r>
        <w:rPr>
          <w:rFonts w:ascii="Times New Roman" w:hAnsi="Times New Roman" w:cs="Times New Roman"/>
          <w:kern w:val="0"/>
          <w:sz w:val="24"/>
          <w:szCs w:val="20"/>
        </w:rPr>
        <w:t>甜叶菊中</w:t>
      </w:r>
      <w:r>
        <w:rPr>
          <w:rFonts w:ascii="Times New Roman" w:hAnsi="Times New Roman" w:cs="Times New Roman"/>
          <w:kern w:val="0"/>
          <w:sz w:val="24"/>
          <w:szCs w:val="24"/>
        </w:rPr>
        <w:t>含量第二高的</w:t>
      </w:r>
      <w:r>
        <w:rPr>
          <w:rFonts w:ascii="Times New Roman" w:hAnsi="Times New Roman" w:cs="Times New Roman"/>
          <w:kern w:val="0"/>
          <w:sz w:val="24"/>
          <w:szCs w:val="20"/>
        </w:rPr>
        <w:t>甜味化合物</w:t>
      </w:r>
      <w:r>
        <w:rPr>
          <w:rFonts w:ascii="Times New Roman" w:hAnsi="Times New Roman" w:cs="Times New Roman"/>
          <w:kern w:val="0"/>
          <w:sz w:val="24"/>
          <w:szCs w:val="24"/>
        </w:rPr>
        <w:t>。近年来的研究表明</w:t>
      </w:r>
      <w:r>
        <w:rPr>
          <w:rFonts w:ascii="Times New Roman" w:hAnsi="Times New Roman" w:cs="Times New Roman"/>
          <w:kern w:val="0"/>
          <w:sz w:val="24"/>
          <w:szCs w:val="20"/>
        </w:rPr>
        <w:t>甜叶菊中含有十个以上此类高倍甜味化合物，这些化合物都具有相同的被称为甜菊醇（</w:t>
      </w:r>
      <w:r>
        <w:rPr>
          <w:rFonts w:ascii="Times New Roman" w:hAnsi="Times New Roman" w:cs="Times New Roman"/>
          <w:kern w:val="0"/>
          <w:sz w:val="24"/>
          <w:szCs w:val="20"/>
        </w:rPr>
        <w:t>steviol: ent-13-hydroxykaur-16-en-18-oic acid</w:t>
      </w:r>
      <w:r>
        <w:rPr>
          <w:rFonts w:ascii="Times New Roman" w:hAnsi="Times New Roman" w:cs="Times New Roman"/>
          <w:kern w:val="0"/>
          <w:sz w:val="24"/>
          <w:szCs w:val="20"/>
        </w:rPr>
        <w:t>）的苷元骨架，只是在苷元的</w:t>
      </w:r>
      <w:r>
        <w:rPr>
          <w:rFonts w:ascii="Times New Roman" w:hAnsi="Times New Roman" w:cs="Times New Roman"/>
          <w:kern w:val="0"/>
          <w:sz w:val="24"/>
          <w:szCs w:val="20"/>
        </w:rPr>
        <w:t>C19</w:t>
      </w:r>
      <w:r>
        <w:rPr>
          <w:rFonts w:ascii="Times New Roman" w:hAnsi="Times New Roman" w:cs="Times New Roman"/>
          <w:kern w:val="0"/>
          <w:sz w:val="24"/>
          <w:szCs w:val="20"/>
        </w:rPr>
        <w:t>和</w:t>
      </w:r>
      <w:r>
        <w:rPr>
          <w:rFonts w:ascii="Times New Roman" w:hAnsi="Times New Roman" w:cs="Times New Roman"/>
          <w:kern w:val="0"/>
          <w:sz w:val="24"/>
          <w:szCs w:val="20"/>
        </w:rPr>
        <w:t>C13</w:t>
      </w:r>
      <w:r>
        <w:rPr>
          <w:rFonts w:ascii="Times New Roman" w:hAnsi="Times New Roman" w:cs="Times New Roman"/>
          <w:kern w:val="0"/>
          <w:sz w:val="24"/>
          <w:szCs w:val="20"/>
        </w:rPr>
        <w:t>位上连接不同数量及不同类型的糖基（图</w:t>
      </w:r>
      <w:r>
        <w:rPr>
          <w:rFonts w:ascii="Times New Roman" w:hAnsi="Times New Roman" w:cs="Times New Roman"/>
          <w:kern w:val="0"/>
          <w:sz w:val="24"/>
          <w:szCs w:val="20"/>
        </w:rPr>
        <w:t>4.8</w:t>
      </w:r>
      <w:r>
        <w:rPr>
          <w:rFonts w:ascii="Times New Roman" w:hAnsi="Times New Roman" w:cs="Times New Roman"/>
          <w:kern w:val="0"/>
          <w:sz w:val="24"/>
          <w:szCs w:val="20"/>
        </w:rPr>
        <w:t>），如葡萄糖基、鼠李糖基或木糖基，从而形成味质、理化性能、活性各异的不同甜菊糖苷。其中含量最高的甜叶菊苷和</w:t>
      </w:r>
      <w:r>
        <w:rPr>
          <w:rFonts w:ascii="Times New Roman" w:hAnsi="Times New Roman" w:cs="Times New Roman"/>
          <w:kern w:val="0"/>
          <w:sz w:val="24"/>
          <w:szCs w:val="24"/>
        </w:rPr>
        <w:t>莱鲍迪苷</w:t>
      </w:r>
      <w:r>
        <w:rPr>
          <w:rFonts w:ascii="Times New Roman" w:hAnsi="Times New Roman" w:cs="Times New Roman"/>
          <w:kern w:val="0"/>
          <w:sz w:val="24"/>
          <w:szCs w:val="24"/>
        </w:rPr>
        <w:t>A</w:t>
      </w:r>
      <w:r>
        <w:rPr>
          <w:rFonts w:ascii="Times New Roman" w:hAnsi="Times New Roman" w:cs="Times New Roman"/>
          <w:kern w:val="0"/>
          <w:sz w:val="24"/>
          <w:szCs w:val="24"/>
        </w:rPr>
        <w:t>，占了</w:t>
      </w:r>
      <w:r>
        <w:rPr>
          <w:rFonts w:ascii="Times New Roman" w:hAnsi="Times New Roman" w:cs="Times New Roman"/>
          <w:kern w:val="0"/>
          <w:sz w:val="24"/>
          <w:szCs w:val="20"/>
        </w:rPr>
        <w:t>甜菊糖苷的</w:t>
      </w:r>
      <w:r>
        <w:rPr>
          <w:rFonts w:ascii="Times New Roman" w:hAnsi="Times New Roman" w:cs="Times New Roman"/>
          <w:kern w:val="0"/>
          <w:sz w:val="24"/>
          <w:szCs w:val="20"/>
        </w:rPr>
        <w:t>80%</w:t>
      </w:r>
      <w:r>
        <w:rPr>
          <w:rFonts w:ascii="Times New Roman" w:hAnsi="Times New Roman" w:cs="Times New Roman"/>
          <w:kern w:val="0"/>
          <w:sz w:val="24"/>
          <w:szCs w:val="20"/>
        </w:rPr>
        <w:t>以上，是甜</w:t>
      </w:r>
      <w:r>
        <w:rPr>
          <w:rFonts w:ascii="Times New Roman" w:hAnsi="Times New Roman" w:cs="Times New Roman"/>
          <w:kern w:val="0"/>
          <w:sz w:val="24"/>
          <w:szCs w:val="20"/>
        </w:rPr>
        <w:lastRenderedPageBreak/>
        <w:t>菊糖苷甜味物质的主成分，其甜度分别为蔗糖的</w:t>
      </w:r>
      <w:r>
        <w:rPr>
          <w:rFonts w:ascii="Times New Roman" w:hAnsi="Times New Roman" w:cs="Times New Roman"/>
          <w:kern w:val="0"/>
          <w:sz w:val="24"/>
          <w:szCs w:val="20"/>
        </w:rPr>
        <w:t>300</w:t>
      </w:r>
      <w:r>
        <w:rPr>
          <w:rFonts w:ascii="Times New Roman" w:hAnsi="Times New Roman" w:cs="Times New Roman"/>
          <w:kern w:val="0"/>
          <w:sz w:val="24"/>
          <w:szCs w:val="20"/>
        </w:rPr>
        <w:t>倍和</w:t>
      </w:r>
      <w:r>
        <w:rPr>
          <w:rFonts w:ascii="Times New Roman" w:hAnsi="Times New Roman" w:cs="Times New Roman"/>
          <w:kern w:val="0"/>
          <w:sz w:val="24"/>
          <w:szCs w:val="20"/>
        </w:rPr>
        <w:t>450</w:t>
      </w:r>
      <w:r>
        <w:rPr>
          <w:rFonts w:ascii="Times New Roman" w:hAnsi="Times New Roman" w:cs="Times New Roman"/>
          <w:kern w:val="0"/>
          <w:sz w:val="24"/>
          <w:szCs w:val="20"/>
        </w:rPr>
        <w:t>倍。其它甜菊糖苷还包括</w:t>
      </w:r>
      <w:r>
        <w:rPr>
          <w:rFonts w:ascii="Times New Roman" w:hAnsi="Times New Roman" w:cs="Times New Roman"/>
          <w:kern w:val="0"/>
          <w:sz w:val="24"/>
          <w:szCs w:val="24"/>
        </w:rPr>
        <w:t>莱鲍迪苷</w:t>
      </w:r>
      <w:r>
        <w:rPr>
          <w:rFonts w:ascii="Times New Roman" w:hAnsi="Times New Roman" w:cs="Times New Roman"/>
          <w:kern w:val="0"/>
          <w:sz w:val="24"/>
          <w:szCs w:val="24"/>
        </w:rPr>
        <w:t>B</w:t>
      </w:r>
      <w:r>
        <w:rPr>
          <w:rFonts w:ascii="Times New Roman" w:hAnsi="Times New Roman" w:cs="Times New Roman"/>
          <w:kern w:val="0"/>
          <w:sz w:val="24"/>
          <w:szCs w:val="24"/>
        </w:rPr>
        <w:t>（</w:t>
      </w:r>
      <w:r>
        <w:rPr>
          <w:rFonts w:ascii="Times New Roman" w:hAnsi="Times New Roman" w:cs="Times New Roman"/>
          <w:kern w:val="0"/>
          <w:sz w:val="24"/>
          <w:szCs w:val="24"/>
        </w:rPr>
        <w:t>Reb B</w:t>
      </w:r>
      <w:r>
        <w:rPr>
          <w:rFonts w:ascii="Times New Roman" w:hAnsi="Times New Roman" w:cs="Times New Roman"/>
          <w:kern w:val="0"/>
          <w:sz w:val="24"/>
          <w:szCs w:val="24"/>
        </w:rPr>
        <w:t>）、莱鲍迪苷</w:t>
      </w:r>
      <w:r>
        <w:rPr>
          <w:rFonts w:ascii="Times New Roman" w:hAnsi="Times New Roman" w:cs="Times New Roman"/>
          <w:kern w:val="0"/>
          <w:sz w:val="24"/>
          <w:szCs w:val="24"/>
        </w:rPr>
        <w:t>C</w:t>
      </w:r>
      <w:r>
        <w:rPr>
          <w:rFonts w:ascii="Times New Roman" w:hAnsi="Times New Roman" w:cs="Times New Roman"/>
          <w:kern w:val="0"/>
          <w:sz w:val="24"/>
          <w:szCs w:val="24"/>
        </w:rPr>
        <w:t>（</w:t>
      </w:r>
      <w:r>
        <w:rPr>
          <w:rFonts w:ascii="Times New Roman" w:hAnsi="Times New Roman" w:cs="Times New Roman"/>
          <w:kern w:val="0"/>
          <w:sz w:val="24"/>
          <w:szCs w:val="24"/>
        </w:rPr>
        <w:t>Reb C</w:t>
      </w:r>
      <w:r>
        <w:rPr>
          <w:rFonts w:ascii="Times New Roman" w:hAnsi="Times New Roman" w:cs="Times New Roman"/>
          <w:kern w:val="0"/>
          <w:sz w:val="24"/>
          <w:szCs w:val="24"/>
        </w:rPr>
        <w:t>）、莱鲍迪苷</w:t>
      </w:r>
      <w:r>
        <w:rPr>
          <w:rFonts w:ascii="Times New Roman" w:hAnsi="Times New Roman" w:cs="Times New Roman"/>
          <w:kern w:val="0"/>
          <w:sz w:val="24"/>
          <w:szCs w:val="24"/>
        </w:rPr>
        <w:t>D</w:t>
      </w:r>
      <w:r>
        <w:rPr>
          <w:rFonts w:ascii="Times New Roman" w:hAnsi="Times New Roman" w:cs="Times New Roman"/>
          <w:kern w:val="0"/>
          <w:sz w:val="24"/>
          <w:szCs w:val="24"/>
        </w:rPr>
        <w:t>（</w:t>
      </w:r>
      <w:r>
        <w:rPr>
          <w:rFonts w:ascii="Times New Roman" w:hAnsi="Times New Roman" w:cs="Times New Roman"/>
          <w:kern w:val="0"/>
          <w:sz w:val="24"/>
          <w:szCs w:val="24"/>
        </w:rPr>
        <w:t>Reb D</w:t>
      </w:r>
      <w:r>
        <w:rPr>
          <w:rFonts w:ascii="Times New Roman" w:hAnsi="Times New Roman" w:cs="Times New Roman"/>
          <w:kern w:val="0"/>
          <w:sz w:val="24"/>
          <w:szCs w:val="24"/>
        </w:rPr>
        <w:t>）、莱鲍迪苷</w:t>
      </w:r>
      <w:r>
        <w:rPr>
          <w:rFonts w:ascii="Times New Roman" w:hAnsi="Times New Roman" w:cs="Times New Roman"/>
          <w:kern w:val="0"/>
          <w:sz w:val="24"/>
          <w:szCs w:val="24"/>
        </w:rPr>
        <w:t>E</w:t>
      </w:r>
      <w:r>
        <w:rPr>
          <w:rFonts w:ascii="Times New Roman" w:hAnsi="Times New Roman" w:cs="Times New Roman"/>
          <w:kern w:val="0"/>
          <w:sz w:val="24"/>
          <w:szCs w:val="24"/>
        </w:rPr>
        <w:t>（</w:t>
      </w:r>
      <w:r>
        <w:rPr>
          <w:rFonts w:ascii="Times New Roman" w:hAnsi="Times New Roman" w:cs="Times New Roman"/>
          <w:kern w:val="0"/>
          <w:sz w:val="24"/>
          <w:szCs w:val="24"/>
        </w:rPr>
        <w:t>Reb E</w:t>
      </w:r>
      <w:r>
        <w:rPr>
          <w:rFonts w:ascii="Times New Roman" w:hAnsi="Times New Roman" w:cs="Times New Roman"/>
          <w:kern w:val="0"/>
          <w:sz w:val="24"/>
          <w:szCs w:val="24"/>
        </w:rPr>
        <w:t>）、莱鲍迪苷</w:t>
      </w:r>
      <w:r>
        <w:rPr>
          <w:rFonts w:ascii="Times New Roman" w:hAnsi="Times New Roman" w:cs="Times New Roman"/>
          <w:kern w:val="0"/>
          <w:sz w:val="24"/>
          <w:szCs w:val="24"/>
        </w:rPr>
        <w:t>F</w:t>
      </w:r>
      <w:r>
        <w:rPr>
          <w:rFonts w:ascii="Times New Roman" w:hAnsi="Times New Roman" w:cs="Times New Roman"/>
          <w:kern w:val="0"/>
          <w:sz w:val="24"/>
          <w:szCs w:val="24"/>
        </w:rPr>
        <w:t>（</w:t>
      </w:r>
      <w:r>
        <w:rPr>
          <w:rFonts w:ascii="Times New Roman" w:hAnsi="Times New Roman" w:cs="Times New Roman"/>
          <w:kern w:val="0"/>
          <w:sz w:val="24"/>
          <w:szCs w:val="24"/>
        </w:rPr>
        <w:t>Reb F</w:t>
      </w:r>
      <w:r>
        <w:rPr>
          <w:rFonts w:ascii="Times New Roman" w:hAnsi="Times New Roman" w:cs="Times New Roman"/>
          <w:kern w:val="0"/>
          <w:sz w:val="24"/>
          <w:szCs w:val="24"/>
        </w:rPr>
        <w:t>）、杜克苷</w:t>
      </w:r>
      <w:r>
        <w:rPr>
          <w:rFonts w:ascii="Times New Roman" w:hAnsi="Times New Roman" w:cs="Times New Roman"/>
          <w:kern w:val="0"/>
          <w:sz w:val="24"/>
          <w:szCs w:val="24"/>
        </w:rPr>
        <w:t>A</w:t>
      </w:r>
      <w:r>
        <w:rPr>
          <w:rFonts w:ascii="Times New Roman" w:hAnsi="Times New Roman" w:cs="Times New Roman"/>
          <w:kern w:val="0"/>
          <w:sz w:val="24"/>
          <w:szCs w:val="24"/>
        </w:rPr>
        <w:t>（</w:t>
      </w:r>
      <w:r>
        <w:rPr>
          <w:rFonts w:ascii="Times New Roman" w:hAnsi="Times New Roman" w:cs="Times New Roman"/>
          <w:kern w:val="0"/>
          <w:sz w:val="24"/>
          <w:szCs w:val="24"/>
        </w:rPr>
        <w:t>Dulcoside A</w:t>
      </w:r>
      <w:r>
        <w:rPr>
          <w:rFonts w:ascii="Times New Roman" w:hAnsi="Times New Roman" w:cs="Times New Roman"/>
          <w:kern w:val="0"/>
          <w:sz w:val="24"/>
          <w:szCs w:val="24"/>
        </w:rPr>
        <w:t>）、甜茶苷（</w:t>
      </w:r>
      <w:r>
        <w:rPr>
          <w:rFonts w:ascii="Times New Roman" w:hAnsi="Times New Roman" w:cs="Times New Roman"/>
          <w:kern w:val="0"/>
          <w:sz w:val="24"/>
          <w:szCs w:val="24"/>
        </w:rPr>
        <w:t>Rubusoside</w:t>
      </w:r>
      <w:r>
        <w:rPr>
          <w:rFonts w:ascii="Times New Roman" w:hAnsi="Times New Roman" w:cs="Times New Roman"/>
          <w:kern w:val="0"/>
          <w:sz w:val="24"/>
          <w:szCs w:val="24"/>
        </w:rPr>
        <w:t>）、甜菊双糖苷（</w:t>
      </w:r>
      <w:r>
        <w:rPr>
          <w:rFonts w:ascii="Times New Roman" w:hAnsi="Times New Roman" w:cs="Times New Roman"/>
          <w:kern w:val="0"/>
          <w:sz w:val="24"/>
          <w:szCs w:val="24"/>
        </w:rPr>
        <w:t>Steviolbioside</w:t>
      </w:r>
      <w:r>
        <w:rPr>
          <w:rFonts w:ascii="Times New Roman" w:hAnsi="Times New Roman" w:cs="Times New Roman"/>
          <w:kern w:val="0"/>
          <w:sz w:val="24"/>
          <w:szCs w:val="24"/>
        </w:rPr>
        <w:t>）等</w:t>
      </w:r>
      <w:r>
        <w:rPr>
          <w:rFonts w:ascii="Times New Roman" w:hAnsi="Times New Roman" w:cs="Times New Roman"/>
          <w:kern w:val="0"/>
          <w:sz w:val="24"/>
          <w:szCs w:val="20"/>
        </w:rPr>
        <w:t>，这些高倍甜味糖苷的甜度为蔗糖的</w:t>
      </w:r>
      <w:r>
        <w:rPr>
          <w:rFonts w:ascii="Times New Roman" w:hAnsi="Times New Roman" w:cs="Times New Roman"/>
          <w:kern w:val="0"/>
          <w:sz w:val="24"/>
          <w:szCs w:val="20"/>
        </w:rPr>
        <w:t>200~350</w:t>
      </w:r>
      <w:r>
        <w:rPr>
          <w:rFonts w:ascii="Times New Roman" w:hAnsi="Times New Roman" w:cs="Times New Roman"/>
          <w:kern w:val="0"/>
          <w:sz w:val="24"/>
          <w:szCs w:val="20"/>
        </w:rPr>
        <w:t>倍不等。</w:t>
      </w:r>
    </w:p>
    <w:p w14:paraId="4C6B9D1F" w14:textId="77777777" w:rsidR="00970176" w:rsidRDefault="008D6EE0">
      <w:pPr>
        <w:widowControl/>
        <w:autoSpaceDE w:val="0"/>
        <w:autoSpaceDN w:val="0"/>
        <w:adjustRightInd w:val="0"/>
        <w:spacing w:line="360" w:lineRule="auto"/>
        <w:ind w:firstLine="480"/>
        <w:jc w:val="center"/>
        <w:rPr>
          <w:rFonts w:ascii="Times New Roman" w:hAnsi="Times New Roman" w:cs="Times New Roman"/>
        </w:rPr>
      </w:pPr>
      <w:r>
        <w:rPr>
          <w:rFonts w:ascii="Times New Roman" w:hAnsi="Times New Roman" w:cs="Times New Roman"/>
        </w:rPr>
        <w:object w:dxaOrig="1866" w:dyaOrig="1778" w14:anchorId="69188133">
          <v:shape id="_x0000_i1037" type="#_x0000_t75" style="width:93pt;height:89.25pt" o:ole="">
            <v:imagedata r:id="rId92" o:title=""/>
          </v:shape>
          <o:OLEObject Type="Embed" ProgID="ChemDraw.Document.6.0" ShapeID="_x0000_i1037" DrawAspect="Content" ObjectID="_1639647253" r:id="rId93"/>
        </w:object>
      </w:r>
    </w:p>
    <w:p w14:paraId="5722722A" w14:textId="77777777" w:rsidR="00970176" w:rsidRDefault="008D6EE0">
      <w:pPr>
        <w:widowControl/>
        <w:autoSpaceDE w:val="0"/>
        <w:autoSpaceDN w:val="0"/>
        <w:adjustRightInd w:val="0"/>
        <w:spacing w:line="360" w:lineRule="auto"/>
        <w:ind w:firstLine="480"/>
        <w:jc w:val="center"/>
        <w:rPr>
          <w:rFonts w:ascii="Times New Roman" w:hAnsi="Times New Roman" w:cs="Times New Roman"/>
        </w:rPr>
      </w:pPr>
      <w:r>
        <w:rPr>
          <w:rFonts w:ascii="Times New Roman" w:hAnsi="Times New Roman" w:cs="Times New Roman"/>
        </w:rPr>
        <w:object w:dxaOrig="3807" w:dyaOrig="1165" w14:anchorId="115408BA">
          <v:shape id="_x0000_i1038" type="#_x0000_t75" style="width:190.5pt;height:58.5pt" o:ole="">
            <v:imagedata r:id="rId94" o:title=""/>
          </v:shape>
          <o:OLEObject Type="Embed" ProgID="ChemDraw.Document.6.0" ShapeID="_x0000_i1038" DrawAspect="Content" ObjectID="_1639647254" r:id="rId95"/>
        </w:object>
      </w:r>
    </w:p>
    <w:p w14:paraId="1D045B93"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4.8 </w:t>
      </w:r>
      <w:r>
        <w:rPr>
          <w:rFonts w:ascii="Times New Roman" w:hAnsi="Times New Roman" w:cs="Times New Roman"/>
          <w:kern w:val="0"/>
          <w:szCs w:val="21"/>
        </w:rPr>
        <w:t>甜叶菊苷和莱鲍迪苷</w:t>
      </w:r>
      <w:r>
        <w:rPr>
          <w:rFonts w:ascii="Times New Roman" w:hAnsi="Times New Roman" w:cs="Times New Roman"/>
          <w:kern w:val="0"/>
          <w:szCs w:val="21"/>
        </w:rPr>
        <w:t>A</w:t>
      </w:r>
    </w:p>
    <w:p w14:paraId="4B39DC89"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Fig.4.8 Stevioside (Stv) and Rebaudioside A (Reb A)</w:t>
      </w:r>
    </w:p>
    <w:p w14:paraId="05CE4E36" w14:textId="77777777" w:rsidR="00970176" w:rsidRDefault="008D6EE0">
      <w:pPr>
        <w:widowControl/>
        <w:autoSpaceDE w:val="0"/>
        <w:autoSpaceDN w:val="0"/>
        <w:adjustRightInd w:val="0"/>
        <w:spacing w:line="360" w:lineRule="auto"/>
        <w:ind w:firstLine="480"/>
        <w:jc w:val="left"/>
        <w:rPr>
          <w:rFonts w:ascii="Times New Roman" w:hAnsi="Times New Roman" w:cs="Times New Roman"/>
          <w:kern w:val="0"/>
          <w:sz w:val="24"/>
          <w:szCs w:val="24"/>
        </w:rPr>
      </w:pPr>
      <w:r>
        <w:rPr>
          <w:rFonts w:ascii="Times New Roman" w:hAnsi="Times New Roman" w:cs="Times New Roman"/>
          <w:kern w:val="0"/>
          <w:sz w:val="24"/>
          <w:szCs w:val="20"/>
        </w:rPr>
        <w:t>日本于</w:t>
      </w:r>
      <w:r>
        <w:rPr>
          <w:rFonts w:ascii="Times New Roman" w:hAnsi="Times New Roman" w:cs="Times New Roman"/>
          <w:kern w:val="0"/>
          <w:sz w:val="24"/>
          <w:szCs w:val="20"/>
        </w:rPr>
        <w:t>1971</w:t>
      </w:r>
      <w:r>
        <w:rPr>
          <w:rFonts w:ascii="Times New Roman" w:hAnsi="Times New Roman" w:cs="Times New Roman"/>
          <w:kern w:val="0"/>
          <w:sz w:val="24"/>
          <w:szCs w:val="20"/>
        </w:rPr>
        <w:t>年从巴拉圭引种了甜叶菊，之后在栽培，甜味成分的提取、纯化，理化性质分析，生物毒理、甜度及应用等方面进行了大量的研究，并于</w:t>
      </w:r>
      <w:r>
        <w:rPr>
          <w:rFonts w:ascii="Times New Roman" w:hAnsi="Times New Roman" w:cs="Times New Roman"/>
          <w:kern w:val="0"/>
          <w:sz w:val="24"/>
          <w:szCs w:val="20"/>
        </w:rPr>
        <w:t>1979</w:t>
      </w:r>
      <w:r>
        <w:rPr>
          <w:rFonts w:ascii="Times New Roman" w:hAnsi="Times New Roman" w:cs="Times New Roman"/>
          <w:kern w:val="0"/>
          <w:sz w:val="24"/>
          <w:szCs w:val="20"/>
        </w:rPr>
        <w:t>年实现了商业化生产。我国于</w:t>
      </w:r>
      <w:r>
        <w:rPr>
          <w:rFonts w:ascii="Times New Roman" w:hAnsi="Times New Roman" w:cs="Times New Roman"/>
          <w:kern w:val="0"/>
          <w:sz w:val="24"/>
          <w:szCs w:val="20"/>
        </w:rPr>
        <w:t>1976</w:t>
      </w:r>
      <w:r>
        <w:rPr>
          <w:rFonts w:ascii="Times New Roman" w:hAnsi="Times New Roman" w:cs="Times New Roman"/>
          <w:kern w:val="0"/>
          <w:sz w:val="24"/>
          <w:szCs w:val="20"/>
        </w:rPr>
        <w:t>年从日本引进甜叶菊并试种成功，目前甜叶菊在江苏、安徽、新疆等地有大量种植，我国已成为世界上甜叶菊种植及出口的主要国家。过去由于甜菊糖苷的人体毒理学和代谢资料</w:t>
      </w:r>
      <w:r>
        <w:rPr>
          <w:rFonts w:ascii="Times New Roman" w:hAnsi="Times New Roman" w:cs="Times New Roman"/>
          <w:kern w:val="0"/>
          <w:sz w:val="24"/>
          <w:szCs w:val="20"/>
        </w:rPr>
        <w:t>不完整，其食用安全性备受争议，仅在韩国和日本大量使用。经过各国多年深入系统的研究，世界卫生组织（</w:t>
      </w:r>
      <w:r>
        <w:rPr>
          <w:rFonts w:ascii="Times New Roman" w:hAnsi="Times New Roman" w:cs="Times New Roman"/>
          <w:kern w:val="0"/>
          <w:sz w:val="24"/>
          <w:szCs w:val="20"/>
        </w:rPr>
        <w:t>WHO</w:t>
      </w:r>
      <w:r>
        <w:rPr>
          <w:rFonts w:ascii="Times New Roman" w:hAnsi="Times New Roman" w:cs="Times New Roman"/>
          <w:kern w:val="0"/>
          <w:sz w:val="24"/>
          <w:szCs w:val="20"/>
        </w:rPr>
        <w:t>）和联合国粮农组织（</w:t>
      </w:r>
      <w:r>
        <w:rPr>
          <w:rFonts w:ascii="Times New Roman" w:hAnsi="Times New Roman" w:cs="Times New Roman"/>
          <w:kern w:val="0"/>
          <w:sz w:val="24"/>
          <w:szCs w:val="20"/>
        </w:rPr>
        <w:t>FAO</w:t>
      </w:r>
      <w:r>
        <w:rPr>
          <w:rFonts w:ascii="Times New Roman" w:hAnsi="Times New Roman" w:cs="Times New Roman"/>
          <w:kern w:val="0"/>
          <w:sz w:val="24"/>
          <w:szCs w:val="20"/>
        </w:rPr>
        <w:t>）联合食品添加剂专家委员会（</w:t>
      </w:r>
      <w:r>
        <w:rPr>
          <w:rFonts w:ascii="Times New Roman" w:hAnsi="Times New Roman" w:cs="Times New Roman"/>
          <w:kern w:val="0"/>
          <w:sz w:val="24"/>
          <w:szCs w:val="20"/>
        </w:rPr>
        <w:t>JECFA</w:t>
      </w:r>
      <w:r>
        <w:rPr>
          <w:rFonts w:ascii="Times New Roman" w:hAnsi="Times New Roman" w:cs="Times New Roman"/>
          <w:kern w:val="0"/>
          <w:sz w:val="24"/>
          <w:szCs w:val="20"/>
        </w:rPr>
        <w:t>）在</w:t>
      </w:r>
      <w:r>
        <w:rPr>
          <w:rFonts w:ascii="Times New Roman" w:hAnsi="Times New Roman" w:cs="Times New Roman"/>
          <w:kern w:val="0"/>
          <w:sz w:val="24"/>
          <w:szCs w:val="20"/>
        </w:rPr>
        <w:t>2004</w:t>
      </w:r>
      <w:r>
        <w:rPr>
          <w:rFonts w:ascii="Times New Roman" w:hAnsi="Times New Roman" w:cs="Times New Roman"/>
          <w:kern w:val="0"/>
          <w:sz w:val="24"/>
          <w:szCs w:val="20"/>
        </w:rPr>
        <w:t>年</w:t>
      </w:r>
      <w:r>
        <w:rPr>
          <w:rFonts w:ascii="Times New Roman" w:hAnsi="Times New Roman" w:cs="Times New Roman"/>
          <w:kern w:val="0"/>
          <w:sz w:val="24"/>
          <w:szCs w:val="20"/>
        </w:rPr>
        <w:t>8</w:t>
      </w:r>
      <w:r>
        <w:rPr>
          <w:rFonts w:ascii="Times New Roman" w:hAnsi="Times New Roman" w:cs="Times New Roman"/>
          <w:kern w:val="0"/>
          <w:sz w:val="24"/>
          <w:szCs w:val="20"/>
        </w:rPr>
        <w:t>月第</w:t>
      </w:r>
      <w:r>
        <w:rPr>
          <w:rFonts w:ascii="Times New Roman" w:hAnsi="Times New Roman" w:cs="Times New Roman"/>
          <w:kern w:val="0"/>
          <w:sz w:val="24"/>
          <w:szCs w:val="20"/>
        </w:rPr>
        <w:t>63</w:t>
      </w:r>
      <w:r>
        <w:rPr>
          <w:rFonts w:ascii="Times New Roman" w:hAnsi="Times New Roman" w:cs="Times New Roman"/>
          <w:kern w:val="0"/>
          <w:sz w:val="24"/>
          <w:szCs w:val="20"/>
        </w:rPr>
        <w:t>次日内瓦会议上通过了甜菊糖苷使用的试行方案，规定人体每日摄入量为</w:t>
      </w:r>
      <w:r>
        <w:rPr>
          <w:rFonts w:ascii="Times New Roman" w:hAnsi="Times New Roman" w:cs="Times New Roman"/>
          <w:kern w:val="0"/>
          <w:sz w:val="24"/>
          <w:szCs w:val="20"/>
        </w:rPr>
        <w:t>2mg/kg</w:t>
      </w:r>
      <w:r>
        <w:rPr>
          <w:rFonts w:ascii="Times New Roman" w:hAnsi="Times New Roman" w:cs="Times New Roman"/>
          <w:kern w:val="0"/>
          <w:sz w:val="24"/>
          <w:szCs w:val="20"/>
        </w:rPr>
        <w:t>体重以下。</w:t>
      </w:r>
      <w:r>
        <w:rPr>
          <w:rFonts w:ascii="Times New Roman" w:hAnsi="Times New Roman" w:cs="Times New Roman"/>
          <w:kern w:val="0"/>
          <w:sz w:val="24"/>
          <w:szCs w:val="20"/>
        </w:rPr>
        <w:t>2008</w:t>
      </w:r>
      <w:r>
        <w:rPr>
          <w:rFonts w:ascii="Times New Roman" w:hAnsi="Times New Roman" w:cs="Times New Roman"/>
          <w:kern w:val="0"/>
          <w:sz w:val="24"/>
          <w:szCs w:val="20"/>
        </w:rPr>
        <w:t>年</w:t>
      </w:r>
      <w:r>
        <w:rPr>
          <w:rFonts w:ascii="Times New Roman" w:hAnsi="Times New Roman" w:cs="Times New Roman"/>
          <w:kern w:val="0"/>
          <w:sz w:val="24"/>
          <w:szCs w:val="20"/>
        </w:rPr>
        <w:t>12</w:t>
      </w:r>
      <w:r>
        <w:rPr>
          <w:rFonts w:ascii="Times New Roman" w:hAnsi="Times New Roman" w:cs="Times New Roman"/>
          <w:kern w:val="0"/>
          <w:sz w:val="24"/>
          <w:szCs w:val="20"/>
        </w:rPr>
        <w:t>月</w:t>
      </w:r>
      <w:r>
        <w:rPr>
          <w:rFonts w:ascii="Times New Roman" w:hAnsi="Times New Roman" w:cs="Times New Roman"/>
          <w:kern w:val="0"/>
          <w:sz w:val="24"/>
          <w:szCs w:val="20"/>
        </w:rPr>
        <w:t xml:space="preserve">, </w:t>
      </w:r>
      <w:r>
        <w:rPr>
          <w:rFonts w:ascii="Times New Roman" w:hAnsi="Times New Roman" w:cs="Times New Roman"/>
          <w:kern w:val="0"/>
          <w:sz w:val="24"/>
          <w:szCs w:val="20"/>
        </w:rPr>
        <w:t>美国食品药品管理局（</w:t>
      </w:r>
      <w:r>
        <w:rPr>
          <w:rFonts w:ascii="Times New Roman" w:hAnsi="Times New Roman" w:cs="Times New Roman"/>
          <w:kern w:val="0"/>
          <w:sz w:val="24"/>
          <w:szCs w:val="20"/>
        </w:rPr>
        <w:t>FDA</w:t>
      </w:r>
      <w:r>
        <w:rPr>
          <w:rFonts w:ascii="Times New Roman" w:hAnsi="Times New Roman" w:cs="Times New Roman"/>
          <w:kern w:val="0"/>
          <w:sz w:val="24"/>
          <w:szCs w:val="20"/>
        </w:rPr>
        <w:t>）通过了对甜菊糖苷及高纯度</w:t>
      </w:r>
      <w:r>
        <w:rPr>
          <w:rFonts w:ascii="Times New Roman" w:hAnsi="Times New Roman" w:cs="Times New Roman"/>
          <w:kern w:val="0"/>
          <w:sz w:val="24"/>
          <w:szCs w:val="24"/>
        </w:rPr>
        <w:t>莱鲍迪苷</w:t>
      </w:r>
      <w:r>
        <w:rPr>
          <w:rFonts w:ascii="Times New Roman" w:hAnsi="Times New Roman" w:cs="Times New Roman"/>
          <w:kern w:val="0"/>
          <w:sz w:val="24"/>
          <w:szCs w:val="20"/>
        </w:rPr>
        <w:t>A</w:t>
      </w:r>
      <w:r>
        <w:rPr>
          <w:rFonts w:ascii="Times New Roman" w:hAnsi="Times New Roman" w:cs="Times New Roman"/>
          <w:kern w:val="0"/>
          <w:sz w:val="24"/>
          <w:szCs w:val="20"/>
        </w:rPr>
        <w:t>（</w:t>
      </w:r>
      <w:r>
        <w:rPr>
          <w:rFonts w:ascii="Times New Roman" w:hAnsi="Times New Roman" w:cs="Times New Roman"/>
          <w:kern w:val="0"/>
          <w:sz w:val="24"/>
          <w:szCs w:val="24"/>
        </w:rPr>
        <w:t>Reb</w:t>
      </w:r>
      <w:r>
        <w:rPr>
          <w:rFonts w:ascii="Times New Roman" w:hAnsi="Times New Roman" w:cs="Times New Roman"/>
          <w:kern w:val="0"/>
          <w:sz w:val="24"/>
          <w:szCs w:val="20"/>
        </w:rPr>
        <w:t xml:space="preserve"> A</w:t>
      </w:r>
      <w:r>
        <w:rPr>
          <w:rFonts w:ascii="Times New Roman" w:hAnsi="Times New Roman" w:cs="Times New Roman"/>
          <w:kern w:val="0"/>
          <w:sz w:val="24"/>
          <w:szCs w:val="20"/>
        </w:rPr>
        <w:t>含量</w:t>
      </w:r>
      <w:r>
        <w:rPr>
          <w:rFonts w:ascii="Times New Roman" w:hAnsi="Times New Roman" w:cs="Times New Roman"/>
          <w:kern w:val="0"/>
          <w:sz w:val="24"/>
          <w:szCs w:val="20"/>
        </w:rPr>
        <w:t>95%</w:t>
      </w:r>
      <w:r>
        <w:rPr>
          <w:rFonts w:ascii="Times New Roman" w:hAnsi="Times New Roman" w:cs="Times New Roman"/>
          <w:kern w:val="0"/>
          <w:sz w:val="24"/>
          <w:szCs w:val="20"/>
        </w:rPr>
        <w:t>以上）应用于食品和饮料安全可靠</w:t>
      </w:r>
      <w:r>
        <w:rPr>
          <w:rFonts w:ascii="Times New Roman" w:hAnsi="Times New Roman" w:cs="Times New Roman"/>
          <w:kern w:val="0"/>
          <w:sz w:val="24"/>
          <w:szCs w:val="20"/>
        </w:rPr>
        <w:t>(GRAS)</w:t>
      </w:r>
      <w:r>
        <w:rPr>
          <w:rFonts w:ascii="Times New Roman" w:hAnsi="Times New Roman" w:cs="Times New Roman"/>
          <w:kern w:val="0"/>
          <w:sz w:val="24"/>
          <w:szCs w:val="20"/>
        </w:rPr>
        <w:t>认证的申请，并且限定了甜菊糖苷的每日摄入量为</w:t>
      </w:r>
      <w:r>
        <w:rPr>
          <w:rFonts w:ascii="Times New Roman" w:hAnsi="Times New Roman" w:cs="Times New Roman"/>
          <w:kern w:val="0"/>
          <w:sz w:val="24"/>
          <w:szCs w:val="20"/>
        </w:rPr>
        <w:t>2mg/kg</w:t>
      </w:r>
      <w:r>
        <w:rPr>
          <w:rFonts w:ascii="Times New Roman" w:hAnsi="Times New Roman" w:cs="Times New Roman"/>
          <w:kern w:val="0"/>
          <w:sz w:val="24"/>
          <w:szCs w:val="20"/>
        </w:rPr>
        <w:t>体重以下，</w:t>
      </w:r>
      <w:r>
        <w:rPr>
          <w:rFonts w:ascii="Times New Roman" w:hAnsi="Times New Roman" w:cs="Times New Roman"/>
          <w:kern w:val="0"/>
          <w:sz w:val="24"/>
          <w:szCs w:val="24"/>
        </w:rPr>
        <w:t>莱鲍迪苷</w:t>
      </w:r>
      <w:r>
        <w:rPr>
          <w:rFonts w:ascii="Times New Roman" w:hAnsi="Times New Roman" w:cs="Times New Roman"/>
          <w:kern w:val="0"/>
          <w:sz w:val="24"/>
          <w:szCs w:val="20"/>
        </w:rPr>
        <w:t>A</w:t>
      </w:r>
      <w:r>
        <w:rPr>
          <w:rFonts w:ascii="Times New Roman" w:hAnsi="Times New Roman" w:cs="Times New Roman"/>
          <w:kern w:val="0"/>
          <w:sz w:val="24"/>
          <w:szCs w:val="20"/>
        </w:rPr>
        <w:t>每日摄入量为</w:t>
      </w:r>
      <w:r>
        <w:rPr>
          <w:rFonts w:ascii="Times New Roman" w:hAnsi="Times New Roman" w:cs="Times New Roman"/>
          <w:kern w:val="0"/>
          <w:sz w:val="24"/>
          <w:szCs w:val="20"/>
        </w:rPr>
        <w:t>1</w:t>
      </w:r>
      <w:r>
        <w:rPr>
          <w:rFonts w:ascii="Times New Roman" w:hAnsi="Times New Roman" w:cs="Times New Roman"/>
          <w:kern w:val="0"/>
          <w:sz w:val="24"/>
          <w:szCs w:val="20"/>
        </w:rPr>
        <w:t>2.2mg/kg</w:t>
      </w:r>
      <w:r>
        <w:rPr>
          <w:rFonts w:ascii="Times New Roman" w:hAnsi="Times New Roman" w:cs="Times New Roman"/>
          <w:kern w:val="0"/>
          <w:sz w:val="24"/>
          <w:szCs w:val="20"/>
        </w:rPr>
        <w:t>体重以下。这标志着甜菊糖苷在欧美的食品工业市场广泛使用的开端。目前，已经商业化的主要是甜叶菊中含量最高的两个甜味成分：甜叶菊苷和莱鲍迪苷</w:t>
      </w:r>
      <w:r>
        <w:rPr>
          <w:rFonts w:ascii="Times New Roman" w:hAnsi="Times New Roman" w:cs="Times New Roman"/>
          <w:kern w:val="0"/>
          <w:sz w:val="24"/>
          <w:szCs w:val="20"/>
        </w:rPr>
        <w:t xml:space="preserve">A </w:t>
      </w:r>
      <w:r>
        <w:rPr>
          <w:rFonts w:ascii="Times New Roman" w:hAnsi="Times New Roman" w:cs="Times New Roman"/>
          <w:kern w:val="0"/>
          <w:sz w:val="24"/>
          <w:szCs w:val="20"/>
        </w:rPr>
        <w:t>，产品包括</w:t>
      </w:r>
      <w:r>
        <w:rPr>
          <w:rFonts w:ascii="Times New Roman" w:hAnsi="Times New Roman" w:cs="Times New Roman"/>
          <w:kern w:val="0"/>
          <w:sz w:val="24"/>
          <w:szCs w:val="24"/>
        </w:rPr>
        <w:t>甜菊糖苷的混合物（含</w:t>
      </w:r>
      <w:r>
        <w:rPr>
          <w:rFonts w:ascii="Times New Roman" w:hAnsi="Times New Roman" w:cs="Times New Roman"/>
          <w:kern w:val="0"/>
          <w:sz w:val="24"/>
          <w:szCs w:val="20"/>
        </w:rPr>
        <w:t>大于等于</w:t>
      </w:r>
      <w:r>
        <w:rPr>
          <w:rFonts w:ascii="Times New Roman" w:hAnsi="Times New Roman" w:cs="Times New Roman"/>
          <w:kern w:val="0"/>
          <w:sz w:val="24"/>
          <w:szCs w:val="24"/>
        </w:rPr>
        <w:t>95%</w:t>
      </w:r>
      <w:r>
        <w:rPr>
          <w:rFonts w:ascii="Times New Roman" w:hAnsi="Times New Roman" w:cs="Times New Roman"/>
          <w:kern w:val="0"/>
          <w:sz w:val="24"/>
          <w:szCs w:val="24"/>
        </w:rPr>
        <w:t>的</w:t>
      </w:r>
      <w:r>
        <w:rPr>
          <w:rFonts w:ascii="Times New Roman" w:hAnsi="Times New Roman" w:cs="Times New Roman"/>
          <w:kern w:val="0"/>
          <w:sz w:val="24"/>
          <w:szCs w:val="20"/>
        </w:rPr>
        <w:t>甜叶菊</w:t>
      </w:r>
      <w:r>
        <w:rPr>
          <w:rFonts w:ascii="Times New Roman" w:hAnsi="Times New Roman" w:cs="Times New Roman"/>
          <w:kern w:val="0"/>
          <w:sz w:val="24"/>
          <w:szCs w:val="20"/>
        </w:rPr>
        <w:lastRenderedPageBreak/>
        <w:t>苷以及</w:t>
      </w:r>
      <w:r>
        <w:rPr>
          <w:rFonts w:ascii="Times New Roman" w:hAnsi="Times New Roman" w:cs="Times New Roman"/>
          <w:kern w:val="0"/>
          <w:sz w:val="24"/>
          <w:szCs w:val="24"/>
        </w:rPr>
        <w:t>莱鲍迪苷</w:t>
      </w:r>
      <w:r>
        <w:rPr>
          <w:rFonts w:ascii="Times New Roman" w:hAnsi="Times New Roman" w:cs="Times New Roman"/>
          <w:kern w:val="0"/>
          <w:sz w:val="24"/>
          <w:szCs w:val="24"/>
        </w:rPr>
        <w:t>A</w:t>
      </w:r>
      <w:r>
        <w:rPr>
          <w:rFonts w:ascii="Times New Roman" w:hAnsi="Times New Roman" w:cs="Times New Roman"/>
          <w:kern w:val="0"/>
          <w:sz w:val="24"/>
          <w:szCs w:val="24"/>
        </w:rPr>
        <w:t>、</w:t>
      </w:r>
      <w:r>
        <w:rPr>
          <w:rFonts w:ascii="Times New Roman" w:hAnsi="Times New Roman" w:cs="Times New Roman"/>
          <w:kern w:val="0"/>
          <w:sz w:val="24"/>
          <w:szCs w:val="24"/>
        </w:rPr>
        <w:t>B</w:t>
      </w:r>
      <w:r>
        <w:rPr>
          <w:rFonts w:ascii="Times New Roman" w:hAnsi="Times New Roman" w:cs="Times New Roman"/>
          <w:kern w:val="0"/>
          <w:sz w:val="24"/>
          <w:szCs w:val="24"/>
        </w:rPr>
        <w:t>、</w:t>
      </w:r>
      <w:r>
        <w:rPr>
          <w:rFonts w:ascii="Times New Roman" w:hAnsi="Times New Roman" w:cs="Times New Roman"/>
          <w:kern w:val="0"/>
          <w:sz w:val="24"/>
          <w:szCs w:val="24"/>
        </w:rPr>
        <w:t>C</w:t>
      </w:r>
      <w:r>
        <w:rPr>
          <w:rFonts w:ascii="Times New Roman" w:hAnsi="Times New Roman" w:cs="Times New Roman"/>
          <w:kern w:val="0"/>
          <w:sz w:val="24"/>
          <w:szCs w:val="24"/>
        </w:rPr>
        <w:t>、甜菊二糖苷、杜克苷</w:t>
      </w:r>
      <w:r>
        <w:rPr>
          <w:rFonts w:ascii="Times New Roman" w:hAnsi="Times New Roman" w:cs="Times New Roman"/>
          <w:kern w:val="0"/>
          <w:sz w:val="24"/>
          <w:szCs w:val="24"/>
        </w:rPr>
        <w:t>A</w:t>
      </w:r>
      <w:r>
        <w:rPr>
          <w:rFonts w:ascii="Times New Roman" w:hAnsi="Times New Roman" w:cs="Times New Roman"/>
          <w:kern w:val="0"/>
          <w:sz w:val="24"/>
          <w:szCs w:val="24"/>
        </w:rPr>
        <w:t>、甜茶苷）、</w:t>
      </w:r>
      <w:r>
        <w:rPr>
          <w:rFonts w:ascii="Times New Roman" w:hAnsi="Times New Roman" w:cs="Times New Roman"/>
          <w:kern w:val="0"/>
          <w:sz w:val="24"/>
          <w:szCs w:val="20"/>
        </w:rPr>
        <w:t>纯度大于等于</w:t>
      </w:r>
      <w:r>
        <w:rPr>
          <w:rFonts w:ascii="Times New Roman" w:hAnsi="Times New Roman" w:cs="Times New Roman"/>
          <w:kern w:val="0"/>
          <w:sz w:val="24"/>
          <w:szCs w:val="20"/>
        </w:rPr>
        <w:t>97%</w:t>
      </w:r>
      <w:r>
        <w:rPr>
          <w:rFonts w:ascii="Times New Roman" w:hAnsi="Times New Roman" w:cs="Times New Roman"/>
          <w:kern w:val="0"/>
          <w:sz w:val="24"/>
          <w:szCs w:val="20"/>
        </w:rPr>
        <w:t>的</w:t>
      </w:r>
      <w:r>
        <w:rPr>
          <w:rFonts w:ascii="Times New Roman" w:hAnsi="Times New Roman" w:cs="Times New Roman"/>
          <w:kern w:val="0"/>
          <w:sz w:val="24"/>
          <w:szCs w:val="24"/>
        </w:rPr>
        <w:t>莱鲍迪苷</w:t>
      </w:r>
      <w:r>
        <w:rPr>
          <w:rFonts w:ascii="Times New Roman" w:hAnsi="Times New Roman" w:cs="Times New Roman"/>
          <w:kern w:val="0"/>
          <w:sz w:val="24"/>
          <w:szCs w:val="24"/>
        </w:rPr>
        <w:t>A</w:t>
      </w:r>
      <w:r>
        <w:rPr>
          <w:rFonts w:ascii="Times New Roman" w:hAnsi="Times New Roman" w:cs="Times New Roman"/>
          <w:kern w:val="0"/>
          <w:sz w:val="24"/>
          <w:szCs w:val="24"/>
        </w:rPr>
        <w:t>。</w:t>
      </w:r>
    </w:p>
    <w:p w14:paraId="569B2A4F" w14:textId="77777777" w:rsidR="00970176" w:rsidRDefault="008D6EE0">
      <w:pPr>
        <w:autoSpaceDE w:val="0"/>
        <w:autoSpaceDN w:val="0"/>
        <w:adjustRightInd w:val="0"/>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甜菊糖苷的生产一般包括甜叶菊中糖苷类物质的提取、纯化和分离，各厂家工业化生产的甜菊糖苷产品一般都是各种糖苷的混合物，所以呈味特性、甜感及余味各不相同，甜菊糖苷不同苷体的分离提纯工艺技术研究也是目前的研究热点。</w:t>
      </w:r>
    </w:p>
    <w:p w14:paraId="19B2F77C" w14:textId="77777777" w:rsidR="00970176" w:rsidRDefault="008D6EE0">
      <w:pPr>
        <w:autoSpaceDE w:val="0"/>
        <w:autoSpaceDN w:val="0"/>
        <w:adjustRightInd w:val="0"/>
        <w:spacing w:line="360" w:lineRule="auto"/>
        <w:ind w:firstLineChars="196" w:firstLine="470"/>
        <w:jc w:val="left"/>
        <w:rPr>
          <w:rFonts w:ascii="Times New Roman" w:hAnsi="Times New Roman" w:cs="Times New Roman"/>
          <w:sz w:val="24"/>
          <w:szCs w:val="24"/>
        </w:rPr>
      </w:pPr>
      <w:r>
        <w:rPr>
          <w:rFonts w:ascii="Times New Roman" w:hAnsi="Times New Roman" w:cs="Times New Roman"/>
          <w:sz w:val="24"/>
          <w:szCs w:val="24"/>
        </w:rPr>
        <w:t>甜菊糖苷的提取：通常以收获成熟的甜叶菊干叶为原料，主流提取方法有间歇浸取、连续逆流浸取、物理场辅助浸取等方法，溶剂一般选择水和乙醇。甜菊糖苷易溶于水，同时水也具有来源广、成本低等优点，</w:t>
      </w:r>
      <w:r>
        <w:rPr>
          <w:rFonts w:ascii="Times New Roman" w:hAnsi="Times New Roman" w:cs="Times New Roman"/>
          <w:sz w:val="24"/>
          <w:szCs w:val="24"/>
        </w:rPr>
        <w:t>50</w:t>
      </w:r>
      <w:r>
        <w:rPr>
          <w:rFonts w:ascii="宋体" w:eastAsia="宋体" w:hAnsi="宋体" w:cs="宋体" w:hint="eastAsia"/>
          <w:sz w:val="24"/>
          <w:szCs w:val="24"/>
        </w:rPr>
        <w:t>℃</w:t>
      </w:r>
      <w:r>
        <w:rPr>
          <w:rFonts w:ascii="Times New Roman" w:hAnsi="Times New Roman" w:cs="Times New Roman"/>
          <w:sz w:val="24"/>
          <w:szCs w:val="24"/>
        </w:rPr>
        <w:t>水浸提取</w:t>
      </w:r>
      <w:r>
        <w:rPr>
          <w:rFonts w:ascii="Times New Roman" w:hAnsi="Times New Roman" w:cs="Times New Roman"/>
          <w:sz w:val="24"/>
          <w:szCs w:val="24"/>
        </w:rPr>
        <w:t>12</w:t>
      </w:r>
      <w:r>
        <w:rPr>
          <w:rFonts w:ascii="Times New Roman" w:hAnsi="Times New Roman" w:cs="Times New Roman"/>
          <w:sz w:val="24"/>
          <w:szCs w:val="24"/>
        </w:rPr>
        <w:t>小时，甜菊糖苷得率可以达到</w:t>
      </w:r>
      <w:r>
        <w:rPr>
          <w:rFonts w:ascii="Times New Roman" w:hAnsi="Times New Roman" w:cs="Times New Roman"/>
          <w:sz w:val="24"/>
          <w:szCs w:val="24"/>
        </w:rPr>
        <w:t>80%</w:t>
      </w:r>
      <w:r>
        <w:rPr>
          <w:rFonts w:ascii="Times New Roman" w:hAnsi="Times New Roman" w:cs="Times New Roman"/>
          <w:sz w:val="24"/>
          <w:szCs w:val="24"/>
        </w:rPr>
        <w:t>以上。温水浸取条件温和但是耗费时间长，浸提效率较低，与温水提取相比，</w:t>
      </w:r>
      <w:r>
        <w:rPr>
          <w:rFonts w:ascii="Times New Roman" w:hAnsi="Times New Roman" w:cs="Times New Roman"/>
          <w:sz w:val="24"/>
          <w:szCs w:val="24"/>
        </w:rPr>
        <w:t>热回流提取大大缩短了提取时间，能够明显提高甜菊糖苷的提取效率，但是由于高温可能导致黄酮类物质发生氧化使粗提物呈棕褐色，提高了后期纯化分离难度。与水提法相比，乙醇为溶剂的浸提过程虽然溶剂成本较高但粗提物的杂质更少，同时由于同为弱极性物质乙醇对甜菊糖苷的浸提取率比水更高，简化了后期纯化分离过程。超声波辅助浸取作为一种非热浸提方法在植物天然成分提取中经常使用，一定强度的超声波会使浸提液内部产生空化效应、机械效应和热效应。空化效应会使介质局部产生极高的温度和压力，增加了传质过程。低频超声处理浸提</w:t>
      </w:r>
      <w:r>
        <w:rPr>
          <w:rFonts w:ascii="Times New Roman" w:hAnsi="Times New Roman" w:cs="Times New Roman"/>
          <w:sz w:val="24"/>
          <w:szCs w:val="24"/>
        </w:rPr>
        <w:t>60</w:t>
      </w:r>
      <w:r>
        <w:rPr>
          <w:rFonts w:ascii="Times New Roman" w:hAnsi="Times New Roman" w:cs="Times New Roman"/>
          <w:sz w:val="24"/>
          <w:szCs w:val="24"/>
        </w:rPr>
        <w:t>分钟后，甜菊糖苷</w:t>
      </w:r>
      <w:r>
        <w:rPr>
          <w:rFonts w:ascii="Times New Roman" w:hAnsi="Times New Roman" w:cs="Times New Roman"/>
          <w:sz w:val="24"/>
          <w:szCs w:val="24"/>
        </w:rPr>
        <w:t>的得率比非超声处理组提高了</w:t>
      </w:r>
      <w:r>
        <w:rPr>
          <w:rFonts w:ascii="Times New Roman" w:hAnsi="Times New Roman" w:cs="Times New Roman"/>
          <w:sz w:val="24"/>
          <w:szCs w:val="24"/>
        </w:rPr>
        <w:t>10%</w:t>
      </w:r>
      <w:r>
        <w:rPr>
          <w:rFonts w:ascii="Times New Roman" w:hAnsi="Times New Roman" w:cs="Times New Roman"/>
          <w:sz w:val="24"/>
          <w:szCs w:val="24"/>
        </w:rPr>
        <w:t>以上。微波辅助浸取也是一类常用的物理场辅助浸取方法，功率</w:t>
      </w:r>
      <w:r>
        <w:rPr>
          <w:rFonts w:ascii="Times New Roman" w:hAnsi="Times New Roman" w:cs="Times New Roman"/>
          <w:sz w:val="24"/>
          <w:szCs w:val="24"/>
        </w:rPr>
        <w:t>80 W</w:t>
      </w:r>
      <w:r>
        <w:rPr>
          <w:rFonts w:ascii="Times New Roman" w:hAnsi="Times New Roman" w:cs="Times New Roman"/>
          <w:sz w:val="24"/>
          <w:szCs w:val="24"/>
        </w:rPr>
        <w:t>浸取</w:t>
      </w:r>
      <w:r>
        <w:rPr>
          <w:rFonts w:ascii="Times New Roman" w:hAnsi="Times New Roman" w:cs="Times New Roman"/>
          <w:sz w:val="24"/>
          <w:szCs w:val="24"/>
        </w:rPr>
        <w:t>1</w:t>
      </w:r>
      <w:r>
        <w:rPr>
          <w:rFonts w:ascii="Times New Roman" w:hAnsi="Times New Roman" w:cs="Times New Roman"/>
          <w:sz w:val="24"/>
          <w:szCs w:val="24"/>
        </w:rPr>
        <w:t>分钟</w:t>
      </w:r>
      <w:r>
        <w:rPr>
          <w:rFonts w:ascii="Times New Roman" w:hAnsi="Times New Roman" w:cs="Times New Roman"/>
          <w:sz w:val="24"/>
          <w:szCs w:val="24"/>
        </w:rPr>
        <w:t xml:space="preserve"> </w:t>
      </w:r>
      <w:r>
        <w:rPr>
          <w:rFonts w:ascii="Times New Roman" w:hAnsi="Times New Roman" w:cs="Times New Roman"/>
          <w:sz w:val="24"/>
          <w:szCs w:val="24"/>
        </w:rPr>
        <w:t>甜菊糖苷得率提高了</w:t>
      </w:r>
      <w:r>
        <w:rPr>
          <w:rFonts w:ascii="Times New Roman" w:hAnsi="Times New Roman" w:cs="Times New Roman"/>
          <w:sz w:val="24"/>
          <w:szCs w:val="24"/>
        </w:rPr>
        <w:t>30%</w:t>
      </w:r>
      <w:r>
        <w:rPr>
          <w:rFonts w:ascii="Times New Roman" w:hAnsi="Times New Roman" w:cs="Times New Roman"/>
          <w:sz w:val="24"/>
          <w:szCs w:val="24"/>
        </w:rPr>
        <w:t>以上，莱鲍迪苷</w:t>
      </w:r>
      <w:r>
        <w:rPr>
          <w:rFonts w:ascii="Times New Roman" w:hAnsi="Times New Roman" w:cs="Times New Roman"/>
          <w:sz w:val="24"/>
          <w:szCs w:val="24"/>
        </w:rPr>
        <w:t xml:space="preserve">A </w:t>
      </w:r>
      <w:r>
        <w:rPr>
          <w:rFonts w:ascii="Times New Roman" w:hAnsi="Times New Roman" w:cs="Times New Roman"/>
          <w:sz w:val="24"/>
          <w:szCs w:val="24"/>
        </w:rPr>
        <w:t>得率提高了近</w:t>
      </w:r>
      <w:r>
        <w:rPr>
          <w:rFonts w:ascii="Times New Roman" w:hAnsi="Times New Roman" w:cs="Times New Roman"/>
          <w:sz w:val="24"/>
          <w:szCs w:val="24"/>
        </w:rPr>
        <w:t>1</w:t>
      </w:r>
      <w:r>
        <w:rPr>
          <w:rFonts w:ascii="Times New Roman" w:hAnsi="Times New Roman" w:cs="Times New Roman"/>
          <w:sz w:val="24"/>
          <w:szCs w:val="24"/>
        </w:rPr>
        <w:t>倍。</w:t>
      </w:r>
      <w:del w:id="1322" w:author="谁是最可爱的人" w:date="2019-12-31T14:17:00Z">
        <w:r>
          <w:rPr>
            <w:rFonts w:ascii="Times New Roman" w:hAnsi="Times New Roman" w:cs="Times New Roman"/>
            <w:sz w:val="24"/>
            <w:szCs w:val="24"/>
          </w:rPr>
          <w:delText>还有</w:delText>
        </w:r>
      </w:del>
      <w:r>
        <w:rPr>
          <w:rFonts w:ascii="Times New Roman" w:hAnsi="Times New Roman" w:cs="Times New Roman"/>
          <w:sz w:val="24"/>
          <w:szCs w:val="24"/>
        </w:rPr>
        <w:t>利用酶提高浸提效率也是很有效的办法，植物细胞壁是阻碍植物类天然成分浸出的重要组织，利用细胞壁水解酶可以大幅提高浸提效率，纤维素酶可以水解构成细胞壁的纤维素、半纤维素等从而使细胞内的甜菊糖苷及有效成分溶出，提高甜菊糖苷得率。</w:t>
      </w:r>
    </w:p>
    <w:p w14:paraId="01CD2146" w14:textId="77777777" w:rsidR="00970176" w:rsidRDefault="008D6EE0">
      <w:pPr>
        <w:autoSpaceDE w:val="0"/>
        <w:autoSpaceDN w:val="0"/>
        <w:adjustRightInd w:val="0"/>
        <w:spacing w:line="360" w:lineRule="auto"/>
        <w:ind w:firstLineChars="196" w:firstLine="470"/>
        <w:jc w:val="left"/>
        <w:rPr>
          <w:rFonts w:ascii="Times New Roman" w:hAnsi="Times New Roman" w:cs="Times New Roman"/>
          <w:sz w:val="24"/>
          <w:szCs w:val="24"/>
        </w:rPr>
      </w:pPr>
      <w:r>
        <w:rPr>
          <w:rFonts w:ascii="Times New Roman" w:hAnsi="Times New Roman" w:cs="Times New Roman"/>
          <w:sz w:val="24"/>
          <w:szCs w:val="24"/>
        </w:rPr>
        <w:t>甜菊糖苷的纯化：水提法得到的甜叶菊原液里含有大量杂质，包括色素、蛋白质、有机酸、无机盐等，杂质的含量远高于甜菊糖苷本</w:t>
      </w:r>
      <w:r>
        <w:rPr>
          <w:rFonts w:ascii="Times New Roman" w:hAnsi="Times New Roman" w:cs="Times New Roman"/>
          <w:sz w:val="24"/>
          <w:szCs w:val="24"/>
        </w:rPr>
        <w:t>身的含量，需要进行纯化处理。甜菊糖苷的纯化工艺较多，其中大孔树脂法纯化法是一种最常用的纯化方法，大孔树脂是具有多孔网状结构的高聚物吸附剂，通过范德华力或氢键等作用吸附有机化合物，这一分离技术是</w:t>
      </w:r>
      <w:r>
        <w:rPr>
          <w:rFonts w:ascii="Times New Roman" w:hAnsi="Times New Roman" w:cs="Times New Roman"/>
          <w:sz w:val="24"/>
          <w:szCs w:val="24"/>
        </w:rPr>
        <w:t xml:space="preserve">20 </w:t>
      </w:r>
      <w:r>
        <w:rPr>
          <w:rFonts w:ascii="Times New Roman" w:hAnsi="Times New Roman" w:cs="Times New Roman"/>
          <w:sz w:val="24"/>
          <w:szCs w:val="24"/>
        </w:rPr>
        <w:t>世纪</w:t>
      </w:r>
      <w:r>
        <w:rPr>
          <w:rFonts w:ascii="Times New Roman" w:hAnsi="Times New Roman" w:cs="Times New Roman"/>
          <w:sz w:val="24"/>
          <w:szCs w:val="24"/>
        </w:rPr>
        <w:t xml:space="preserve">60 </w:t>
      </w:r>
      <w:r>
        <w:rPr>
          <w:rFonts w:ascii="Times New Roman" w:hAnsi="Times New Roman" w:cs="Times New Roman"/>
          <w:sz w:val="24"/>
          <w:szCs w:val="24"/>
        </w:rPr>
        <w:t>年代发展起来的分离技术，具有稳定性高、选择性好、分离速度快、条件温和等优点。近年来膜技术的研究和应用拓宽了甜菊糖苷的纯化方法，该技术具有处理量大、脱盐效果好、设备占地面</w:t>
      </w:r>
      <w:r>
        <w:rPr>
          <w:rFonts w:ascii="Times New Roman" w:hAnsi="Times New Roman" w:cs="Times New Roman"/>
          <w:sz w:val="24"/>
          <w:szCs w:val="24"/>
        </w:rPr>
        <w:lastRenderedPageBreak/>
        <w:t>积小、操作简便等优点。使用微孔滤膜和超滤过程可以有效除去甜叶菊粗提液中的杂质和大分子物质，再经过反渗透浓缩就能得到精制的甜菊糖苷。重结晶</w:t>
      </w:r>
      <w:r>
        <w:rPr>
          <w:rFonts w:ascii="Times New Roman" w:hAnsi="Times New Roman" w:cs="Times New Roman"/>
          <w:sz w:val="24"/>
          <w:szCs w:val="24"/>
        </w:rPr>
        <w:t>法也是一种常用的纯化方法，重结晶法是指用合适的溶剂溶解目标物后，趁热过滤去除不溶性杂质，滤液冷却、析出结晶，过滤晶体并进行干燥处理的一系列操作过程。以甲醇</w:t>
      </w:r>
      <w:r>
        <w:rPr>
          <w:rFonts w:ascii="Times New Roman" w:hAnsi="Times New Roman" w:cs="Times New Roman"/>
          <w:sz w:val="24"/>
          <w:szCs w:val="24"/>
        </w:rPr>
        <w:t>/</w:t>
      </w:r>
      <w:r>
        <w:rPr>
          <w:rFonts w:ascii="Times New Roman" w:hAnsi="Times New Roman" w:cs="Times New Roman"/>
          <w:sz w:val="24"/>
          <w:szCs w:val="24"/>
        </w:rPr>
        <w:t>异丙醇作为溶剂，二次结晶可以显著提高甜叶菊苷和莱鲍迪苷</w:t>
      </w:r>
      <w:r>
        <w:rPr>
          <w:rFonts w:ascii="Times New Roman" w:hAnsi="Times New Roman" w:cs="Times New Roman"/>
          <w:sz w:val="24"/>
          <w:szCs w:val="24"/>
        </w:rPr>
        <w:t xml:space="preserve">A </w:t>
      </w:r>
      <w:r>
        <w:rPr>
          <w:rFonts w:ascii="Times New Roman" w:hAnsi="Times New Roman" w:cs="Times New Roman"/>
          <w:sz w:val="24"/>
          <w:szCs w:val="24"/>
        </w:rPr>
        <w:t>的得率。</w:t>
      </w:r>
    </w:p>
    <w:p w14:paraId="35822A03" w14:textId="77777777" w:rsidR="00970176" w:rsidRDefault="008D6EE0">
      <w:pPr>
        <w:autoSpaceDE w:val="0"/>
        <w:autoSpaceDN w:val="0"/>
        <w:adjustRightInd w:val="0"/>
        <w:spacing w:line="360" w:lineRule="auto"/>
        <w:ind w:firstLineChars="196" w:firstLine="470"/>
        <w:jc w:val="left"/>
        <w:rPr>
          <w:rFonts w:ascii="Times New Roman" w:hAnsi="Times New Roman" w:cs="Times New Roman"/>
          <w:sz w:val="24"/>
          <w:szCs w:val="24"/>
        </w:rPr>
      </w:pPr>
      <w:r>
        <w:rPr>
          <w:rFonts w:ascii="Times New Roman" w:hAnsi="Times New Roman" w:cs="Times New Roman"/>
          <w:sz w:val="24"/>
          <w:szCs w:val="24"/>
        </w:rPr>
        <w:t>甜菊糖苷的分离：纯化后的甜叶菊粗提液仍然是多种糖苷类物质的混合物，其中甜叶菊苷和莱鲍迪苷</w:t>
      </w:r>
      <w:r>
        <w:rPr>
          <w:rFonts w:ascii="Times New Roman" w:hAnsi="Times New Roman" w:cs="Times New Roman"/>
          <w:sz w:val="24"/>
          <w:szCs w:val="24"/>
        </w:rPr>
        <w:t xml:space="preserve">A </w:t>
      </w:r>
      <w:r>
        <w:rPr>
          <w:rFonts w:ascii="Times New Roman" w:hAnsi="Times New Roman" w:cs="Times New Roman"/>
          <w:sz w:val="24"/>
          <w:szCs w:val="24"/>
        </w:rPr>
        <w:t>是含量最高的两种糖苷，也是口感较好</w:t>
      </w:r>
      <w:ins w:id="1323" w:author="谁是最可爱的人" w:date="2019-12-31T14:17:00Z">
        <w:r>
          <w:rPr>
            <w:rFonts w:ascii="Times New Roman" w:hAnsi="Times New Roman" w:cs="Times New Roman" w:hint="eastAsia"/>
            <w:sz w:val="24"/>
            <w:szCs w:val="24"/>
          </w:rPr>
          <w:t>，</w:t>
        </w:r>
      </w:ins>
      <w:r>
        <w:rPr>
          <w:rFonts w:ascii="Times New Roman" w:hAnsi="Times New Roman" w:cs="Times New Roman"/>
          <w:sz w:val="24"/>
          <w:szCs w:val="24"/>
        </w:rPr>
        <w:t>最适合做甜味剂的两种糖苷。因此，对甜叶菊苷和莱鲍迪苷</w:t>
      </w:r>
      <w:r>
        <w:rPr>
          <w:rFonts w:ascii="Times New Roman" w:hAnsi="Times New Roman" w:cs="Times New Roman"/>
          <w:sz w:val="24"/>
          <w:szCs w:val="24"/>
        </w:rPr>
        <w:t xml:space="preserve">A </w:t>
      </w:r>
      <w:r>
        <w:rPr>
          <w:rFonts w:ascii="Times New Roman" w:hAnsi="Times New Roman" w:cs="Times New Roman"/>
          <w:sz w:val="24"/>
          <w:szCs w:val="24"/>
        </w:rPr>
        <w:t>的分离是甜菊糖苷纯化分离的主要目的，分离方法有薄板层析法、大孔树脂分离、高效液相色谱、逆流色谱、毛细管电</w:t>
      </w:r>
      <w:r>
        <w:rPr>
          <w:rFonts w:ascii="Times New Roman" w:hAnsi="Times New Roman" w:cs="Times New Roman"/>
          <w:sz w:val="24"/>
          <w:szCs w:val="24"/>
        </w:rPr>
        <w:t>泳、液滴逆流分配层析等。其中大孔树脂法仍然是应用最广的分离方法之一，研究者们发现带有少量吡啶基、胺基和甲基丙烯酸甲酯基的树脂对莱鲍迪苷</w:t>
      </w:r>
      <w:r>
        <w:rPr>
          <w:rFonts w:ascii="Times New Roman" w:hAnsi="Times New Roman" w:cs="Times New Roman"/>
          <w:sz w:val="24"/>
          <w:szCs w:val="24"/>
        </w:rPr>
        <w:t>A</w:t>
      </w:r>
      <w:r>
        <w:rPr>
          <w:rFonts w:ascii="Times New Roman" w:hAnsi="Times New Roman" w:cs="Times New Roman"/>
          <w:sz w:val="24"/>
          <w:szCs w:val="24"/>
        </w:rPr>
        <w:t>的吸附效果较好，与常用树脂</w:t>
      </w:r>
      <w:r>
        <w:rPr>
          <w:rFonts w:ascii="Times New Roman" w:hAnsi="Times New Roman" w:cs="Times New Roman"/>
          <w:sz w:val="24"/>
          <w:szCs w:val="24"/>
        </w:rPr>
        <w:t>ADS-7</w:t>
      </w:r>
      <w:r>
        <w:rPr>
          <w:rFonts w:ascii="Times New Roman" w:hAnsi="Times New Roman" w:cs="Times New Roman"/>
          <w:sz w:val="24"/>
          <w:szCs w:val="24"/>
        </w:rPr>
        <w:t>，</w:t>
      </w:r>
      <w:r>
        <w:rPr>
          <w:rFonts w:ascii="Times New Roman" w:hAnsi="Times New Roman" w:cs="Times New Roman"/>
          <w:sz w:val="24"/>
          <w:szCs w:val="24"/>
        </w:rPr>
        <w:t xml:space="preserve">DS-401 </w:t>
      </w:r>
      <w:r>
        <w:rPr>
          <w:rFonts w:ascii="Times New Roman" w:hAnsi="Times New Roman" w:cs="Times New Roman"/>
          <w:sz w:val="24"/>
          <w:szCs w:val="24"/>
        </w:rPr>
        <w:t>效果相当。</w:t>
      </w:r>
      <w:r>
        <w:rPr>
          <w:rFonts w:ascii="Times New Roman" w:hAnsi="Times New Roman" w:cs="Times New Roman"/>
          <w:sz w:val="24"/>
          <w:szCs w:val="24"/>
        </w:rPr>
        <w:t xml:space="preserve">D107 </w:t>
      </w:r>
      <w:r>
        <w:rPr>
          <w:rFonts w:ascii="Times New Roman" w:hAnsi="Times New Roman" w:cs="Times New Roman"/>
          <w:sz w:val="24"/>
          <w:szCs w:val="24"/>
        </w:rPr>
        <w:t>与</w:t>
      </w:r>
      <w:r>
        <w:rPr>
          <w:rFonts w:ascii="Times New Roman" w:hAnsi="Times New Roman" w:cs="Times New Roman"/>
          <w:sz w:val="24"/>
          <w:szCs w:val="24"/>
        </w:rPr>
        <w:t xml:space="preserve">D108 </w:t>
      </w:r>
      <w:r>
        <w:rPr>
          <w:rFonts w:ascii="Times New Roman" w:hAnsi="Times New Roman" w:cs="Times New Roman"/>
          <w:sz w:val="24"/>
          <w:szCs w:val="24"/>
        </w:rPr>
        <w:t>也对莱鲍迪苷</w:t>
      </w:r>
      <w:r>
        <w:rPr>
          <w:rFonts w:ascii="Times New Roman" w:hAnsi="Times New Roman" w:cs="Times New Roman"/>
          <w:sz w:val="24"/>
          <w:szCs w:val="24"/>
        </w:rPr>
        <w:t>A</w:t>
      </w:r>
      <w:r>
        <w:rPr>
          <w:rFonts w:ascii="Times New Roman" w:hAnsi="Times New Roman" w:cs="Times New Roman"/>
          <w:sz w:val="24"/>
          <w:szCs w:val="24"/>
        </w:rPr>
        <w:t>有很好的富集作用，静态吸附时</w:t>
      </w:r>
      <w:r>
        <w:rPr>
          <w:rFonts w:ascii="Times New Roman" w:hAnsi="Times New Roman" w:cs="Times New Roman"/>
          <w:sz w:val="24"/>
          <w:szCs w:val="24"/>
        </w:rPr>
        <w:t xml:space="preserve">D107 </w:t>
      </w:r>
      <w:r>
        <w:rPr>
          <w:rFonts w:ascii="Times New Roman" w:hAnsi="Times New Roman" w:cs="Times New Roman"/>
          <w:sz w:val="24"/>
          <w:szCs w:val="24"/>
        </w:rPr>
        <w:t>可以将含</w:t>
      </w:r>
      <w:r>
        <w:rPr>
          <w:rFonts w:ascii="Times New Roman" w:hAnsi="Times New Roman" w:cs="Times New Roman"/>
          <w:sz w:val="24"/>
          <w:szCs w:val="24"/>
        </w:rPr>
        <w:t>72%</w:t>
      </w:r>
      <w:r>
        <w:rPr>
          <w:rFonts w:ascii="Times New Roman" w:hAnsi="Times New Roman" w:cs="Times New Roman"/>
          <w:sz w:val="24"/>
          <w:szCs w:val="24"/>
        </w:rPr>
        <w:t>莱鲍迪苷</w:t>
      </w:r>
      <w:r>
        <w:rPr>
          <w:rFonts w:ascii="Times New Roman" w:hAnsi="Times New Roman" w:cs="Times New Roman"/>
          <w:sz w:val="24"/>
          <w:szCs w:val="24"/>
        </w:rPr>
        <w:t xml:space="preserve">A </w:t>
      </w:r>
      <w:r>
        <w:rPr>
          <w:rFonts w:ascii="Times New Roman" w:hAnsi="Times New Roman" w:cs="Times New Roman"/>
          <w:sz w:val="24"/>
          <w:szCs w:val="24"/>
        </w:rPr>
        <w:t>的糖苷混合物富集到</w:t>
      </w:r>
      <w:r>
        <w:rPr>
          <w:rFonts w:ascii="Times New Roman" w:hAnsi="Times New Roman" w:cs="Times New Roman"/>
          <w:sz w:val="24"/>
          <w:szCs w:val="24"/>
        </w:rPr>
        <w:t>80%</w:t>
      </w:r>
      <w:r>
        <w:rPr>
          <w:rFonts w:ascii="Times New Roman" w:hAnsi="Times New Roman" w:cs="Times New Roman"/>
          <w:sz w:val="24"/>
          <w:szCs w:val="24"/>
        </w:rPr>
        <w:t>以上，</w:t>
      </w:r>
      <w:r>
        <w:rPr>
          <w:rFonts w:ascii="Times New Roman" w:hAnsi="Times New Roman" w:cs="Times New Roman"/>
          <w:sz w:val="24"/>
          <w:szCs w:val="24"/>
        </w:rPr>
        <w:t xml:space="preserve">D108 </w:t>
      </w:r>
      <w:r>
        <w:rPr>
          <w:rFonts w:ascii="Times New Roman" w:hAnsi="Times New Roman" w:cs="Times New Roman"/>
          <w:sz w:val="24"/>
          <w:szCs w:val="24"/>
        </w:rPr>
        <w:t>则可以富集到</w:t>
      </w:r>
      <w:r>
        <w:rPr>
          <w:rFonts w:ascii="Times New Roman" w:hAnsi="Times New Roman" w:cs="Times New Roman"/>
          <w:sz w:val="24"/>
          <w:szCs w:val="24"/>
        </w:rPr>
        <w:t>90%</w:t>
      </w:r>
      <w:r>
        <w:rPr>
          <w:rFonts w:ascii="Times New Roman" w:hAnsi="Times New Roman" w:cs="Times New Roman"/>
          <w:sz w:val="24"/>
          <w:szCs w:val="24"/>
        </w:rPr>
        <w:t>以上。其他方法虽然也可以起到分离作用，但是或是由于生产成本高，或是由于生产量小无法在实际生产中应用。</w:t>
      </w:r>
    </w:p>
    <w:p w14:paraId="5D9275AE" w14:textId="77777777" w:rsidR="00970176" w:rsidRDefault="008D6EE0">
      <w:pPr>
        <w:widowControl/>
        <w:autoSpaceDE w:val="0"/>
        <w:autoSpaceDN w:val="0"/>
        <w:adjustRightInd w:val="0"/>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t>甜菊糖苷的所有甜味成分都具有甜中带苦涩味或</w:t>
      </w:r>
      <w:r>
        <w:rPr>
          <w:rFonts w:ascii="Times New Roman" w:hAnsi="Times New Roman" w:cs="Times New Roman"/>
          <w:kern w:val="0"/>
          <w:sz w:val="24"/>
          <w:szCs w:val="24"/>
        </w:rPr>
        <w:t>类似甘草</w:t>
      </w:r>
      <w:r>
        <w:rPr>
          <w:rFonts w:ascii="Times New Roman" w:hAnsi="Times New Roman" w:cs="Times New Roman"/>
          <w:kern w:val="0"/>
          <w:sz w:val="24"/>
          <w:szCs w:val="20"/>
        </w:rPr>
        <w:t>余味</w:t>
      </w:r>
      <w:r>
        <w:rPr>
          <w:rFonts w:ascii="Times New Roman" w:hAnsi="Times New Roman" w:cs="Times New Roman"/>
          <w:kern w:val="0"/>
          <w:sz w:val="24"/>
          <w:szCs w:val="20"/>
        </w:rPr>
        <w:t>的特点，是由于其结构中具有甜味的亲水性糖基与疏水性、苦味的甜菊醇苷元部位的影响</w:t>
      </w:r>
      <w:del w:id="1324" w:author="谁是最可爱的人" w:date="2019-12-31T14:55:00Z">
        <w:r>
          <w:rPr>
            <w:rFonts w:ascii="Times New Roman" w:hAnsi="Times New Roman" w:cs="Times New Roman"/>
            <w:kern w:val="0"/>
            <w:sz w:val="24"/>
            <w:szCs w:val="20"/>
          </w:rPr>
          <w:delText>所致</w:delText>
        </w:r>
      </w:del>
      <w:r>
        <w:rPr>
          <w:rFonts w:ascii="Times New Roman" w:hAnsi="Times New Roman" w:cs="Times New Roman"/>
          <w:kern w:val="0"/>
          <w:sz w:val="24"/>
          <w:szCs w:val="20"/>
        </w:rPr>
        <w:t>。</w:t>
      </w:r>
      <w:r>
        <w:rPr>
          <w:rFonts w:ascii="Times New Roman" w:hAnsi="Times New Roman" w:cs="Times New Roman"/>
          <w:kern w:val="0"/>
          <w:sz w:val="24"/>
          <w:szCs w:val="24"/>
        </w:rPr>
        <w:t>莱鲍迪苷</w:t>
      </w:r>
      <w:r>
        <w:rPr>
          <w:rFonts w:ascii="Times New Roman" w:hAnsi="Times New Roman" w:cs="Times New Roman"/>
          <w:kern w:val="0"/>
          <w:sz w:val="24"/>
          <w:szCs w:val="20"/>
        </w:rPr>
        <w:t>A</w:t>
      </w:r>
      <w:r>
        <w:rPr>
          <w:rFonts w:ascii="Times New Roman" w:hAnsi="Times New Roman" w:cs="Times New Roman"/>
          <w:kern w:val="0"/>
          <w:sz w:val="24"/>
          <w:szCs w:val="20"/>
        </w:rPr>
        <w:t>的甜度倍数最高，甜味相对较好，而甜叶菊苷的甜味出现迟缓，浓度过高时略带苦味，且余味长。为了降低甜菊糖苷的苦涩余味，人们通过尝试制备微型胶囊，加入风味增强剂与口感改善剂，或与其它甜味剂进行复配来使用。</w:t>
      </w:r>
    </w:p>
    <w:p w14:paraId="56B974B8"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食品添加剂使用标准（质量规格标准：</w:t>
      </w:r>
      <w:r>
        <w:rPr>
          <w:rFonts w:ascii="Times New Roman" w:hAnsi="Times New Roman" w:cs="Times New Roman"/>
          <w:sz w:val="24"/>
          <w:szCs w:val="24"/>
        </w:rPr>
        <w:t>GB8270-2014</w:t>
      </w:r>
      <w:r>
        <w:rPr>
          <w:rFonts w:ascii="Times New Roman" w:hAnsi="Times New Roman" w:cs="Times New Roman"/>
          <w:sz w:val="24"/>
          <w:szCs w:val="24"/>
        </w:rPr>
        <w:t>食品安全国家标准食品添加剂</w:t>
      </w:r>
      <w:r>
        <w:rPr>
          <w:rFonts w:ascii="Times New Roman" w:hAnsi="Times New Roman" w:cs="Times New Roman"/>
          <w:kern w:val="0"/>
          <w:sz w:val="24"/>
          <w:szCs w:val="24"/>
        </w:rPr>
        <w:t>）的规定，甜菊糖苷可用于</w:t>
      </w:r>
      <w:r>
        <w:rPr>
          <w:rFonts w:ascii="Times New Roman" w:hAnsi="Times New Roman" w:cs="Times New Roman"/>
          <w:sz w:val="24"/>
          <w:szCs w:val="24"/>
        </w:rPr>
        <w:t>风味发酵乳、冷冻饮品、蜜饯凉果、熟制坚果与籽类、糖果、糕点、餐桌甜味料、调味品、饮</w:t>
      </w:r>
      <w:r>
        <w:rPr>
          <w:rFonts w:ascii="Times New Roman" w:hAnsi="Times New Roman" w:cs="Times New Roman"/>
          <w:sz w:val="24"/>
          <w:szCs w:val="24"/>
        </w:rPr>
        <w:t>料类、果冻、膨化食品、茶制品、调制乳、水果罐头、果酱、杂粮罐头、即食谷物、调味糖浆、配制酒</w:t>
      </w:r>
      <w:r>
        <w:rPr>
          <w:rFonts w:ascii="Times New Roman" w:hAnsi="Times New Roman" w:cs="Times New Roman"/>
          <w:sz w:val="24"/>
          <w:szCs w:val="24"/>
        </w:rPr>
        <w:t>19</w:t>
      </w:r>
      <w:r>
        <w:rPr>
          <w:rFonts w:ascii="Times New Roman" w:hAnsi="Times New Roman" w:cs="Times New Roman"/>
          <w:kern w:val="0"/>
          <w:sz w:val="24"/>
          <w:szCs w:val="24"/>
        </w:rPr>
        <w:t>大类食品和饮料中，</w:t>
      </w:r>
      <w:r>
        <w:rPr>
          <w:rFonts w:ascii="Times New Roman" w:hAnsi="Times New Roman" w:cs="Times New Roman"/>
          <w:sz w:val="24"/>
          <w:szCs w:val="24"/>
        </w:rPr>
        <w:t>最大使用量以甜菊醇当量计也从</w:t>
      </w:r>
      <w:r>
        <w:rPr>
          <w:rFonts w:ascii="Times New Roman" w:hAnsi="Times New Roman" w:cs="Times New Roman"/>
          <w:sz w:val="24"/>
          <w:szCs w:val="24"/>
        </w:rPr>
        <w:t>0.17</w:t>
      </w:r>
      <w:r>
        <w:rPr>
          <w:rFonts w:ascii="Times New Roman" w:hAnsi="Times New Roman" w:cs="Times New Roman"/>
          <w:sz w:val="24"/>
          <w:szCs w:val="24"/>
        </w:rPr>
        <w:t>至</w:t>
      </w:r>
      <w:r>
        <w:rPr>
          <w:rFonts w:ascii="Times New Roman" w:hAnsi="Times New Roman" w:cs="Times New Roman"/>
          <w:sz w:val="24"/>
          <w:szCs w:val="24"/>
        </w:rPr>
        <w:t>10</w:t>
      </w:r>
      <w:r>
        <w:rPr>
          <w:rFonts w:ascii="Times New Roman" w:hAnsi="Times New Roman" w:cs="Times New Roman"/>
          <w:sz w:val="24"/>
          <w:szCs w:val="24"/>
        </w:rPr>
        <w:t>克</w:t>
      </w:r>
      <w:r>
        <w:rPr>
          <w:rFonts w:ascii="Times New Roman" w:hAnsi="Times New Roman" w:cs="Times New Roman"/>
          <w:sz w:val="24"/>
          <w:szCs w:val="24"/>
        </w:rPr>
        <w:t>/</w:t>
      </w:r>
      <w:r>
        <w:rPr>
          <w:rFonts w:ascii="Times New Roman" w:hAnsi="Times New Roman" w:cs="Times New Roman"/>
          <w:sz w:val="24"/>
          <w:szCs w:val="24"/>
        </w:rPr>
        <w:t>公斤不等。</w:t>
      </w:r>
      <w:r>
        <w:rPr>
          <w:rFonts w:ascii="Times New Roman" w:hAnsi="Times New Roman" w:cs="Times New Roman"/>
          <w:sz w:val="24"/>
          <w:szCs w:val="24"/>
        </w:rPr>
        <w:t>2016</w:t>
      </w:r>
      <w:r>
        <w:rPr>
          <w:rFonts w:ascii="Times New Roman" w:hAnsi="Times New Roman" w:cs="Times New Roman"/>
          <w:sz w:val="24"/>
          <w:szCs w:val="24"/>
        </w:rPr>
        <w:t>年国家卫计委第</w:t>
      </w:r>
      <w:r>
        <w:rPr>
          <w:rFonts w:ascii="Times New Roman" w:hAnsi="Times New Roman" w:cs="Times New Roman"/>
          <w:sz w:val="24"/>
          <w:szCs w:val="24"/>
        </w:rPr>
        <w:t>8</w:t>
      </w:r>
      <w:r>
        <w:rPr>
          <w:rFonts w:ascii="Times New Roman" w:hAnsi="Times New Roman" w:cs="Times New Roman"/>
          <w:sz w:val="24"/>
          <w:szCs w:val="24"/>
        </w:rPr>
        <w:t>号公告批准葡萄糖基甜菊糖苷（酶改质甜菊糖）</w:t>
      </w:r>
      <w:r>
        <w:rPr>
          <w:rFonts w:ascii="Times New Roman" w:hAnsi="Times New Roman" w:cs="Times New Roman"/>
          <w:sz w:val="24"/>
          <w:szCs w:val="24"/>
        </w:rPr>
        <w:lastRenderedPageBreak/>
        <w:t>配制成食品用香精，用于各类食品（部分不能添加食品用香精的食品类别除外），添加量可以按生产需要适量使用。</w:t>
      </w:r>
    </w:p>
    <w:p w14:paraId="23BF8EE3" w14:textId="77777777" w:rsidR="00970176" w:rsidRDefault="008D6EE0">
      <w:pPr>
        <w:widowControl/>
        <w:spacing w:line="360" w:lineRule="auto"/>
        <w:ind w:firstLine="480"/>
        <w:jc w:val="left"/>
        <w:rPr>
          <w:rFonts w:ascii="Times New Roman" w:hAnsi="Times New Roman" w:cs="Times New Roman"/>
          <w:kern w:val="0"/>
          <w:sz w:val="24"/>
          <w:szCs w:val="24"/>
        </w:rPr>
      </w:pPr>
      <w:r>
        <w:rPr>
          <w:rFonts w:ascii="Times New Roman" w:hAnsi="Times New Roman" w:cs="Times New Roman"/>
          <w:kern w:val="0"/>
          <w:sz w:val="24"/>
          <w:szCs w:val="24"/>
        </w:rPr>
        <w:t>甜菊糖苷除了可作为甜味剂或香料使用外，还具有一定的药理作用，例如：降血压、降血糖、抗炎、抗肿瘤、抗腹泻等，因此甜菊糖苷已在世界各国被广泛应用于各类食品、饮料、医药、日化产品中</w:t>
      </w:r>
      <w:r>
        <w:rPr>
          <w:rFonts w:ascii="Times New Roman" w:hAnsi="Times New Roman" w:cs="Times New Roman"/>
          <w:kern w:val="0"/>
          <w:sz w:val="24"/>
          <w:szCs w:val="24"/>
        </w:rPr>
        <w:t>。近年来，添加甜菊糖苷的食品饮料在世界范围内都在快速增加，据英敏特公司（</w:t>
      </w:r>
      <w:r>
        <w:rPr>
          <w:rFonts w:ascii="Times New Roman" w:hAnsi="Times New Roman" w:cs="Times New Roman"/>
          <w:kern w:val="0"/>
          <w:sz w:val="24"/>
          <w:szCs w:val="24"/>
        </w:rPr>
        <w:t>Mintel</w:t>
      </w:r>
      <w:r>
        <w:rPr>
          <w:rFonts w:ascii="Times New Roman" w:hAnsi="Times New Roman" w:cs="Times New Roman"/>
          <w:kern w:val="0"/>
          <w:sz w:val="24"/>
          <w:szCs w:val="24"/>
        </w:rPr>
        <w:t>）调查分析数据显示，</w:t>
      </w:r>
      <w:r>
        <w:rPr>
          <w:rFonts w:ascii="Times New Roman" w:hAnsi="Times New Roman" w:cs="Times New Roman"/>
          <w:kern w:val="0"/>
          <w:sz w:val="24"/>
          <w:szCs w:val="24"/>
        </w:rPr>
        <w:t>2016</w:t>
      </w:r>
      <w:r>
        <w:rPr>
          <w:rFonts w:ascii="Times New Roman" w:hAnsi="Times New Roman" w:cs="Times New Roman"/>
          <w:kern w:val="0"/>
          <w:sz w:val="24"/>
          <w:szCs w:val="24"/>
        </w:rPr>
        <w:t>年底世界范围内添加了甜菊糖的食品已达</w:t>
      </w:r>
      <w:r>
        <w:rPr>
          <w:rFonts w:ascii="Times New Roman" w:hAnsi="Times New Roman" w:cs="Times New Roman"/>
          <w:kern w:val="0"/>
          <w:sz w:val="24"/>
          <w:szCs w:val="24"/>
        </w:rPr>
        <w:t>3223</w:t>
      </w:r>
      <w:r>
        <w:rPr>
          <w:rFonts w:ascii="Times New Roman" w:hAnsi="Times New Roman" w:cs="Times New Roman"/>
          <w:kern w:val="0"/>
          <w:sz w:val="24"/>
          <w:szCs w:val="24"/>
        </w:rPr>
        <w:t>款，其中包含了</w:t>
      </w:r>
      <w:r>
        <w:rPr>
          <w:rFonts w:ascii="Times New Roman" w:hAnsi="Times New Roman" w:cs="Times New Roman"/>
          <w:kern w:val="0"/>
          <w:sz w:val="24"/>
          <w:szCs w:val="24"/>
        </w:rPr>
        <w:t>1396</w:t>
      </w:r>
      <w:r>
        <w:rPr>
          <w:rFonts w:ascii="Times New Roman" w:hAnsi="Times New Roman" w:cs="Times New Roman"/>
          <w:kern w:val="0"/>
          <w:sz w:val="24"/>
          <w:szCs w:val="24"/>
        </w:rPr>
        <w:t>款饮料；</w:t>
      </w:r>
      <w:r>
        <w:rPr>
          <w:rFonts w:ascii="Times New Roman" w:hAnsi="Times New Roman" w:cs="Times New Roman"/>
          <w:kern w:val="0"/>
          <w:sz w:val="24"/>
          <w:szCs w:val="24"/>
        </w:rPr>
        <w:t>2017</w:t>
      </w:r>
      <w:r>
        <w:rPr>
          <w:rFonts w:ascii="Times New Roman" w:hAnsi="Times New Roman" w:cs="Times New Roman"/>
          <w:kern w:val="0"/>
          <w:sz w:val="24"/>
          <w:szCs w:val="24"/>
        </w:rPr>
        <w:t>年与</w:t>
      </w:r>
      <w:r>
        <w:rPr>
          <w:rFonts w:ascii="Times New Roman" w:hAnsi="Times New Roman" w:cs="Times New Roman"/>
          <w:kern w:val="0"/>
          <w:sz w:val="24"/>
          <w:szCs w:val="24"/>
        </w:rPr>
        <w:t>2015</w:t>
      </w:r>
      <w:r>
        <w:rPr>
          <w:rFonts w:ascii="Times New Roman" w:hAnsi="Times New Roman" w:cs="Times New Roman"/>
          <w:kern w:val="0"/>
          <w:sz w:val="24"/>
          <w:szCs w:val="24"/>
        </w:rPr>
        <w:t>年同期比较，全球添加甜菊糖的食品增长了</w:t>
      </w:r>
      <w:r>
        <w:rPr>
          <w:rFonts w:ascii="Times New Roman" w:hAnsi="Times New Roman" w:cs="Times New Roman"/>
          <w:kern w:val="0"/>
          <w:sz w:val="24"/>
          <w:szCs w:val="24"/>
        </w:rPr>
        <w:t>13%</w:t>
      </w:r>
      <w:r>
        <w:rPr>
          <w:rFonts w:ascii="Times New Roman" w:hAnsi="Times New Roman" w:cs="Times New Roman"/>
          <w:kern w:val="0"/>
          <w:sz w:val="24"/>
          <w:szCs w:val="24"/>
        </w:rPr>
        <w:t>。根据</w:t>
      </w:r>
      <w:r>
        <w:rPr>
          <w:rFonts w:ascii="Times New Roman" w:hAnsi="Times New Roman" w:cs="Times New Roman"/>
          <w:kern w:val="0"/>
          <w:sz w:val="24"/>
          <w:szCs w:val="24"/>
        </w:rPr>
        <w:t>Future Market Insights</w:t>
      </w:r>
      <w:r>
        <w:rPr>
          <w:rFonts w:ascii="Times New Roman" w:hAnsi="Times New Roman" w:cs="Times New Roman"/>
          <w:kern w:val="0"/>
          <w:sz w:val="24"/>
          <w:szCs w:val="24"/>
        </w:rPr>
        <w:t>公司发布的研究预计，到</w:t>
      </w:r>
      <w:r>
        <w:rPr>
          <w:rFonts w:ascii="Times New Roman" w:hAnsi="Times New Roman" w:cs="Times New Roman"/>
          <w:kern w:val="0"/>
          <w:sz w:val="24"/>
          <w:szCs w:val="24"/>
        </w:rPr>
        <w:t>2020</w:t>
      </w:r>
      <w:r>
        <w:rPr>
          <w:rFonts w:ascii="Times New Roman" w:hAnsi="Times New Roman" w:cs="Times New Roman"/>
          <w:kern w:val="0"/>
          <w:sz w:val="24"/>
          <w:szCs w:val="24"/>
        </w:rPr>
        <w:t>年全球甜味剂市场中甜菊糖苷将占</w:t>
      </w:r>
      <w:r>
        <w:rPr>
          <w:rFonts w:ascii="Times New Roman" w:hAnsi="Times New Roman" w:cs="Times New Roman"/>
          <w:kern w:val="0"/>
          <w:sz w:val="24"/>
          <w:szCs w:val="24"/>
        </w:rPr>
        <w:t>15%</w:t>
      </w:r>
      <w:r>
        <w:rPr>
          <w:rFonts w:ascii="Times New Roman" w:hAnsi="Times New Roman" w:cs="Times New Roman"/>
          <w:kern w:val="0"/>
          <w:sz w:val="24"/>
          <w:szCs w:val="24"/>
        </w:rPr>
        <w:t>的份额。</w:t>
      </w:r>
    </w:p>
    <w:p w14:paraId="06D95E5B" w14:textId="77777777" w:rsidR="00970176" w:rsidRDefault="008D6EE0">
      <w:pPr>
        <w:pStyle w:val="3"/>
      </w:pPr>
      <w:bookmarkStart w:id="1325" w:name="_Toc14992073"/>
      <w:r>
        <w:rPr>
          <w:szCs w:val="24"/>
        </w:rPr>
        <w:t xml:space="preserve">4.3.2 </w:t>
      </w:r>
      <w:r>
        <w:t>罗汉果甜苷（</w:t>
      </w:r>
      <w:r>
        <w:t>Lo-han-kuo extract</w:t>
      </w:r>
      <w:r>
        <w:t>）</w:t>
      </w:r>
      <w:bookmarkEnd w:id="1325"/>
    </w:p>
    <w:p w14:paraId="5C056BE6" w14:textId="77777777" w:rsidR="00970176" w:rsidRDefault="008D6EE0">
      <w:pPr>
        <w:pStyle w:val="05Het-Text"/>
        <w:widowControl w:val="0"/>
        <w:tabs>
          <w:tab w:val="center" w:pos="4535"/>
        </w:tabs>
        <w:ind w:firstLineChars="200" w:firstLine="480"/>
        <w:rPr>
          <w:rFonts w:ascii="Times New Roman" w:eastAsiaTheme="minorEastAsia" w:hAnsi="Times New Roman"/>
        </w:rPr>
      </w:pPr>
      <w:r>
        <w:rPr>
          <w:rFonts w:ascii="Times New Roman" w:eastAsiaTheme="minorEastAsia" w:hAnsi="Times New Roman"/>
        </w:rPr>
        <w:t>葫芦科植物罗汉果（</w:t>
      </w:r>
      <w:r>
        <w:rPr>
          <w:rFonts w:ascii="Times New Roman" w:eastAsiaTheme="minorEastAsia" w:hAnsi="Times New Roman"/>
          <w:i/>
        </w:rPr>
        <w:t xml:space="preserve">Siraitia </w:t>
      </w:r>
      <w:r>
        <w:rPr>
          <w:rFonts w:ascii="Times New Roman" w:eastAsiaTheme="minorEastAsia" w:hAnsi="Times New Roman"/>
          <w:i/>
        </w:rPr>
        <w:t>grosvenorii</w:t>
      </w:r>
      <w:r>
        <w:rPr>
          <w:rFonts w:ascii="Times New Roman" w:eastAsiaTheme="minorEastAsia" w:hAnsi="Times New Roman"/>
        </w:rPr>
        <w:t>）为我国传统中药，用于治疗干咳、喉咙痛、口渴和便秘等</w:t>
      </w:r>
      <w:ins w:id="1326" w:author="谁是最可爱的人" w:date="2019-12-31T14:56:00Z">
        <w:r>
          <w:rPr>
            <w:rFonts w:ascii="Times New Roman" w:eastAsiaTheme="minorEastAsia" w:hAnsi="Times New Roman" w:hint="eastAsia"/>
            <w:lang w:eastAsia="zh-CN"/>
          </w:rPr>
          <w:t>疾病</w:t>
        </w:r>
      </w:ins>
      <w:r>
        <w:rPr>
          <w:rFonts w:ascii="Times New Roman" w:eastAsiaTheme="minorEastAsia" w:hAnsi="Times New Roman"/>
        </w:rPr>
        <w:t>，并且作为公认的甜味植物</w:t>
      </w:r>
      <w:ins w:id="1327" w:author="谁是最可爱的人" w:date="2019-12-31T14:56:00Z">
        <w:r>
          <w:rPr>
            <w:rFonts w:ascii="Times New Roman" w:eastAsiaTheme="minorEastAsia" w:hAnsi="Times New Roman" w:hint="eastAsia"/>
            <w:lang w:eastAsia="zh-CN"/>
          </w:rPr>
          <w:t>，</w:t>
        </w:r>
        <w:r>
          <w:rPr>
            <w:rFonts w:ascii="Times New Roman" w:eastAsiaTheme="minorEastAsia" w:hAnsi="Times New Roman" w:hint="eastAsia"/>
            <w:lang w:eastAsia="zh-CN"/>
          </w:rPr>
          <w:t>其</w:t>
        </w:r>
      </w:ins>
      <w:r>
        <w:rPr>
          <w:rFonts w:ascii="Times New Roman" w:eastAsiaTheme="minorEastAsia" w:hAnsi="Times New Roman"/>
        </w:rPr>
        <w:t>使用已有几个世纪。上世纪</w:t>
      </w:r>
      <w:r>
        <w:rPr>
          <w:rFonts w:ascii="Times New Roman" w:eastAsiaTheme="minorEastAsia" w:hAnsi="Times New Roman"/>
        </w:rPr>
        <w:t>80</w:t>
      </w:r>
      <w:r>
        <w:rPr>
          <w:rFonts w:ascii="Times New Roman" w:eastAsiaTheme="minorEastAsia" w:hAnsi="Times New Roman"/>
        </w:rPr>
        <w:t>年，从罗汉果中分离并鉴定了第一个甜味成分</w:t>
      </w:r>
      <w:r>
        <w:rPr>
          <w:rFonts w:ascii="Times New Roman" w:eastAsiaTheme="minorEastAsia" w:hAnsi="Times New Roman"/>
        </w:rPr>
        <w:t>——</w:t>
      </w:r>
      <w:r>
        <w:rPr>
          <w:rFonts w:ascii="Times New Roman" w:eastAsiaTheme="minorEastAsia" w:hAnsi="Times New Roman"/>
        </w:rPr>
        <w:t>罗汉果苷</w:t>
      </w:r>
      <w:r>
        <w:rPr>
          <w:rFonts w:ascii="Times New Roman" w:eastAsiaTheme="minorEastAsia" w:hAnsi="Times New Roman"/>
        </w:rPr>
        <w:t>V</w:t>
      </w:r>
      <w:r>
        <w:rPr>
          <w:rFonts w:ascii="Times New Roman" w:eastAsiaTheme="minorEastAsia" w:hAnsi="Times New Roman"/>
        </w:rPr>
        <w:t>（</w:t>
      </w:r>
      <w:r>
        <w:rPr>
          <w:rFonts w:ascii="Times New Roman" w:eastAsiaTheme="minorEastAsia" w:hAnsi="Times New Roman"/>
        </w:rPr>
        <w:t>mogrosides V</w:t>
      </w:r>
      <w:r>
        <w:rPr>
          <w:rFonts w:ascii="Times New Roman" w:eastAsiaTheme="minorEastAsia" w:hAnsi="Times New Roman"/>
        </w:rPr>
        <w:t>），也是其果实中主要的甜味成分</w:t>
      </w:r>
      <w:r>
        <w:rPr>
          <w:rFonts w:ascii="Times New Roman" w:eastAsiaTheme="minorEastAsia" w:hAnsi="Times New Roman"/>
        </w:rPr>
        <w:t>,</w:t>
      </w:r>
      <w:r>
        <w:rPr>
          <w:rFonts w:ascii="Times New Roman" w:eastAsiaTheme="minorEastAsia" w:hAnsi="Times New Roman"/>
        </w:rPr>
        <w:t>在罗汉果鲜果、干果、叶、茎等部位均含这一甜味化合物。进一步的研究又发现了另外七个罗汉果甜苷，分别为：罗汉果苷</w:t>
      </w:r>
      <w:r>
        <w:rPr>
          <w:rFonts w:ascii="Times New Roman" w:eastAsiaTheme="minorEastAsia" w:hAnsi="Times New Roman"/>
        </w:rPr>
        <w:t>II</w:t>
      </w:r>
      <w:r>
        <w:rPr>
          <w:rFonts w:ascii="Times New Roman" w:eastAsiaTheme="minorEastAsia" w:hAnsi="Times New Roman"/>
        </w:rPr>
        <w:t>、</w:t>
      </w:r>
      <w:r>
        <w:rPr>
          <w:rFonts w:ascii="Times New Roman" w:eastAsiaTheme="minorEastAsia" w:hAnsi="Times New Roman"/>
        </w:rPr>
        <w:t>III</w:t>
      </w:r>
      <w:r>
        <w:rPr>
          <w:rFonts w:ascii="Times New Roman" w:eastAsiaTheme="minorEastAsia" w:hAnsi="Times New Roman"/>
        </w:rPr>
        <w:t>、</w:t>
      </w:r>
      <w:r>
        <w:rPr>
          <w:rFonts w:ascii="Times New Roman" w:eastAsiaTheme="minorEastAsia" w:hAnsi="Times New Roman"/>
        </w:rPr>
        <w:t>IV</w:t>
      </w:r>
      <w:r>
        <w:rPr>
          <w:rFonts w:ascii="Times New Roman" w:eastAsiaTheme="minorEastAsia" w:hAnsi="Times New Roman"/>
        </w:rPr>
        <w:t>、</w:t>
      </w:r>
      <w:r>
        <w:rPr>
          <w:rFonts w:ascii="Times New Roman" w:eastAsiaTheme="minorEastAsia" w:hAnsi="Times New Roman"/>
        </w:rPr>
        <w:t>VI</w:t>
      </w:r>
      <w:r>
        <w:rPr>
          <w:rFonts w:ascii="Times New Roman" w:eastAsiaTheme="minorEastAsia" w:hAnsi="Times New Roman"/>
        </w:rPr>
        <w:t>（</w:t>
      </w:r>
      <w:r>
        <w:rPr>
          <w:rFonts w:ascii="Times New Roman" w:eastAsiaTheme="minorEastAsia" w:hAnsi="Times New Roman"/>
        </w:rPr>
        <w:t>mogrosides II, III, IV, VI</w:t>
      </w:r>
      <w:r>
        <w:rPr>
          <w:rFonts w:ascii="Times New Roman" w:eastAsiaTheme="minorEastAsia" w:hAnsi="Times New Roman"/>
        </w:rPr>
        <w:t>），异罗汉果苷</w:t>
      </w:r>
      <w:r>
        <w:rPr>
          <w:rFonts w:ascii="Times New Roman" w:eastAsiaTheme="minorEastAsia" w:hAnsi="Times New Roman"/>
        </w:rPr>
        <w:t>V</w:t>
      </w:r>
      <w:r>
        <w:rPr>
          <w:rFonts w:ascii="Times New Roman" w:eastAsiaTheme="minorEastAsia" w:hAnsi="Times New Roman"/>
        </w:rPr>
        <w:t>（</w:t>
      </w:r>
      <w:r>
        <w:rPr>
          <w:rFonts w:ascii="Times New Roman" w:eastAsiaTheme="minorEastAsia" w:hAnsi="Times New Roman"/>
        </w:rPr>
        <w:t>isomogroside V</w:t>
      </w:r>
      <w:r>
        <w:rPr>
          <w:rFonts w:ascii="Times New Roman" w:eastAsiaTheme="minorEastAsia" w:hAnsi="Times New Roman"/>
        </w:rPr>
        <w:t>）、赛门苷</w:t>
      </w:r>
      <w:r>
        <w:rPr>
          <w:rFonts w:ascii="Times New Roman" w:eastAsiaTheme="minorEastAsia" w:hAnsi="Times New Roman"/>
        </w:rPr>
        <w:t xml:space="preserve">I </w:t>
      </w:r>
      <w:r>
        <w:rPr>
          <w:rFonts w:ascii="Times New Roman" w:eastAsiaTheme="minorEastAsia" w:hAnsi="Times New Roman"/>
        </w:rPr>
        <w:t>（</w:t>
      </w:r>
      <w:r>
        <w:rPr>
          <w:rFonts w:ascii="Times New Roman" w:eastAsiaTheme="minorEastAsia" w:hAnsi="Times New Roman"/>
        </w:rPr>
        <w:t>siamenosi</w:t>
      </w:r>
      <w:r>
        <w:rPr>
          <w:rFonts w:ascii="Times New Roman" w:eastAsiaTheme="minorEastAsia" w:hAnsi="Times New Roman"/>
        </w:rPr>
        <w:t>de I</w:t>
      </w:r>
      <w:r>
        <w:rPr>
          <w:rFonts w:ascii="Times New Roman" w:eastAsiaTheme="minorEastAsia" w:hAnsi="Times New Roman"/>
        </w:rPr>
        <w:t>）以及</w:t>
      </w:r>
      <w:r>
        <w:rPr>
          <w:rFonts w:ascii="Times New Roman" w:eastAsiaTheme="minorEastAsia" w:hAnsi="Times New Roman"/>
        </w:rPr>
        <w:t>11-</w:t>
      </w:r>
      <w:r>
        <w:rPr>
          <w:rFonts w:ascii="Times New Roman" w:eastAsiaTheme="minorEastAsia" w:hAnsi="Times New Roman"/>
        </w:rPr>
        <w:t>氧化</w:t>
      </w:r>
      <w:r>
        <w:rPr>
          <w:rFonts w:ascii="Times New Roman" w:eastAsiaTheme="minorEastAsia" w:hAnsi="Times New Roman"/>
        </w:rPr>
        <w:t>-</w:t>
      </w:r>
      <w:r>
        <w:rPr>
          <w:rFonts w:ascii="Times New Roman" w:eastAsiaTheme="minorEastAsia" w:hAnsi="Times New Roman"/>
        </w:rPr>
        <w:t>罗汉果苷</w:t>
      </w:r>
      <w:r>
        <w:rPr>
          <w:rFonts w:ascii="Times New Roman" w:eastAsiaTheme="minorEastAsia" w:hAnsi="Times New Roman"/>
        </w:rPr>
        <w:t>V</w:t>
      </w:r>
      <w:r>
        <w:rPr>
          <w:rFonts w:ascii="Times New Roman" w:eastAsiaTheme="minorEastAsia" w:hAnsi="Times New Roman"/>
        </w:rPr>
        <w:t>（</w:t>
      </w:r>
      <w:r>
        <w:rPr>
          <w:rFonts w:ascii="Times New Roman" w:eastAsiaTheme="minorEastAsia" w:hAnsi="Times New Roman"/>
        </w:rPr>
        <w:t>11-oxo-mogroside V</w:t>
      </w:r>
      <w:r>
        <w:rPr>
          <w:rFonts w:ascii="Times New Roman" w:eastAsiaTheme="minorEastAsia" w:hAnsi="Times New Roman"/>
        </w:rPr>
        <w:t>）。这些罗汉果甜苷的化学结构中都具有相同的葫芦烷型三萜罗汉果醇（</w:t>
      </w:r>
      <w:r>
        <w:rPr>
          <w:rFonts w:ascii="Times New Roman" w:eastAsiaTheme="minorEastAsia" w:hAnsi="Times New Roman"/>
        </w:rPr>
        <w:t>Morgrol</w:t>
      </w:r>
      <w:r>
        <w:rPr>
          <w:rFonts w:ascii="Times New Roman" w:eastAsiaTheme="minorEastAsia" w:hAnsi="Times New Roman"/>
        </w:rPr>
        <w:t>）的苷元骨架，只是苷元上所连接的糖链不同，其中罗汉果苷</w:t>
      </w:r>
      <w:r>
        <w:rPr>
          <w:rFonts w:ascii="Times New Roman" w:eastAsiaTheme="minorEastAsia" w:hAnsi="Times New Roman"/>
        </w:rPr>
        <w:t>IV</w:t>
      </w:r>
      <w:r>
        <w:rPr>
          <w:rFonts w:ascii="Times New Roman" w:eastAsiaTheme="minorEastAsia" w:hAnsi="Times New Roman"/>
        </w:rPr>
        <w:t>、罗汉果苷</w:t>
      </w:r>
      <w:r>
        <w:rPr>
          <w:rFonts w:ascii="Times New Roman" w:eastAsiaTheme="minorEastAsia" w:hAnsi="Times New Roman"/>
        </w:rPr>
        <w:t>V</w:t>
      </w:r>
      <w:r>
        <w:rPr>
          <w:rFonts w:ascii="Times New Roman" w:eastAsiaTheme="minorEastAsia" w:hAnsi="Times New Roman"/>
        </w:rPr>
        <w:t>以及赛门苷</w:t>
      </w:r>
      <w:r>
        <w:rPr>
          <w:rFonts w:ascii="Times New Roman" w:eastAsiaTheme="minorEastAsia" w:hAnsi="Times New Roman"/>
        </w:rPr>
        <w:t>I</w:t>
      </w:r>
      <w:r>
        <w:rPr>
          <w:rFonts w:ascii="Times New Roman" w:eastAsiaTheme="minorEastAsia" w:hAnsi="Times New Roman"/>
        </w:rPr>
        <w:t>为罗汉果中主要的高倍甜味成分，其甜度分别为蔗糖的</w:t>
      </w:r>
      <w:r>
        <w:rPr>
          <w:rFonts w:ascii="Times New Roman" w:eastAsiaTheme="minorEastAsia" w:hAnsi="Times New Roman"/>
        </w:rPr>
        <w:t>233-392</w:t>
      </w:r>
      <w:r>
        <w:rPr>
          <w:rFonts w:ascii="Times New Roman" w:eastAsiaTheme="minorEastAsia" w:hAnsi="Times New Roman"/>
        </w:rPr>
        <w:t>、</w:t>
      </w:r>
      <w:r>
        <w:rPr>
          <w:rFonts w:ascii="Times New Roman" w:eastAsiaTheme="minorEastAsia" w:hAnsi="Times New Roman"/>
        </w:rPr>
        <w:t>250-425</w:t>
      </w:r>
      <w:r>
        <w:rPr>
          <w:rFonts w:ascii="Times New Roman" w:eastAsiaTheme="minorEastAsia" w:hAnsi="Times New Roman"/>
        </w:rPr>
        <w:t>以及</w:t>
      </w:r>
      <w:r>
        <w:rPr>
          <w:rFonts w:ascii="Times New Roman" w:eastAsiaTheme="minorEastAsia" w:hAnsi="Times New Roman"/>
        </w:rPr>
        <w:t>563</w:t>
      </w:r>
      <w:r>
        <w:rPr>
          <w:rFonts w:ascii="Times New Roman" w:eastAsiaTheme="minorEastAsia" w:hAnsi="Times New Roman"/>
        </w:rPr>
        <w:t>倍。</w:t>
      </w:r>
    </w:p>
    <w:p w14:paraId="57094227" w14:textId="77777777" w:rsidR="00970176" w:rsidRDefault="008D6EE0">
      <w:pPr>
        <w:widowControl/>
        <w:autoSpaceDE w:val="0"/>
        <w:autoSpaceDN w:val="0"/>
        <w:adjustRightInd w:val="0"/>
        <w:spacing w:line="360" w:lineRule="auto"/>
        <w:jc w:val="center"/>
        <w:rPr>
          <w:rFonts w:ascii="Times New Roman" w:hAnsi="Times New Roman" w:cs="Times New Roman"/>
        </w:rPr>
      </w:pPr>
      <w:r>
        <w:rPr>
          <w:rFonts w:ascii="Times New Roman" w:hAnsi="Times New Roman" w:cs="Times New Roman"/>
        </w:rPr>
        <w:object w:dxaOrig="3656" w:dyaOrig="2079" w14:anchorId="40B9DF56">
          <v:shape id="_x0000_i1039" type="#_x0000_t75" style="width:183pt;height:104.25pt" o:ole="">
            <v:imagedata r:id="rId96" o:title=""/>
          </v:shape>
          <o:OLEObject Type="Embed" ProgID="ChemDraw.Document.6.0" ShapeID="_x0000_i1039" DrawAspect="Content" ObjectID="_1639647255" r:id="rId97"/>
        </w:object>
      </w:r>
    </w:p>
    <w:p w14:paraId="30A36778" w14:textId="77777777" w:rsidR="00970176" w:rsidRDefault="008D6EE0">
      <w:pPr>
        <w:widowControl/>
        <w:autoSpaceDE w:val="0"/>
        <w:autoSpaceDN w:val="0"/>
        <w:adjustRightInd w:val="0"/>
        <w:spacing w:line="360" w:lineRule="auto"/>
        <w:jc w:val="center"/>
        <w:rPr>
          <w:rFonts w:ascii="Times New Roman" w:hAnsi="Times New Roman" w:cs="Times New Roman"/>
        </w:rPr>
      </w:pPr>
      <w:r>
        <w:rPr>
          <w:rFonts w:ascii="Times New Roman" w:hAnsi="Times New Roman" w:cs="Times New Roman"/>
        </w:rPr>
        <w:object w:dxaOrig="3005" w:dyaOrig="889" w14:anchorId="44CF06FE">
          <v:shape id="_x0000_i1040" type="#_x0000_t75" style="width:150pt;height:44.25pt" o:ole="">
            <v:imagedata r:id="rId98" o:title=""/>
          </v:shape>
          <o:OLEObject Type="Embed" ProgID="ChemDraw.Document.6.0" ShapeID="_x0000_i1040" DrawAspect="Content" ObjectID="_1639647256" r:id="rId99"/>
        </w:object>
      </w:r>
    </w:p>
    <w:p w14:paraId="62513130"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4.9 </w:t>
      </w:r>
      <w:r>
        <w:rPr>
          <w:rFonts w:ascii="Times New Roman" w:hAnsi="Times New Roman" w:cs="Times New Roman"/>
          <w:kern w:val="0"/>
          <w:szCs w:val="21"/>
        </w:rPr>
        <w:t>罗汉果苷</w:t>
      </w:r>
      <w:r>
        <w:rPr>
          <w:rFonts w:ascii="Times New Roman" w:hAnsi="Times New Roman" w:cs="Times New Roman"/>
          <w:kern w:val="0"/>
          <w:szCs w:val="21"/>
        </w:rPr>
        <w:t>V</w:t>
      </w:r>
    </w:p>
    <w:p w14:paraId="5FD8DABF" w14:textId="77777777" w:rsidR="00970176" w:rsidRDefault="008D6EE0">
      <w:pPr>
        <w:widowControl/>
        <w:autoSpaceDE w:val="0"/>
        <w:autoSpaceDN w:val="0"/>
        <w:adjustRightInd w:val="0"/>
        <w:spacing w:line="360" w:lineRule="auto"/>
        <w:jc w:val="center"/>
        <w:rPr>
          <w:rFonts w:ascii="Times New Roman" w:hAnsi="Times New Roman" w:cs="Times New Roman"/>
          <w:kern w:val="0"/>
          <w:sz w:val="24"/>
          <w:szCs w:val="20"/>
        </w:rPr>
      </w:pPr>
      <w:r>
        <w:rPr>
          <w:rFonts w:ascii="Times New Roman" w:hAnsi="Times New Roman" w:cs="Times New Roman"/>
          <w:kern w:val="0"/>
          <w:szCs w:val="21"/>
        </w:rPr>
        <w:t xml:space="preserve">     Fig.4.9 </w:t>
      </w:r>
      <w:r>
        <w:rPr>
          <w:rFonts w:ascii="Times New Roman" w:hAnsi="Times New Roman" w:cs="Times New Roman"/>
          <w:kern w:val="0"/>
          <w:szCs w:val="21"/>
        </w:rPr>
        <w:t>Mogroside V</w:t>
      </w:r>
    </w:p>
    <w:p w14:paraId="1D4CC933" w14:textId="77777777" w:rsidR="00970176" w:rsidRDefault="008D6EE0">
      <w:pPr>
        <w:widowControl/>
        <w:spacing w:line="360" w:lineRule="auto"/>
        <w:ind w:firstLine="480"/>
        <w:jc w:val="left"/>
        <w:rPr>
          <w:rFonts w:ascii="Times New Roman" w:hAnsi="Times New Roman" w:cs="Times New Roman"/>
          <w:kern w:val="0"/>
          <w:sz w:val="24"/>
          <w:szCs w:val="20"/>
        </w:rPr>
      </w:pPr>
      <w:r>
        <w:rPr>
          <w:rFonts w:ascii="Times New Roman" w:hAnsi="Times New Roman" w:cs="Times New Roman"/>
          <w:sz w:val="24"/>
          <w:szCs w:val="24"/>
        </w:rPr>
        <w:t>2009</w:t>
      </w:r>
      <w:r>
        <w:rPr>
          <w:rFonts w:ascii="Times New Roman" w:hAnsi="Times New Roman" w:cs="Times New Roman"/>
          <w:sz w:val="24"/>
          <w:szCs w:val="24"/>
        </w:rPr>
        <w:t>年</w:t>
      </w:r>
      <w:r>
        <w:rPr>
          <w:rFonts w:ascii="Times New Roman" w:hAnsi="Times New Roman" w:cs="Times New Roman"/>
          <w:sz w:val="24"/>
          <w:szCs w:val="24"/>
        </w:rPr>
        <w:t>FDA</w:t>
      </w:r>
      <w:r>
        <w:rPr>
          <w:rFonts w:ascii="Times New Roman" w:hAnsi="Times New Roman" w:cs="Times New Roman"/>
          <w:sz w:val="24"/>
          <w:szCs w:val="24"/>
        </w:rPr>
        <w:t>通过了对于美国市场</w:t>
      </w:r>
      <w:r>
        <w:rPr>
          <w:rFonts w:ascii="Times New Roman" w:hAnsi="Times New Roman" w:cs="Times New Roman"/>
          <w:sz w:val="24"/>
          <w:szCs w:val="24"/>
        </w:rPr>
        <w:t>PureLo</w:t>
      </w:r>
      <w:r>
        <w:rPr>
          <w:rFonts w:ascii="Times New Roman" w:hAnsi="Times New Roman" w:cs="Times New Roman"/>
          <w:sz w:val="24"/>
          <w:szCs w:val="24"/>
        </w:rPr>
        <w:t>罗汉果浓缩汁产品</w:t>
      </w:r>
      <w:r>
        <w:rPr>
          <w:rFonts w:ascii="Times New Roman" w:hAnsi="Times New Roman" w:cs="Times New Roman"/>
          <w:kern w:val="0"/>
          <w:sz w:val="24"/>
          <w:szCs w:val="20"/>
        </w:rPr>
        <w:t>安全可靠</w:t>
      </w:r>
      <w:r>
        <w:rPr>
          <w:rFonts w:ascii="Times New Roman" w:hAnsi="Times New Roman" w:cs="Times New Roman"/>
          <w:kern w:val="0"/>
          <w:sz w:val="24"/>
          <w:szCs w:val="20"/>
        </w:rPr>
        <w:t>(GRAS)</w:t>
      </w:r>
      <w:r>
        <w:rPr>
          <w:rFonts w:ascii="Times New Roman" w:hAnsi="Times New Roman" w:cs="Times New Roman"/>
          <w:kern w:val="0"/>
          <w:sz w:val="24"/>
          <w:szCs w:val="20"/>
        </w:rPr>
        <w:t>的认证，</w:t>
      </w:r>
      <w:r>
        <w:rPr>
          <w:rFonts w:ascii="Times New Roman" w:hAnsi="Times New Roman" w:cs="Times New Roman"/>
          <w:sz w:val="24"/>
          <w:szCs w:val="24"/>
        </w:rPr>
        <w:t>BioVittoria</w:t>
      </w:r>
      <w:r>
        <w:rPr>
          <w:rFonts w:ascii="Times New Roman" w:hAnsi="Times New Roman" w:cs="Times New Roman"/>
          <w:sz w:val="24"/>
          <w:szCs w:val="24"/>
        </w:rPr>
        <w:t>公司收到了</w:t>
      </w:r>
      <w:r>
        <w:rPr>
          <w:rFonts w:ascii="Times New Roman" w:hAnsi="Times New Roman" w:cs="Times New Roman"/>
          <w:sz w:val="24"/>
          <w:szCs w:val="24"/>
        </w:rPr>
        <w:t>FDA</w:t>
      </w:r>
      <w:r>
        <w:rPr>
          <w:rFonts w:ascii="Times New Roman" w:hAnsi="Times New Roman" w:cs="Times New Roman"/>
          <w:sz w:val="24"/>
          <w:szCs w:val="24"/>
        </w:rPr>
        <w:t>无反对意见的信件（</w:t>
      </w:r>
      <w:r>
        <w:rPr>
          <w:rFonts w:ascii="Times New Roman" w:hAnsi="Times New Roman" w:cs="Times New Roman"/>
          <w:sz w:val="24"/>
          <w:szCs w:val="24"/>
        </w:rPr>
        <w:t>GRN NO. 301</w:t>
      </w:r>
      <w:r>
        <w:rPr>
          <w:rFonts w:ascii="Times New Roman" w:hAnsi="Times New Roman" w:cs="Times New Roman"/>
          <w:sz w:val="24"/>
          <w:szCs w:val="24"/>
        </w:rPr>
        <w:t>）。</w:t>
      </w:r>
      <w:r>
        <w:rPr>
          <w:rFonts w:ascii="Times New Roman" w:hAnsi="Times New Roman" w:cs="Times New Roman"/>
          <w:sz w:val="24"/>
          <w:szCs w:val="24"/>
        </w:rPr>
        <w:t>2011</w:t>
      </w:r>
      <w:r>
        <w:rPr>
          <w:rFonts w:ascii="Times New Roman" w:hAnsi="Times New Roman" w:cs="Times New Roman"/>
          <w:sz w:val="24"/>
          <w:szCs w:val="24"/>
        </w:rPr>
        <w:t>年，桂林莱茵生物科技股份有限公司的罗汉果浓缩汁产品（</w:t>
      </w:r>
      <w:r>
        <w:rPr>
          <w:rFonts w:ascii="Times New Roman" w:hAnsi="Times New Roman" w:cs="Times New Roman"/>
          <w:sz w:val="24"/>
          <w:szCs w:val="24"/>
        </w:rPr>
        <w:t>Go-Luo</w:t>
      </w:r>
      <w:r>
        <w:rPr>
          <w:rFonts w:ascii="Times New Roman" w:hAnsi="Times New Roman" w:cs="Times New Roman"/>
          <w:sz w:val="24"/>
          <w:szCs w:val="24"/>
        </w:rPr>
        <w:t>品牌）通过了</w:t>
      </w:r>
      <w:r>
        <w:rPr>
          <w:rFonts w:ascii="Times New Roman" w:hAnsi="Times New Roman" w:cs="Times New Roman"/>
          <w:sz w:val="24"/>
          <w:szCs w:val="24"/>
        </w:rPr>
        <w:t>FDA</w:t>
      </w:r>
      <w:r>
        <w:rPr>
          <w:rFonts w:ascii="Times New Roman" w:hAnsi="Times New Roman" w:cs="Times New Roman"/>
          <w:kern w:val="0"/>
          <w:sz w:val="24"/>
          <w:szCs w:val="20"/>
        </w:rPr>
        <w:t>安全可靠</w:t>
      </w:r>
      <w:r>
        <w:rPr>
          <w:rFonts w:ascii="Times New Roman" w:hAnsi="Times New Roman" w:cs="Times New Roman"/>
          <w:kern w:val="0"/>
          <w:sz w:val="24"/>
          <w:szCs w:val="20"/>
        </w:rPr>
        <w:t>(GRAS)</w:t>
      </w:r>
      <w:r>
        <w:rPr>
          <w:rFonts w:ascii="Times New Roman" w:hAnsi="Times New Roman" w:cs="Times New Roman"/>
          <w:kern w:val="0"/>
          <w:sz w:val="24"/>
          <w:szCs w:val="20"/>
        </w:rPr>
        <w:t>的认证，该公司</w:t>
      </w:r>
      <w:r>
        <w:rPr>
          <w:rFonts w:ascii="Times New Roman" w:hAnsi="Times New Roman" w:cs="Times New Roman"/>
          <w:sz w:val="24"/>
          <w:szCs w:val="24"/>
        </w:rPr>
        <w:t>收到了</w:t>
      </w:r>
      <w:r>
        <w:rPr>
          <w:rFonts w:ascii="Times New Roman" w:hAnsi="Times New Roman" w:cs="Times New Roman"/>
          <w:sz w:val="24"/>
          <w:szCs w:val="24"/>
        </w:rPr>
        <w:t>FDA</w:t>
      </w:r>
      <w:r>
        <w:rPr>
          <w:rFonts w:ascii="Times New Roman" w:hAnsi="Times New Roman" w:cs="Times New Roman"/>
          <w:sz w:val="24"/>
          <w:szCs w:val="24"/>
        </w:rPr>
        <w:t>无反对意见的信件（</w:t>
      </w:r>
      <w:r>
        <w:rPr>
          <w:rFonts w:ascii="Times New Roman" w:hAnsi="Times New Roman" w:cs="Times New Roman"/>
          <w:sz w:val="24"/>
          <w:szCs w:val="24"/>
        </w:rPr>
        <w:t>GRN NO. 359</w:t>
      </w:r>
      <w:r>
        <w:rPr>
          <w:rFonts w:ascii="Times New Roman" w:hAnsi="Times New Roman" w:cs="Times New Roman"/>
          <w:sz w:val="24"/>
          <w:szCs w:val="24"/>
        </w:rPr>
        <w:t>）。</w:t>
      </w:r>
      <w:r>
        <w:rPr>
          <w:rFonts w:ascii="Times New Roman" w:hAnsi="Times New Roman" w:cs="Times New Roman"/>
          <w:kern w:val="0"/>
          <w:sz w:val="24"/>
          <w:szCs w:val="20"/>
        </w:rPr>
        <w:t>罗汉果提取物成为第二个被</w:t>
      </w:r>
      <w:r>
        <w:rPr>
          <w:rFonts w:ascii="Times New Roman" w:hAnsi="Times New Roman" w:cs="Times New Roman"/>
          <w:kern w:val="0"/>
          <w:sz w:val="24"/>
          <w:szCs w:val="20"/>
        </w:rPr>
        <w:t>FDA</w:t>
      </w:r>
      <w:r>
        <w:rPr>
          <w:rFonts w:ascii="Times New Roman" w:hAnsi="Times New Roman" w:cs="Times New Roman"/>
          <w:kern w:val="0"/>
          <w:sz w:val="24"/>
          <w:szCs w:val="20"/>
        </w:rPr>
        <w:t>批准使用的天然甜味剂，同时</w:t>
      </w:r>
      <w:r>
        <w:rPr>
          <w:rFonts w:ascii="Times New Roman" w:hAnsi="Times New Roman" w:cs="Times New Roman"/>
          <w:sz w:val="24"/>
          <w:szCs w:val="24"/>
        </w:rPr>
        <w:t>确定了罗汉果浓缩汁人体</w:t>
      </w:r>
      <w:r>
        <w:rPr>
          <w:rFonts w:ascii="Times New Roman" w:hAnsi="Times New Roman" w:cs="Times New Roman"/>
          <w:kern w:val="0"/>
          <w:sz w:val="24"/>
          <w:szCs w:val="20"/>
        </w:rPr>
        <w:t>每日摄入量为</w:t>
      </w:r>
      <w:r>
        <w:rPr>
          <w:rFonts w:ascii="Times New Roman" w:hAnsi="Times New Roman" w:cs="Times New Roman"/>
          <w:kern w:val="0"/>
          <w:sz w:val="24"/>
          <w:szCs w:val="20"/>
        </w:rPr>
        <w:t>25mg</w:t>
      </w:r>
      <w:r>
        <w:rPr>
          <w:rFonts w:ascii="Times New Roman" w:hAnsi="Times New Roman" w:cs="Times New Roman"/>
          <w:kern w:val="0"/>
          <w:sz w:val="24"/>
          <w:szCs w:val="20"/>
        </w:rPr>
        <w:t>每公斤体重以下。</w:t>
      </w:r>
    </w:p>
    <w:p w14:paraId="25CF6E04"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目前，某公司生产的罗汉果甜味剂产品主要包括罗汉果浓缩汁和罗汉果提取粉两大类。其中，罗汉果浓缩汁分为鲜果提取和干果提取的产品，鲜果提取产品的甜度为蔗糖的</w:t>
      </w:r>
      <w:r>
        <w:rPr>
          <w:rFonts w:ascii="Times New Roman" w:hAnsi="Times New Roman" w:cs="Times New Roman"/>
          <w:sz w:val="24"/>
          <w:szCs w:val="24"/>
        </w:rPr>
        <w:t>5</w:t>
      </w:r>
      <w:r>
        <w:rPr>
          <w:rFonts w:ascii="Times New Roman" w:hAnsi="Times New Roman" w:cs="Times New Roman"/>
          <w:sz w:val="24"/>
          <w:szCs w:val="24"/>
        </w:rPr>
        <w:t>倍、</w:t>
      </w:r>
      <w:r>
        <w:rPr>
          <w:rFonts w:ascii="Times New Roman" w:hAnsi="Times New Roman" w:cs="Times New Roman"/>
          <w:sz w:val="24"/>
          <w:szCs w:val="24"/>
        </w:rPr>
        <w:t>8</w:t>
      </w:r>
      <w:r>
        <w:rPr>
          <w:rFonts w:ascii="Times New Roman" w:hAnsi="Times New Roman" w:cs="Times New Roman"/>
          <w:sz w:val="24"/>
          <w:szCs w:val="24"/>
        </w:rPr>
        <w:t>倍和</w:t>
      </w:r>
      <w:r>
        <w:rPr>
          <w:rFonts w:ascii="Times New Roman" w:hAnsi="Times New Roman" w:cs="Times New Roman"/>
          <w:sz w:val="24"/>
          <w:szCs w:val="24"/>
        </w:rPr>
        <w:t>15</w:t>
      </w:r>
      <w:r>
        <w:rPr>
          <w:rFonts w:ascii="Times New Roman" w:hAnsi="Times New Roman" w:cs="Times New Roman"/>
          <w:sz w:val="24"/>
          <w:szCs w:val="24"/>
        </w:rPr>
        <w:t>倍，干果提取产品的甜度为蔗糖的</w:t>
      </w:r>
      <w:r>
        <w:rPr>
          <w:rFonts w:ascii="Times New Roman" w:hAnsi="Times New Roman" w:cs="Times New Roman"/>
          <w:sz w:val="24"/>
          <w:szCs w:val="24"/>
        </w:rPr>
        <w:t>8</w:t>
      </w:r>
      <w:r>
        <w:rPr>
          <w:rFonts w:ascii="Times New Roman" w:hAnsi="Times New Roman" w:cs="Times New Roman"/>
          <w:sz w:val="24"/>
          <w:szCs w:val="24"/>
        </w:rPr>
        <w:t>倍，使用时根据甜度不同添加量也不等。罗汉果提取粉包括从鲜果提取或从干果提取的罗汉果粉，以及罗汉果甜苷产品；罗汉果甜苷产品又分为含有不同浓度</w:t>
      </w:r>
      <w:r>
        <w:rPr>
          <w:rFonts w:ascii="Times New Roman" w:hAnsi="Times New Roman" w:cs="Times New Roman"/>
          <w:kern w:val="0"/>
          <w:sz w:val="24"/>
          <w:szCs w:val="20"/>
        </w:rPr>
        <w:t>罗汉果苷</w:t>
      </w:r>
      <w:r>
        <w:rPr>
          <w:rFonts w:ascii="Times New Roman" w:hAnsi="Times New Roman" w:cs="Times New Roman"/>
          <w:kern w:val="0"/>
          <w:sz w:val="24"/>
          <w:szCs w:val="20"/>
        </w:rPr>
        <w:t>V</w:t>
      </w:r>
      <w:r>
        <w:rPr>
          <w:rFonts w:ascii="Times New Roman" w:hAnsi="Times New Roman" w:cs="Times New Roman"/>
          <w:kern w:val="0"/>
          <w:sz w:val="24"/>
          <w:szCs w:val="20"/>
        </w:rPr>
        <w:t>（</w:t>
      </w:r>
      <w:r>
        <w:rPr>
          <w:rFonts w:ascii="Times New Roman" w:hAnsi="Times New Roman" w:cs="Times New Roman"/>
          <w:kern w:val="0"/>
          <w:sz w:val="24"/>
          <w:szCs w:val="20"/>
        </w:rPr>
        <w:t>25%</w:t>
      </w:r>
      <w:r>
        <w:rPr>
          <w:rFonts w:ascii="Times New Roman" w:hAnsi="Times New Roman" w:cs="Times New Roman"/>
          <w:kern w:val="0"/>
          <w:sz w:val="24"/>
          <w:szCs w:val="20"/>
        </w:rPr>
        <w:t>、</w:t>
      </w:r>
      <w:r>
        <w:rPr>
          <w:rFonts w:ascii="Times New Roman" w:hAnsi="Times New Roman" w:cs="Times New Roman"/>
          <w:kern w:val="0"/>
          <w:sz w:val="24"/>
          <w:szCs w:val="20"/>
        </w:rPr>
        <w:t>30%</w:t>
      </w:r>
      <w:r>
        <w:rPr>
          <w:rFonts w:ascii="Times New Roman" w:hAnsi="Times New Roman" w:cs="Times New Roman"/>
          <w:kern w:val="0"/>
          <w:sz w:val="24"/>
          <w:szCs w:val="20"/>
        </w:rPr>
        <w:t>、</w:t>
      </w:r>
      <w:r>
        <w:rPr>
          <w:rFonts w:ascii="Times New Roman" w:hAnsi="Times New Roman" w:cs="Times New Roman"/>
          <w:kern w:val="0"/>
          <w:sz w:val="24"/>
          <w:szCs w:val="20"/>
        </w:rPr>
        <w:t>40%</w:t>
      </w:r>
      <w:r>
        <w:rPr>
          <w:rFonts w:ascii="Times New Roman" w:hAnsi="Times New Roman" w:cs="Times New Roman"/>
          <w:kern w:val="0"/>
          <w:sz w:val="24"/>
          <w:szCs w:val="20"/>
        </w:rPr>
        <w:t>、</w:t>
      </w:r>
      <w:r>
        <w:rPr>
          <w:rFonts w:ascii="Times New Roman" w:hAnsi="Times New Roman" w:cs="Times New Roman"/>
          <w:kern w:val="0"/>
          <w:sz w:val="24"/>
          <w:szCs w:val="20"/>
        </w:rPr>
        <w:t>50%</w:t>
      </w:r>
      <w:r>
        <w:rPr>
          <w:rFonts w:ascii="Times New Roman" w:hAnsi="Times New Roman" w:cs="Times New Roman"/>
          <w:kern w:val="0"/>
          <w:sz w:val="24"/>
          <w:szCs w:val="20"/>
        </w:rPr>
        <w:t>、</w:t>
      </w:r>
      <w:r>
        <w:rPr>
          <w:rFonts w:ascii="Times New Roman" w:hAnsi="Times New Roman" w:cs="Times New Roman"/>
          <w:kern w:val="0"/>
          <w:sz w:val="24"/>
          <w:szCs w:val="20"/>
        </w:rPr>
        <w:t>60%</w:t>
      </w:r>
      <w:r>
        <w:rPr>
          <w:rFonts w:ascii="Times New Roman" w:hAnsi="Times New Roman" w:cs="Times New Roman"/>
          <w:kern w:val="0"/>
          <w:sz w:val="24"/>
          <w:szCs w:val="20"/>
        </w:rPr>
        <w:t>）的</w:t>
      </w:r>
      <w:r>
        <w:rPr>
          <w:rFonts w:ascii="Times New Roman" w:hAnsi="Times New Roman" w:cs="Times New Roman"/>
          <w:sz w:val="24"/>
          <w:szCs w:val="24"/>
        </w:rPr>
        <w:t>产品，这些产品中</w:t>
      </w:r>
      <w:r>
        <w:rPr>
          <w:rFonts w:ascii="Times New Roman" w:hAnsi="Times New Roman" w:cs="Times New Roman"/>
          <w:kern w:val="0"/>
          <w:sz w:val="24"/>
          <w:szCs w:val="20"/>
        </w:rPr>
        <w:t>罗汉果苷</w:t>
      </w:r>
      <w:r>
        <w:rPr>
          <w:rFonts w:ascii="Times New Roman" w:hAnsi="Times New Roman" w:cs="Times New Roman"/>
          <w:kern w:val="0"/>
          <w:sz w:val="24"/>
          <w:szCs w:val="20"/>
        </w:rPr>
        <w:t>V</w:t>
      </w:r>
      <w:r>
        <w:rPr>
          <w:rFonts w:ascii="Times New Roman" w:hAnsi="Times New Roman" w:cs="Times New Roman"/>
          <w:kern w:val="0"/>
          <w:sz w:val="24"/>
          <w:szCs w:val="20"/>
        </w:rPr>
        <w:t>的含量越高品质越好，且在应用中的添加量也越少。其中，含</w:t>
      </w:r>
      <w:r>
        <w:rPr>
          <w:rFonts w:ascii="Times New Roman" w:hAnsi="Times New Roman" w:cs="Times New Roman"/>
          <w:kern w:val="0"/>
          <w:sz w:val="24"/>
          <w:szCs w:val="20"/>
        </w:rPr>
        <w:t>60%</w:t>
      </w:r>
      <w:r>
        <w:rPr>
          <w:rFonts w:ascii="Times New Roman" w:hAnsi="Times New Roman" w:cs="Times New Roman"/>
          <w:kern w:val="0"/>
          <w:sz w:val="24"/>
          <w:szCs w:val="20"/>
        </w:rPr>
        <w:t>罗汉果苷</w:t>
      </w:r>
      <w:r>
        <w:rPr>
          <w:rFonts w:ascii="Times New Roman" w:hAnsi="Times New Roman" w:cs="Times New Roman"/>
          <w:kern w:val="0"/>
          <w:sz w:val="24"/>
          <w:szCs w:val="20"/>
        </w:rPr>
        <w:t>V</w:t>
      </w:r>
      <w:r>
        <w:rPr>
          <w:rFonts w:ascii="Times New Roman" w:hAnsi="Times New Roman" w:cs="Times New Roman"/>
          <w:kern w:val="0"/>
          <w:sz w:val="24"/>
          <w:szCs w:val="20"/>
        </w:rPr>
        <w:t>的</w:t>
      </w:r>
      <w:r>
        <w:rPr>
          <w:rFonts w:ascii="Times New Roman" w:hAnsi="Times New Roman" w:cs="Times New Roman"/>
          <w:sz w:val="24"/>
          <w:szCs w:val="24"/>
        </w:rPr>
        <w:t>罗汉果甜苷由于经过了脱色</w:t>
      </w:r>
      <w:r>
        <w:rPr>
          <w:rFonts w:ascii="Times New Roman" w:hAnsi="Times New Roman" w:cs="Times New Roman"/>
          <w:sz w:val="24"/>
          <w:szCs w:val="24"/>
        </w:rPr>
        <w:t>、脱苦的工艺其产品为白色粉末，无草药味，口感清新，可应用于各种食品配方中，添加量仅需要</w:t>
      </w:r>
      <w:r>
        <w:rPr>
          <w:rFonts w:ascii="Times New Roman" w:hAnsi="Times New Roman" w:cs="Times New Roman"/>
          <w:sz w:val="24"/>
          <w:szCs w:val="24"/>
        </w:rPr>
        <w:t>0.05-0.2%</w:t>
      </w:r>
      <w:r>
        <w:rPr>
          <w:rFonts w:ascii="Times New Roman" w:hAnsi="Times New Roman" w:cs="Times New Roman"/>
          <w:sz w:val="24"/>
          <w:szCs w:val="24"/>
        </w:rPr>
        <w:t>。</w:t>
      </w:r>
    </w:p>
    <w:p w14:paraId="21BC43AE"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罗汉果甜苷的生产一般包括罗汉果中糖苷类物质的提取、纯化和分离。罗汉果传统的提取方法多以干果为原料，经有机溶剂或水提取，加热减压浓缩后喷雾干燥，或以鲜果为原料，采用酶法提取技术，从鲜果中提取罗汉果甜苷。罗汉果甜苷的传统加工过程中，提取液除罗汉果甜苷外还存在大量的大分子物质以及许多微粒甚至是絮状物杂质，严重影响了产品的质量。传统的柱吸附分离方法，操作繁琐、生产周期长、有效成分损失大，而且层析洗脱过程要用乙</w:t>
      </w:r>
      <w:r>
        <w:rPr>
          <w:rFonts w:ascii="Times New Roman" w:hAnsi="Times New Roman" w:cs="Times New Roman"/>
          <w:sz w:val="24"/>
          <w:szCs w:val="24"/>
        </w:rPr>
        <w:t>醇，树脂再生要用酸碱，不但增加了成本，还带来了环境污染问题。近年来，膜分离技术应用于提取分离罗汉果甜苷。某公司从罗汉果中提取罗汉果甜苷的专利技术就包括了以下工艺流程：样品的前处理、提取、浓缩、微滤、超滤、纳滤、喷雾干燥、灭菌包装。采用水为提取溶媒，提取液经过真空浓缩，经过微滤除去溶液中绝大多</w:t>
      </w:r>
      <w:r>
        <w:rPr>
          <w:rFonts w:ascii="Times New Roman" w:hAnsi="Times New Roman" w:cs="Times New Roman"/>
          <w:sz w:val="24"/>
          <w:szCs w:val="24"/>
        </w:rPr>
        <w:lastRenderedPageBreak/>
        <w:t>数的水溶性蛋白质、果胶及悬浮物等杂质；通过进一步的超滤将罗汉果甜苷与其它组分进行分离；最后采用的纳滤可以达到过掉水分及部分离子或小分子物质、盐的杂质的目的。</w:t>
      </w:r>
    </w:p>
    <w:p w14:paraId="4E7D34D7"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食品添加剂使用标准（质量规格标准</w:t>
      </w:r>
      <w:r>
        <w:rPr>
          <w:rFonts w:ascii="Times New Roman" w:hAnsi="Times New Roman" w:cs="Times New Roman"/>
          <w:sz w:val="24"/>
          <w:szCs w:val="24"/>
        </w:rPr>
        <w:t>GB1886.77-2016</w:t>
      </w:r>
      <w:r>
        <w:rPr>
          <w:rFonts w:ascii="Times New Roman" w:hAnsi="Times New Roman" w:cs="Times New Roman"/>
          <w:sz w:val="24"/>
          <w:szCs w:val="24"/>
        </w:rPr>
        <w:t>食品安全国家标准食品添加剂</w:t>
      </w:r>
      <w:r>
        <w:rPr>
          <w:rFonts w:ascii="Times New Roman" w:hAnsi="Times New Roman" w:cs="Times New Roman"/>
          <w:kern w:val="0"/>
          <w:sz w:val="24"/>
          <w:szCs w:val="24"/>
        </w:rPr>
        <w:t>）的规定，罗汉果甜苷可用于调制乳、</w:t>
      </w:r>
      <w:r>
        <w:rPr>
          <w:rFonts w:ascii="Times New Roman" w:hAnsi="Times New Roman" w:cs="Times New Roman"/>
          <w:sz w:val="24"/>
          <w:szCs w:val="24"/>
        </w:rPr>
        <w:t>风味发酵乳、干酪、冷冻饮品、加工水果、豆类制品、坚果和籽类、发酵面制品、杂粮制品、方便米面制品、焙烤食品、预制肉制品、再制蛋、其他甜味料、鲜味剂和助鲜剂、复合调味料、各种饮料、酒、果冻、茶制品、膨化食品及其他几乎所有的</w:t>
      </w:r>
      <w:r>
        <w:rPr>
          <w:rFonts w:ascii="Times New Roman" w:hAnsi="Times New Roman" w:cs="Times New Roman"/>
          <w:kern w:val="0"/>
          <w:sz w:val="24"/>
          <w:szCs w:val="24"/>
        </w:rPr>
        <w:t>食品和饮料中，并且未对</w:t>
      </w:r>
      <w:r>
        <w:rPr>
          <w:rFonts w:ascii="Times New Roman" w:hAnsi="Times New Roman" w:cs="Times New Roman"/>
          <w:sz w:val="24"/>
          <w:szCs w:val="24"/>
        </w:rPr>
        <w:t>最大使用量进行限制。</w:t>
      </w:r>
    </w:p>
    <w:p w14:paraId="3460F2A6" w14:textId="77777777" w:rsidR="00970176" w:rsidRDefault="008D6EE0">
      <w:pPr>
        <w:widowControl/>
        <w:spacing w:line="360" w:lineRule="auto"/>
        <w:ind w:firstLine="480"/>
        <w:jc w:val="left"/>
        <w:rPr>
          <w:del w:id="1328" w:author="谁是最可爱的人" w:date="2019-12-31T14:54:00Z"/>
          <w:rFonts w:ascii="Times New Roman" w:hAnsi="Times New Roman" w:cs="Times New Roman"/>
          <w:kern w:val="0"/>
          <w:sz w:val="24"/>
          <w:szCs w:val="20"/>
        </w:rPr>
      </w:pPr>
      <w:r>
        <w:rPr>
          <w:rFonts w:ascii="Times New Roman" w:hAnsi="Times New Roman" w:cs="Times New Roman"/>
          <w:kern w:val="0"/>
          <w:sz w:val="24"/>
          <w:szCs w:val="20"/>
        </w:rPr>
        <w:t>罗汉果提取物除了可作为高倍甜味剂使用外，还具有一定的药用及保健作用。罗汉果提取物和罗汉果苷</w:t>
      </w:r>
      <w:r>
        <w:rPr>
          <w:rFonts w:ascii="Times New Roman" w:hAnsi="Times New Roman" w:cs="Times New Roman"/>
          <w:kern w:val="0"/>
          <w:sz w:val="24"/>
          <w:szCs w:val="20"/>
        </w:rPr>
        <w:t>V</w:t>
      </w:r>
      <w:r>
        <w:rPr>
          <w:rFonts w:ascii="Times New Roman" w:hAnsi="Times New Roman" w:cs="Times New Roman"/>
          <w:kern w:val="0"/>
          <w:sz w:val="24"/>
          <w:szCs w:val="20"/>
        </w:rPr>
        <w:t>对胰岛素</w:t>
      </w:r>
      <w:r>
        <w:rPr>
          <w:rFonts w:ascii="Times New Roman" w:hAnsi="Times New Roman" w:cs="Times New Roman"/>
          <w:kern w:val="0"/>
          <w:sz w:val="24"/>
          <w:szCs w:val="20"/>
        </w:rPr>
        <w:t>分泌有显著的促进作用，对糖尿病人具有血糖调节作用</w:t>
      </w:r>
      <w:r>
        <w:rPr>
          <w:rFonts w:ascii="Times New Roman" w:hAnsi="Times New Roman" w:cs="Times New Roman"/>
          <w:kern w:val="0"/>
          <w:sz w:val="24"/>
          <w:szCs w:val="20"/>
        </w:rPr>
        <w:t>,</w:t>
      </w:r>
      <w:r>
        <w:rPr>
          <w:rFonts w:ascii="Times New Roman" w:hAnsi="Times New Roman" w:cs="Times New Roman"/>
          <w:kern w:val="0"/>
          <w:sz w:val="24"/>
          <w:szCs w:val="20"/>
        </w:rPr>
        <w:t>提示其可能对于</w:t>
      </w:r>
      <w:r>
        <w:rPr>
          <w:rFonts w:ascii="宋体" w:eastAsia="宋体" w:hAnsi="宋体" w:cs="宋体" w:hint="eastAsia"/>
          <w:kern w:val="0"/>
          <w:sz w:val="24"/>
          <w:szCs w:val="20"/>
        </w:rPr>
        <w:t>Ⅱ</w:t>
      </w:r>
      <w:r>
        <w:rPr>
          <w:rFonts w:ascii="Times New Roman" w:hAnsi="Times New Roman" w:cs="Times New Roman"/>
          <w:kern w:val="0"/>
          <w:sz w:val="24"/>
          <w:szCs w:val="20"/>
        </w:rPr>
        <w:t>型糖尿病具有防治作用。罗汉果甜苷具有安全无</w:t>
      </w:r>
    </w:p>
    <w:p w14:paraId="06499C48" w14:textId="77777777" w:rsidR="00970176" w:rsidRDefault="008D6EE0" w:rsidP="00970176">
      <w:pPr>
        <w:widowControl/>
        <w:spacing w:line="360" w:lineRule="auto"/>
        <w:ind w:firstLine="480"/>
        <w:jc w:val="left"/>
        <w:rPr>
          <w:del w:id="1329" w:author="谁是最可爱的人" w:date="2019-12-31T14:54:00Z"/>
          <w:rFonts w:ascii="Times New Roman" w:hAnsi="Times New Roman" w:cs="Times New Roman"/>
          <w:kern w:val="0"/>
          <w:sz w:val="24"/>
          <w:szCs w:val="20"/>
        </w:rPr>
        <w:pPrChange w:id="1330" w:author="谁是最可爱的人" w:date="2019-12-31T14:54:00Z">
          <w:pPr>
            <w:widowControl/>
            <w:spacing w:line="360" w:lineRule="auto"/>
            <w:jc w:val="left"/>
          </w:pPr>
        </w:pPrChange>
      </w:pPr>
      <w:r>
        <w:rPr>
          <w:rFonts w:ascii="Times New Roman" w:hAnsi="Times New Roman" w:cs="Times New Roman"/>
          <w:kern w:val="0"/>
          <w:sz w:val="24"/>
          <w:szCs w:val="20"/>
        </w:rPr>
        <w:t>毒，不升高血糖，止咳祛痰的功效；还具有增强免疫、清除自由基及抗氧化活性。</w:t>
      </w:r>
    </w:p>
    <w:p w14:paraId="50FD1EB1" w14:textId="77777777" w:rsidR="00970176" w:rsidRDefault="008D6EE0" w:rsidP="00970176">
      <w:pPr>
        <w:widowControl/>
        <w:spacing w:line="360" w:lineRule="auto"/>
        <w:ind w:firstLine="480"/>
        <w:jc w:val="left"/>
        <w:rPr>
          <w:rFonts w:ascii="Times New Roman" w:hAnsi="Times New Roman" w:cs="Times New Roman"/>
          <w:kern w:val="0"/>
          <w:sz w:val="24"/>
          <w:szCs w:val="19"/>
        </w:rPr>
        <w:pPrChange w:id="1331" w:author="谁是最可爱的人" w:date="2019-12-31T14:54:00Z">
          <w:pPr>
            <w:widowControl/>
            <w:spacing w:line="360" w:lineRule="auto"/>
            <w:jc w:val="left"/>
          </w:pPr>
        </w:pPrChange>
      </w:pPr>
      <w:r>
        <w:rPr>
          <w:rFonts w:ascii="Times New Roman" w:hAnsi="Times New Roman" w:cs="Times New Roman"/>
          <w:kern w:val="0"/>
          <w:sz w:val="24"/>
          <w:szCs w:val="20"/>
        </w:rPr>
        <w:t>随着相关研究的深入，生产工艺的改进，产品质量的不断提升，罗汉果甜苷作为一种新型天然甜味剂必将有更广泛的用途。</w:t>
      </w:r>
      <w:r>
        <w:rPr>
          <w:rFonts w:ascii="Times New Roman" w:hAnsi="Times New Roman" w:cs="Times New Roman"/>
          <w:sz w:val="24"/>
          <w:szCs w:val="24"/>
        </w:rPr>
        <w:t xml:space="preserve"> </w:t>
      </w:r>
    </w:p>
    <w:p w14:paraId="198F5068" w14:textId="77777777" w:rsidR="00970176" w:rsidRDefault="008D6EE0">
      <w:pPr>
        <w:pStyle w:val="3"/>
      </w:pPr>
      <w:bookmarkStart w:id="1332" w:name="_Toc14992074"/>
      <w:r>
        <w:rPr>
          <w:szCs w:val="24"/>
        </w:rPr>
        <w:t xml:space="preserve">4.3.3 </w:t>
      </w:r>
      <w:r>
        <w:t>甘草酸（</w:t>
      </w:r>
      <w:r>
        <w:t>Glycyrrhizic acid</w:t>
      </w:r>
      <w:r>
        <w:t>）</w:t>
      </w:r>
      <w:bookmarkEnd w:id="1332"/>
    </w:p>
    <w:p w14:paraId="2A0C7309" w14:textId="77777777" w:rsidR="00970176" w:rsidRDefault="008D6EE0">
      <w:pPr>
        <w:widowControl/>
        <w:autoSpaceDE w:val="0"/>
        <w:autoSpaceDN w:val="0"/>
        <w:adjustRightInd w:val="0"/>
        <w:spacing w:line="360" w:lineRule="auto"/>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4"/>
        </w:rPr>
        <w:t>甘草酸是从豆科植物甘草（</w:t>
      </w:r>
      <w:r>
        <w:rPr>
          <w:rFonts w:ascii="Times New Roman" w:hAnsi="Times New Roman" w:cs="Times New Roman"/>
          <w:i/>
          <w:kern w:val="0"/>
          <w:sz w:val="24"/>
          <w:szCs w:val="24"/>
        </w:rPr>
        <w:t>Glycyrrhiza uralensis</w:t>
      </w:r>
      <w:r>
        <w:rPr>
          <w:rFonts w:ascii="Times New Roman" w:hAnsi="Times New Roman" w:cs="Times New Roman"/>
          <w:kern w:val="0"/>
          <w:sz w:val="24"/>
          <w:szCs w:val="24"/>
        </w:rPr>
        <w:t>）、胀果甘草（</w:t>
      </w:r>
      <w:r>
        <w:rPr>
          <w:rFonts w:ascii="Times New Roman" w:hAnsi="Times New Roman" w:cs="Times New Roman"/>
          <w:i/>
          <w:kern w:val="0"/>
          <w:sz w:val="24"/>
          <w:szCs w:val="24"/>
        </w:rPr>
        <w:t>G. inflata</w:t>
      </w:r>
      <w:r>
        <w:rPr>
          <w:rFonts w:ascii="Times New Roman" w:hAnsi="Times New Roman" w:cs="Times New Roman"/>
          <w:kern w:val="0"/>
          <w:sz w:val="24"/>
          <w:szCs w:val="24"/>
        </w:rPr>
        <w:t>）、光果甘草（</w:t>
      </w:r>
      <w:r>
        <w:rPr>
          <w:rFonts w:ascii="Times New Roman" w:hAnsi="Times New Roman" w:cs="Times New Roman"/>
          <w:i/>
          <w:kern w:val="0"/>
          <w:sz w:val="24"/>
          <w:szCs w:val="24"/>
        </w:rPr>
        <w:t>G. glabra</w:t>
      </w:r>
      <w:r>
        <w:rPr>
          <w:rFonts w:ascii="Times New Roman" w:hAnsi="Times New Roman" w:cs="Times New Roman"/>
          <w:kern w:val="0"/>
          <w:sz w:val="24"/>
          <w:szCs w:val="24"/>
        </w:rPr>
        <w:t>）等植物中分离到的五环三萜</w:t>
      </w:r>
      <w:r>
        <w:rPr>
          <w:rFonts w:ascii="Times New Roman" w:hAnsi="Times New Roman" w:cs="Times New Roman"/>
          <w:kern w:val="0"/>
          <w:sz w:val="24"/>
          <w:szCs w:val="24"/>
        </w:rPr>
        <w:t>皂苷类高倍甜味成分，它的化学结构是由</w:t>
      </w:r>
      <w:r>
        <w:rPr>
          <w:rFonts w:ascii="Times New Roman" w:hAnsi="Times New Roman" w:cs="Times New Roman"/>
          <w:kern w:val="0"/>
          <w:sz w:val="24"/>
          <w:szCs w:val="24"/>
        </w:rPr>
        <w:t>B. Lythgoe</w:t>
      </w:r>
      <w:r>
        <w:rPr>
          <w:rFonts w:ascii="Times New Roman" w:hAnsi="Times New Roman" w:cs="Times New Roman"/>
          <w:kern w:val="0"/>
          <w:sz w:val="24"/>
          <w:szCs w:val="24"/>
        </w:rPr>
        <w:t>和</w:t>
      </w:r>
      <w:r>
        <w:rPr>
          <w:rFonts w:ascii="Times New Roman" w:hAnsi="Times New Roman" w:cs="Times New Roman"/>
          <w:kern w:val="0"/>
          <w:sz w:val="24"/>
          <w:szCs w:val="24"/>
        </w:rPr>
        <w:t>S.Trippett</w:t>
      </w:r>
      <w:r>
        <w:rPr>
          <w:rFonts w:ascii="Times New Roman" w:hAnsi="Times New Roman" w:cs="Times New Roman"/>
          <w:kern w:val="0"/>
          <w:sz w:val="24"/>
          <w:szCs w:val="24"/>
        </w:rPr>
        <w:t>于</w:t>
      </w:r>
      <w:r>
        <w:rPr>
          <w:rFonts w:ascii="Times New Roman" w:hAnsi="Times New Roman" w:cs="Times New Roman"/>
          <w:kern w:val="0"/>
          <w:sz w:val="24"/>
          <w:szCs w:val="24"/>
        </w:rPr>
        <w:t>1950</w:t>
      </w:r>
      <w:r>
        <w:rPr>
          <w:rFonts w:ascii="Times New Roman" w:hAnsi="Times New Roman" w:cs="Times New Roman"/>
          <w:kern w:val="0"/>
          <w:sz w:val="24"/>
          <w:szCs w:val="24"/>
        </w:rPr>
        <w:t>年确定的。甘草甜素（</w:t>
      </w:r>
      <w:r>
        <w:rPr>
          <w:rFonts w:ascii="Times New Roman" w:hAnsi="Times New Roman" w:cs="Times New Roman"/>
          <w:kern w:val="0"/>
          <w:sz w:val="24"/>
          <w:szCs w:val="24"/>
        </w:rPr>
        <w:t>glycyrrhizinate</w:t>
      </w:r>
      <w:r>
        <w:rPr>
          <w:rFonts w:ascii="Times New Roman" w:hAnsi="Times New Roman" w:cs="Times New Roman"/>
          <w:kern w:val="0"/>
          <w:sz w:val="24"/>
          <w:szCs w:val="24"/>
        </w:rPr>
        <w:t>）是甘草酸钙、镁和钾的混合物。</w:t>
      </w:r>
    </w:p>
    <w:p w14:paraId="3AA5DE29" w14:textId="77777777" w:rsidR="00970176" w:rsidRDefault="008D6EE0">
      <w:pPr>
        <w:widowControl/>
        <w:autoSpaceDE w:val="0"/>
        <w:autoSpaceDN w:val="0"/>
        <w:adjustRightInd w:val="0"/>
        <w:spacing w:line="360" w:lineRule="auto"/>
        <w:ind w:firstLineChars="200" w:firstLine="480"/>
        <w:jc w:val="left"/>
        <w:rPr>
          <w:rFonts w:ascii="Times New Roman" w:hAnsi="Times New Roman" w:cs="Times New Roman"/>
          <w:kern w:val="0"/>
          <w:sz w:val="24"/>
          <w:szCs w:val="24"/>
        </w:rPr>
      </w:pPr>
      <w:r>
        <w:rPr>
          <w:rFonts w:ascii="Times New Roman" w:hAnsi="Times New Roman" w:cs="Times New Roman"/>
          <w:kern w:val="0"/>
          <w:sz w:val="24"/>
          <w:szCs w:val="24"/>
        </w:rPr>
        <w:t>甘草酸最常用的形式是甘草酸单铵盐（</w:t>
      </w:r>
      <w:r>
        <w:rPr>
          <w:rFonts w:ascii="Times New Roman" w:hAnsi="Times New Roman" w:cs="Times New Roman"/>
          <w:kern w:val="0"/>
          <w:sz w:val="24"/>
          <w:szCs w:val="24"/>
        </w:rPr>
        <w:t>salt monoammonium glycyrrhizinate, MAG</w:t>
      </w:r>
      <w:r>
        <w:rPr>
          <w:rFonts w:ascii="Times New Roman" w:hAnsi="Times New Roman" w:cs="Times New Roman"/>
          <w:kern w:val="0"/>
          <w:sz w:val="24"/>
          <w:szCs w:val="24"/>
        </w:rPr>
        <w:t>），它是一种白色至棕色的固体，可自由溶解于热水中。在所有浓度下</w:t>
      </w:r>
      <w:r>
        <w:rPr>
          <w:rFonts w:ascii="Times New Roman" w:hAnsi="Times New Roman" w:cs="Times New Roman"/>
          <w:kern w:val="0"/>
          <w:sz w:val="24"/>
          <w:szCs w:val="24"/>
        </w:rPr>
        <w:t>MAG</w:t>
      </w:r>
      <w:r>
        <w:rPr>
          <w:rFonts w:ascii="Times New Roman" w:hAnsi="Times New Roman" w:cs="Times New Roman"/>
          <w:kern w:val="0"/>
          <w:sz w:val="24"/>
          <w:szCs w:val="24"/>
        </w:rPr>
        <w:t>都带有苦和甘草的余味，以及甜味延迟、甜味逗留。</w:t>
      </w:r>
    </w:p>
    <w:p w14:paraId="0848A616" w14:textId="77777777" w:rsidR="00970176" w:rsidRDefault="008D6EE0">
      <w:pPr>
        <w:widowControl/>
        <w:autoSpaceDE w:val="0"/>
        <w:autoSpaceDN w:val="0"/>
        <w:adjustRightInd w:val="0"/>
        <w:spacing w:line="360" w:lineRule="auto"/>
        <w:ind w:firstLineChars="200" w:firstLine="420"/>
        <w:jc w:val="center"/>
        <w:rPr>
          <w:rFonts w:ascii="Times New Roman" w:hAnsi="Times New Roman" w:cs="Times New Roman"/>
        </w:rPr>
      </w:pPr>
      <w:r>
        <w:rPr>
          <w:rFonts w:ascii="Times New Roman" w:hAnsi="Times New Roman" w:cs="Times New Roman"/>
        </w:rPr>
        <w:object w:dxaOrig="3018" w:dyaOrig="2066" w14:anchorId="2C8F3B5E">
          <v:shape id="_x0000_i1041" type="#_x0000_t75" style="width:150.75pt;height:103.5pt" o:ole="">
            <v:imagedata r:id="rId100" o:title=""/>
          </v:shape>
          <o:OLEObject Type="Embed" ProgID="ChemDraw.Document.6.0" ShapeID="_x0000_i1041" DrawAspect="Content" ObjectID="_1639647257" r:id="rId101"/>
        </w:object>
      </w:r>
    </w:p>
    <w:p w14:paraId="33D5DD72" w14:textId="77777777" w:rsidR="00970176" w:rsidRDefault="008D6EE0">
      <w:pPr>
        <w:widowControl/>
        <w:autoSpaceDE w:val="0"/>
        <w:autoSpaceDN w:val="0"/>
        <w:adjustRightInd w:val="0"/>
        <w:spacing w:line="360" w:lineRule="auto"/>
        <w:ind w:firstLineChars="200" w:firstLine="480"/>
        <w:jc w:val="center"/>
        <w:rPr>
          <w:rFonts w:ascii="Times New Roman" w:hAnsi="Times New Roman" w:cs="Times New Roman"/>
          <w:kern w:val="0"/>
          <w:sz w:val="24"/>
          <w:szCs w:val="24"/>
        </w:rPr>
      </w:pPr>
      <w:r>
        <w:rPr>
          <w:rFonts w:ascii="Times New Roman" w:hAnsi="Times New Roman" w:cs="Times New Roman"/>
          <w:kern w:val="0"/>
          <w:sz w:val="24"/>
          <w:szCs w:val="24"/>
        </w:rPr>
        <w:t>R=</w:t>
      </w:r>
      <w:r>
        <w:rPr>
          <w:rFonts w:ascii="Times New Roman" w:hAnsi="Times New Roman" w:cs="Times New Roman"/>
          <w:kern w:val="0"/>
          <w:sz w:val="24"/>
          <w:szCs w:val="24"/>
        </w:rPr>
        <w:sym w:font="Symbol" w:char="F062"/>
      </w:r>
      <w:r>
        <w:rPr>
          <w:rFonts w:ascii="Times New Roman" w:hAnsi="Times New Roman" w:cs="Times New Roman"/>
          <w:kern w:val="0"/>
          <w:sz w:val="24"/>
          <w:szCs w:val="24"/>
        </w:rPr>
        <w:t>-glcA</w:t>
      </w:r>
      <w:r>
        <w:rPr>
          <w:rFonts w:ascii="Times New Roman" w:hAnsi="Times New Roman" w:cs="Times New Roman"/>
          <w:kern w:val="0"/>
          <w:sz w:val="24"/>
          <w:szCs w:val="24"/>
          <w:vertAlign w:val="superscript"/>
        </w:rPr>
        <w:t>2</w:t>
      </w:r>
      <w:r>
        <w:rPr>
          <w:rFonts w:ascii="Times New Roman" w:hAnsi="Times New Roman" w:cs="Times New Roman"/>
          <w:kern w:val="0"/>
          <w:sz w:val="24"/>
          <w:szCs w:val="24"/>
        </w:rPr>
        <w:t>-</w:t>
      </w:r>
      <w:r>
        <w:rPr>
          <w:rFonts w:ascii="Times New Roman" w:hAnsi="Times New Roman" w:cs="Times New Roman"/>
          <w:kern w:val="0"/>
          <w:sz w:val="24"/>
          <w:szCs w:val="24"/>
        </w:rPr>
        <w:sym w:font="Symbol" w:char="F062"/>
      </w:r>
      <w:r>
        <w:rPr>
          <w:rFonts w:ascii="Times New Roman" w:hAnsi="Times New Roman" w:cs="Times New Roman"/>
          <w:kern w:val="0"/>
          <w:sz w:val="24"/>
          <w:szCs w:val="24"/>
        </w:rPr>
        <w:t>-glcA</w:t>
      </w:r>
    </w:p>
    <w:p w14:paraId="2E9D2705"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4.10 </w:t>
      </w:r>
      <w:r>
        <w:rPr>
          <w:rFonts w:ascii="Times New Roman" w:hAnsi="Times New Roman" w:cs="Times New Roman"/>
          <w:kern w:val="0"/>
          <w:szCs w:val="21"/>
        </w:rPr>
        <w:t>甘草酸</w:t>
      </w:r>
    </w:p>
    <w:p w14:paraId="5DEEC507" w14:textId="77777777" w:rsidR="00970176" w:rsidRDefault="008D6EE0">
      <w:pPr>
        <w:widowControl/>
        <w:spacing w:line="360" w:lineRule="auto"/>
        <w:ind w:firstLineChars="200" w:firstLine="420"/>
        <w:jc w:val="center"/>
        <w:rPr>
          <w:rFonts w:ascii="Times New Roman" w:hAnsi="Times New Roman" w:cs="Times New Roman"/>
          <w:szCs w:val="21"/>
        </w:rPr>
      </w:pPr>
      <w:r>
        <w:rPr>
          <w:rFonts w:ascii="Times New Roman" w:hAnsi="Times New Roman" w:cs="Times New Roman"/>
          <w:kern w:val="0"/>
          <w:szCs w:val="21"/>
        </w:rPr>
        <w:t>Fig.4.10 Glycyrrhizic acid</w:t>
      </w:r>
    </w:p>
    <w:p w14:paraId="2C09920F" w14:textId="77777777" w:rsidR="00970176" w:rsidRDefault="008D6EE0" w:rsidP="00970176">
      <w:pPr>
        <w:widowControl/>
        <w:spacing w:line="360" w:lineRule="auto"/>
        <w:ind w:firstLine="480"/>
        <w:rPr>
          <w:rFonts w:ascii="Times New Roman" w:hAnsi="Times New Roman" w:cs="Times New Roman"/>
          <w:kern w:val="0"/>
          <w:sz w:val="24"/>
          <w:szCs w:val="19"/>
        </w:rPr>
        <w:pPrChange w:id="1333" w:author="谁是最可爱的人" w:date="2019-12-31T14:54:00Z">
          <w:pPr>
            <w:widowControl/>
            <w:spacing w:line="360" w:lineRule="auto"/>
            <w:ind w:firstLine="480"/>
            <w:jc w:val="left"/>
          </w:pPr>
        </w:pPrChange>
      </w:pPr>
      <w:r>
        <w:rPr>
          <w:rFonts w:ascii="Times New Roman" w:hAnsi="Times New Roman" w:cs="Times New Roman"/>
          <w:kern w:val="0"/>
          <w:sz w:val="24"/>
          <w:szCs w:val="24"/>
        </w:rPr>
        <w:t>目前甘草酸在有限的范围内作为甜味及风味物质使用，但由于它</w:t>
      </w:r>
      <w:del w:id="1334" w:author="谁是最可爱的人" w:date="2019-12-31T14:53:00Z">
        <w:r>
          <w:rPr>
            <w:rFonts w:ascii="Times New Roman" w:hAnsi="Times New Roman" w:cs="Times New Roman"/>
            <w:kern w:val="0"/>
            <w:sz w:val="24"/>
            <w:szCs w:val="24"/>
          </w:rPr>
          <w:delText>具有</w:delText>
        </w:r>
      </w:del>
      <w:r>
        <w:rPr>
          <w:rFonts w:ascii="Times New Roman" w:hAnsi="Times New Roman" w:cs="Times New Roman"/>
          <w:kern w:val="0"/>
          <w:sz w:val="24"/>
          <w:szCs w:val="24"/>
        </w:rPr>
        <w:t>起始的低甜度及较长时间的甘草余味，限制了其作为蔗糖替代物的使用。美国于</w:t>
      </w:r>
      <w:r>
        <w:rPr>
          <w:rFonts w:ascii="Times New Roman" w:hAnsi="Times New Roman" w:cs="Times New Roman"/>
          <w:kern w:val="0"/>
          <w:sz w:val="24"/>
          <w:szCs w:val="24"/>
        </w:rPr>
        <w:t>1985</w:t>
      </w:r>
      <w:r>
        <w:rPr>
          <w:rFonts w:ascii="Times New Roman" w:hAnsi="Times New Roman" w:cs="Times New Roman"/>
          <w:kern w:val="0"/>
          <w:sz w:val="24"/>
          <w:szCs w:val="24"/>
        </w:rPr>
        <w:t>年批准了</w:t>
      </w:r>
      <w:r>
        <w:rPr>
          <w:rFonts w:ascii="Times New Roman" w:hAnsi="Times New Roman" w:cs="Times New Roman"/>
          <w:kern w:val="0"/>
          <w:sz w:val="24"/>
          <w:szCs w:val="24"/>
        </w:rPr>
        <w:t>MAG</w:t>
      </w:r>
      <w:r>
        <w:rPr>
          <w:rFonts w:ascii="Times New Roman" w:hAnsi="Times New Roman" w:cs="Times New Roman"/>
          <w:kern w:val="0"/>
          <w:sz w:val="24"/>
          <w:szCs w:val="24"/>
        </w:rPr>
        <w:t>和相关的甘草甜素作为天然香料，但不包括其作为甜味剂的用途。</w:t>
      </w: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食品添加剂使用标准（质量规格标准</w:t>
      </w:r>
      <w:r>
        <w:rPr>
          <w:rFonts w:ascii="Times New Roman" w:hAnsi="Times New Roman" w:cs="Times New Roman"/>
          <w:kern w:val="0"/>
          <w:sz w:val="24"/>
          <w:szCs w:val="24"/>
        </w:rPr>
        <w:t>GB1886.240-2016</w:t>
      </w:r>
      <w:r>
        <w:rPr>
          <w:rFonts w:ascii="Times New Roman" w:hAnsi="Times New Roman" w:cs="Times New Roman"/>
          <w:kern w:val="0"/>
          <w:sz w:val="24"/>
          <w:szCs w:val="24"/>
        </w:rPr>
        <w:t>、</w:t>
      </w:r>
      <w:r>
        <w:rPr>
          <w:rFonts w:ascii="Times New Roman" w:hAnsi="Times New Roman" w:cs="Times New Roman"/>
          <w:kern w:val="0"/>
          <w:sz w:val="24"/>
          <w:szCs w:val="24"/>
        </w:rPr>
        <w:t>GB1886.241-2016</w:t>
      </w:r>
      <w:r>
        <w:rPr>
          <w:rFonts w:ascii="Times New Roman" w:hAnsi="Times New Roman" w:cs="Times New Roman"/>
          <w:kern w:val="0"/>
          <w:sz w:val="24"/>
          <w:szCs w:val="24"/>
        </w:rPr>
        <w:t>、</w:t>
      </w:r>
      <w:r>
        <w:rPr>
          <w:rFonts w:ascii="Times New Roman" w:hAnsi="Times New Roman" w:cs="Times New Roman"/>
          <w:kern w:val="0"/>
          <w:sz w:val="24"/>
          <w:szCs w:val="24"/>
        </w:rPr>
        <w:t>GB1886.242-2016</w:t>
      </w:r>
      <w:r>
        <w:rPr>
          <w:rFonts w:ascii="Times New Roman" w:hAnsi="Times New Roman" w:cs="Times New Roman"/>
          <w:kern w:val="0"/>
          <w:sz w:val="24"/>
          <w:szCs w:val="24"/>
        </w:rPr>
        <w:t>食品安全国家标准食品添加剂）的规定，甘草酸一钾、甘草酸三钾、甘草酸铵可用</w:t>
      </w:r>
      <w:r>
        <w:rPr>
          <w:rFonts w:ascii="Times New Roman" w:hAnsi="Times New Roman" w:cs="Times New Roman"/>
          <w:kern w:val="0"/>
          <w:sz w:val="24"/>
          <w:szCs w:val="24"/>
        </w:rPr>
        <w:t>于蜜饯凉果</w:t>
      </w:r>
      <w:r>
        <w:rPr>
          <w:rFonts w:ascii="Times New Roman" w:hAnsi="Times New Roman" w:cs="Times New Roman"/>
          <w:sz w:val="24"/>
          <w:szCs w:val="24"/>
        </w:rPr>
        <w:t>、糖果、饼干、肉罐头类、调味品、饮料类</w:t>
      </w:r>
      <w:r>
        <w:rPr>
          <w:rFonts w:ascii="Times New Roman" w:hAnsi="Times New Roman" w:cs="Times New Roman"/>
          <w:sz w:val="24"/>
          <w:szCs w:val="24"/>
        </w:rPr>
        <w:t>6</w:t>
      </w:r>
      <w:r>
        <w:rPr>
          <w:rFonts w:ascii="Times New Roman" w:hAnsi="Times New Roman" w:cs="Times New Roman"/>
          <w:kern w:val="0"/>
          <w:sz w:val="24"/>
          <w:szCs w:val="24"/>
        </w:rPr>
        <w:t>大类食品和饮料中，并且</w:t>
      </w:r>
      <w:r>
        <w:rPr>
          <w:rFonts w:ascii="Times New Roman" w:hAnsi="Times New Roman" w:cs="Times New Roman"/>
          <w:sz w:val="24"/>
          <w:szCs w:val="24"/>
        </w:rPr>
        <w:t>使用量为按生产需要适量使用。</w:t>
      </w:r>
      <w:r>
        <w:rPr>
          <w:rFonts w:ascii="Times New Roman" w:hAnsi="Times New Roman" w:cs="Times New Roman"/>
          <w:kern w:val="0"/>
          <w:sz w:val="24"/>
          <w:szCs w:val="19"/>
        </w:rPr>
        <w:t xml:space="preserve">    </w:t>
      </w:r>
    </w:p>
    <w:p w14:paraId="06350E3D" w14:textId="77777777" w:rsidR="00970176" w:rsidRDefault="008D6EE0">
      <w:pPr>
        <w:pStyle w:val="3"/>
      </w:pPr>
      <w:bookmarkStart w:id="1335" w:name="_Toc14992075"/>
      <w:r>
        <w:rPr>
          <w:szCs w:val="24"/>
        </w:rPr>
        <w:t xml:space="preserve">4.3.4 </w:t>
      </w:r>
      <w:r>
        <w:rPr>
          <w:szCs w:val="24"/>
        </w:rPr>
        <w:t>赤藓糖醇</w:t>
      </w:r>
      <w:r>
        <w:t>（</w:t>
      </w:r>
      <w:r>
        <w:t>Erythritol</w:t>
      </w:r>
      <w:r>
        <w:t>）</w:t>
      </w:r>
      <w:bookmarkEnd w:id="1335"/>
    </w:p>
    <w:p w14:paraId="3C6FE3E5" w14:textId="77777777" w:rsidR="00970176" w:rsidRDefault="008D6EE0" w:rsidP="00970176">
      <w:pPr>
        <w:widowControl/>
        <w:autoSpaceDE w:val="0"/>
        <w:autoSpaceDN w:val="0"/>
        <w:adjustRightInd w:val="0"/>
        <w:spacing w:line="360" w:lineRule="auto"/>
        <w:ind w:firstLine="480"/>
        <w:rPr>
          <w:rFonts w:ascii="Times New Roman" w:hAnsi="Times New Roman" w:cs="Times New Roman"/>
          <w:kern w:val="0"/>
          <w:sz w:val="24"/>
          <w:szCs w:val="20"/>
        </w:rPr>
        <w:pPrChange w:id="1336" w:author="谁是最可爱的人" w:date="2019-12-31T14:54:00Z">
          <w:pPr>
            <w:widowControl/>
            <w:autoSpaceDE w:val="0"/>
            <w:autoSpaceDN w:val="0"/>
            <w:adjustRightInd w:val="0"/>
            <w:spacing w:line="360" w:lineRule="auto"/>
            <w:ind w:firstLine="480"/>
            <w:jc w:val="left"/>
          </w:pPr>
        </w:pPrChange>
      </w:pPr>
      <w:r>
        <w:rPr>
          <w:rFonts w:ascii="Times New Roman" w:hAnsi="Times New Roman" w:cs="Times New Roman"/>
          <w:kern w:val="0"/>
          <w:sz w:val="24"/>
          <w:szCs w:val="19"/>
        </w:rPr>
        <w:t>多元醇赤藓糖醇（</w:t>
      </w:r>
      <w:r>
        <w:rPr>
          <w:rFonts w:ascii="Times New Roman" w:hAnsi="Times New Roman" w:cs="Times New Roman"/>
          <w:kern w:val="0"/>
          <w:sz w:val="24"/>
          <w:szCs w:val="19"/>
        </w:rPr>
        <w:t>ERY</w:t>
      </w:r>
      <w:r>
        <w:rPr>
          <w:rFonts w:ascii="Times New Roman" w:hAnsi="Times New Roman" w:cs="Times New Roman"/>
          <w:kern w:val="0"/>
          <w:sz w:val="24"/>
          <w:szCs w:val="19"/>
        </w:rPr>
        <w:t>），存在于各种食物中，如葡萄、梨、甜瓜和蘑菇，</w:t>
      </w:r>
      <w:r>
        <w:rPr>
          <w:rFonts w:ascii="Times New Roman" w:hAnsi="Times New Roman" w:cs="Times New Roman"/>
          <w:kern w:val="0"/>
          <w:sz w:val="24"/>
          <w:szCs w:val="19"/>
        </w:rPr>
        <w:t>ERY</w:t>
      </w:r>
      <w:r>
        <w:rPr>
          <w:rFonts w:ascii="Times New Roman" w:hAnsi="Times New Roman" w:cs="Times New Roman"/>
          <w:kern w:val="0"/>
          <w:sz w:val="24"/>
          <w:szCs w:val="19"/>
        </w:rPr>
        <w:t>的天然形式是内消旋异构体。也可通过生物发酵来生产赤藓糖醇，生产菌株可以为：</w:t>
      </w:r>
      <w:r>
        <w:rPr>
          <w:rFonts w:ascii="Times New Roman" w:hAnsi="Times New Roman" w:cs="Times New Roman"/>
          <w:i/>
          <w:kern w:val="0"/>
          <w:sz w:val="24"/>
          <w:szCs w:val="19"/>
        </w:rPr>
        <w:t>Moniliella pollinis</w:t>
      </w:r>
      <w:r>
        <w:rPr>
          <w:rFonts w:ascii="Times New Roman" w:hAnsi="Times New Roman" w:cs="Times New Roman"/>
          <w:kern w:val="0"/>
          <w:sz w:val="24"/>
          <w:szCs w:val="19"/>
        </w:rPr>
        <w:t>，</w:t>
      </w:r>
      <w:r>
        <w:rPr>
          <w:rFonts w:ascii="Times New Roman" w:hAnsi="Times New Roman" w:cs="Times New Roman"/>
          <w:i/>
          <w:kern w:val="0"/>
          <w:sz w:val="24"/>
          <w:szCs w:val="19"/>
        </w:rPr>
        <w:t>Trichosporonides megachiliensis</w:t>
      </w:r>
      <w:r>
        <w:rPr>
          <w:rFonts w:ascii="Times New Roman" w:hAnsi="Times New Roman" w:cs="Times New Roman"/>
          <w:kern w:val="0"/>
          <w:sz w:val="24"/>
          <w:szCs w:val="19"/>
        </w:rPr>
        <w:t>和解脂假丝酵母</w:t>
      </w:r>
      <w:r>
        <w:rPr>
          <w:rFonts w:ascii="Times New Roman" w:hAnsi="Times New Roman" w:cs="Times New Roman"/>
          <w:i/>
          <w:kern w:val="0"/>
          <w:sz w:val="24"/>
          <w:szCs w:val="19"/>
        </w:rPr>
        <w:t>Candida lipolytica</w:t>
      </w:r>
      <w:r>
        <w:rPr>
          <w:rFonts w:ascii="Times New Roman" w:hAnsi="Times New Roman" w:cs="Times New Roman"/>
          <w:kern w:val="0"/>
          <w:sz w:val="24"/>
          <w:szCs w:val="19"/>
        </w:rPr>
        <w:t>。</w:t>
      </w:r>
      <w:r>
        <w:rPr>
          <w:rFonts w:ascii="Times New Roman" w:hAnsi="Times New Roman" w:cs="Times New Roman"/>
          <w:kern w:val="0"/>
          <w:sz w:val="24"/>
          <w:szCs w:val="19"/>
        </w:rPr>
        <w:t>ERY</w:t>
      </w:r>
      <w:r>
        <w:rPr>
          <w:rFonts w:ascii="Times New Roman" w:hAnsi="Times New Roman" w:cs="Times New Roman"/>
          <w:kern w:val="0"/>
          <w:sz w:val="24"/>
          <w:szCs w:val="20"/>
        </w:rPr>
        <w:t>为晶状固体，</w:t>
      </w:r>
      <w:r>
        <w:rPr>
          <w:rFonts w:ascii="Times New Roman" w:hAnsi="Times New Roman" w:cs="Times New Roman"/>
          <w:kern w:val="0"/>
          <w:sz w:val="24"/>
          <w:szCs w:val="24"/>
        </w:rPr>
        <w:t>25</w:t>
      </w:r>
      <w:r>
        <w:rPr>
          <w:rFonts w:ascii="宋体" w:eastAsia="宋体" w:hAnsi="宋体" w:cs="宋体" w:hint="eastAsia"/>
          <w:kern w:val="0"/>
          <w:sz w:val="24"/>
          <w:szCs w:val="24"/>
        </w:rPr>
        <w:t>℃</w:t>
      </w:r>
      <w:r>
        <w:rPr>
          <w:rFonts w:ascii="Times New Roman" w:hAnsi="Times New Roman" w:cs="Times New Roman"/>
          <w:kern w:val="0"/>
          <w:sz w:val="24"/>
          <w:szCs w:val="24"/>
        </w:rPr>
        <w:t>时</w:t>
      </w:r>
      <w:r>
        <w:rPr>
          <w:rFonts w:ascii="Times New Roman" w:hAnsi="Times New Roman" w:cs="Times New Roman"/>
          <w:kern w:val="0"/>
          <w:sz w:val="24"/>
          <w:szCs w:val="20"/>
        </w:rPr>
        <w:t>在水中的溶解度大约为</w:t>
      </w:r>
      <w:r>
        <w:rPr>
          <w:rFonts w:ascii="Times New Roman" w:hAnsi="Times New Roman" w:cs="Times New Roman"/>
          <w:kern w:val="0"/>
          <w:sz w:val="24"/>
          <w:szCs w:val="20"/>
        </w:rPr>
        <w:t>37%</w:t>
      </w:r>
      <w:r>
        <w:rPr>
          <w:rFonts w:ascii="Times New Roman" w:hAnsi="Times New Roman" w:cs="Times New Roman"/>
          <w:kern w:val="0"/>
          <w:sz w:val="24"/>
          <w:szCs w:val="20"/>
        </w:rPr>
        <w:t>，在固体状态及溶液中，甚至是曝光下，</w:t>
      </w:r>
      <w:r>
        <w:rPr>
          <w:rFonts w:ascii="Times New Roman" w:hAnsi="Times New Roman" w:cs="Times New Roman"/>
          <w:kern w:val="0"/>
          <w:sz w:val="24"/>
          <w:szCs w:val="20"/>
        </w:rPr>
        <w:t>ERY</w:t>
      </w:r>
      <w:r>
        <w:rPr>
          <w:rFonts w:ascii="Times New Roman" w:hAnsi="Times New Roman" w:cs="Times New Roman"/>
          <w:kern w:val="0"/>
          <w:sz w:val="24"/>
          <w:szCs w:val="20"/>
        </w:rPr>
        <w:t>都非常稳定，由于它对高温也很稳定，因此可用于烹饪、烘焙和糖果中。</w:t>
      </w:r>
    </w:p>
    <w:p w14:paraId="2B86A8B3" w14:textId="77777777" w:rsidR="00970176" w:rsidRDefault="008D6EE0">
      <w:pPr>
        <w:widowControl/>
        <w:autoSpaceDE w:val="0"/>
        <w:autoSpaceDN w:val="0"/>
        <w:adjustRightInd w:val="0"/>
        <w:spacing w:line="360" w:lineRule="auto"/>
        <w:ind w:firstLine="480"/>
        <w:jc w:val="center"/>
        <w:rPr>
          <w:rFonts w:ascii="Times New Roman" w:hAnsi="Times New Roman" w:cs="Times New Roman"/>
        </w:rPr>
      </w:pPr>
      <w:r>
        <w:rPr>
          <w:rFonts w:ascii="Times New Roman" w:hAnsi="Times New Roman" w:cs="Times New Roman"/>
        </w:rPr>
        <w:object w:dxaOrig="1265" w:dyaOrig="814" w14:anchorId="5CFB1915">
          <v:shape id="_x0000_i1042" type="#_x0000_t75" style="width:63pt;height:40.5pt" o:ole="">
            <v:imagedata r:id="rId102" o:title=""/>
          </v:shape>
          <o:OLEObject Type="Embed" ProgID="ChemDraw.Document.6.0" ShapeID="_x0000_i1042" DrawAspect="Content" ObjectID="_1639647258" r:id="rId103"/>
        </w:object>
      </w:r>
    </w:p>
    <w:p w14:paraId="5C6F0E38" w14:textId="77777777" w:rsidR="00970176" w:rsidRDefault="008D6EE0">
      <w:pPr>
        <w:autoSpaceDE w:val="0"/>
        <w:autoSpaceDN w:val="0"/>
        <w:adjustRightInd w:val="0"/>
        <w:spacing w:before="240"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图</w:t>
      </w:r>
      <w:r>
        <w:rPr>
          <w:rFonts w:ascii="Times New Roman" w:hAnsi="Times New Roman" w:cs="Times New Roman"/>
          <w:kern w:val="0"/>
          <w:szCs w:val="21"/>
        </w:rPr>
        <w:t xml:space="preserve">4.11 </w:t>
      </w:r>
      <w:r>
        <w:rPr>
          <w:rFonts w:ascii="Times New Roman" w:hAnsi="Times New Roman" w:cs="Times New Roman"/>
          <w:kern w:val="0"/>
          <w:szCs w:val="21"/>
        </w:rPr>
        <w:t>赤藓糖醇</w:t>
      </w:r>
    </w:p>
    <w:p w14:paraId="2B814F77" w14:textId="77777777" w:rsidR="00970176" w:rsidRDefault="008D6EE0">
      <w:pPr>
        <w:widowControl/>
        <w:spacing w:line="360" w:lineRule="auto"/>
        <w:ind w:firstLineChars="200" w:firstLine="420"/>
        <w:jc w:val="center"/>
        <w:rPr>
          <w:rFonts w:ascii="Times New Roman" w:hAnsi="Times New Roman" w:cs="Times New Roman"/>
          <w:kern w:val="0"/>
          <w:szCs w:val="21"/>
        </w:rPr>
      </w:pPr>
      <w:r>
        <w:rPr>
          <w:rFonts w:ascii="Times New Roman" w:hAnsi="Times New Roman" w:cs="Times New Roman"/>
          <w:kern w:val="0"/>
          <w:szCs w:val="21"/>
        </w:rPr>
        <w:t>Fig.4.11 Erythritol</w:t>
      </w:r>
    </w:p>
    <w:p w14:paraId="1AD248E5" w14:textId="77777777" w:rsidR="00970176" w:rsidRDefault="008D6EE0">
      <w:pPr>
        <w:widowControl/>
        <w:autoSpaceDE w:val="0"/>
        <w:autoSpaceDN w:val="0"/>
        <w:adjustRightInd w:val="0"/>
        <w:spacing w:line="360" w:lineRule="auto"/>
        <w:ind w:firstLine="480"/>
        <w:jc w:val="left"/>
        <w:rPr>
          <w:rFonts w:ascii="Times New Roman" w:hAnsi="Times New Roman" w:cs="Times New Roman"/>
          <w:kern w:val="0"/>
          <w:sz w:val="24"/>
          <w:szCs w:val="20"/>
        </w:rPr>
      </w:pPr>
      <w:r>
        <w:rPr>
          <w:rFonts w:ascii="Times New Roman" w:hAnsi="Times New Roman" w:cs="Times New Roman"/>
          <w:kern w:val="0"/>
          <w:sz w:val="24"/>
          <w:szCs w:val="20"/>
        </w:rPr>
        <w:lastRenderedPageBreak/>
        <w:t>ERY</w:t>
      </w:r>
      <w:r>
        <w:rPr>
          <w:rFonts w:ascii="Times New Roman" w:hAnsi="Times New Roman" w:cs="Times New Roman"/>
          <w:kern w:val="0"/>
          <w:sz w:val="24"/>
          <w:szCs w:val="20"/>
        </w:rPr>
        <w:t>的甜度为蔗糖的</w:t>
      </w:r>
      <w:r>
        <w:rPr>
          <w:rFonts w:ascii="Times New Roman" w:hAnsi="Times New Roman" w:cs="Times New Roman"/>
          <w:kern w:val="0"/>
          <w:sz w:val="24"/>
          <w:szCs w:val="20"/>
        </w:rPr>
        <w:t>0.6-0.7</w:t>
      </w:r>
      <w:r>
        <w:rPr>
          <w:rFonts w:ascii="Times New Roman" w:hAnsi="Times New Roman" w:cs="Times New Roman"/>
          <w:kern w:val="0"/>
          <w:sz w:val="24"/>
          <w:szCs w:val="20"/>
        </w:rPr>
        <w:t>倍，其风味特征与蔗糖相似。当品尝固体</w:t>
      </w:r>
      <w:r>
        <w:rPr>
          <w:rFonts w:ascii="Times New Roman" w:hAnsi="Times New Roman" w:cs="Times New Roman"/>
          <w:kern w:val="0"/>
          <w:sz w:val="24"/>
          <w:szCs w:val="20"/>
        </w:rPr>
        <w:t>ERY</w:t>
      </w:r>
      <w:r>
        <w:rPr>
          <w:rFonts w:ascii="Times New Roman" w:hAnsi="Times New Roman" w:cs="Times New Roman"/>
          <w:kern w:val="0"/>
          <w:sz w:val="24"/>
          <w:szCs w:val="20"/>
        </w:rPr>
        <w:t>或含有它的固体产品时，还有清凉的效果。</w:t>
      </w:r>
      <w:r>
        <w:rPr>
          <w:rFonts w:ascii="Times New Roman" w:hAnsi="Times New Roman" w:cs="Times New Roman"/>
          <w:kern w:val="0"/>
          <w:sz w:val="24"/>
          <w:szCs w:val="19"/>
        </w:rPr>
        <w:t>赤藓糖醇</w:t>
      </w:r>
      <w:r>
        <w:rPr>
          <w:rFonts w:ascii="Times New Roman" w:hAnsi="Times New Roman" w:cs="Times New Roman"/>
          <w:kern w:val="0"/>
          <w:sz w:val="24"/>
          <w:szCs w:val="20"/>
        </w:rPr>
        <w:t>可与其它高倍甜味剂，如阿斯巴甜、纽甜、莱鲍迪苷</w:t>
      </w:r>
      <w:r>
        <w:rPr>
          <w:rFonts w:ascii="Times New Roman" w:hAnsi="Times New Roman" w:cs="Times New Roman"/>
          <w:kern w:val="0"/>
          <w:sz w:val="24"/>
          <w:szCs w:val="20"/>
        </w:rPr>
        <w:t>A</w:t>
      </w:r>
      <w:r>
        <w:rPr>
          <w:rFonts w:ascii="Times New Roman" w:hAnsi="Times New Roman" w:cs="Times New Roman"/>
          <w:kern w:val="0"/>
          <w:sz w:val="24"/>
          <w:szCs w:val="20"/>
        </w:rPr>
        <w:t>、罗汉果甜苷等混合使用，它可通过降低甜味逗留、加速甜味出现来改善口感。</w:t>
      </w:r>
    </w:p>
    <w:p w14:paraId="104349AB" w14:textId="77777777" w:rsidR="00970176" w:rsidRDefault="008D6EE0" w:rsidP="00970176">
      <w:pPr>
        <w:widowControl/>
        <w:spacing w:line="360" w:lineRule="auto"/>
        <w:ind w:firstLine="480"/>
        <w:rPr>
          <w:rFonts w:ascii="Times New Roman" w:hAnsi="Times New Roman" w:cs="Times New Roman"/>
          <w:kern w:val="0"/>
          <w:sz w:val="24"/>
          <w:szCs w:val="19"/>
        </w:rPr>
        <w:pPrChange w:id="1337" w:author="谁是最可爱的人" w:date="2019-12-31T14:54:00Z">
          <w:pPr>
            <w:widowControl/>
            <w:spacing w:line="360" w:lineRule="auto"/>
            <w:ind w:firstLine="480"/>
            <w:jc w:val="left"/>
          </w:pPr>
        </w:pPrChange>
      </w:pP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食品添加剂使用标准</w:t>
      </w:r>
      <w:r>
        <w:rPr>
          <w:rFonts w:ascii="Times New Roman" w:hAnsi="Times New Roman" w:cs="Times New Roman"/>
          <w:kern w:val="0"/>
          <w:sz w:val="24"/>
          <w:szCs w:val="24"/>
        </w:rPr>
        <w:t>的规定</w:t>
      </w:r>
      <w:r>
        <w:rPr>
          <w:rFonts w:ascii="Times New Roman" w:hAnsi="Times New Roman" w:cs="Times New Roman"/>
          <w:sz w:val="24"/>
          <w:szCs w:val="24"/>
        </w:rPr>
        <w:t>（质量规格标准</w:t>
      </w:r>
      <w:r>
        <w:rPr>
          <w:rFonts w:ascii="Times New Roman" w:hAnsi="Times New Roman" w:cs="Times New Roman"/>
          <w:kern w:val="0"/>
          <w:sz w:val="24"/>
          <w:szCs w:val="24"/>
        </w:rPr>
        <w:t>GB26404-2011</w:t>
      </w:r>
      <w:r>
        <w:rPr>
          <w:rFonts w:ascii="Times New Roman" w:hAnsi="Times New Roman" w:cs="Times New Roman"/>
          <w:kern w:val="0"/>
          <w:sz w:val="24"/>
          <w:szCs w:val="24"/>
        </w:rPr>
        <w:t>食品安全国家标准食品添加剂），</w:t>
      </w:r>
      <w:r>
        <w:rPr>
          <w:rFonts w:ascii="Times New Roman" w:hAnsi="Times New Roman" w:cs="Times New Roman"/>
          <w:kern w:val="0"/>
          <w:sz w:val="24"/>
          <w:szCs w:val="19"/>
        </w:rPr>
        <w:t>赤藓糖醇</w:t>
      </w:r>
      <w:r>
        <w:rPr>
          <w:rFonts w:ascii="Times New Roman" w:hAnsi="Times New Roman" w:cs="Times New Roman"/>
          <w:kern w:val="0"/>
          <w:sz w:val="24"/>
          <w:szCs w:val="24"/>
        </w:rPr>
        <w:t>可用于调制乳、</w:t>
      </w:r>
      <w:r>
        <w:rPr>
          <w:rFonts w:ascii="Times New Roman" w:hAnsi="Times New Roman" w:cs="Times New Roman"/>
          <w:sz w:val="24"/>
          <w:szCs w:val="24"/>
        </w:rPr>
        <w:t>风味发酵乳、冷冻饮品、加工水果、食用菌和藻类、坚果与籽类、饮料类、茶制品、果冻、膨化食品、配制酒等</w:t>
      </w:r>
      <w:r>
        <w:rPr>
          <w:rFonts w:ascii="Times New Roman" w:hAnsi="Times New Roman" w:cs="Times New Roman"/>
          <w:sz w:val="24"/>
          <w:szCs w:val="24"/>
        </w:rPr>
        <w:t>80</w:t>
      </w:r>
      <w:r>
        <w:rPr>
          <w:rFonts w:ascii="Times New Roman" w:hAnsi="Times New Roman" w:cs="Times New Roman"/>
          <w:sz w:val="24"/>
          <w:szCs w:val="24"/>
        </w:rPr>
        <w:t>多</w:t>
      </w:r>
      <w:r>
        <w:rPr>
          <w:rFonts w:ascii="Times New Roman" w:hAnsi="Times New Roman" w:cs="Times New Roman"/>
          <w:kern w:val="0"/>
          <w:sz w:val="24"/>
          <w:szCs w:val="24"/>
        </w:rPr>
        <w:t>大类食品和饮料中，且未对</w:t>
      </w:r>
      <w:r>
        <w:rPr>
          <w:rFonts w:ascii="Times New Roman" w:hAnsi="Times New Roman" w:cs="Times New Roman"/>
          <w:sz w:val="24"/>
          <w:szCs w:val="24"/>
        </w:rPr>
        <w:t>最大使用量进行限制。</w:t>
      </w:r>
    </w:p>
    <w:p w14:paraId="006DDBBF" w14:textId="77777777" w:rsidR="00970176" w:rsidRDefault="008D6EE0">
      <w:pPr>
        <w:pStyle w:val="3"/>
      </w:pPr>
      <w:bookmarkStart w:id="1338" w:name="_Toc14992076"/>
      <w:r>
        <w:rPr>
          <w:szCs w:val="24"/>
        </w:rPr>
        <w:t xml:space="preserve">4.3.5 </w:t>
      </w:r>
      <w:r>
        <w:rPr>
          <w:szCs w:val="24"/>
        </w:rPr>
        <w:t>索马甜</w:t>
      </w:r>
      <w:r>
        <w:t>（</w:t>
      </w:r>
      <w:r>
        <w:t>Thaumatin, THM</w:t>
      </w:r>
      <w:r>
        <w:t>）</w:t>
      </w:r>
      <w:bookmarkEnd w:id="1338"/>
    </w:p>
    <w:p w14:paraId="1193F1D3" w14:textId="77777777" w:rsidR="00970176" w:rsidRDefault="008D6EE0">
      <w:pPr>
        <w:widowControl/>
        <w:autoSpaceDE w:val="0"/>
        <w:autoSpaceDN w:val="0"/>
        <w:adjustRightInd w:val="0"/>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西非植物</w:t>
      </w:r>
      <w:r>
        <w:rPr>
          <w:rFonts w:ascii="Times New Roman" w:hAnsi="Times New Roman" w:cs="Times New Roman"/>
          <w:i/>
          <w:sz w:val="24"/>
          <w:szCs w:val="24"/>
        </w:rPr>
        <w:t>Thaumatococcus daniellii</w:t>
      </w:r>
      <w:r>
        <w:rPr>
          <w:rFonts w:ascii="Times New Roman" w:hAnsi="Times New Roman" w:cs="Times New Roman"/>
          <w:sz w:val="24"/>
          <w:szCs w:val="24"/>
        </w:rPr>
        <w:t>果实的甜味成分被称为索马甜（</w:t>
      </w:r>
      <w:r>
        <w:rPr>
          <w:rFonts w:ascii="Times New Roman" w:hAnsi="Times New Roman" w:cs="Times New Roman"/>
          <w:sz w:val="24"/>
          <w:szCs w:val="24"/>
        </w:rPr>
        <w:t>THM</w:t>
      </w:r>
      <w:r>
        <w:rPr>
          <w:rFonts w:ascii="Times New Roman" w:hAnsi="Times New Roman" w:cs="Times New Roman"/>
          <w:sz w:val="24"/>
          <w:szCs w:val="24"/>
        </w:rPr>
        <w:t>），其结构先是由联合利华的</w:t>
      </w:r>
      <w:r>
        <w:rPr>
          <w:rFonts w:ascii="Times New Roman" w:hAnsi="Times New Roman" w:cs="Times New Roman"/>
          <w:sz w:val="24"/>
          <w:szCs w:val="24"/>
        </w:rPr>
        <w:t>Van der Wel</w:t>
      </w:r>
      <w:r>
        <w:rPr>
          <w:rFonts w:ascii="Times New Roman" w:hAnsi="Times New Roman" w:cs="Times New Roman"/>
          <w:sz w:val="24"/>
          <w:szCs w:val="24"/>
        </w:rPr>
        <w:t>和他的同事进行了经典的结构鉴</w:t>
      </w:r>
      <w:r>
        <w:rPr>
          <w:rFonts w:ascii="Times New Roman" w:hAnsi="Times New Roman" w:cs="Times New Roman"/>
          <w:sz w:val="24"/>
          <w:szCs w:val="24"/>
        </w:rPr>
        <w:t>定工作，之后由加州大学伯克利分校的</w:t>
      </w:r>
      <w:r>
        <w:rPr>
          <w:rFonts w:ascii="Times New Roman" w:hAnsi="Times New Roman" w:cs="Times New Roman"/>
          <w:sz w:val="24"/>
          <w:szCs w:val="24"/>
        </w:rPr>
        <w:t>Kim</w:t>
      </w:r>
      <w:r>
        <w:rPr>
          <w:rFonts w:ascii="Times New Roman" w:hAnsi="Times New Roman" w:cs="Times New Roman"/>
          <w:sz w:val="24"/>
          <w:szCs w:val="24"/>
        </w:rPr>
        <w:t>和他的同事完成了</w:t>
      </w:r>
      <w:r>
        <w:rPr>
          <w:rFonts w:ascii="Times New Roman" w:hAnsi="Times New Roman" w:cs="Times New Roman"/>
          <w:sz w:val="24"/>
          <w:szCs w:val="24"/>
        </w:rPr>
        <w:t>X</w:t>
      </w:r>
      <w:r>
        <w:rPr>
          <w:rFonts w:ascii="Times New Roman" w:hAnsi="Times New Roman" w:cs="Times New Roman"/>
          <w:sz w:val="24"/>
          <w:szCs w:val="24"/>
        </w:rPr>
        <w:t>射线晶体结构鉴定，最后确定了索马甜是一个具有</w:t>
      </w:r>
      <w:r>
        <w:rPr>
          <w:rFonts w:ascii="Times New Roman" w:hAnsi="Times New Roman" w:cs="Times New Roman"/>
          <w:sz w:val="24"/>
          <w:szCs w:val="24"/>
        </w:rPr>
        <w:t>8</w:t>
      </w:r>
      <w:r>
        <w:rPr>
          <w:rFonts w:ascii="Times New Roman" w:hAnsi="Times New Roman" w:cs="Times New Roman"/>
          <w:sz w:val="24"/>
          <w:szCs w:val="24"/>
        </w:rPr>
        <w:t>个二硫键，分子量为</w:t>
      </w:r>
      <w:r>
        <w:rPr>
          <w:rFonts w:ascii="Times New Roman" w:hAnsi="Times New Roman" w:cs="Times New Roman"/>
          <w:sz w:val="24"/>
          <w:szCs w:val="24"/>
        </w:rPr>
        <w:t>22209</w:t>
      </w:r>
      <w:r>
        <w:rPr>
          <w:rFonts w:ascii="Times New Roman" w:hAnsi="Times New Roman" w:cs="Times New Roman"/>
          <w:sz w:val="24"/>
          <w:szCs w:val="24"/>
        </w:rPr>
        <w:t>，含有</w:t>
      </w:r>
      <w:r>
        <w:rPr>
          <w:rFonts w:ascii="Times New Roman" w:hAnsi="Times New Roman" w:cs="Times New Roman"/>
          <w:sz w:val="24"/>
          <w:szCs w:val="24"/>
        </w:rPr>
        <w:t>207</w:t>
      </w:r>
      <w:r>
        <w:rPr>
          <w:rFonts w:ascii="Times New Roman" w:hAnsi="Times New Roman" w:cs="Times New Roman"/>
          <w:sz w:val="24"/>
          <w:szCs w:val="24"/>
        </w:rPr>
        <w:t>个氨基酸的单链蛋白。</w:t>
      </w:r>
    </w:p>
    <w:p w14:paraId="73B0F169"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kern w:val="0"/>
          <w:sz w:val="24"/>
          <w:szCs w:val="20"/>
        </w:rPr>
        <w:t>索马甜为固体，且在</w:t>
      </w:r>
      <w:r>
        <w:rPr>
          <w:rFonts w:ascii="Times New Roman" w:hAnsi="Times New Roman" w:cs="Times New Roman"/>
          <w:kern w:val="0"/>
          <w:sz w:val="24"/>
          <w:szCs w:val="24"/>
        </w:rPr>
        <w:t>25</w:t>
      </w:r>
      <w:r>
        <w:rPr>
          <w:rFonts w:ascii="宋体" w:eastAsia="宋体" w:hAnsi="宋体" w:cs="宋体" w:hint="eastAsia"/>
          <w:kern w:val="0"/>
          <w:sz w:val="24"/>
          <w:szCs w:val="24"/>
        </w:rPr>
        <w:t>℃</w:t>
      </w:r>
      <w:r>
        <w:rPr>
          <w:rFonts w:ascii="Times New Roman" w:hAnsi="Times New Roman" w:cs="Times New Roman"/>
          <w:kern w:val="0"/>
          <w:sz w:val="24"/>
          <w:szCs w:val="24"/>
        </w:rPr>
        <w:t>时</w:t>
      </w:r>
      <w:r>
        <w:rPr>
          <w:rFonts w:ascii="Times New Roman" w:hAnsi="Times New Roman" w:cs="Times New Roman"/>
          <w:kern w:val="0"/>
          <w:sz w:val="24"/>
          <w:szCs w:val="20"/>
        </w:rPr>
        <w:t>在水中的溶解度大约为</w:t>
      </w:r>
      <w:r>
        <w:rPr>
          <w:rFonts w:ascii="Times New Roman" w:hAnsi="Times New Roman" w:cs="Times New Roman"/>
          <w:kern w:val="0"/>
          <w:sz w:val="24"/>
          <w:szCs w:val="20"/>
        </w:rPr>
        <w:t>60%</w:t>
      </w:r>
      <w:r>
        <w:rPr>
          <w:rFonts w:ascii="Times New Roman" w:hAnsi="Times New Roman" w:cs="Times New Roman"/>
          <w:kern w:val="0"/>
          <w:sz w:val="24"/>
          <w:szCs w:val="20"/>
        </w:rPr>
        <w:t>，处于干粉状态时非常稳定，当</w:t>
      </w:r>
      <w:r>
        <w:rPr>
          <w:rFonts w:ascii="Times New Roman" w:hAnsi="Times New Roman" w:cs="Times New Roman"/>
          <w:kern w:val="0"/>
          <w:sz w:val="24"/>
          <w:szCs w:val="20"/>
        </w:rPr>
        <w:t>pH</w:t>
      </w:r>
      <w:r>
        <w:rPr>
          <w:rFonts w:ascii="Times New Roman" w:hAnsi="Times New Roman" w:cs="Times New Roman"/>
          <w:kern w:val="0"/>
          <w:sz w:val="24"/>
          <w:szCs w:val="20"/>
        </w:rPr>
        <w:t>为</w:t>
      </w:r>
      <w:r>
        <w:rPr>
          <w:rFonts w:ascii="Times New Roman" w:hAnsi="Times New Roman" w:cs="Times New Roman"/>
          <w:kern w:val="0"/>
          <w:sz w:val="24"/>
          <w:szCs w:val="20"/>
        </w:rPr>
        <w:t>3.0-6.0</w:t>
      </w:r>
      <w:r>
        <w:rPr>
          <w:rFonts w:ascii="Times New Roman" w:hAnsi="Times New Roman" w:cs="Times New Roman"/>
          <w:kern w:val="0"/>
          <w:sz w:val="24"/>
          <w:szCs w:val="20"/>
        </w:rPr>
        <w:t>时在水溶液中也很稳定。索马甜在所有浓度下都会显示出苦和类似甘草的异味，且甜味出现滞后以及明显的甜味逗留，因此主要是应用于混合物中。</w:t>
      </w:r>
    </w:p>
    <w:p w14:paraId="662A329B" w14:textId="77777777" w:rsidR="00970176" w:rsidRDefault="008D6EE0">
      <w:pPr>
        <w:widowControl/>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在美国</w:t>
      </w:r>
      <w:r>
        <w:rPr>
          <w:rFonts w:ascii="Times New Roman" w:hAnsi="Times New Roman" w:cs="Times New Roman"/>
          <w:kern w:val="0"/>
          <w:sz w:val="24"/>
          <w:szCs w:val="20"/>
        </w:rPr>
        <w:t>索马甜还未作为甜味剂应用于食品或饮料，而只是作为食用香料使用。</w:t>
      </w:r>
      <w:r>
        <w:rPr>
          <w:rFonts w:ascii="Times New Roman" w:hAnsi="Times New Roman" w:cs="Times New Roman"/>
          <w:sz w:val="24"/>
          <w:szCs w:val="24"/>
        </w:rPr>
        <w:t>根据我国</w:t>
      </w:r>
      <w:r>
        <w:rPr>
          <w:rFonts w:ascii="Times New Roman" w:hAnsi="Times New Roman" w:cs="Times New Roman"/>
          <w:sz w:val="24"/>
          <w:szCs w:val="24"/>
        </w:rPr>
        <w:t>GB2760-2014</w:t>
      </w:r>
      <w:r>
        <w:rPr>
          <w:rFonts w:ascii="Times New Roman" w:hAnsi="Times New Roman" w:cs="Times New Roman"/>
          <w:sz w:val="24"/>
          <w:szCs w:val="24"/>
        </w:rPr>
        <w:t>食品添加剂使用标</w:t>
      </w:r>
      <w:r>
        <w:rPr>
          <w:rFonts w:ascii="Times New Roman" w:hAnsi="Times New Roman" w:cs="Times New Roman"/>
          <w:sz w:val="24"/>
          <w:szCs w:val="24"/>
        </w:rPr>
        <w:t>准</w:t>
      </w:r>
      <w:r>
        <w:rPr>
          <w:rFonts w:ascii="Times New Roman" w:hAnsi="Times New Roman" w:cs="Times New Roman"/>
          <w:kern w:val="0"/>
          <w:sz w:val="24"/>
          <w:szCs w:val="24"/>
        </w:rPr>
        <w:t>的规定，索马甜可用于冷冻饮品、加工坚果与籽类、焙烤食品、餐桌甜味料、饮料类共</w:t>
      </w:r>
      <w:r>
        <w:rPr>
          <w:rFonts w:ascii="Times New Roman" w:hAnsi="Times New Roman" w:cs="Times New Roman"/>
          <w:kern w:val="0"/>
          <w:sz w:val="24"/>
          <w:szCs w:val="24"/>
        </w:rPr>
        <w:t>5</w:t>
      </w:r>
      <w:r>
        <w:rPr>
          <w:rFonts w:ascii="Times New Roman" w:hAnsi="Times New Roman" w:cs="Times New Roman"/>
          <w:kern w:val="0"/>
          <w:sz w:val="24"/>
          <w:szCs w:val="24"/>
        </w:rPr>
        <w:t>大类食品及饮料中，</w:t>
      </w:r>
      <w:r>
        <w:rPr>
          <w:rFonts w:ascii="Times New Roman" w:hAnsi="Times New Roman" w:cs="Times New Roman"/>
          <w:sz w:val="24"/>
          <w:szCs w:val="24"/>
        </w:rPr>
        <w:t>最大使用量为</w:t>
      </w:r>
      <w:r>
        <w:rPr>
          <w:rFonts w:ascii="Times New Roman" w:hAnsi="Times New Roman" w:cs="Times New Roman"/>
          <w:sz w:val="24"/>
          <w:szCs w:val="24"/>
        </w:rPr>
        <w:t>0.025</w:t>
      </w:r>
      <w:r>
        <w:rPr>
          <w:rFonts w:ascii="Times New Roman" w:hAnsi="Times New Roman" w:cs="Times New Roman"/>
          <w:sz w:val="24"/>
          <w:szCs w:val="24"/>
        </w:rPr>
        <w:t>克</w:t>
      </w:r>
      <w:r>
        <w:rPr>
          <w:rFonts w:ascii="Times New Roman" w:hAnsi="Times New Roman" w:cs="Times New Roman"/>
          <w:sz w:val="24"/>
          <w:szCs w:val="24"/>
        </w:rPr>
        <w:t>/</w:t>
      </w:r>
      <w:r>
        <w:rPr>
          <w:rFonts w:ascii="Times New Roman" w:hAnsi="Times New Roman" w:cs="Times New Roman"/>
          <w:sz w:val="24"/>
          <w:szCs w:val="24"/>
        </w:rPr>
        <w:t>公斤。</w:t>
      </w:r>
    </w:p>
    <w:p w14:paraId="7BE4444A" w14:textId="77777777" w:rsidR="00970176" w:rsidRDefault="008D6EE0">
      <w:pPr>
        <w:pStyle w:val="3"/>
      </w:pPr>
      <w:bookmarkStart w:id="1339" w:name="_Toc14992077"/>
      <w:r>
        <w:t xml:space="preserve">4.3.6 </w:t>
      </w:r>
      <w:r>
        <w:t>加拿大工厂计划生产木糖醇</w:t>
      </w:r>
      <w:bookmarkEnd w:id="1339"/>
    </w:p>
    <w:p w14:paraId="7F1CBEDE"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40" w:author="谁是最可爱的人" w:date="2019-12-31T14:19:00Z">
            <w:rPr>
              <w:rFonts w:ascii="Times New Roman" w:hAnsi="Times New Roman" w:cs="Times New Roman"/>
              <w:kern w:val="0"/>
              <w:sz w:val="24"/>
              <w:szCs w:val="24"/>
            </w:rPr>
          </w:rPrChange>
        </w:rPr>
        <w:pPrChange w:id="1341" w:author="谁是最可爱的人" w:date="2019-12-31T14:19:00Z">
          <w:pPr>
            <w:spacing w:before="100" w:beforeAutospacing="1" w:after="100" w:afterAutospacing="1" w:line="360" w:lineRule="auto"/>
            <w:ind w:firstLineChars="200" w:firstLine="480"/>
          </w:pPr>
        </w:pPrChange>
      </w:pPr>
      <w:r>
        <w:rPr>
          <w:rFonts w:ascii="Times New Roman" w:hAnsi="Times New Roman" w:cs="Times New Roman"/>
          <w:kern w:val="0"/>
          <w:sz w:val="24"/>
          <w:szCs w:val="24"/>
        </w:rPr>
        <w:t>“</w:t>
      </w:r>
      <w:r>
        <w:rPr>
          <w:rFonts w:ascii="Times New Roman" w:hAnsi="Times New Roman" w:cs="Times New Roman"/>
          <w:kern w:val="0"/>
          <w:sz w:val="24"/>
          <w:szCs w:val="24"/>
        </w:rPr>
        <w:t>北美的食品生产商主要看上了中国或欧洲市场，因为他们有很大的木糖醇需求</w:t>
      </w:r>
      <w:r>
        <w:rPr>
          <w:rFonts w:ascii="Times New Roman" w:hAnsi="Times New Roman" w:cs="Times New Roman"/>
          <w:kern w:val="0"/>
          <w:sz w:val="24"/>
          <w:szCs w:val="24"/>
        </w:rPr>
        <w:t>”</w:t>
      </w:r>
      <w:r>
        <w:rPr>
          <w:rFonts w:ascii="Times New Roman" w:hAnsi="Times New Roman" w:cs="Times New Roman"/>
          <w:kern w:val="0"/>
          <w:sz w:val="24"/>
          <w:szCs w:val="24"/>
        </w:rPr>
        <w:t>，</w:t>
      </w:r>
      <w:r>
        <w:rPr>
          <w:rFonts w:ascii="Times New Roman" w:hAnsi="Times New Roman" w:cs="Times New Roman"/>
          <w:kern w:val="0"/>
          <w:sz w:val="24"/>
          <w:szCs w:val="24"/>
        </w:rPr>
        <w:t>Barry Farquharson</w:t>
      </w:r>
      <w:r>
        <w:rPr>
          <w:rFonts w:ascii="Times New Roman" w:hAnsi="Times New Roman" w:cs="Times New Roman"/>
          <w:kern w:val="0"/>
          <w:sz w:val="24"/>
          <w:szCs w:val="24"/>
        </w:rPr>
        <w:t>注意到，他是</w:t>
      </w:r>
      <w:r>
        <w:rPr>
          <w:rFonts w:ascii="Times New Roman" w:hAnsi="Times New Roman" w:cs="Times New Roman"/>
          <w:kern w:val="0"/>
          <w:sz w:val="24"/>
          <w:szCs w:val="24"/>
        </w:rPr>
        <w:t>Alberta</w:t>
      </w:r>
      <w:r>
        <w:rPr>
          <w:rFonts w:ascii="Times New Roman" w:hAnsi="Times New Roman" w:cs="Times New Roman"/>
          <w:kern w:val="0"/>
          <w:sz w:val="24"/>
          <w:szCs w:val="24"/>
        </w:rPr>
        <w:t>省的一家专业精炼厂</w:t>
      </w:r>
      <w:r>
        <w:rPr>
          <w:rFonts w:ascii="Times New Roman" w:hAnsi="Times New Roman" w:cs="Times New Roman"/>
          <w:kern w:val="0"/>
          <w:sz w:val="24"/>
          <w:szCs w:val="24"/>
        </w:rPr>
        <w:t>——NovaGreen</w:t>
      </w:r>
      <w:r>
        <w:rPr>
          <w:rFonts w:ascii="Times New Roman" w:hAnsi="Times New Roman" w:cs="Times New Roman"/>
          <w:kern w:val="0"/>
          <w:sz w:val="24"/>
          <w:szCs w:val="24"/>
        </w:rPr>
        <w:t>公司的</w:t>
      </w:r>
      <w:r>
        <w:rPr>
          <w:rFonts w:ascii="Times New Roman" w:hAnsi="Times New Roman" w:cs="Times New Roman"/>
          <w:kern w:val="0"/>
          <w:sz w:val="24"/>
          <w:szCs w:val="24"/>
        </w:rPr>
        <w:t>CEO</w:t>
      </w:r>
      <w:r>
        <w:rPr>
          <w:rFonts w:ascii="Times New Roman" w:hAnsi="Times New Roman" w:cs="Times New Roman"/>
          <w:kern w:val="0"/>
          <w:sz w:val="24"/>
          <w:szCs w:val="24"/>
        </w:rPr>
        <w:t>。</w:t>
      </w:r>
      <w:r>
        <w:rPr>
          <w:rFonts w:ascii="Times New Roman" w:hAnsi="Times New Roman" w:cs="Times New Roman"/>
          <w:kern w:val="0"/>
          <w:sz w:val="24"/>
          <w:szCs w:val="24"/>
        </w:rPr>
        <w:t>NovaGreen</w:t>
      </w:r>
      <w:r>
        <w:rPr>
          <w:rFonts w:ascii="Times New Roman" w:hAnsi="Times New Roman" w:cs="Times New Roman"/>
          <w:kern w:val="0"/>
          <w:sz w:val="24"/>
          <w:szCs w:val="24"/>
        </w:rPr>
        <w:t>公司也许会改变这个局面，因为该公司</w:t>
      </w:r>
      <w:r w:rsidRPr="00653323">
        <w:rPr>
          <w:rFonts w:ascii="Times New Roman" w:hAnsi="Times New Roman" w:cs="Times New Roman" w:hint="eastAsia"/>
          <w:kern w:val="0"/>
          <w:sz w:val="24"/>
          <w:szCs w:val="20"/>
        </w:rPr>
        <w:t>在加拿大本地工厂已经生产高质量的木糖醇。</w:t>
      </w:r>
    </w:p>
    <w:p w14:paraId="0CD351BF"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42" w:author="谁是最可爱的人" w:date="2019-12-31T14:19:00Z">
            <w:rPr>
              <w:rFonts w:ascii="Times New Roman" w:hAnsi="Times New Roman" w:cs="Times New Roman"/>
              <w:kern w:val="0"/>
              <w:sz w:val="24"/>
              <w:szCs w:val="24"/>
            </w:rPr>
          </w:rPrChange>
        </w:rPr>
        <w:pPrChange w:id="1343" w:author="谁是最可爱的人" w:date="2019-12-31T14:19: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44" w:author="谁是最可爱的人" w:date="2019-12-31T14:19:00Z">
            <w:rPr>
              <w:rFonts w:ascii="Times New Roman" w:hAnsi="Times New Roman" w:cs="Times New Roman" w:hint="eastAsia"/>
              <w:kern w:val="0"/>
              <w:sz w:val="24"/>
              <w:szCs w:val="24"/>
            </w:rPr>
          </w:rPrChange>
        </w:rPr>
        <w:lastRenderedPageBreak/>
        <w:t>木糖</w:t>
      </w:r>
      <w:r>
        <w:rPr>
          <w:rFonts w:ascii="Times New Roman" w:hAnsi="Times New Roman" w:cs="Times New Roman"/>
          <w:kern w:val="0"/>
          <w:sz w:val="24"/>
          <w:szCs w:val="24"/>
        </w:rPr>
        <w:t>醇可以自然地作为糖的代替物，它只有</w:t>
      </w:r>
      <w:r>
        <w:rPr>
          <w:rFonts w:ascii="Times New Roman" w:hAnsi="Times New Roman" w:cs="Times New Roman"/>
          <w:kern w:val="0"/>
          <w:sz w:val="24"/>
          <w:szCs w:val="24"/>
        </w:rPr>
        <w:t>2-3</w:t>
      </w:r>
      <w:r>
        <w:rPr>
          <w:rFonts w:ascii="Times New Roman" w:hAnsi="Times New Roman" w:cs="Times New Roman"/>
          <w:kern w:val="0"/>
          <w:sz w:val="24"/>
          <w:szCs w:val="24"/>
        </w:rPr>
        <w:t>卡路里，却拥有大</w:t>
      </w:r>
      <w:r>
        <w:rPr>
          <w:rFonts w:ascii="Times New Roman" w:hAnsi="Times New Roman" w:cs="Times New Roman"/>
          <w:kern w:val="0"/>
          <w:sz w:val="24"/>
          <w:szCs w:val="24"/>
        </w:rPr>
        <w:t>约和蔗糖一样的甜度。由于木糖醇不能被细菌利用形成蛀牙，所以这种甜味剂在无糖口香糖和利牙产品中应用。同样，对糖尿病和糖尿病前期患者来说也是安全的。当前食品和饮料应用包括餐后甜点、冰淇淋和其他乳制品；果酱、涂抹面包和水果配</w:t>
      </w:r>
      <w:r w:rsidRPr="00653323">
        <w:rPr>
          <w:rFonts w:ascii="Times New Roman" w:hAnsi="Times New Roman" w:cs="Times New Roman" w:hint="eastAsia"/>
          <w:kern w:val="0"/>
          <w:sz w:val="24"/>
          <w:szCs w:val="20"/>
        </w:rPr>
        <w:t>料；焙烤食品；烘烤食物；方便酱料和像口香糖一样的糖果产品。</w:t>
      </w:r>
    </w:p>
    <w:p w14:paraId="21F3D30C"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45" w:author="谁是最可爱的人" w:date="2019-12-31T14:19:00Z">
            <w:rPr>
              <w:rFonts w:ascii="Times New Roman" w:hAnsi="Times New Roman" w:cs="Times New Roman"/>
              <w:kern w:val="0"/>
              <w:sz w:val="24"/>
              <w:szCs w:val="24"/>
            </w:rPr>
          </w:rPrChange>
        </w:rPr>
        <w:pPrChange w:id="1346" w:author="谁是最可爱的人" w:date="2019-12-31T14:19: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47" w:author="谁是最可爱的人" w:date="2019-12-31T14:19:00Z">
            <w:rPr>
              <w:rFonts w:ascii="Times New Roman" w:hAnsi="Times New Roman" w:cs="Times New Roman" w:hint="eastAsia"/>
              <w:kern w:val="0"/>
              <w:sz w:val="24"/>
              <w:szCs w:val="24"/>
            </w:rPr>
          </w:rPrChange>
        </w:rPr>
        <w:t>目前木</w:t>
      </w:r>
      <w:r>
        <w:rPr>
          <w:rFonts w:ascii="Times New Roman" w:hAnsi="Times New Roman" w:cs="Times New Roman"/>
          <w:kern w:val="0"/>
          <w:sz w:val="24"/>
          <w:szCs w:val="24"/>
        </w:rPr>
        <w:t>糖醇的全球市场估计有</w:t>
      </w:r>
      <w:r>
        <w:rPr>
          <w:rFonts w:ascii="Times New Roman" w:hAnsi="Times New Roman" w:cs="Times New Roman"/>
          <w:kern w:val="0"/>
          <w:sz w:val="24"/>
          <w:szCs w:val="24"/>
        </w:rPr>
        <w:t>4-5</w:t>
      </w:r>
      <w:r>
        <w:rPr>
          <w:rFonts w:ascii="Times New Roman" w:hAnsi="Times New Roman" w:cs="Times New Roman"/>
          <w:kern w:val="0"/>
          <w:sz w:val="24"/>
          <w:szCs w:val="24"/>
        </w:rPr>
        <w:t>亿的需求量。在</w:t>
      </w:r>
      <w:r>
        <w:rPr>
          <w:rFonts w:ascii="Times New Roman" w:hAnsi="Times New Roman" w:cs="Times New Roman"/>
          <w:kern w:val="0"/>
          <w:sz w:val="24"/>
          <w:szCs w:val="24"/>
        </w:rPr>
        <w:t>2012</w:t>
      </w:r>
      <w:r>
        <w:rPr>
          <w:rFonts w:ascii="Times New Roman" w:hAnsi="Times New Roman" w:cs="Times New Roman"/>
          <w:kern w:val="0"/>
          <w:sz w:val="24"/>
          <w:szCs w:val="24"/>
        </w:rPr>
        <w:t>年，美洲的市场就占有了</w:t>
      </w:r>
      <w:r>
        <w:rPr>
          <w:rFonts w:ascii="Times New Roman" w:hAnsi="Times New Roman" w:cs="Times New Roman"/>
          <w:kern w:val="0"/>
          <w:sz w:val="24"/>
          <w:szCs w:val="24"/>
        </w:rPr>
        <w:t>1.59</w:t>
      </w:r>
      <w:r>
        <w:rPr>
          <w:rFonts w:ascii="Times New Roman" w:hAnsi="Times New Roman" w:cs="Times New Roman"/>
          <w:kern w:val="0"/>
          <w:sz w:val="24"/>
          <w:szCs w:val="24"/>
        </w:rPr>
        <w:t>亿，并且自</w:t>
      </w:r>
      <w:r>
        <w:rPr>
          <w:rFonts w:ascii="Times New Roman" w:hAnsi="Times New Roman" w:cs="Times New Roman"/>
          <w:kern w:val="0"/>
          <w:sz w:val="24"/>
          <w:szCs w:val="24"/>
        </w:rPr>
        <w:t>2012</w:t>
      </w:r>
      <w:r>
        <w:rPr>
          <w:rFonts w:ascii="Times New Roman" w:hAnsi="Times New Roman" w:cs="Times New Roman"/>
          <w:kern w:val="0"/>
          <w:sz w:val="24"/>
          <w:szCs w:val="24"/>
        </w:rPr>
        <w:t>年以来以每年近</w:t>
      </w:r>
      <w:r>
        <w:rPr>
          <w:rFonts w:ascii="Times New Roman" w:hAnsi="Times New Roman" w:cs="Times New Roman"/>
          <w:kern w:val="0"/>
          <w:sz w:val="24"/>
          <w:szCs w:val="24"/>
        </w:rPr>
        <w:t>25%</w:t>
      </w:r>
      <w:r>
        <w:rPr>
          <w:rFonts w:ascii="Times New Roman" w:hAnsi="Times New Roman" w:cs="Times New Roman"/>
          <w:kern w:val="0"/>
          <w:sz w:val="24"/>
          <w:szCs w:val="24"/>
        </w:rPr>
        <w:t>的速率在增长。通过提供大量的家庭装木糖醇，随着混合木糖醇和糖以降低全部终端产品的成本，同时可以提供显著地消费者利</w:t>
      </w:r>
      <w:r>
        <w:rPr>
          <w:rFonts w:ascii="Times New Roman" w:hAnsi="Times New Roman" w:cs="Times New Roman"/>
          <w:kern w:val="0"/>
          <w:sz w:val="24"/>
          <w:szCs w:val="24"/>
        </w:rPr>
        <w:t>益，</w:t>
      </w:r>
      <w:r>
        <w:rPr>
          <w:rFonts w:ascii="Times New Roman" w:hAnsi="Times New Roman" w:cs="Times New Roman"/>
          <w:kern w:val="0"/>
          <w:sz w:val="24"/>
          <w:szCs w:val="24"/>
        </w:rPr>
        <w:t>NovaGreen</w:t>
      </w:r>
      <w:r>
        <w:rPr>
          <w:rFonts w:ascii="Times New Roman" w:hAnsi="Times New Roman" w:cs="Times New Roman"/>
          <w:kern w:val="0"/>
          <w:sz w:val="24"/>
          <w:szCs w:val="24"/>
        </w:rPr>
        <w:t>公司打算提高木糖醇的使用。因此，该公司声称</w:t>
      </w:r>
      <w:r w:rsidRPr="00653323">
        <w:rPr>
          <w:rFonts w:ascii="Times New Roman" w:hAnsi="Times New Roman" w:cs="Times New Roman" w:hint="eastAsia"/>
          <w:kern w:val="0"/>
          <w:sz w:val="24"/>
          <w:szCs w:val="20"/>
        </w:rPr>
        <w:t>他们产品成本将会显著降低。</w:t>
      </w:r>
    </w:p>
    <w:p w14:paraId="21F431DA" w14:textId="77777777" w:rsidR="00970176" w:rsidRDefault="008D6EE0" w:rsidP="00970176">
      <w:pPr>
        <w:widowControl/>
        <w:spacing w:line="360" w:lineRule="auto"/>
        <w:ind w:firstLine="480"/>
        <w:jc w:val="left"/>
        <w:rPr>
          <w:rFonts w:ascii="Times New Roman" w:hAnsi="Times New Roman" w:cs="Times New Roman"/>
          <w:sz w:val="24"/>
          <w:szCs w:val="24"/>
        </w:rPr>
        <w:pPrChange w:id="1348" w:author="谁是最可爱的人" w:date="2019-12-31T14:19: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49" w:author="谁是最可爱的人" w:date="2019-12-31T14:19:00Z">
            <w:rPr>
              <w:rFonts w:ascii="Times New Roman" w:hAnsi="Times New Roman" w:cs="Times New Roman" w:hint="eastAsia"/>
              <w:sz w:val="24"/>
              <w:szCs w:val="24"/>
            </w:rPr>
          </w:rPrChange>
        </w:rPr>
        <w:t>NovaGreen</w:t>
      </w:r>
      <w:r>
        <w:rPr>
          <w:rFonts w:ascii="Times New Roman" w:hAnsi="Times New Roman" w:cs="Times New Roman" w:hint="eastAsia"/>
          <w:kern w:val="0"/>
          <w:sz w:val="24"/>
          <w:szCs w:val="20"/>
          <w:rPrChange w:id="1350" w:author="谁是最可爱的人" w:date="2019-12-31T14:19:00Z">
            <w:rPr>
              <w:rFonts w:ascii="Times New Roman" w:hAnsi="Times New Roman" w:cs="Times New Roman" w:hint="eastAsia"/>
              <w:sz w:val="24"/>
              <w:szCs w:val="24"/>
            </w:rPr>
          </w:rPrChange>
        </w:rPr>
        <w:t>的专</w:t>
      </w:r>
      <w:r>
        <w:rPr>
          <w:rFonts w:ascii="Times New Roman" w:hAnsi="Times New Roman" w:cs="Times New Roman"/>
          <w:sz w:val="24"/>
          <w:szCs w:val="24"/>
        </w:rPr>
        <w:t>有连续提取技术可以将大量的生物质如麦秆、玉米杆、木屑和洋姜转变成木糖醇、菊粉和低聚木糖等产品。</w:t>
      </w:r>
    </w:p>
    <w:p w14:paraId="30293E68" w14:textId="77777777" w:rsidR="00970176" w:rsidRDefault="008D6EE0">
      <w:pPr>
        <w:pStyle w:val="3"/>
      </w:pPr>
      <w:bookmarkStart w:id="1351" w:name="_Toc14992078"/>
      <w:r>
        <w:t>4.3.7 Sucromalt (</w:t>
      </w:r>
      <w:r>
        <w:t>蔗麦糖</w:t>
      </w:r>
      <w:r>
        <w:t>)</w:t>
      </w:r>
      <w:r>
        <w:t>提供了均衡的能量</w:t>
      </w:r>
      <w:bookmarkEnd w:id="1351"/>
    </w:p>
    <w:p w14:paraId="394BD6D3"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52" w:author="谁是最可爱的人" w:date="2019-12-31T14:20:00Z">
            <w:rPr>
              <w:rFonts w:ascii="Times New Roman" w:hAnsi="Times New Roman" w:cs="Times New Roman"/>
              <w:kern w:val="0"/>
              <w:sz w:val="24"/>
              <w:szCs w:val="24"/>
            </w:rPr>
          </w:rPrChange>
        </w:rPr>
        <w:pPrChange w:id="1353"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i/>
          <w:kern w:val="0"/>
          <w:sz w:val="24"/>
          <w:szCs w:val="24"/>
        </w:rPr>
        <w:t>Nutritional Neuroscience</w:t>
      </w:r>
      <w:r>
        <w:rPr>
          <w:rFonts w:ascii="Times New Roman" w:hAnsi="Times New Roman" w:cs="Times New Roman"/>
          <w:i/>
          <w:kern w:val="0"/>
          <w:sz w:val="24"/>
          <w:szCs w:val="24"/>
        </w:rPr>
        <w:t>（《营养神经科学》）</w:t>
      </w:r>
      <w:r>
        <w:rPr>
          <w:rFonts w:ascii="Times New Roman" w:hAnsi="Times New Roman" w:cs="Times New Roman"/>
          <w:kern w:val="0"/>
          <w:sz w:val="24"/>
          <w:szCs w:val="24"/>
        </w:rPr>
        <w:t>杂志最近出版的一篇研究表明</w:t>
      </w:r>
      <w:r>
        <w:rPr>
          <w:rFonts w:ascii="Times New Roman" w:hAnsi="Times New Roman" w:cs="Times New Roman"/>
          <w:kern w:val="0"/>
          <w:sz w:val="24"/>
          <w:szCs w:val="24"/>
        </w:rPr>
        <w:t>Sucromalt (</w:t>
      </w:r>
      <w:r>
        <w:rPr>
          <w:rFonts w:ascii="Times New Roman" w:hAnsi="Times New Roman" w:cs="Times New Roman"/>
          <w:kern w:val="0"/>
          <w:sz w:val="24"/>
          <w:szCs w:val="24"/>
        </w:rPr>
        <w:t>蔗麦糖</w:t>
      </w:r>
      <w:r>
        <w:rPr>
          <w:rFonts w:ascii="Times New Roman" w:hAnsi="Times New Roman" w:cs="Times New Roman"/>
          <w:kern w:val="0"/>
          <w:sz w:val="24"/>
          <w:szCs w:val="24"/>
        </w:rPr>
        <w:t xml:space="preserve">) </w:t>
      </w:r>
      <w:r>
        <w:rPr>
          <w:rFonts w:ascii="Times New Roman" w:hAnsi="Times New Roman" w:cs="Times New Roman"/>
          <w:kern w:val="0"/>
          <w:sz w:val="24"/>
          <w:szCs w:val="24"/>
        </w:rPr>
        <w:t>作为可以缓慢消化的碳水化合物糖浆，和葡萄糖相比，可能会产生提神和补充体力的感觉。在一个双盲交叉的研究中，</w:t>
      </w:r>
      <w:r>
        <w:rPr>
          <w:rFonts w:ascii="Times New Roman" w:hAnsi="Times New Roman" w:cs="Times New Roman"/>
          <w:kern w:val="0"/>
          <w:sz w:val="24"/>
          <w:szCs w:val="24"/>
        </w:rPr>
        <w:t>44</w:t>
      </w:r>
      <w:r>
        <w:rPr>
          <w:rFonts w:ascii="Times New Roman" w:hAnsi="Times New Roman" w:cs="Times New Roman"/>
          <w:kern w:val="0"/>
          <w:sz w:val="24"/>
          <w:szCs w:val="24"/>
        </w:rPr>
        <w:t>位成年参与者每天早上喝掉含</w:t>
      </w:r>
      <w:r>
        <w:rPr>
          <w:rFonts w:ascii="Times New Roman" w:hAnsi="Times New Roman" w:cs="Times New Roman"/>
          <w:kern w:val="0"/>
          <w:sz w:val="24"/>
          <w:szCs w:val="24"/>
        </w:rPr>
        <w:t xml:space="preserve">75g </w:t>
      </w:r>
      <w:r>
        <w:rPr>
          <w:rFonts w:ascii="Times New Roman" w:hAnsi="Times New Roman" w:cs="Times New Roman"/>
          <w:kern w:val="0"/>
          <w:sz w:val="24"/>
          <w:szCs w:val="24"/>
        </w:rPr>
        <w:t>蔗麦糖或葡萄糖饮料。参与者报道说，和葡萄糖相比，蔗麦糖具有更大的精神和体能能量，可以延迟身体疲劳和减少神经性疲劳。研究者总结说，当摄入高剂量的饮料后，蔗麦糖可以有助于减少精神和身体体能方面的感知下降，即有助于降低对精神和身体上疲劳的感知能力。这些发现证实和从新陈代谢的角度更好地解释为什么蔗麦糖也许是有益的，并超过它在饭后血糖升高</w:t>
      </w:r>
      <w:r w:rsidRPr="00653323">
        <w:rPr>
          <w:rFonts w:ascii="Times New Roman" w:hAnsi="Times New Roman" w:cs="Times New Roman" w:hint="eastAsia"/>
          <w:kern w:val="0"/>
          <w:sz w:val="24"/>
          <w:szCs w:val="20"/>
        </w:rPr>
        <w:t>反应上的影响，不过，有些机理仍有待进一步</w:t>
      </w:r>
      <w:r>
        <w:rPr>
          <w:rFonts w:ascii="Times New Roman" w:hAnsi="Times New Roman" w:cs="Times New Roman" w:hint="eastAsia"/>
          <w:kern w:val="0"/>
          <w:sz w:val="24"/>
          <w:szCs w:val="20"/>
          <w:rPrChange w:id="1354" w:author="谁是最可爱的人" w:date="2019-12-31T14:20:00Z">
            <w:rPr>
              <w:rFonts w:ascii="Times New Roman" w:hAnsi="Times New Roman" w:cs="Times New Roman" w:hint="eastAsia"/>
              <w:kern w:val="0"/>
              <w:sz w:val="24"/>
              <w:szCs w:val="24"/>
            </w:rPr>
          </w:rPrChange>
        </w:rPr>
        <w:t>研究。</w:t>
      </w:r>
    </w:p>
    <w:p w14:paraId="2D7D3B97"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55" w:author="谁是最可爱的人" w:date="2019-12-31T14:20:00Z">
            <w:rPr>
              <w:rFonts w:ascii="Times New Roman" w:hAnsi="Times New Roman" w:cs="Times New Roman"/>
              <w:kern w:val="0"/>
              <w:sz w:val="24"/>
              <w:szCs w:val="24"/>
            </w:rPr>
          </w:rPrChange>
        </w:rPr>
        <w:pPrChange w:id="1356"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57" w:author="谁是最可爱的人" w:date="2019-12-31T14:20:00Z">
            <w:rPr>
              <w:rFonts w:ascii="Times New Roman" w:hAnsi="Times New Roman" w:cs="Times New Roman" w:hint="eastAsia"/>
              <w:kern w:val="0"/>
              <w:sz w:val="24"/>
              <w:szCs w:val="24"/>
            </w:rPr>
          </w:rPrChange>
        </w:rPr>
        <w:t>蔗麦糖</w:t>
      </w:r>
      <w:r>
        <w:rPr>
          <w:rFonts w:ascii="Times New Roman" w:hAnsi="Times New Roman" w:cs="Times New Roman" w:hint="eastAsia"/>
          <w:kern w:val="0"/>
          <w:sz w:val="24"/>
          <w:szCs w:val="20"/>
          <w:rPrChange w:id="1358" w:author="谁是最可爱的人" w:date="2019-12-31T14:20:00Z">
            <w:rPr>
              <w:rFonts w:ascii="Times New Roman" w:hAnsi="Times New Roman" w:cs="Times New Roman" w:hint="eastAsia"/>
              <w:i/>
              <w:kern w:val="0"/>
              <w:sz w:val="24"/>
              <w:szCs w:val="24"/>
            </w:rPr>
          </w:rPrChange>
        </w:rPr>
        <w:t>，</w:t>
      </w:r>
      <w:r>
        <w:rPr>
          <w:rFonts w:ascii="Times New Roman" w:hAnsi="Times New Roman" w:cs="Times New Roman"/>
          <w:kern w:val="0"/>
          <w:sz w:val="24"/>
          <w:szCs w:val="24"/>
        </w:rPr>
        <w:t>商标名字为</w:t>
      </w:r>
      <w:r>
        <w:rPr>
          <w:rFonts w:ascii="Times New Roman" w:hAnsi="Times New Roman" w:cs="Times New Roman"/>
          <w:i/>
          <w:kern w:val="0"/>
          <w:sz w:val="24"/>
          <w:szCs w:val="24"/>
        </w:rPr>
        <w:t>Xtend</w:t>
      </w:r>
      <w:r>
        <w:rPr>
          <w:rFonts w:ascii="Times New Roman" w:hAnsi="Times New Roman" w:cs="Times New Roman"/>
          <w:kern w:val="0"/>
          <w:sz w:val="24"/>
          <w:szCs w:val="24"/>
        </w:rPr>
        <w:t>®</w:t>
      </w:r>
      <w:r>
        <w:rPr>
          <w:rFonts w:ascii="Times New Roman" w:hAnsi="Times New Roman" w:cs="Times New Roman"/>
          <w:kern w:val="0"/>
          <w:sz w:val="24"/>
          <w:szCs w:val="24"/>
        </w:rPr>
        <w:t>，可以从</w:t>
      </w:r>
      <w:r>
        <w:rPr>
          <w:rFonts w:ascii="Times New Roman" w:hAnsi="Times New Roman" w:cs="Times New Roman"/>
          <w:kern w:val="0"/>
          <w:sz w:val="24"/>
          <w:szCs w:val="24"/>
        </w:rPr>
        <w:t>Cargill</w:t>
      </w:r>
      <w:r>
        <w:rPr>
          <w:rFonts w:ascii="Times New Roman" w:hAnsi="Times New Roman" w:cs="Times New Roman"/>
          <w:kern w:val="0"/>
          <w:sz w:val="24"/>
          <w:szCs w:val="24"/>
        </w:rPr>
        <w:t>公司（</w:t>
      </w:r>
      <w:r>
        <w:rPr>
          <w:rFonts w:ascii="Times New Roman" w:hAnsi="Times New Roman" w:cs="Times New Roman"/>
          <w:kern w:val="0"/>
          <w:sz w:val="24"/>
          <w:szCs w:val="24"/>
        </w:rPr>
        <w:t>www.cargill.com</w:t>
      </w:r>
      <w:r>
        <w:rPr>
          <w:rFonts w:ascii="Times New Roman" w:hAnsi="Times New Roman" w:cs="Times New Roman"/>
          <w:kern w:val="0"/>
          <w:sz w:val="24"/>
          <w:szCs w:val="24"/>
        </w:rPr>
        <w:t>）购得。甜味剂糖浆可以对你的身体有潜在的益处，然而，它的功能性质和其他甜味剂糖浆相同，都可以降低对饭后血糖波动的影响。可以提供碳水化合物的口感和甜味而不会对血糖有影响，所含有全部的热量和低血糖指数甜味剂，更适合在热量要求稳定释放的领域应用。</w:t>
      </w:r>
      <w:r>
        <w:rPr>
          <w:rFonts w:ascii="Times New Roman" w:hAnsi="Times New Roman" w:cs="Times New Roman"/>
          <w:kern w:val="0"/>
          <w:sz w:val="24"/>
          <w:szCs w:val="24"/>
        </w:rPr>
        <w:t>2012</w:t>
      </w:r>
      <w:r>
        <w:rPr>
          <w:rFonts w:ascii="Times New Roman" w:hAnsi="Times New Roman" w:cs="Times New Roman"/>
          <w:kern w:val="0"/>
          <w:sz w:val="24"/>
          <w:szCs w:val="24"/>
        </w:rPr>
        <w:t>年</w:t>
      </w:r>
      <w:r>
        <w:rPr>
          <w:rFonts w:ascii="Times New Roman" w:hAnsi="Times New Roman" w:cs="Times New Roman"/>
          <w:kern w:val="0"/>
          <w:sz w:val="24"/>
          <w:szCs w:val="24"/>
        </w:rPr>
        <w:t>IFT</w:t>
      </w:r>
      <w:r>
        <w:rPr>
          <w:rFonts w:ascii="Times New Roman" w:hAnsi="Times New Roman" w:cs="Times New Roman"/>
          <w:kern w:val="0"/>
          <w:sz w:val="24"/>
          <w:szCs w:val="24"/>
        </w:rPr>
        <w:t>食品展览会上，</w:t>
      </w:r>
      <w:r>
        <w:rPr>
          <w:rFonts w:ascii="Times New Roman" w:hAnsi="Times New Roman" w:cs="Times New Roman"/>
          <w:kern w:val="0"/>
          <w:sz w:val="24"/>
          <w:szCs w:val="24"/>
        </w:rPr>
        <w:t>Cargill</w:t>
      </w:r>
      <w:r>
        <w:rPr>
          <w:rFonts w:ascii="Times New Roman" w:hAnsi="Times New Roman" w:cs="Times New Roman"/>
          <w:kern w:val="0"/>
          <w:sz w:val="24"/>
          <w:szCs w:val="24"/>
        </w:rPr>
        <w:t>参展的应用在低糖</w:t>
      </w:r>
      <w:r>
        <w:rPr>
          <w:rFonts w:ascii="Times New Roman" w:hAnsi="Times New Roman" w:cs="Times New Roman"/>
          <w:kern w:val="0"/>
          <w:sz w:val="24"/>
          <w:szCs w:val="24"/>
        </w:rPr>
        <w:lastRenderedPageBreak/>
        <w:t>的覆盆子果汁饮料中的配料证明了它缓慢的消化性和降低低血糖指数的性能，有助于</w:t>
      </w:r>
      <w:r w:rsidRPr="00653323">
        <w:rPr>
          <w:rFonts w:ascii="Times New Roman" w:hAnsi="Times New Roman" w:cs="Times New Roman" w:hint="eastAsia"/>
          <w:kern w:val="0"/>
          <w:sz w:val="24"/>
          <w:szCs w:val="20"/>
        </w:rPr>
        <w:t>身体能量的均衡释放。</w:t>
      </w:r>
    </w:p>
    <w:p w14:paraId="3863C8A7" w14:textId="77777777" w:rsidR="00970176" w:rsidRDefault="008D6EE0" w:rsidP="00970176">
      <w:pPr>
        <w:widowControl/>
        <w:spacing w:line="360" w:lineRule="auto"/>
        <w:ind w:firstLine="480"/>
        <w:jc w:val="left"/>
        <w:rPr>
          <w:rFonts w:ascii="Times New Roman" w:hAnsi="Times New Roman" w:cs="Times New Roman"/>
          <w:kern w:val="0"/>
          <w:sz w:val="24"/>
          <w:szCs w:val="24"/>
        </w:rPr>
        <w:pPrChange w:id="1359"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60" w:author="谁是最可爱的人" w:date="2019-12-31T14:20:00Z">
            <w:rPr>
              <w:rFonts w:ascii="Times New Roman" w:hAnsi="Times New Roman" w:cs="Times New Roman" w:hint="eastAsia"/>
              <w:kern w:val="0"/>
              <w:sz w:val="24"/>
              <w:szCs w:val="24"/>
            </w:rPr>
          </w:rPrChange>
        </w:rPr>
        <w:t>蔗麦糖可以在</w:t>
      </w:r>
      <w:r>
        <w:rPr>
          <w:rFonts w:ascii="Times New Roman" w:hAnsi="Times New Roman" w:cs="Times New Roman"/>
          <w:kern w:val="0"/>
          <w:sz w:val="24"/>
          <w:szCs w:val="24"/>
        </w:rPr>
        <w:t>大量的食</w:t>
      </w:r>
      <w:r>
        <w:rPr>
          <w:rFonts w:ascii="Times New Roman" w:hAnsi="Times New Roman" w:cs="Times New Roman"/>
          <w:kern w:val="0"/>
          <w:sz w:val="24"/>
          <w:szCs w:val="24"/>
        </w:rPr>
        <w:t>品配方中应用，包括营养棒、饮料、冰淇淋和其他乳制品，果酱和果冻、布丁、明胶和酸奶中。它有比蔗糖和葡萄糖更低的血糖反应，并且可以有</w:t>
      </w:r>
      <w:r>
        <w:rPr>
          <w:rFonts w:ascii="Times New Roman" w:hAnsi="Times New Roman" w:cs="Times New Roman"/>
          <w:kern w:val="0"/>
          <w:sz w:val="24"/>
          <w:szCs w:val="24"/>
        </w:rPr>
        <w:t>70%</w:t>
      </w:r>
      <w:r>
        <w:rPr>
          <w:rFonts w:ascii="Times New Roman" w:hAnsi="Times New Roman" w:cs="Times New Roman"/>
          <w:kern w:val="0"/>
          <w:sz w:val="24"/>
          <w:szCs w:val="24"/>
        </w:rPr>
        <w:t>的蔗糖甜度。</w:t>
      </w:r>
    </w:p>
    <w:p w14:paraId="67157C5E" w14:textId="77777777" w:rsidR="00970176" w:rsidRDefault="008D6EE0">
      <w:pPr>
        <w:pStyle w:val="3"/>
      </w:pPr>
      <w:bookmarkStart w:id="1361" w:name="_Toc14992079"/>
      <w:r>
        <w:t xml:space="preserve">4.3.8 </w:t>
      </w:r>
      <w:r>
        <w:t>塔格糖的第二次机会？</w:t>
      </w:r>
      <w:bookmarkEnd w:id="1361"/>
    </w:p>
    <w:p w14:paraId="3E5109DA"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62" w:author="谁是最可爱的人" w:date="2019-12-31T14:20:00Z">
            <w:rPr>
              <w:rFonts w:ascii="Times New Roman" w:hAnsi="Times New Roman" w:cs="Times New Roman"/>
              <w:kern w:val="0"/>
              <w:sz w:val="24"/>
              <w:szCs w:val="24"/>
            </w:rPr>
          </w:rPrChange>
        </w:rPr>
        <w:pPrChange w:id="1363"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kern w:val="0"/>
          <w:sz w:val="24"/>
          <w:szCs w:val="24"/>
        </w:rPr>
        <w:t>一项关于塔格糖的感官特性和相对甜度的研究在美国俄勒冈州立大学展开，和蔗糖、三氯蔗糖、赤藓糖醇和</w:t>
      </w:r>
      <w:r>
        <w:rPr>
          <w:rFonts w:ascii="Times New Roman" w:hAnsi="Times New Roman" w:cs="Times New Roman"/>
          <w:kern w:val="0"/>
          <w:sz w:val="24"/>
          <w:szCs w:val="24"/>
        </w:rPr>
        <w:t>Rebaudioside A</w:t>
      </w:r>
      <w:r>
        <w:rPr>
          <w:rFonts w:ascii="Times New Roman" w:hAnsi="Times New Roman" w:cs="Times New Roman"/>
          <w:kern w:val="0"/>
          <w:sz w:val="24"/>
          <w:szCs w:val="24"/>
        </w:rPr>
        <w:t>相比较，塔格糖是一种新型的具有许多功能性质的天然低热量甜味剂。其试验结果发表在</w:t>
      </w:r>
      <w:r>
        <w:rPr>
          <w:rFonts w:ascii="Times New Roman" w:hAnsi="Times New Roman" w:cs="Times New Roman"/>
          <w:i/>
          <w:kern w:val="0"/>
          <w:sz w:val="24"/>
          <w:szCs w:val="24"/>
        </w:rPr>
        <w:t>Journal of Food Science</w:t>
      </w:r>
      <w:r>
        <w:rPr>
          <w:rFonts w:ascii="Times New Roman" w:hAnsi="Times New Roman" w:cs="Times New Roman"/>
          <w:kern w:val="0"/>
          <w:sz w:val="24"/>
          <w:szCs w:val="24"/>
        </w:rPr>
        <w:t>（</w:t>
      </w:r>
      <w:r>
        <w:rPr>
          <w:rFonts w:ascii="Times New Roman" w:hAnsi="Times New Roman" w:cs="Times New Roman"/>
          <w:kern w:val="0"/>
          <w:sz w:val="24"/>
          <w:szCs w:val="24"/>
        </w:rPr>
        <w:t>2012</w:t>
      </w:r>
      <w:r>
        <w:rPr>
          <w:rFonts w:ascii="Times New Roman" w:hAnsi="Times New Roman" w:cs="Times New Roman"/>
          <w:kern w:val="0"/>
          <w:sz w:val="24"/>
          <w:szCs w:val="24"/>
        </w:rPr>
        <w:t>年</w:t>
      </w:r>
      <w:r>
        <w:rPr>
          <w:rFonts w:ascii="Times New Roman" w:hAnsi="Times New Roman" w:cs="Times New Roman"/>
          <w:kern w:val="0"/>
          <w:sz w:val="24"/>
          <w:szCs w:val="24"/>
        </w:rPr>
        <w:t>9</w:t>
      </w:r>
      <w:r>
        <w:rPr>
          <w:rFonts w:ascii="Times New Roman" w:hAnsi="Times New Roman" w:cs="Times New Roman"/>
          <w:kern w:val="0"/>
          <w:sz w:val="24"/>
          <w:szCs w:val="24"/>
        </w:rPr>
        <w:t>月刊）上，结果显示，塔格糖在很宽的浓度范围内能引起良好的甜味，同时不会</w:t>
      </w:r>
      <w:r>
        <w:rPr>
          <w:rFonts w:ascii="Times New Roman" w:hAnsi="Times New Roman" w:cs="Times New Roman"/>
          <w:kern w:val="0"/>
          <w:sz w:val="24"/>
          <w:szCs w:val="24"/>
        </w:rPr>
        <w:t>产生不良风味（苦味、涩味和化学味）。在整个浓度测试中，塔格糖产生了和蔗糖相同的相对甜度，然而，其他甜味剂的相对甜度依赖于很高的浓</w:t>
      </w:r>
      <w:r w:rsidRPr="00653323">
        <w:rPr>
          <w:rFonts w:ascii="Times New Roman" w:hAnsi="Times New Roman" w:cs="Times New Roman" w:hint="eastAsia"/>
          <w:kern w:val="0"/>
          <w:sz w:val="24"/>
          <w:szCs w:val="20"/>
        </w:rPr>
        <w:t>度。</w:t>
      </w:r>
    </w:p>
    <w:p w14:paraId="45F3B2A8"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64" w:author="谁是最可爱的人" w:date="2019-12-31T14:20:00Z">
            <w:rPr>
              <w:rFonts w:ascii="Times New Roman" w:hAnsi="Times New Roman" w:cs="Times New Roman"/>
              <w:sz w:val="24"/>
              <w:szCs w:val="24"/>
            </w:rPr>
          </w:rPrChange>
        </w:rPr>
        <w:pPrChange w:id="1365"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66" w:author="谁是最可爱的人" w:date="2019-12-31T14:20:00Z">
            <w:rPr>
              <w:rFonts w:ascii="Times New Roman" w:hAnsi="Times New Roman" w:cs="Times New Roman" w:hint="eastAsia"/>
              <w:kern w:val="0"/>
              <w:sz w:val="24"/>
              <w:szCs w:val="24"/>
            </w:rPr>
          </w:rPrChange>
        </w:rPr>
        <w:t>尽管该研</w:t>
      </w:r>
      <w:r>
        <w:rPr>
          <w:rFonts w:ascii="Times New Roman" w:hAnsi="Times New Roman" w:cs="Times New Roman"/>
          <w:kern w:val="0"/>
          <w:sz w:val="24"/>
          <w:szCs w:val="24"/>
        </w:rPr>
        <w:t>究强调塔格糖用作甜味剂具有潜在价值，但它在未来市场上的前景还并不明朗。塔格糖的第一次工业化生产是在</w:t>
      </w:r>
      <w:r>
        <w:rPr>
          <w:rFonts w:ascii="Times New Roman" w:hAnsi="Times New Roman" w:cs="Times New Roman"/>
          <w:kern w:val="0"/>
          <w:sz w:val="24"/>
          <w:szCs w:val="24"/>
        </w:rPr>
        <w:t>2002</w:t>
      </w:r>
      <w:r>
        <w:rPr>
          <w:rFonts w:ascii="Times New Roman" w:hAnsi="Times New Roman" w:cs="Times New Roman"/>
          <w:kern w:val="0"/>
          <w:sz w:val="24"/>
          <w:szCs w:val="24"/>
        </w:rPr>
        <w:t>年由</w:t>
      </w:r>
      <w:r>
        <w:rPr>
          <w:rFonts w:ascii="Times New Roman" w:hAnsi="Times New Roman" w:cs="Times New Roman"/>
          <w:kern w:val="0"/>
          <w:sz w:val="24"/>
          <w:szCs w:val="24"/>
        </w:rPr>
        <w:t>Arla</w:t>
      </w:r>
      <w:r>
        <w:rPr>
          <w:rFonts w:ascii="Times New Roman" w:hAnsi="Times New Roman" w:cs="Times New Roman"/>
          <w:kern w:val="0"/>
          <w:sz w:val="24"/>
          <w:szCs w:val="24"/>
        </w:rPr>
        <w:t>食品公司和</w:t>
      </w:r>
      <w:r>
        <w:rPr>
          <w:rFonts w:ascii="Times New Roman" w:hAnsi="Times New Roman" w:cs="Times New Roman"/>
          <w:kern w:val="0"/>
          <w:sz w:val="24"/>
          <w:szCs w:val="24"/>
        </w:rPr>
        <w:t>Nordzucker</w:t>
      </w:r>
      <w:r>
        <w:rPr>
          <w:rFonts w:ascii="Times New Roman" w:hAnsi="Times New Roman" w:cs="Times New Roman"/>
          <w:kern w:val="0"/>
          <w:sz w:val="24"/>
          <w:szCs w:val="24"/>
        </w:rPr>
        <w:t>公司合资生产，但在</w:t>
      </w:r>
      <w:r>
        <w:rPr>
          <w:rFonts w:ascii="Times New Roman" w:hAnsi="Times New Roman" w:cs="Times New Roman"/>
          <w:kern w:val="0"/>
          <w:sz w:val="24"/>
          <w:szCs w:val="24"/>
        </w:rPr>
        <w:t>2006</w:t>
      </w:r>
      <w:r>
        <w:rPr>
          <w:rFonts w:ascii="Times New Roman" w:hAnsi="Times New Roman" w:cs="Times New Roman"/>
          <w:kern w:val="0"/>
          <w:sz w:val="24"/>
          <w:szCs w:val="24"/>
        </w:rPr>
        <w:t>年该</w:t>
      </w:r>
      <w:r>
        <w:rPr>
          <w:rFonts w:ascii="Times New Roman" w:hAnsi="Times New Roman" w:cs="Times New Roman"/>
          <w:sz w:val="24"/>
          <w:szCs w:val="24"/>
        </w:rPr>
        <w:t>公司声称塔格糖的商业应用并不可行时，便停止了生产。据说一家比利时公司</w:t>
      </w:r>
      <w:r>
        <w:rPr>
          <w:rFonts w:ascii="Times New Roman" w:hAnsi="Times New Roman" w:cs="Times New Roman"/>
          <w:sz w:val="24"/>
          <w:szCs w:val="24"/>
        </w:rPr>
        <w:t>Nutrilab NV</w:t>
      </w:r>
      <w:r>
        <w:rPr>
          <w:rFonts w:ascii="Times New Roman" w:hAnsi="Times New Roman" w:cs="Times New Roman"/>
          <w:sz w:val="24"/>
          <w:szCs w:val="24"/>
        </w:rPr>
        <w:t>（</w:t>
      </w:r>
      <w:r>
        <w:rPr>
          <w:rFonts w:ascii="Times New Roman" w:hAnsi="Times New Roman" w:cs="Times New Roman"/>
          <w:sz w:val="24"/>
          <w:szCs w:val="24"/>
        </w:rPr>
        <w:t>www.nutrilab.be</w:t>
      </w:r>
      <w:r>
        <w:rPr>
          <w:rFonts w:ascii="Times New Roman" w:hAnsi="Times New Roman" w:cs="Times New Roman"/>
          <w:sz w:val="24"/>
          <w:szCs w:val="24"/>
        </w:rPr>
        <w:t>）正计划向北美和南美洲推销塔格糖，该公司已经在意大利罗马附近开了家塔格</w:t>
      </w:r>
      <w:r>
        <w:rPr>
          <w:rFonts w:ascii="Times New Roman" w:hAnsi="Times New Roman" w:cs="Times New Roman"/>
          <w:sz w:val="24"/>
          <w:szCs w:val="24"/>
        </w:rPr>
        <w:t>糖生产工厂。公司声称他们的生产方式将更具有成本优势，并且他们将采用不同的营销策</w:t>
      </w:r>
      <w:r>
        <w:rPr>
          <w:rFonts w:ascii="Times New Roman" w:hAnsi="Times New Roman" w:cs="Times New Roman" w:hint="eastAsia"/>
          <w:kern w:val="0"/>
          <w:sz w:val="24"/>
          <w:szCs w:val="20"/>
          <w:rPrChange w:id="1367" w:author="谁是最可爱的人" w:date="2019-12-31T14:20:00Z">
            <w:rPr>
              <w:rFonts w:ascii="Times New Roman" w:hAnsi="Times New Roman" w:cs="Times New Roman" w:hint="eastAsia"/>
              <w:sz w:val="24"/>
              <w:szCs w:val="24"/>
            </w:rPr>
          </w:rPrChange>
        </w:rPr>
        <w:t>略。</w:t>
      </w:r>
    </w:p>
    <w:p w14:paraId="3119B54B" w14:textId="77777777" w:rsidR="00970176" w:rsidRDefault="008D6EE0" w:rsidP="00970176">
      <w:pPr>
        <w:widowControl/>
        <w:spacing w:line="360" w:lineRule="auto"/>
        <w:ind w:firstLine="480"/>
        <w:jc w:val="left"/>
        <w:rPr>
          <w:rFonts w:ascii="Times New Roman" w:hAnsi="Times New Roman" w:cs="Times New Roman"/>
          <w:b/>
          <w:kern w:val="0"/>
          <w:sz w:val="24"/>
          <w:szCs w:val="24"/>
        </w:rPr>
        <w:pPrChange w:id="1368"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69" w:author="谁是最可爱的人" w:date="2019-12-31T14:20:00Z">
            <w:rPr>
              <w:rFonts w:ascii="Times New Roman" w:hAnsi="Times New Roman" w:cs="Times New Roman" w:hint="eastAsia"/>
              <w:sz w:val="24"/>
              <w:szCs w:val="24"/>
            </w:rPr>
          </w:rPrChange>
        </w:rPr>
        <w:t>塔格糖</w:t>
      </w:r>
      <w:r>
        <w:rPr>
          <w:rFonts w:ascii="Times New Roman" w:hAnsi="Times New Roman" w:cs="Times New Roman"/>
          <w:sz w:val="24"/>
          <w:szCs w:val="24"/>
        </w:rPr>
        <w:t>具有蔗糖甜度的</w:t>
      </w:r>
      <w:r>
        <w:rPr>
          <w:rFonts w:ascii="Times New Roman" w:hAnsi="Times New Roman" w:cs="Times New Roman"/>
          <w:sz w:val="24"/>
          <w:szCs w:val="24"/>
        </w:rPr>
        <w:t>92%</w:t>
      </w:r>
      <w:r>
        <w:rPr>
          <w:rFonts w:ascii="Times New Roman" w:hAnsi="Times New Roman" w:cs="Times New Roman"/>
          <w:sz w:val="24"/>
          <w:szCs w:val="24"/>
        </w:rPr>
        <w:t>，</w:t>
      </w:r>
      <w:r>
        <w:rPr>
          <w:rFonts w:ascii="Times New Roman" w:hAnsi="Times New Roman" w:cs="Times New Roman"/>
          <w:sz w:val="24"/>
          <w:szCs w:val="24"/>
        </w:rPr>
        <w:t>1.5cal/g</w:t>
      </w:r>
      <w:r>
        <w:rPr>
          <w:rFonts w:ascii="Times New Roman" w:hAnsi="Times New Roman" w:cs="Times New Roman"/>
          <w:sz w:val="24"/>
          <w:szCs w:val="24"/>
        </w:rPr>
        <w:t>，不会升高血糖水平，使其更适合糖尿病患者和糖尿病前期患者。它还具有益生元效应。为了制备塔格糖，</w:t>
      </w:r>
      <w:r>
        <w:rPr>
          <w:rFonts w:ascii="Times New Roman" w:hAnsi="Times New Roman" w:cs="Times New Roman"/>
          <w:sz w:val="24"/>
          <w:szCs w:val="24"/>
        </w:rPr>
        <w:t>Nutrilab</w:t>
      </w:r>
      <w:r>
        <w:rPr>
          <w:rFonts w:ascii="Times New Roman" w:hAnsi="Times New Roman" w:cs="Times New Roman"/>
          <w:sz w:val="24"/>
          <w:szCs w:val="24"/>
        </w:rPr>
        <w:t>水解乳清中的乳糖生成葡萄糖和半乳糖，然后利用</w:t>
      </w:r>
      <w:r>
        <w:rPr>
          <w:rFonts w:ascii="Times New Roman" w:hAnsi="Times New Roman" w:cs="Times New Roman"/>
          <w:sz w:val="24"/>
          <w:szCs w:val="24"/>
        </w:rPr>
        <w:t>L-</w:t>
      </w:r>
      <w:r>
        <w:rPr>
          <w:rFonts w:ascii="Times New Roman" w:hAnsi="Times New Roman" w:cs="Times New Roman"/>
          <w:sz w:val="24"/>
          <w:szCs w:val="24"/>
        </w:rPr>
        <w:t>阿拉伯糖异构酶使半乳糖异构化而成。</w:t>
      </w:r>
    </w:p>
    <w:p w14:paraId="424CC50E" w14:textId="77777777" w:rsidR="00970176" w:rsidRDefault="008D6EE0">
      <w:pPr>
        <w:pStyle w:val="3"/>
      </w:pPr>
      <w:bookmarkStart w:id="1370" w:name="_Toc14992080"/>
      <w:r>
        <w:t xml:space="preserve">4.3.9 </w:t>
      </w:r>
      <w:r>
        <w:t>异麦芽酮糖和甜叶菊糖结合</w:t>
      </w:r>
      <w:bookmarkEnd w:id="1370"/>
    </w:p>
    <w:p w14:paraId="16307684"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71" w:author="谁是最可爱的人" w:date="2019-12-31T14:20:00Z">
            <w:rPr>
              <w:rFonts w:ascii="Times New Roman" w:hAnsi="Times New Roman" w:cs="Times New Roman"/>
              <w:sz w:val="24"/>
              <w:szCs w:val="24"/>
            </w:rPr>
          </w:rPrChange>
        </w:rPr>
        <w:pPrChange w:id="1372"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sz w:val="24"/>
          <w:szCs w:val="24"/>
        </w:rPr>
        <w:t>异麦芽酮糖，在新泽西州莫里斯平原</w:t>
      </w:r>
      <w:r>
        <w:rPr>
          <w:rFonts w:ascii="Times New Roman" w:hAnsi="Times New Roman" w:cs="Times New Roman"/>
          <w:sz w:val="24"/>
          <w:szCs w:val="24"/>
        </w:rPr>
        <w:t>BENEO</w:t>
      </w:r>
      <w:r>
        <w:rPr>
          <w:rFonts w:ascii="Times New Roman" w:hAnsi="Times New Roman" w:cs="Times New Roman"/>
          <w:sz w:val="24"/>
          <w:szCs w:val="24"/>
        </w:rPr>
        <w:t>公司（</w:t>
      </w:r>
      <w:r>
        <w:rPr>
          <w:rFonts w:ascii="Times New Roman" w:hAnsi="Times New Roman" w:cs="Times New Roman"/>
          <w:sz w:val="24"/>
          <w:szCs w:val="24"/>
        </w:rPr>
        <w:t>www.beneo.com</w:t>
      </w:r>
      <w:r>
        <w:rPr>
          <w:rFonts w:ascii="Times New Roman" w:hAnsi="Times New Roman" w:cs="Times New Roman"/>
          <w:sz w:val="24"/>
          <w:szCs w:val="24"/>
        </w:rPr>
        <w:t>）有售，称为帕拉金糖，曾被表述为新生代的甜味剂。来源于甜菜，低血糖，碳水化合物</w:t>
      </w:r>
      <w:r>
        <w:rPr>
          <w:rFonts w:ascii="Times New Roman" w:hAnsi="Times New Roman" w:cs="Times New Roman"/>
          <w:sz w:val="24"/>
          <w:szCs w:val="24"/>
        </w:rPr>
        <w:lastRenderedPageBreak/>
        <w:t>可完全消化为葡萄糖，并以葡萄糖的形式提供较长时间的热量供应。和高血糖指数的甜味剂相比，它增加的血糖水平较少，并在更长的时间保持其稳定。而且，研究表明，在休息和体力活动时它都可以促进人体自身的脂肪氧化。在过去的一年中，</w:t>
      </w:r>
      <w:r>
        <w:rPr>
          <w:rFonts w:ascii="Times New Roman" w:hAnsi="Times New Roman" w:cs="Times New Roman"/>
          <w:sz w:val="24"/>
          <w:szCs w:val="24"/>
        </w:rPr>
        <w:t>BENEO</w:t>
      </w:r>
      <w:r>
        <w:rPr>
          <w:rFonts w:ascii="Times New Roman" w:hAnsi="Times New Roman" w:cs="Times New Roman"/>
          <w:sz w:val="24"/>
          <w:szCs w:val="24"/>
        </w:rPr>
        <w:t>公司大力宣传了在大量的实际应用中这种配料的有效性，包括体现</w:t>
      </w:r>
      <w:r>
        <w:rPr>
          <w:rFonts w:ascii="Times New Roman" w:hAnsi="Times New Roman" w:cs="Times New Roman" w:hint="eastAsia"/>
          <w:kern w:val="0"/>
          <w:sz w:val="24"/>
          <w:szCs w:val="20"/>
          <w:rPrChange w:id="1373" w:author="谁是最可爱的人" w:date="2019-12-31T14:20:00Z">
            <w:rPr>
              <w:rFonts w:ascii="Times New Roman" w:hAnsi="Times New Roman" w:cs="Times New Roman" w:hint="eastAsia"/>
              <w:sz w:val="24"/>
              <w:szCs w:val="24"/>
            </w:rPr>
          </w:rPrChange>
        </w:rPr>
        <w:t>能量耐力、低血糖性能和低热量的特点制作的功能性饮料，如冰咖啡、果汁，和糖果。</w:t>
      </w:r>
    </w:p>
    <w:p w14:paraId="5C3F63EB" w14:textId="77777777" w:rsidR="00970176" w:rsidRDefault="008D6EE0" w:rsidP="00970176">
      <w:pPr>
        <w:widowControl/>
        <w:spacing w:line="360" w:lineRule="auto"/>
        <w:ind w:firstLine="480"/>
        <w:jc w:val="left"/>
        <w:rPr>
          <w:rFonts w:ascii="Times New Roman" w:hAnsi="Times New Roman" w:cs="Times New Roman"/>
          <w:sz w:val="24"/>
          <w:szCs w:val="24"/>
        </w:rPr>
        <w:pPrChange w:id="1374"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75" w:author="谁是最可爱的人" w:date="2019-12-31T14:20:00Z">
            <w:rPr>
              <w:rFonts w:ascii="Times New Roman" w:hAnsi="Times New Roman" w:cs="Times New Roman" w:hint="eastAsia"/>
              <w:sz w:val="24"/>
              <w:szCs w:val="24"/>
            </w:rPr>
          </w:rPrChange>
        </w:rPr>
        <w:t>BENEO</w:t>
      </w:r>
      <w:r>
        <w:rPr>
          <w:rFonts w:ascii="Times New Roman" w:hAnsi="Times New Roman" w:cs="Times New Roman" w:hint="eastAsia"/>
          <w:kern w:val="0"/>
          <w:sz w:val="24"/>
          <w:szCs w:val="20"/>
          <w:rPrChange w:id="1376" w:author="谁是最可爱的人" w:date="2019-12-31T14:20:00Z">
            <w:rPr>
              <w:rFonts w:ascii="Times New Roman" w:hAnsi="Times New Roman" w:cs="Times New Roman" w:hint="eastAsia"/>
              <w:sz w:val="24"/>
              <w:szCs w:val="24"/>
            </w:rPr>
          </w:rPrChange>
        </w:rPr>
        <w:t>公</w:t>
      </w:r>
      <w:r>
        <w:rPr>
          <w:rFonts w:ascii="Times New Roman" w:hAnsi="Times New Roman" w:cs="Times New Roman"/>
          <w:sz w:val="24"/>
          <w:szCs w:val="24"/>
        </w:rPr>
        <w:t>司也已利用帕拉金糖和甜菊糖组合制作了一种对牙齿比较好的且可以完全消化的口香糖。据报道，该配料组合展示了糖的甜味，并成功地掩盖了甜叶菊带有的</w:t>
      </w:r>
      <w:r>
        <w:rPr>
          <w:rFonts w:ascii="Times New Roman" w:hAnsi="Times New Roman" w:cs="Times New Roman"/>
          <w:sz w:val="24"/>
          <w:szCs w:val="24"/>
        </w:rPr>
        <w:t>甘草般的异味。帕拉金糖可以像蔗糖一样进行加工。其缓慢溶出动力学性质有助于在一段较长的时间释放香精，并且其非常低的吸湿性可以提高口香糖胶基的保质期。此外，在口香糖中使用帕拉金糖，立即保持了</w:t>
      </w:r>
      <w:r>
        <w:rPr>
          <w:rFonts w:ascii="Times New Roman" w:hAnsi="Times New Roman" w:cs="Times New Roman"/>
          <w:sz w:val="24"/>
          <w:szCs w:val="24"/>
        </w:rPr>
        <w:t>“</w:t>
      </w:r>
      <w:r>
        <w:rPr>
          <w:rFonts w:ascii="Times New Roman" w:hAnsi="Times New Roman" w:cs="Times New Roman"/>
          <w:sz w:val="24"/>
          <w:szCs w:val="24"/>
        </w:rPr>
        <w:t>芯材</w:t>
      </w:r>
      <w:r>
        <w:rPr>
          <w:rFonts w:ascii="Times New Roman" w:hAnsi="Times New Roman" w:cs="Times New Roman"/>
          <w:sz w:val="24"/>
          <w:szCs w:val="24"/>
        </w:rPr>
        <w:t>”</w:t>
      </w:r>
      <w:r>
        <w:rPr>
          <w:rFonts w:ascii="Times New Roman" w:hAnsi="Times New Roman" w:cs="Times New Roman"/>
          <w:sz w:val="24"/>
          <w:szCs w:val="24"/>
        </w:rPr>
        <w:t>的形状，而在其他胶体中的</w:t>
      </w:r>
      <w:r>
        <w:rPr>
          <w:rFonts w:ascii="Times New Roman" w:hAnsi="Times New Roman" w:cs="Times New Roman"/>
          <w:sz w:val="24"/>
          <w:szCs w:val="24"/>
        </w:rPr>
        <w:t>“</w:t>
      </w:r>
      <w:r>
        <w:rPr>
          <w:rFonts w:ascii="Times New Roman" w:hAnsi="Times New Roman" w:cs="Times New Roman"/>
          <w:sz w:val="24"/>
          <w:szCs w:val="24"/>
        </w:rPr>
        <w:t>芯材</w:t>
      </w:r>
      <w:r>
        <w:rPr>
          <w:rFonts w:ascii="Times New Roman" w:hAnsi="Times New Roman" w:cs="Times New Roman"/>
          <w:sz w:val="24"/>
          <w:szCs w:val="24"/>
        </w:rPr>
        <w:t>”</w:t>
      </w:r>
      <w:r>
        <w:rPr>
          <w:rFonts w:ascii="Times New Roman" w:hAnsi="Times New Roman" w:cs="Times New Roman"/>
          <w:sz w:val="24"/>
          <w:szCs w:val="24"/>
        </w:rPr>
        <w:t>需要经很长时间储藏才能形成相同的效果。</w:t>
      </w:r>
    </w:p>
    <w:p w14:paraId="06E91088" w14:textId="77777777" w:rsidR="00970176" w:rsidRDefault="008D6EE0">
      <w:pPr>
        <w:pStyle w:val="2"/>
      </w:pPr>
      <w:bookmarkStart w:id="1377" w:name="_Toc14992081"/>
      <w:r>
        <w:t xml:space="preserve">4.4 </w:t>
      </w:r>
      <w:r>
        <w:t>新型甜味剂平台加速产品开发</w:t>
      </w:r>
      <w:bookmarkEnd w:id="1377"/>
    </w:p>
    <w:p w14:paraId="362BE2EF"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78" w:author="谁是最可爱的人" w:date="2019-12-31T14:20:00Z">
            <w:rPr>
              <w:rFonts w:ascii="Times New Roman" w:hAnsi="Times New Roman" w:cs="Times New Roman"/>
              <w:sz w:val="24"/>
              <w:szCs w:val="24"/>
            </w:rPr>
          </w:rPrChange>
        </w:rPr>
        <w:pPrChange w:id="1379"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sz w:val="24"/>
          <w:szCs w:val="24"/>
        </w:rPr>
        <w:t>Nutrinova</w:t>
      </w:r>
      <w:r>
        <w:rPr>
          <w:rFonts w:ascii="Times New Roman" w:hAnsi="Times New Roman" w:cs="Times New Roman"/>
          <w:sz w:val="24"/>
          <w:szCs w:val="24"/>
        </w:rPr>
        <w:t>公司（</w:t>
      </w:r>
      <w:r>
        <w:rPr>
          <w:rFonts w:ascii="Times New Roman" w:hAnsi="Times New Roman" w:cs="Times New Roman"/>
          <w:sz w:val="24"/>
          <w:szCs w:val="24"/>
        </w:rPr>
        <w:t>www.nutrinova.com</w:t>
      </w:r>
      <w:r>
        <w:rPr>
          <w:rFonts w:ascii="Times New Roman" w:hAnsi="Times New Roman" w:cs="Times New Roman"/>
          <w:sz w:val="24"/>
          <w:szCs w:val="24"/>
        </w:rPr>
        <w:t>）已经推出了一个新的关于低热量或无热量甜味剂食品或饮料的交流平台，这家公司便是安赛蜜的发明者。</w:t>
      </w:r>
      <w:r>
        <w:rPr>
          <w:rFonts w:ascii="Times New Roman" w:hAnsi="Times New Roman" w:cs="Times New Roman"/>
          <w:sz w:val="24"/>
          <w:szCs w:val="24"/>
        </w:rPr>
        <w:t xml:space="preserve">Sunsations </w:t>
      </w:r>
      <w:r>
        <w:rPr>
          <w:rFonts w:ascii="Times New Roman" w:hAnsi="Times New Roman" w:cs="Times New Roman" w:hint="eastAsia"/>
          <w:kern w:val="0"/>
          <w:sz w:val="24"/>
          <w:szCs w:val="20"/>
          <w:rPrChange w:id="1380" w:author="谁是最可爱的人" w:date="2019-12-31T14:20:00Z">
            <w:rPr>
              <w:rFonts w:ascii="Times New Roman" w:hAnsi="Times New Roman" w:cs="Times New Roman" w:hint="eastAsia"/>
              <w:sz w:val="24"/>
              <w:szCs w:val="24"/>
            </w:rPr>
          </w:rPrChange>
        </w:rPr>
        <w:t>这个平台将加快产品的开发，帮助生产商</w:t>
      </w:r>
      <w:r>
        <w:rPr>
          <w:rFonts w:ascii="Times New Roman" w:hAnsi="Times New Roman" w:cs="Times New Roman" w:hint="eastAsia"/>
          <w:kern w:val="0"/>
          <w:sz w:val="24"/>
          <w:szCs w:val="20"/>
          <w:rPrChange w:id="1381" w:author="谁是最可爱的人" w:date="2019-12-31T14:20:00Z">
            <w:rPr>
              <w:rFonts w:ascii="Times New Roman" w:hAnsi="Times New Roman" w:cs="Times New Roman" w:hint="eastAsia"/>
              <w:sz w:val="24"/>
              <w:szCs w:val="24"/>
            </w:rPr>
          </w:rPrChange>
        </w:rPr>
        <w:t>创建有更像蔗糖味道的甜味剂解决方案。</w:t>
      </w:r>
    </w:p>
    <w:p w14:paraId="4CADC723"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82" w:author="谁是最可爱的人" w:date="2019-12-31T14:20:00Z">
            <w:rPr>
              <w:rFonts w:ascii="Times New Roman" w:hAnsi="Times New Roman" w:cs="Times New Roman"/>
              <w:sz w:val="24"/>
              <w:szCs w:val="24"/>
            </w:rPr>
          </w:rPrChange>
        </w:rPr>
        <w:pPrChange w:id="1383"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kern w:val="0"/>
          <w:sz w:val="24"/>
          <w:szCs w:val="20"/>
          <w:rPrChange w:id="1384" w:author="谁是最可爱的人" w:date="2019-12-31T14:20:00Z">
            <w:rPr>
              <w:rFonts w:ascii="Times New Roman" w:hAnsi="Times New Roman" w:cs="Times New Roman"/>
              <w:sz w:val="24"/>
              <w:szCs w:val="24"/>
            </w:rPr>
          </w:rPrChange>
        </w:rPr>
        <w:t xml:space="preserve">Nutrinova </w:t>
      </w:r>
      <w:r>
        <w:rPr>
          <w:rFonts w:ascii="Times New Roman" w:hAnsi="Times New Roman" w:cs="Times New Roman" w:hint="eastAsia"/>
          <w:kern w:val="0"/>
          <w:sz w:val="24"/>
          <w:szCs w:val="20"/>
          <w:rPrChange w:id="1385" w:author="谁是最可爱的人" w:date="2019-12-31T14:20:00Z">
            <w:rPr>
              <w:rFonts w:ascii="Times New Roman" w:hAnsi="Times New Roman" w:cs="Times New Roman" w:hint="eastAsia"/>
              <w:sz w:val="24"/>
              <w:szCs w:val="24"/>
            </w:rPr>
          </w:rPrChange>
        </w:rPr>
        <w:t>开</w:t>
      </w:r>
      <w:r>
        <w:rPr>
          <w:rFonts w:ascii="Times New Roman" w:hAnsi="Times New Roman" w:cs="Times New Roman"/>
          <w:sz w:val="24"/>
          <w:szCs w:val="24"/>
        </w:rPr>
        <w:t>发的这个平台满足了企业为寻找具有更好口感零热量甜味剂的需求，它简化了配方的加工，以至于企业可以更快的向市场推出新产品。在过去，生产商管理着多个甜味剂配料和组合，以创建所需的口感。这个平台的开发提供给生产商在线解决方案的模式，在这个解决方案中可以选择单独配料去补充其他甜</w:t>
      </w:r>
      <w:r>
        <w:rPr>
          <w:rFonts w:ascii="Times New Roman" w:hAnsi="Times New Roman" w:cs="Times New Roman" w:hint="eastAsia"/>
          <w:kern w:val="0"/>
          <w:sz w:val="24"/>
          <w:szCs w:val="20"/>
          <w:rPrChange w:id="1386" w:author="谁是最可爱的人" w:date="2019-12-31T14:20:00Z">
            <w:rPr>
              <w:rFonts w:ascii="Times New Roman" w:hAnsi="Times New Roman" w:cs="Times New Roman" w:hint="eastAsia"/>
              <w:sz w:val="24"/>
              <w:szCs w:val="24"/>
            </w:rPr>
          </w:rPrChange>
        </w:rPr>
        <w:t>味剂的不足。</w:t>
      </w:r>
    </w:p>
    <w:p w14:paraId="41BD5B2A" w14:textId="77777777" w:rsidR="00970176" w:rsidRPr="00970176" w:rsidRDefault="008D6EE0" w:rsidP="00970176">
      <w:pPr>
        <w:widowControl/>
        <w:spacing w:line="360" w:lineRule="auto"/>
        <w:ind w:firstLine="480"/>
        <w:jc w:val="left"/>
        <w:rPr>
          <w:rFonts w:ascii="Times New Roman" w:hAnsi="Times New Roman" w:cs="Times New Roman"/>
          <w:kern w:val="0"/>
          <w:sz w:val="24"/>
          <w:szCs w:val="20"/>
          <w:rPrChange w:id="1387" w:author="谁是最可爱的人" w:date="2019-12-31T14:20:00Z">
            <w:rPr>
              <w:rFonts w:ascii="Times New Roman" w:hAnsi="Times New Roman" w:cs="Times New Roman"/>
              <w:sz w:val="24"/>
              <w:szCs w:val="24"/>
            </w:rPr>
          </w:rPrChange>
        </w:rPr>
        <w:pPrChange w:id="1388"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hint="eastAsia"/>
          <w:kern w:val="0"/>
          <w:sz w:val="24"/>
          <w:szCs w:val="20"/>
          <w:rPrChange w:id="1389" w:author="谁是最可爱的人" w:date="2019-12-31T14:20:00Z">
            <w:rPr>
              <w:rFonts w:ascii="Times New Roman" w:hAnsi="Times New Roman" w:cs="Times New Roman" w:hint="eastAsia"/>
              <w:sz w:val="24"/>
              <w:szCs w:val="24"/>
            </w:rPr>
          </w:rPrChange>
        </w:rPr>
        <w:t>在这个新</w:t>
      </w:r>
      <w:r>
        <w:rPr>
          <w:rFonts w:ascii="Times New Roman" w:hAnsi="Times New Roman" w:cs="Times New Roman"/>
          <w:sz w:val="24"/>
          <w:szCs w:val="24"/>
        </w:rPr>
        <w:t>平台下推出的第一个在线解决方案是</w:t>
      </w:r>
      <w:r>
        <w:rPr>
          <w:rFonts w:ascii="Times New Roman" w:hAnsi="Times New Roman" w:cs="Times New Roman"/>
          <w:sz w:val="24"/>
          <w:szCs w:val="24"/>
        </w:rPr>
        <w:t xml:space="preserve">Sunsation Sunett </w:t>
      </w:r>
      <w:r>
        <w:rPr>
          <w:rFonts w:ascii="Times New Roman" w:hAnsi="Times New Roman" w:cs="Times New Roman"/>
          <w:sz w:val="24"/>
          <w:szCs w:val="24"/>
        </w:rPr>
        <w:t>SL</w:t>
      </w:r>
      <w:r>
        <w:rPr>
          <w:rFonts w:ascii="Times New Roman" w:hAnsi="Times New Roman" w:cs="Times New Roman"/>
          <w:sz w:val="24"/>
          <w:szCs w:val="24"/>
        </w:rPr>
        <w:t>，被描述为</w:t>
      </w:r>
      <w:r>
        <w:rPr>
          <w:rFonts w:ascii="Times New Roman" w:hAnsi="Times New Roman" w:cs="Times New Roman"/>
          <w:sz w:val="24"/>
          <w:szCs w:val="24"/>
        </w:rPr>
        <w:t>“</w:t>
      </w:r>
      <w:r>
        <w:rPr>
          <w:rFonts w:ascii="Times New Roman" w:hAnsi="Times New Roman" w:cs="Times New Roman"/>
          <w:sz w:val="24"/>
          <w:szCs w:val="24"/>
        </w:rPr>
        <w:t>阶梯跳跃式变化</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Nutrinova</w:t>
      </w:r>
      <w:r>
        <w:rPr>
          <w:rFonts w:ascii="Times New Roman" w:hAnsi="Times New Roman" w:cs="Times New Roman"/>
          <w:sz w:val="24"/>
          <w:szCs w:val="24"/>
        </w:rPr>
        <w:t>的当前</w:t>
      </w:r>
      <w:r>
        <w:rPr>
          <w:rFonts w:ascii="Times New Roman" w:hAnsi="Times New Roman" w:cs="Times New Roman"/>
          <w:sz w:val="24"/>
          <w:szCs w:val="24"/>
        </w:rPr>
        <w:t>Sunett</w:t>
      </w:r>
      <w:r>
        <w:rPr>
          <w:rFonts w:ascii="Times New Roman" w:hAnsi="Times New Roman" w:cs="Times New Roman"/>
          <w:sz w:val="24"/>
          <w:szCs w:val="24"/>
        </w:rPr>
        <w:t>甜味剂，已经应用在超过</w:t>
      </w:r>
      <w:r>
        <w:rPr>
          <w:rFonts w:ascii="Times New Roman" w:hAnsi="Times New Roman" w:cs="Times New Roman"/>
          <w:sz w:val="24"/>
          <w:szCs w:val="24"/>
        </w:rPr>
        <w:t>5000</w:t>
      </w:r>
      <w:r>
        <w:rPr>
          <w:rFonts w:ascii="Times New Roman" w:hAnsi="Times New Roman" w:cs="Times New Roman"/>
          <w:sz w:val="24"/>
          <w:szCs w:val="24"/>
        </w:rPr>
        <w:t>种食物、饮料和医药制品中。这个体系由</w:t>
      </w:r>
      <w:r>
        <w:rPr>
          <w:rFonts w:ascii="Times New Roman" w:hAnsi="Times New Roman" w:cs="Times New Roman"/>
          <w:sz w:val="24"/>
          <w:szCs w:val="24"/>
        </w:rPr>
        <w:t>Sunett</w:t>
      </w:r>
      <w:r>
        <w:rPr>
          <w:rFonts w:ascii="Times New Roman" w:hAnsi="Times New Roman" w:cs="Times New Roman"/>
          <w:sz w:val="24"/>
          <w:szCs w:val="24"/>
        </w:rPr>
        <w:t>、其他高强度甜味剂和一些特殊的可以提供清爽甜味的配料组成，使它的味道比相同的产品更接近蔗糖。这就要求</w:t>
      </w:r>
      <w:r>
        <w:rPr>
          <w:rFonts w:ascii="Times New Roman" w:hAnsi="Times New Roman" w:cs="Times New Roman" w:hint="eastAsia"/>
          <w:kern w:val="0"/>
          <w:sz w:val="24"/>
          <w:szCs w:val="20"/>
          <w:rPrChange w:id="1390" w:author="谁是最可爱的人" w:date="2019-12-31T14:20:00Z">
            <w:rPr>
              <w:rFonts w:ascii="Times New Roman" w:hAnsi="Times New Roman" w:cs="Times New Roman" w:hint="eastAsia"/>
              <w:sz w:val="24"/>
              <w:szCs w:val="24"/>
            </w:rPr>
          </w:rPrChange>
        </w:rPr>
        <w:t>生产商可广泛地改善其产品的诸多方面。它也可能提高对某些风味的感知。</w:t>
      </w:r>
    </w:p>
    <w:p w14:paraId="185F1EBF" w14:textId="77777777" w:rsidR="00970176" w:rsidRDefault="008D6EE0" w:rsidP="00970176">
      <w:pPr>
        <w:widowControl/>
        <w:spacing w:line="360" w:lineRule="auto"/>
        <w:ind w:firstLine="480"/>
        <w:jc w:val="left"/>
        <w:rPr>
          <w:rFonts w:ascii="Times New Roman" w:hAnsi="Times New Roman" w:cs="Times New Roman"/>
          <w:sz w:val="24"/>
          <w:szCs w:val="24"/>
        </w:rPr>
        <w:pPrChange w:id="1391" w:author="谁是最可爱的人" w:date="2019-12-31T14:20:00Z">
          <w:pPr>
            <w:spacing w:before="100" w:beforeAutospacing="1" w:after="100" w:afterAutospacing="1" w:line="360" w:lineRule="auto"/>
            <w:ind w:firstLineChars="200" w:firstLine="480"/>
          </w:pPr>
        </w:pPrChange>
      </w:pPr>
      <w:r>
        <w:rPr>
          <w:rFonts w:ascii="Times New Roman" w:hAnsi="Times New Roman" w:cs="Times New Roman"/>
          <w:i/>
          <w:sz w:val="24"/>
          <w:szCs w:val="24"/>
        </w:rPr>
        <w:t>Sunsa</w:t>
      </w:r>
      <w:r>
        <w:rPr>
          <w:rFonts w:ascii="Times New Roman" w:hAnsi="Times New Roman" w:cs="Times New Roman"/>
          <w:kern w:val="0"/>
          <w:sz w:val="24"/>
          <w:szCs w:val="20"/>
          <w:rPrChange w:id="1392" w:author="谁是最可爱的人" w:date="2019-12-31T14:20:00Z">
            <w:rPr>
              <w:rFonts w:ascii="Times New Roman" w:hAnsi="Times New Roman" w:cs="Times New Roman"/>
              <w:i/>
              <w:sz w:val="24"/>
              <w:szCs w:val="24"/>
            </w:rPr>
          </w:rPrChange>
        </w:rPr>
        <w:t>ti</w:t>
      </w:r>
      <w:r>
        <w:rPr>
          <w:rFonts w:ascii="Times New Roman" w:hAnsi="Times New Roman" w:cs="Times New Roman"/>
          <w:i/>
          <w:sz w:val="24"/>
          <w:szCs w:val="24"/>
        </w:rPr>
        <w:t>on Sunett SL</w:t>
      </w:r>
      <w:r>
        <w:rPr>
          <w:rFonts w:ascii="Times New Roman" w:hAnsi="Times New Roman" w:cs="Times New Roman"/>
          <w:sz w:val="24"/>
          <w:szCs w:val="24"/>
        </w:rPr>
        <w:t xml:space="preserve"> </w:t>
      </w:r>
      <w:r>
        <w:rPr>
          <w:rFonts w:ascii="Times New Roman" w:hAnsi="Times New Roman" w:cs="Times New Roman"/>
          <w:sz w:val="24"/>
          <w:szCs w:val="24"/>
        </w:rPr>
        <w:t>可以被用在很多饮料中，包括碳酸能量饮料、鸡尾酒混合剂和固体饮料混合物、酸奶和其他奶制品。它在果汁和柠檬水中也很有潜力。</w:t>
      </w:r>
    </w:p>
    <w:p w14:paraId="142B399D" w14:textId="77777777" w:rsidR="00970176" w:rsidRDefault="008D6EE0">
      <w:pPr>
        <w:pStyle w:val="3"/>
      </w:pPr>
      <w:bookmarkStart w:id="1393" w:name="_Toc14992082"/>
      <w:r>
        <w:lastRenderedPageBreak/>
        <w:t xml:space="preserve">4.4.1 </w:t>
      </w:r>
      <w:r>
        <w:t>为和新型甜味剂一起使用而</w:t>
      </w:r>
      <w:r>
        <w:t>设计风味增强剂</w:t>
      </w:r>
      <w:bookmarkEnd w:id="1393"/>
    </w:p>
    <w:p w14:paraId="594E06AA" w14:textId="77777777" w:rsidR="00970176" w:rsidRDefault="008D6EE0" w:rsidP="00970176">
      <w:pPr>
        <w:widowControl/>
        <w:spacing w:line="360" w:lineRule="auto"/>
        <w:ind w:firstLine="480"/>
        <w:rPr>
          <w:rFonts w:ascii="Times New Roman" w:hAnsi="Times New Roman" w:cs="Times New Roman"/>
          <w:sz w:val="24"/>
          <w:szCs w:val="24"/>
        </w:rPr>
        <w:pPrChange w:id="1394" w:author="谁是最可爱的人" w:date="2019-12-31T14:51:00Z">
          <w:pPr>
            <w:spacing w:before="100" w:beforeAutospacing="1" w:after="100" w:afterAutospacing="1" w:line="360" w:lineRule="auto"/>
            <w:ind w:firstLineChars="200" w:firstLine="480"/>
          </w:pPr>
        </w:pPrChange>
      </w:pPr>
      <w:bookmarkStart w:id="1395" w:name="OLE_LINK30"/>
      <w:bookmarkStart w:id="1396" w:name="OLE_LINK29"/>
      <w:r>
        <w:rPr>
          <w:rFonts w:ascii="Times New Roman" w:hAnsi="Times New Roman" w:cs="Times New Roman"/>
          <w:sz w:val="24"/>
          <w:szCs w:val="24"/>
        </w:rPr>
        <w:t>David Michael</w:t>
      </w:r>
      <w:bookmarkEnd w:id="1395"/>
      <w:bookmarkEnd w:id="1396"/>
      <w:r>
        <w:rPr>
          <w:rFonts w:ascii="Times New Roman" w:hAnsi="Times New Roman" w:cs="Times New Roman"/>
          <w:sz w:val="24"/>
          <w:szCs w:val="24"/>
        </w:rPr>
        <w:t>公司</w:t>
      </w:r>
      <w:r>
        <w:rPr>
          <w:rFonts w:ascii="Times New Roman" w:hAnsi="Times New Roman" w:cs="Times New Roman"/>
          <w:sz w:val="24"/>
          <w:szCs w:val="24"/>
        </w:rPr>
        <w:t>(www.dmflavors.com)</w:t>
      </w:r>
      <w:r>
        <w:rPr>
          <w:rFonts w:ascii="Times New Roman" w:hAnsi="Times New Roman" w:cs="Times New Roman"/>
          <w:sz w:val="24"/>
          <w:szCs w:val="24"/>
        </w:rPr>
        <w:t>的甜味增强剂，</w:t>
      </w:r>
      <w:bookmarkStart w:id="1397" w:name="OLE_LINK21"/>
      <w:bookmarkStart w:id="1398" w:name="OLE_LINK22"/>
      <w:r>
        <w:rPr>
          <w:rFonts w:ascii="Times New Roman" w:hAnsi="Times New Roman" w:cs="Times New Roman"/>
          <w:i/>
          <w:sz w:val="24"/>
          <w:szCs w:val="24"/>
        </w:rPr>
        <w:t>Sweetness Advantage</w:t>
      </w:r>
      <w:bookmarkEnd w:id="1397"/>
      <w:bookmarkEnd w:id="1398"/>
      <w:r>
        <w:rPr>
          <w:rFonts w:ascii="Times New Roman" w:hAnsi="Times New Roman" w:cs="Times New Roman"/>
          <w:sz w:val="24"/>
          <w:szCs w:val="24"/>
          <w:vertAlign w:val="superscript"/>
        </w:rPr>
        <w:t>TM</w:t>
      </w:r>
      <w:r>
        <w:rPr>
          <w:rFonts w:ascii="Times New Roman" w:hAnsi="Times New Roman" w:cs="Times New Roman"/>
          <w:sz w:val="24"/>
          <w:szCs w:val="24"/>
        </w:rPr>
        <w:t>，是专门为和</w:t>
      </w:r>
      <w:bookmarkStart w:id="1399" w:name="OLE_LINK5"/>
      <w:bookmarkStart w:id="1400" w:name="OLE_LINK17"/>
      <w:bookmarkStart w:id="1401" w:name="OLE_LINK18"/>
      <w:bookmarkStart w:id="1402" w:name="OLE_LINK19"/>
      <w:r>
        <w:rPr>
          <w:rFonts w:ascii="Times New Roman" w:hAnsi="Times New Roman" w:cs="Times New Roman"/>
          <w:i/>
          <w:sz w:val="24"/>
          <w:szCs w:val="24"/>
        </w:rPr>
        <w:t>Advantame</w:t>
      </w:r>
      <w:bookmarkEnd w:id="1399"/>
      <w:bookmarkEnd w:id="1400"/>
      <w:r>
        <w:rPr>
          <w:rFonts w:ascii="Times New Roman" w:hAnsi="Times New Roman" w:cs="Times New Roman"/>
          <w:sz w:val="24"/>
          <w:szCs w:val="24"/>
        </w:rPr>
        <w:t xml:space="preserve"> </w:t>
      </w:r>
      <w:bookmarkEnd w:id="1401"/>
      <w:bookmarkEnd w:id="1402"/>
      <w:r>
        <w:rPr>
          <w:rFonts w:ascii="Times New Roman" w:hAnsi="Times New Roman" w:cs="Times New Roman"/>
          <w:sz w:val="24"/>
          <w:szCs w:val="24"/>
        </w:rPr>
        <w:t>产生协同作用而设计的。</w:t>
      </w:r>
      <w:r>
        <w:rPr>
          <w:rFonts w:ascii="Times New Roman" w:hAnsi="Times New Roman" w:cs="Times New Roman"/>
          <w:i/>
          <w:sz w:val="24"/>
          <w:szCs w:val="24"/>
        </w:rPr>
        <w:t>Advantame</w:t>
      </w:r>
      <w:r>
        <w:rPr>
          <w:rFonts w:ascii="Times New Roman" w:hAnsi="Times New Roman" w:cs="Times New Roman"/>
          <w:sz w:val="24"/>
          <w:szCs w:val="24"/>
        </w:rPr>
        <w:t>是由</w:t>
      </w:r>
      <w:r>
        <w:rPr>
          <w:rFonts w:ascii="Times New Roman" w:hAnsi="Times New Roman" w:cs="Times New Roman"/>
          <w:sz w:val="24"/>
          <w:szCs w:val="24"/>
        </w:rPr>
        <w:t>Ajinomoto</w:t>
      </w:r>
      <w:r>
        <w:rPr>
          <w:rFonts w:ascii="Times New Roman" w:hAnsi="Times New Roman" w:cs="Times New Roman"/>
          <w:sz w:val="24"/>
          <w:szCs w:val="24"/>
        </w:rPr>
        <w:t>（味之素）公司（</w:t>
      </w:r>
      <w:r>
        <w:rPr>
          <w:rFonts w:ascii="Times New Roman" w:hAnsi="Times New Roman" w:cs="Times New Roman"/>
          <w:sz w:val="24"/>
          <w:szCs w:val="24"/>
        </w:rPr>
        <w:t>www.ajiusafood.com</w:t>
      </w:r>
      <w:r>
        <w:rPr>
          <w:rFonts w:ascii="Times New Roman" w:hAnsi="Times New Roman" w:cs="Times New Roman"/>
          <w:sz w:val="24"/>
          <w:szCs w:val="24"/>
        </w:rPr>
        <w:t>）开发的一种新型高效甜味剂和风味增强剂。</w:t>
      </w:r>
    </w:p>
    <w:p w14:paraId="21627E4D" w14:textId="77777777" w:rsidR="00970176" w:rsidRDefault="008D6EE0" w:rsidP="00970176">
      <w:pPr>
        <w:widowControl/>
        <w:spacing w:line="360" w:lineRule="auto"/>
        <w:ind w:firstLine="480"/>
        <w:jc w:val="left"/>
        <w:rPr>
          <w:rFonts w:ascii="Times New Roman" w:hAnsi="Times New Roman" w:cs="Times New Roman"/>
          <w:sz w:val="24"/>
          <w:szCs w:val="24"/>
        </w:rPr>
        <w:pPrChange w:id="1403" w:author="谁是最可爱的人" w:date="2019-12-31T14:20:00Z">
          <w:pPr>
            <w:spacing w:before="100" w:beforeAutospacing="1" w:after="100" w:afterAutospacing="1" w:line="360" w:lineRule="auto"/>
            <w:ind w:firstLineChars="200" w:firstLine="480"/>
          </w:pPr>
        </w:pPrChange>
      </w:pPr>
      <w:bookmarkStart w:id="1404" w:name="OLE_LINK20"/>
      <w:r>
        <w:rPr>
          <w:rFonts w:ascii="Times New Roman" w:hAnsi="Times New Roman" w:cs="Times New Roman"/>
          <w:sz w:val="24"/>
          <w:szCs w:val="24"/>
          <w:rPrChange w:id="1405" w:author="谁是最可爱的人" w:date="2019-12-31T14:20:00Z">
            <w:rPr>
              <w:rFonts w:ascii="Times New Roman" w:hAnsi="Times New Roman" w:cs="Times New Roman"/>
              <w:i/>
              <w:sz w:val="24"/>
              <w:szCs w:val="24"/>
            </w:rPr>
          </w:rPrChange>
        </w:rPr>
        <w:t>Advantame</w:t>
      </w:r>
      <w:bookmarkEnd w:id="1404"/>
      <w:r>
        <w:rPr>
          <w:rFonts w:ascii="Times New Roman" w:hAnsi="Times New Roman" w:cs="Times New Roman"/>
          <w:sz w:val="24"/>
          <w:szCs w:val="24"/>
        </w:rPr>
        <w:t>来自于阿斯巴甜和香兰素的组合，它甜度约是蔗糖的</w:t>
      </w:r>
      <w:r>
        <w:rPr>
          <w:rFonts w:ascii="Times New Roman" w:hAnsi="Times New Roman" w:cs="Times New Roman"/>
          <w:sz w:val="24"/>
          <w:szCs w:val="24"/>
        </w:rPr>
        <w:t>20000</w:t>
      </w:r>
      <w:r>
        <w:rPr>
          <w:rFonts w:ascii="Times New Roman" w:hAnsi="Times New Roman" w:cs="Times New Roman"/>
          <w:sz w:val="24"/>
          <w:szCs w:val="24"/>
        </w:rPr>
        <w:t>倍，阿斯巴甜的</w:t>
      </w:r>
      <w:r>
        <w:rPr>
          <w:rFonts w:ascii="Times New Roman" w:hAnsi="Times New Roman" w:cs="Times New Roman"/>
          <w:sz w:val="24"/>
          <w:szCs w:val="24"/>
        </w:rPr>
        <w:t>100</w:t>
      </w:r>
      <w:r>
        <w:rPr>
          <w:rFonts w:ascii="Times New Roman" w:hAnsi="Times New Roman" w:cs="Times New Roman"/>
          <w:sz w:val="24"/>
          <w:szCs w:val="24"/>
        </w:rPr>
        <w:t>倍，零热量，甜，更像蔗糖的口感，无不良的口味特征。它更适合低热量或零热量产品，可应用在烹饪</w:t>
      </w:r>
      <w:r>
        <w:rPr>
          <w:rFonts w:ascii="Times New Roman" w:hAnsi="Times New Roman" w:cs="Times New Roman"/>
          <w:sz w:val="24"/>
          <w:szCs w:val="24"/>
        </w:rPr>
        <w:t>和焙烤中。其最显著的优点包括：清爽的口感，优异的功能性和成本低等。在保持产品相同口感或提高其滋味和风味的同时，</w:t>
      </w:r>
      <w:r>
        <w:rPr>
          <w:rFonts w:ascii="Times New Roman" w:hAnsi="Times New Roman" w:cs="Times New Roman"/>
          <w:i/>
          <w:sz w:val="24"/>
          <w:szCs w:val="24"/>
        </w:rPr>
        <w:t>Advantame</w:t>
      </w:r>
      <w:r>
        <w:rPr>
          <w:rFonts w:ascii="Times New Roman" w:hAnsi="Times New Roman" w:cs="Times New Roman"/>
          <w:sz w:val="24"/>
          <w:szCs w:val="24"/>
        </w:rPr>
        <w:t>可以部分取代蔗糖，高果糖玉米糖浆或者其他高强度甜味剂以降低成本，热量和糖的含量。</w:t>
      </w:r>
      <w:r>
        <w:rPr>
          <w:rFonts w:ascii="Times New Roman" w:hAnsi="Times New Roman" w:cs="Times New Roman"/>
          <w:i/>
          <w:sz w:val="24"/>
          <w:szCs w:val="24"/>
        </w:rPr>
        <w:t>Advantame</w:t>
      </w:r>
      <w:r>
        <w:rPr>
          <w:rFonts w:ascii="Times New Roman" w:hAnsi="Times New Roman" w:cs="Times New Roman"/>
          <w:sz w:val="24"/>
          <w:szCs w:val="24"/>
        </w:rPr>
        <w:t>在乳制品、冷冻甜点、饮料和口香糖中应用得到了</w:t>
      </w:r>
      <w:r>
        <w:rPr>
          <w:rFonts w:ascii="Times New Roman" w:hAnsi="Times New Roman" w:cs="Times New Roman"/>
          <w:sz w:val="24"/>
          <w:szCs w:val="24"/>
        </w:rPr>
        <w:t>FEMA GRAS</w:t>
      </w:r>
      <w:r>
        <w:rPr>
          <w:rFonts w:ascii="Times New Roman" w:hAnsi="Times New Roman" w:cs="Times New Roman"/>
          <w:sz w:val="24"/>
          <w:szCs w:val="24"/>
        </w:rPr>
        <w:t>批准。</w:t>
      </w:r>
    </w:p>
    <w:p w14:paraId="5A9421F1" w14:textId="77777777" w:rsidR="00970176" w:rsidRDefault="008D6EE0" w:rsidP="00970176">
      <w:pPr>
        <w:widowControl/>
        <w:spacing w:line="360" w:lineRule="auto"/>
        <w:ind w:firstLine="480"/>
        <w:jc w:val="left"/>
        <w:rPr>
          <w:rFonts w:ascii="Times New Roman" w:hAnsi="Times New Roman" w:cs="Times New Roman"/>
          <w:sz w:val="24"/>
          <w:szCs w:val="24"/>
        </w:rPr>
        <w:pPrChange w:id="1406"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当</w:t>
      </w:r>
      <w:bookmarkStart w:id="1407" w:name="OLE_LINK23"/>
      <w:bookmarkStart w:id="1408" w:name="OLE_LINK24"/>
      <w:bookmarkStart w:id="1409" w:name="OLE_LINK25"/>
      <w:bookmarkStart w:id="1410" w:name="OLE_LINK31"/>
      <w:r>
        <w:rPr>
          <w:rFonts w:ascii="Times New Roman" w:hAnsi="Times New Roman" w:cs="Times New Roman"/>
          <w:i/>
          <w:sz w:val="24"/>
          <w:szCs w:val="24"/>
        </w:rPr>
        <w:t>Sweetness Advantage</w:t>
      </w:r>
      <w:bookmarkEnd w:id="1407"/>
      <w:bookmarkEnd w:id="1408"/>
      <w:bookmarkEnd w:id="1409"/>
      <w:bookmarkEnd w:id="1410"/>
      <w:r>
        <w:rPr>
          <w:rFonts w:ascii="Times New Roman" w:hAnsi="Times New Roman" w:cs="Times New Roman"/>
          <w:sz w:val="24"/>
          <w:szCs w:val="24"/>
        </w:rPr>
        <w:t>和</w:t>
      </w:r>
      <w:r>
        <w:rPr>
          <w:rFonts w:ascii="Times New Roman" w:hAnsi="Times New Roman" w:cs="Times New Roman"/>
          <w:i/>
          <w:sz w:val="24"/>
          <w:szCs w:val="24"/>
        </w:rPr>
        <w:t>Advantame</w:t>
      </w:r>
      <w:r>
        <w:rPr>
          <w:rFonts w:ascii="Times New Roman" w:hAnsi="Times New Roman" w:cs="Times New Roman"/>
          <w:sz w:val="24"/>
          <w:szCs w:val="24"/>
        </w:rPr>
        <w:t>一起使用时，</w:t>
      </w:r>
      <w:r>
        <w:rPr>
          <w:rFonts w:ascii="Times New Roman" w:hAnsi="Times New Roman" w:cs="Times New Roman"/>
          <w:i/>
          <w:sz w:val="24"/>
          <w:szCs w:val="24"/>
        </w:rPr>
        <w:t>Sweetness Advantage</w:t>
      </w:r>
      <w:r>
        <w:rPr>
          <w:rFonts w:ascii="Times New Roman" w:hAnsi="Times New Roman" w:cs="Times New Roman"/>
          <w:sz w:val="24"/>
          <w:szCs w:val="24"/>
        </w:rPr>
        <w:t>的作用是用来填补前期甜味的缺陷，掩蔽一些短暂的余味，理顺整体的甜味，使产品更接近蔗糖的味道。</w:t>
      </w:r>
      <w:bookmarkStart w:id="1411" w:name="OLE_LINK26"/>
      <w:bookmarkStart w:id="1412" w:name="OLE_LINK27"/>
      <w:r>
        <w:rPr>
          <w:rFonts w:ascii="Times New Roman" w:hAnsi="Times New Roman" w:cs="Times New Roman"/>
          <w:i/>
          <w:sz w:val="24"/>
          <w:szCs w:val="24"/>
        </w:rPr>
        <w:t>Sweetne</w:t>
      </w:r>
      <w:r>
        <w:rPr>
          <w:rFonts w:ascii="Times New Roman" w:hAnsi="Times New Roman" w:cs="Times New Roman"/>
          <w:i/>
          <w:sz w:val="24"/>
          <w:szCs w:val="24"/>
        </w:rPr>
        <w:t>ss Advantage</w:t>
      </w:r>
      <w:bookmarkEnd w:id="1411"/>
      <w:bookmarkEnd w:id="1412"/>
      <w:r>
        <w:rPr>
          <w:rFonts w:ascii="Times New Roman" w:hAnsi="Times New Roman" w:cs="Times New Roman"/>
          <w:sz w:val="24"/>
          <w:szCs w:val="24"/>
        </w:rPr>
        <w:t>是一种可应用在</w:t>
      </w:r>
      <w:bookmarkStart w:id="1413" w:name="OLE_LINK28"/>
      <w:r>
        <w:rPr>
          <w:rFonts w:ascii="Times New Roman" w:hAnsi="Times New Roman" w:cs="Times New Roman"/>
          <w:sz w:val="24"/>
          <w:szCs w:val="24"/>
        </w:rPr>
        <w:t>Advantame</w:t>
      </w:r>
      <w:bookmarkEnd w:id="1413"/>
      <w:r>
        <w:rPr>
          <w:rFonts w:ascii="Times New Roman" w:hAnsi="Times New Roman" w:cs="Times New Roman"/>
          <w:sz w:val="24"/>
          <w:szCs w:val="24"/>
        </w:rPr>
        <w:t xml:space="preserve"> </w:t>
      </w:r>
      <w:r>
        <w:rPr>
          <w:rFonts w:ascii="Times New Roman" w:hAnsi="Times New Roman" w:cs="Times New Roman"/>
          <w:sz w:val="24"/>
          <w:szCs w:val="24"/>
        </w:rPr>
        <w:t>被批准使用的产品里的甜味剂，其中天然和人工的均无特征性的味道，包括非酒精饮料，奶制品，冷冻奶制品。</w:t>
      </w:r>
      <w:r>
        <w:rPr>
          <w:rFonts w:ascii="Times New Roman" w:hAnsi="Times New Roman" w:cs="Times New Roman"/>
          <w:i/>
          <w:sz w:val="24"/>
          <w:szCs w:val="24"/>
        </w:rPr>
        <w:t>Sweetness Advantage</w:t>
      </w:r>
      <w:r>
        <w:rPr>
          <w:rFonts w:ascii="Times New Roman" w:hAnsi="Times New Roman" w:cs="Times New Roman"/>
          <w:i/>
          <w:sz w:val="24"/>
          <w:szCs w:val="24"/>
        </w:rPr>
        <w:t>和</w:t>
      </w:r>
      <w:r>
        <w:rPr>
          <w:rFonts w:ascii="Times New Roman" w:hAnsi="Times New Roman" w:cs="Times New Roman"/>
          <w:sz w:val="24"/>
          <w:szCs w:val="24"/>
        </w:rPr>
        <w:t>Advantame</w:t>
      </w:r>
      <w:r>
        <w:rPr>
          <w:rFonts w:ascii="Times New Roman" w:hAnsi="Times New Roman" w:cs="Times New Roman"/>
          <w:sz w:val="24"/>
          <w:szCs w:val="24"/>
        </w:rPr>
        <w:t>的使用可以在不牺牲口感的前提下降低卡路里。这款组合甚至表现出比全糖产品更节约成本。</w:t>
      </w:r>
    </w:p>
    <w:p w14:paraId="7FE70FCF" w14:textId="77777777" w:rsidR="00970176" w:rsidRDefault="008D6EE0" w:rsidP="00970176">
      <w:pPr>
        <w:widowControl/>
        <w:spacing w:line="360" w:lineRule="auto"/>
        <w:ind w:firstLine="480"/>
        <w:jc w:val="left"/>
        <w:rPr>
          <w:rFonts w:ascii="Times New Roman" w:hAnsi="Times New Roman" w:cs="Times New Roman"/>
          <w:sz w:val="24"/>
          <w:szCs w:val="24"/>
        </w:rPr>
        <w:pPrChange w:id="1414"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在</w:t>
      </w:r>
      <w:r>
        <w:rPr>
          <w:rFonts w:ascii="Times New Roman" w:hAnsi="Times New Roman" w:cs="Times New Roman"/>
          <w:sz w:val="24"/>
          <w:szCs w:val="24"/>
        </w:rPr>
        <w:t>2012</w:t>
      </w:r>
      <w:r>
        <w:rPr>
          <w:rFonts w:ascii="Times New Roman" w:hAnsi="Times New Roman" w:cs="Times New Roman"/>
          <w:sz w:val="24"/>
          <w:szCs w:val="24"/>
        </w:rPr>
        <w:t>年的创新秀中，</w:t>
      </w:r>
      <w:r>
        <w:rPr>
          <w:rFonts w:ascii="Times New Roman" w:hAnsi="Times New Roman" w:cs="Times New Roman"/>
          <w:sz w:val="24"/>
          <w:szCs w:val="24"/>
        </w:rPr>
        <w:t>David Michael</w:t>
      </w:r>
      <w:r>
        <w:rPr>
          <w:rFonts w:ascii="Times New Roman" w:hAnsi="Times New Roman" w:cs="Times New Roman"/>
          <w:sz w:val="24"/>
          <w:szCs w:val="24"/>
        </w:rPr>
        <w:t>公司示范了</w:t>
      </w:r>
      <w:r>
        <w:rPr>
          <w:rFonts w:ascii="Times New Roman" w:hAnsi="Times New Roman" w:cs="Times New Roman"/>
          <w:i/>
          <w:sz w:val="24"/>
          <w:szCs w:val="24"/>
        </w:rPr>
        <w:t>Sweetness Advantage</w:t>
      </w:r>
      <w:r>
        <w:rPr>
          <w:rFonts w:ascii="Times New Roman" w:hAnsi="Times New Roman" w:cs="Times New Roman"/>
          <w:sz w:val="24"/>
          <w:szCs w:val="24"/>
        </w:rPr>
        <w:t>在低卡路里香草味饮料中的应用。</w:t>
      </w:r>
    </w:p>
    <w:p w14:paraId="5E5682AA" w14:textId="77777777" w:rsidR="00970176" w:rsidRDefault="008D6EE0">
      <w:pPr>
        <w:pStyle w:val="3"/>
      </w:pPr>
      <w:bookmarkStart w:id="1415" w:name="_Toc14992083"/>
      <w:r>
        <w:t xml:space="preserve">4.4.2 </w:t>
      </w:r>
      <w:r>
        <w:t>在饮料中甜菊糖为基础的糖浆混合物能够替代</w:t>
      </w:r>
      <w:r>
        <w:t>HFCS</w:t>
      </w:r>
      <w:bookmarkEnd w:id="1415"/>
    </w:p>
    <w:p w14:paraId="37DFA75F" w14:textId="77777777" w:rsidR="00970176" w:rsidRDefault="008D6EE0" w:rsidP="00970176">
      <w:pPr>
        <w:widowControl/>
        <w:spacing w:line="360" w:lineRule="auto"/>
        <w:ind w:firstLine="480"/>
        <w:jc w:val="left"/>
        <w:rPr>
          <w:rFonts w:ascii="Times New Roman" w:hAnsi="Times New Roman" w:cs="Times New Roman"/>
          <w:sz w:val="24"/>
          <w:szCs w:val="24"/>
        </w:rPr>
        <w:pPrChange w:id="1416"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波兰的甜叶菊贸易公司（</w:t>
      </w:r>
      <w:r>
        <w:rPr>
          <w:rFonts w:ascii="Times New Roman" w:hAnsi="Times New Roman" w:cs="Times New Roman"/>
          <w:sz w:val="24"/>
          <w:szCs w:val="24"/>
        </w:rPr>
        <w:t>www.steviva.com</w:t>
      </w:r>
      <w:r>
        <w:rPr>
          <w:rFonts w:ascii="Times New Roman" w:hAnsi="Times New Roman" w:cs="Times New Roman"/>
          <w:sz w:val="24"/>
          <w:szCs w:val="24"/>
        </w:rPr>
        <w:t>）开发了一种以甜菊糖为基础的糖浆混合物，用来代替饮料中的高果糖玉米糖浆（</w:t>
      </w:r>
      <w:r>
        <w:rPr>
          <w:rFonts w:ascii="Times New Roman" w:hAnsi="Times New Roman" w:cs="Times New Roman"/>
          <w:sz w:val="24"/>
          <w:szCs w:val="24"/>
        </w:rPr>
        <w:t>HFCS</w:t>
      </w:r>
      <w:r>
        <w:rPr>
          <w:rFonts w:ascii="Times New Roman" w:hAnsi="Times New Roman" w:cs="Times New Roman"/>
          <w:sz w:val="24"/>
          <w:szCs w:val="24"/>
        </w:rPr>
        <w:t>）。液体甜味剂是提取物、天然风味和增稠剂的专有结合，用来提供跟</w:t>
      </w:r>
      <w:r>
        <w:rPr>
          <w:rFonts w:ascii="Times New Roman" w:hAnsi="Times New Roman" w:cs="Times New Roman"/>
          <w:sz w:val="24"/>
          <w:szCs w:val="24"/>
        </w:rPr>
        <w:t>HFCS</w:t>
      </w:r>
      <w:r>
        <w:rPr>
          <w:rFonts w:ascii="Times New Roman" w:hAnsi="Times New Roman" w:cs="Times New Roman"/>
          <w:sz w:val="24"/>
          <w:szCs w:val="24"/>
        </w:rPr>
        <w:t>相同的口感，和一种没有余味的甜味感觉。</w:t>
      </w:r>
    </w:p>
    <w:p w14:paraId="1A24CBC5" w14:textId="77777777" w:rsidR="00970176" w:rsidRDefault="008D6EE0" w:rsidP="00970176">
      <w:pPr>
        <w:widowControl/>
        <w:spacing w:line="360" w:lineRule="auto"/>
        <w:ind w:firstLine="480"/>
        <w:jc w:val="left"/>
        <w:rPr>
          <w:rFonts w:ascii="Times New Roman" w:hAnsi="Times New Roman" w:cs="Times New Roman"/>
          <w:sz w:val="24"/>
          <w:szCs w:val="24"/>
        </w:rPr>
        <w:pPrChange w:id="1417"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甜菊糖混合糖浆由甜菊糖制成，比蔗糖要甜</w:t>
      </w:r>
      <w:r>
        <w:rPr>
          <w:rFonts w:ascii="Times New Roman" w:hAnsi="Times New Roman" w:cs="Times New Roman"/>
          <w:sz w:val="24"/>
          <w:szCs w:val="24"/>
        </w:rPr>
        <w:t>200-300</w:t>
      </w:r>
      <w:r>
        <w:rPr>
          <w:rFonts w:ascii="Times New Roman" w:hAnsi="Times New Roman" w:cs="Times New Roman"/>
          <w:sz w:val="24"/>
          <w:szCs w:val="24"/>
        </w:rPr>
        <w:t>倍，但它在饮料中所提供的热量是可以忽略不计的。它的甜味来自于南美洲植物</w:t>
      </w:r>
      <w:r>
        <w:rPr>
          <w:rFonts w:ascii="Times New Roman" w:hAnsi="Times New Roman" w:cs="Times New Roman"/>
          <w:sz w:val="24"/>
          <w:szCs w:val="24"/>
        </w:rPr>
        <w:t>——</w:t>
      </w:r>
      <w:r>
        <w:rPr>
          <w:rFonts w:ascii="Times New Roman" w:hAnsi="Times New Roman" w:cs="Times New Roman"/>
          <w:i/>
          <w:sz w:val="24"/>
          <w:szCs w:val="24"/>
        </w:rPr>
        <w:t>Stevia rebaudiana</w:t>
      </w:r>
      <w:r>
        <w:rPr>
          <w:rFonts w:ascii="Times New Roman" w:hAnsi="Times New Roman" w:cs="Times New Roman"/>
          <w:sz w:val="24"/>
          <w:szCs w:val="24"/>
        </w:rPr>
        <w:lastRenderedPageBreak/>
        <w:t>叶子中的两种重要的甜菊糖甙。这种糖浆中至少存在有</w:t>
      </w:r>
      <w:r>
        <w:rPr>
          <w:rFonts w:ascii="Times New Roman" w:hAnsi="Times New Roman" w:cs="Times New Roman"/>
          <w:sz w:val="24"/>
          <w:szCs w:val="24"/>
        </w:rPr>
        <w:t>100</w:t>
      </w:r>
      <w:r>
        <w:rPr>
          <w:rFonts w:ascii="Times New Roman" w:hAnsi="Times New Roman" w:cs="Times New Roman"/>
          <w:sz w:val="24"/>
          <w:szCs w:val="24"/>
        </w:rPr>
        <w:t>或者更多的化学成分影响它的风味感官特性。这种产品每</w:t>
      </w:r>
      <w:r>
        <w:rPr>
          <w:rFonts w:ascii="Times New Roman" w:hAnsi="Times New Roman" w:cs="Times New Roman"/>
          <w:sz w:val="24"/>
          <w:szCs w:val="24"/>
        </w:rPr>
        <w:t>100g</w:t>
      </w:r>
      <w:r>
        <w:rPr>
          <w:rFonts w:ascii="Times New Roman" w:hAnsi="Times New Roman" w:cs="Times New Roman"/>
          <w:sz w:val="24"/>
          <w:szCs w:val="24"/>
        </w:rPr>
        <w:t>含有</w:t>
      </w:r>
      <w:r>
        <w:rPr>
          <w:rFonts w:ascii="Times New Roman" w:hAnsi="Times New Roman" w:cs="Times New Roman"/>
          <w:sz w:val="24"/>
          <w:szCs w:val="24"/>
        </w:rPr>
        <w:t>30cal</w:t>
      </w:r>
      <w:r>
        <w:rPr>
          <w:rFonts w:ascii="Times New Roman" w:hAnsi="Times New Roman" w:cs="Times New Roman"/>
          <w:sz w:val="24"/>
          <w:szCs w:val="24"/>
        </w:rPr>
        <w:t>热量和</w:t>
      </w:r>
      <w:r>
        <w:rPr>
          <w:rFonts w:ascii="Times New Roman" w:hAnsi="Times New Roman" w:cs="Times New Roman"/>
          <w:sz w:val="24"/>
          <w:szCs w:val="24"/>
        </w:rPr>
        <w:t>6g</w:t>
      </w:r>
      <w:r>
        <w:rPr>
          <w:rFonts w:ascii="Times New Roman" w:hAnsi="Times New Roman" w:cs="Times New Roman"/>
          <w:sz w:val="24"/>
          <w:szCs w:val="24"/>
        </w:rPr>
        <w:t>纤维，而每克</w:t>
      </w:r>
      <w:r>
        <w:rPr>
          <w:rFonts w:ascii="Times New Roman" w:hAnsi="Times New Roman" w:cs="Times New Roman"/>
          <w:sz w:val="24"/>
          <w:szCs w:val="24"/>
        </w:rPr>
        <w:t>HFCS</w:t>
      </w:r>
      <w:r>
        <w:rPr>
          <w:rFonts w:ascii="Times New Roman" w:hAnsi="Times New Roman" w:cs="Times New Roman"/>
          <w:sz w:val="24"/>
          <w:szCs w:val="24"/>
        </w:rPr>
        <w:t>含有</w:t>
      </w:r>
      <w:r>
        <w:rPr>
          <w:rFonts w:ascii="Times New Roman" w:hAnsi="Times New Roman" w:cs="Times New Roman"/>
          <w:sz w:val="24"/>
          <w:szCs w:val="24"/>
        </w:rPr>
        <w:t>4cal</w:t>
      </w:r>
      <w:r>
        <w:rPr>
          <w:rFonts w:ascii="Times New Roman" w:hAnsi="Times New Roman" w:cs="Times New Roman"/>
          <w:sz w:val="24"/>
          <w:szCs w:val="24"/>
        </w:rPr>
        <w:t>热量和</w:t>
      </w:r>
      <w:r>
        <w:rPr>
          <w:rFonts w:ascii="Times New Roman" w:hAnsi="Times New Roman" w:cs="Times New Roman"/>
          <w:sz w:val="24"/>
          <w:szCs w:val="24"/>
        </w:rPr>
        <w:t>0</w:t>
      </w:r>
      <w:r>
        <w:rPr>
          <w:rFonts w:ascii="Times New Roman" w:hAnsi="Times New Roman" w:cs="Times New Roman"/>
          <w:sz w:val="24"/>
          <w:szCs w:val="24"/>
        </w:rPr>
        <w:t>纤维。</w:t>
      </w:r>
    </w:p>
    <w:p w14:paraId="10A9F965" w14:textId="77777777" w:rsidR="00970176" w:rsidRDefault="008D6EE0" w:rsidP="00970176">
      <w:pPr>
        <w:widowControl/>
        <w:spacing w:line="360" w:lineRule="auto"/>
        <w:ind w:firstLine="480"/>
        <w:jc w:val="left"/>
        <w:rPr>
          <w:rFonts w:ascii="Times New Roman" w:hAnsi="Times New Roman" w:cs="Times New Roman"/>
          <w:sz w:val="24"/>
          <w:szCs w:val="24"/>
        </w:rPr>
        <w:pPrChange w:id="1418"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w:t>
      </w:r>
      <w:r>
        <w:rPr>
          <w:rFonts w:ascii="Times New Roman" w:hAnsi="Times New Roman" w:cs="Times New Roman"/>
          <w:sz w:val="24"/>
          <w:szCs w:val="24"/>
        </w:rPr>
        <w:t>甜菊糖在保质期内</w:t>
      </w:r>
      <w:r>
        <w:rPr>
          <w:rFonts w:ascii="Times New Roman" w:hAnsi="Times New Roman" w:cs="Times New Roman"/>
          <w:sz w:val="24"/>
          <w:szCs w:val="24"/>
        </w:rPr>
        <w:t>pH</w:t>
      </w:r>
      <w:r>
        <w:rPr>
          <w:rFonts w:ascii="Times New Roman" w:hAnsi="Times New Roman" w:cs="Times New Roman"/>
          <w:sz w:val="24"/>
          <w:szCs w:val="24"/>
        </w:rPr>
        <w:t>都比较稳定，使这种混合物完美的适合酸性饮料，如软饮料。</w:t>
      </w:r>
      <w:r>
        <w:rPr>
          <w:rFonts w:ascii="Times New Roman" w:hAnsi="Times New Roman" w:cs="Times New Roman"/>
          <w:sz w:val="24"/>
          <w:szCs w:val="24"/>
        </w:rPr>
        <w:t>”Steviva</w:t>
      </w:r>
      <w:r>
        <w:rPr>
          <w:rFonts w:ascii="Times New Roman" w:hAnsi="Times New Roman" w:cs="Times New Roman"/>
          <w:sz w:val="24"/>
          <w:szCs w:val="24"/>
        </w:rPr>
        <w:t>贸易公司董事长</w:t>
      </w:r>
      <w:r>
        <w:rPr>
          <w:rFonts w:ascii="Times New Roman" w:hAnsi="Times New Roman" w:cs="Times New Roman"/>
          <w:sz w:val="24"/>
          <w:szCs w:val="24"/>
        </w:rPr>
        <w:t>Thom King</w:t>
      </w:r>
      <w:r>
        <w:rPr>
          <w:rFonts w:ascii="Times New Roman" w:hAnsi="Times New Roman" w:cs="Times New Roman"/>
          <w:sz w:val="24"/>
          <w:szCs w:val="24"/>
        </w:rPr>
        <w:t>说，</w:t>
      </w:r>
      <w:r>
        <w:rPr>
          <w:rFonts w:ascii="Times New Roman" w:hAnsi="Times New Roman" w:cs="Times New Roman"/>
          <w:sz w:val="24"/>
          <w:szCs w:val="24"/>
        </w:rPr>
        <w:t>“</w:t>
      </w:r>
      <w:r>
        <w:rPr>
          <w:rFonts w:ascii="Times New Roman" w:hAnsi="Times New Roman" w:cs="Times New Roman"/>
          <w:sz w:val="24"/>
          <w:szCs w:val="24"/>
        </w:rPr>
        <w:t>它的风味组合和可乐作用时特别好，因为它的中性性质使它也可以和其它口味组合。</w:t>
      </w:r>
      <w:r>
        <w:rPr>
          <w:rFonts w:ascii="Times New Roman" w:hAnsi="Times New Roman" w:cs="Times New Roman"/>
          <w:sz w:val="24"/>
          <w:szCs w:val="24"/>
        </w:rPr>
        <w:t>”</w:t>
      </w:r>
    </w:p>
    <w:p w14:paraId="63D14D57" w14:textId="77777777" w:rsidR="00970176" w:rsidRDefault="008D6EE0">
      <w:pPr>
        <w:pStyle w:val="3"/>
      </w:pPr>
      <w:bookmarkStart w:id="1419" w:name="_Toc14992084"/>
      <w:r>
        <w:t xml:space="preserve">4.4.3 </w:t>
      </w:r>
      <w:r>
        <w:t>新甜味剂混合物糖醇和甜菊糖</w:t>
      </w:r>
      <w:bookmarkEnd w:id="1419"/>
    </w:p>
    <w:p w14:paraId="6F90DE8A" w14:textId="77777777" w:rsidR="00970176" w:rsidRDefault="008D6EE0" w:rsidP="00970176">
      <w:pPr>
        <w:widowControl/>
        <w:spacing w:line="360" w:lineRule="auto"/>
        <w:ind w:firstLine="480"/>
        <w:jc w:val="left"/>
        <w:rPr>
          <w:rFonts w:ascii="Times New Roman" w:hAnsi="Times New Roman" w:cs="Times New Roman"/>
          <w:sz w:val="24"/>
          <w:szCs w:val="24"/>
        </w:rPr>
        <w:pPrChange w:id="1420"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Mass. Newton Centre</w:t>
      </w:r>
      <w:r>
        <w:rPr>
          <w:rFonts w:ascii="Times New Roman" w:hAnsi="Times New Roman" w:cs="Times New Roman"/>
          <w:sz w:val="24"/>
          <w:szCs w:val="24"/>
        </w:rPr>
        <w:t>的</w:t>
      </w:r>
      <w:r>
        <w:rPr>
          <w:rFonts w:ascii="Times New Roman" w:hAnsi="Times New Roman" w:cs="Times New Roman"/>
          <w:sz w:val="24"/>
          <w:szCs w:val="24"/>
        </w:rPr>
        <w:t>Jungbunzlauer</w:t>
      </w:r>
      <w:r>
        <w:rPr>
          <w:rFonts w:ascii="Times New Roman" w:hAnsi="Times New Roman" w:cs="Times New Roman"/>
          <w:sz w:val="24"/>
          <w:szCs w:val="24"/>
        </w:rPr>
        <w:t>公司的一种新的甜味剂体系，是糖醇和高纯度的甜叶菊提取物</w:t>
      </w:r>
      <w:r>
        <w:rPr>
          <w:rFonts w:ascii="Times New Roman" w:hAnsi="Times New Roman" w:cs="Times New Roman"/>
          <w:sz w:val="24"/>
          <w:szCs w:val="24"/>
        </w:rPr>
        <w:t>Rebaudioside A</w:t>
      </w:r>
      <w:r>
        <w:rPr>
          <w:rFonts w:ascii="Times New Roman" w:hAnsi="Times New Roman" w:cs="Times New Roman"/>
          <w:sz w:val="24"/>
          <w:szCs w:val="24"/>
        </w:rPr>
        <w:t>的混合物。天然的零热量产品，</w:t>
      </w:r>
      <w:r>
        <w:rPr>
          <w:rFonts w:ascii="Times New Roman" w:hAnsi="Times New Roman" w:cs="Times New Roman"/>
          <w:i/>
          <w:sz w:val="24"/>
          <w:szCs w:val="24"/>
        </w:rPr>
        <w:t>Erylite</w:t>
      </w:r>
      <w:r>
        <w:rPr>
          <w:rFonts w:ascii="Times New Roman" w:hAnsi="Times New Roman" w:cs="Times New Roman"/>
          <w:sz w:val="24"/>
          <w:szCs w:val="24"/>
          <w:vertAlign w:val="superscript"/>
        </w:rPr>
        <w:t>®</w:t>
      </w:r>
      <w:r>
        <w:rPr>
          <w:rFonts w:ascii="Times New Roman" w:hAnsi="Times New Roman" w:cs="Times New Roman"/>
          <w:i/>
          <w:sz w:val="24"/>
          <w:szCs w:val="24"/>
        </w:rPr>
        <w:t xml:space="preserve"> Stevia</w:t>
      </w:r>
      <w:r>
        <w:rPr>
          <w:rFonts w:ascii="Times New Roman" w:hAnsi="Times New Roman" w:cs="Times New Roman"/>
          <w:sz w:val="24"/>
          <w:szCs w:val="24"/>
        </w:rPr>
        <w:t>，提供</w:t>
      </w:r>
      <w:r>
        <w:rPr>
          <w:rFonts w:ascii="Times New Roman" w:hAnsi="Times New Roman" w:cs="Times New Roman"/>
          <w:sz w:val="24"/>
          <w:szCs w:val="24"/>
        </w:rPr>
        <w:t>了十足的蔗糖甜味和全部的甜味剂功能。</w:t>
      </w:r>
    </w:p>
    <w:p w14:paraId="23B64F78" w14:textId="77777777" w:rsidR="00970176" w:rsidRDefault="008D6EE0" w:rsidP="00970176">
      <w:pPr>
        <w:widowControl/>
        <w:spacing w:line="360" w:lineRule="auto"/>
        <w:ind w:firstLine="480"/>
        <w:jc w:val="left"/>
        <w:rPr>
          <w:rFonts w:ascii="Times New Roman" w:hAnsi="Times New Roman" w:cs="Times New Roman"/>
          <w:sz w:val="24"/>
          <w:szCs w:val="24"/>
        </w:rPr>
        <w:pPrChange w:id="1421" w:author="谁是最可爱的人" w:date="2019-12-31T14:21:00Z">
          <w:pPr>
            <w:spacing w:before="100" w:beforeAutospacing="1" w:after="100" w:afterAutospacing="1" w:line="360" w:lineRule="auto"/>
            <w:ind w:firstLineChars="200" w:firstLine="480"/>
          </w:pPr>
        </w:pPrChange>
      </w:pPr>
      <w:r>
        <w:rPr>
          <w:rFonts w:ascii="Times New Roman" w:hAnsi="Times New Roman" w:cs="Times New Roman"/>
          <w:sz w:val="24"/>
          <w:szCs w:val="24"/>
        </w:rPr>
        <w:t>这样一组方便实用的混合物，可以提供不同程度的甜味，能够创造一种真糖样的口感，而不用添加剂或者是掩蔽剂。它也许可以在所有的食物和饮料产品中用作糖的取代品，或者作为可供选择的人工生产的重要甜味剂。饮料中利用任一</w:t>
      </w:r>
      <w:r>
        <w:rPr>
          <w:rFonts w:ascii="Times New Roman" w:hAnsi="Times New Roman" w:cs="Times New Roman"/>
          <w:sz w:val="24"/>
          <w:szCs w:val="24"/>
        </w:rPr>
        <w:t>Erylite Stevia</w:t>
      </w:r>
      <w:r>
        <w:rPr>
          <w:rFonts w:ascii="Times New Roman" w:hAnsi="Times New Roman" w:cs="Times New Roman"/>
          <w:sz w:val="24"/>
          <w:szCs w:val="24"/>
        </w:rPr>
        <w:t>品种可以很容易地制作零热量产品。此外，混合物可以使用于大量的糖和降低热量的蜜饯中、水果预处理和焙烤食品中。</w:t>
      </w:r>
    </w:p>
    <w:p w14:paraId="24136179" w14:textId="77777777" w:rsidR="00970176" w:rsidRDefault="008D6EE0">
      <w:pPr>
        <w:pStyle w:val="3"/>
      </w:pPr>
      <w:bookmarkStart w:id="1422" w:name="_Toc14992085"/>
      <w:r>
        <w:t xml:space="preserve">4.4.4 </w:t>
      </w:r>
      <w:r>
        <w:t>棕榈糖有低的血糖指数</w:t>
      </w:r>
      <w:bookmarkEnd w:id="1422"/>
    </w:p>
    <w:p w14:paraId="168F1F40" w14:textId="77777777" w:rsidR="00970176" w:rsidRDefault="008D6EE0" w:rsidP="00970176">
      <w:pPr>
        <w:widowControl/>
        <w:spacing w:line="360" w:lineRule="auto"/>
        <w:ind w:firstLine="480"/>
        <w:jc w:val="left"/>
        <w:rPr>
          <w:rFonts w:ascii="Times New Roman" w:hAnsi="Times New Roman" w:cs="Times New Roman"/>
          <w:sz w:val="24"/>
          <w:szCs w:val="24"/>
        </w:rPr>
        <w:pPrChange w:id="1423"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棕榈糖，商标名</w:t>
      </w:r>
      <w:r>
        <w:rPr>
          <w:rFonts w:ascii="Times New Roman" w:hAnsi="Times New Roman" w:cs="Times New Roman"/>
          <w:sz w:val="24"/>
          <w:szCs w:val="24"/>
        </w:rPr>
        <w:t xml:space="preserve">Suchero </w:t>
      </w:r>
      <w:r>
        <w:rPr>
          <w:rFonts w:ascii="Times New Roman" w:hAnsi="Times New Roman" w:cs="Times New Roman"/>
          <w:sz w:val="24"/>
          <w:szCs w:val="24"/>
        </w:rPr>
        <w:t>是一种低血糖指数的糖，可以作为桌面（</w:t>
      </w:r>
      <w:r>
        <w:rPr>
          <w:rFonts w:ascii="Times New Roman" w:hAnsi="Times New Roman" w:cs="Times New Roman"/>
          <w:sz w:val="24"/>
          <w:szCs w:val="24"/>
        </w:rPr>
        <w:t>tabletop</w:t>
      </w:r>
      <w:r>
        <w:rPr>
          <w:rFonts w:ascii="Times New Roman" w:hAnsi="Times New Roman" w:cs="Times New Roman"/>
          <w:sz w:val="24"/>
          <w:szCs w:val="24"/>
        </w:rPr>
        <w:t>）甜味剂在焙烤食品、能量棒和饮料中使用。这款甜味剂是纯天然产品，并由新泽西州</w:t>
      </w:r>
      <w:r>
        <w:rPr>
          <w:rFonts w:ascii="Times New Roman" w:hAnsi="Times New Roman" w:cs="Times New Roman"/>
          <w:sz w:val="24"/>
          <w:szCs w:val="24"/>
        </w:rPr>
        <w:t>Closter</w:t>
      </w:r>
      <w:r>
        <w:rPr>
          <w:rFonts w:ascii="Times New Roman" w:hAnsi="Times New Roman" w:cs="Times New Roman"/>
          <w:sz w:val="24"/>
          <w:szCs w:val="24"/>
        </w:rPr>
        <w:t>市的</w:t>
      </w:r>
      <w:r>
        <w:rPr>
          <w:rFonts w:ascii="Times New Roman" w:hAnsi="Times New Roman" w:cs="Times New Roman"/>
          <w:sz w:val="24"/>
          <w:szCs w:val="24"/>
        </w:rPr>
        <w:t>American Key Food Products</w:t>
      </w:r>
      <w:r>
        <w:rPr>
          <w:rFonts w:ascii="Times New Roman" w:hAnsi="Times New Roman" w:cs="Times New Roman"/>
          <w:sz w:val="24"/>
          <w:szCs w:val="24"/>
        </w:rPr>
        <w:t>公司</w:t>
      </w:r>
      <w:r>
        <w:rPr>
          <w:rFonts w:ascii="Times New Roman" w:hAnsi="Times New Roman" w:cs="Times New Roman"/>
          <w:sz w:val="24"/>
          <w:szCs w:val="24"/>
        </w:rPr>
        <w:t>(www.akfponline.com)</w:t>
      </w:r>
      <w:r>
        <w:rPr>
          <w:rFonts w:ascii="Times New Roman" w:hAnsi="Times New Roman" w:cs="Times New Roman"/>
          <w:sz w:val="24"/>
          <w:szCs w:val="24"/>
        </w:rPr>
        <w:t>推进北美市场。</w:t>
      </w:r>
    </w:p>
    <w:p w14:paraId="0BAE87E3" w14:textId="77777777" w:rsidR="00970176" w:rsidRDefault="008D6EE0" w:rsidP="00970176">
      <w:pPr>
        <w:widowControl/>
        <w:spacing w:line="360" w:lineRule="auto"/>
        <w:ind w:firstLine="480"/>
        <w:jc w:val="left"/>
        <w:rPr>
          <w:rFonts w:ascii="Times New Roman" w:hAnsi="Times New Roman" w:cs="Times New Roman"/>
          <w:sz w:val="24"/>
          <w:szCs w:val="24"/>
        </w:rPr>
        <w:pPrChange w:id="1424"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w:t>
      </w:r>
      <w:r>
        <w:rPr>
          <w:rFonts w:ascii="Times New Roman" w:hAnsi="Times New Roman" w:cs="Times New Roman"/>
          <w:sz w:val="24"/>
          <w:szCs w:val="24"/>
        </w:rPr>
        <w:t>因为这种糖由棕榈树的树液制成，通过温和的非化学处理，因此它保留了非常高的营养价值。</w:t>
      </w:r>
      <w:r>
        <w:rPr>
          <w:rFonts w:ascii="Times New Roman" w:hAnsi="Times New Roman" w:cs="Times New Roman"/>
          <w:sz w:val="24"/>
          <w:szCs w:val="24"/>
        </w:rPr>
        <w:t>”</w:t>
      </w:r>
      <w:r>
        <w:rPr>
          <w:rFonts w:ascii="Times New Roman" w:hAnsi="Times New Roman" w:cs="Times New Roman"/>
          <w:sz w:val="24"/>
          <w:szCs w:val="24"/>
        </w:rPr>
        <w:t>公司的</w:t>
      </w:r>
      <w:r>
        <w:rPr>
          <w:rFonts w:ascii="Times New Roman" w:hAnsi="Times New Roman" w:cs="Times New Roman"/>
          <w:sz w:val="24"/>
          <w:szCs w:val="24"/>
        </w:rPr>
        <w:t>COO Mel Festjo</w:t>
      </w:r>
      <w:r>
        <w:rPr>
          <w:rFonts w:ascii="Times New Roman" w:hAnsi="Times New Roman" w:cs="Times New Roman"/>
          <w:sz w:val="24"/>
          <w:szCs w:val="24"/>
        </w:rPr>
        <w:t>解释道，</w:t>
      </w:r>
      <w:r>
        <w:rPr>
          <w:rFonts w:ascii="Times New Roman" w:hAnsi="Times New Roman" w:cs="Times New Roman"/>
          <w:sz w:val="24"/>
          <w:szCs w:val="24"/>
        </w:rPr>
        <w:t>“</w:t>
      </w:r>
      <w:r>
        <w:rPr>
          <w:rFonts w:ascii="Times New Roman" w:hAnsi="Times New Roman" w:cs="Times New Roman"/>
          <w:sz w:val="24"/>
          <w:szCs w:val="24"/>
        </w:rPr>
        <w:t>它拥有比较吸引人的浅棕色和温和的、具有坚果味和甜味的口感。</w:t>
      </w:r>
      <w:r>
        <w:rPr>
          <w:rFonts w:ascii="Times New Roman" w:hAnsi="Times New Roman" w:cs="Times New Roman"/>
          <w:sz w:val="24"/>
          <w:szCs w:val="24"/>
        </w:rPr>
        <w:t>”</w:t>
      </w:r>
      <w:r>
        <w:rPr>
          <w:rFonts w:ascii="Times New Roman" w:hAnsi="Times New Roman" w:cs="Times New Roman"/>
          <w:sz w:val="24"/>
          <w:szCs w:val="24"/>
        </w:rPr>
        <w:t>这种甜味剂非常适合用在糖尿病患者的配方中。</w:t>
      </w:r>
    </w:p>
    <w:p w14:paraId="419FB454" w14:textId="77777777" w:rsidR="00970176" w:rsidRDefault="008D6EE0" w:rsidP="00970176">
      <w:pPr>
        <w:widowControl/>
        <w:spacing w:line="360" w:lineRule="auto"/>
        <w:ind w:firstLine="480"/>
        <w:jc w:val="left"/>
        <w:rPr>
          <w:rFonts w:ascii="Times New Roman" w:hAnsi="Times New Roman" w:cs="Times New Roman"/>
          <w:sz w:val="24"/>
          <w:szCs w:val="24"/>
        </w:rPr>
        <w:pPrChange w:id="1425"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产品中的糖含量主要是蔗糖（</w:t>
      </w:r>
      <w:r>
        <w:rPr>
          <w:rFonts w:ascii="Times New Roman" w:hAnsi="Times New Roman" w:cs="Times New Roman"/>
          <w:sz w:val="24"/>
          <w:szCs w:val="24"/>
        </w:rPr>
        <w:t>78%-89%</w:t>
      </w:r>
      <w:r>
        <w:rPr>
          <w:rFonts w:ascii="Times New Roman" w:hAnsi="Times New Roman" w:cs="Times New Roman"/>
          <w:sz w:val="24"/>
          <w:szCs w:val="24"/>
        </w:rPr>
        <w:t>），它的血糖指数已经被证实为</w:t>
      </w:r>
      <w:r>
        <w:rPr>
          <w:rFonts w:ascii="Times New Roman" w:hAnsi="Times New Roman" w:cs="Times New Roman"/>
          <w:sz w:val="24"/>
          <w:szCs w:val="24"/>
        </w:rPr>
        <w:t>35</w:t>
      </w:r>
      <w:r>
        <w:rPr>
          <w:rFonts w:ascii="Times New Roman" w:hAnsi="Times New Roman" w:cs="Times New Roman"/>
          <w:sz w:val="24"/>
          <w:szCs w:val="24"/>
        </w:rPr>
        <w:t>，因此可以把它分类为低血糖指数的食品。它含有</w:t>
      </w:r>
      <w:r>
        <w:rPr>
          <w:rFonts w:ascii="Times New Roman" w:hAnsi="Times New Roman" w:cs="Times New Roman"/>
          <w:sz w:val="24"/>
          <w:szCs w:val="24"/>
        </w:rPr>
        <w:t>16</w:t>
      </w:r>
      <w:r>
        <w:rPr>
          <w:rFonts w:ascii="Times New Roman" w:hAnsi="Times New Roman" w:cs="Times New Roman"/>
          <w:sz w:val="24"/>
          <w:szCs w:val="24"/>
        </w:rPr>
        <w:t>种氨基酸，还含有许多维生素和矿物质。该产品已经通过了有机认证、非转基因认证、犹太认证和清真认证。</w:t>
      </w:r>
    </w:p>
    <w:p w14:paraId="26D5E271" w14:textId="77777777" w:rsidR="00970176" w:rsidRDefault="008D6EE0" w:rsidP="00970176">
      <w:pPr>
        <w:widowControl/>
        <w:spacing w:line="360" w:lineRule="auto"/>
        <w:ind w:firstLine="480"/>
        <w:jc w:val="left"/>
        <w:rPr>
          <w:rFonts w:ascii="Times New Roman" w:hAnsi="Times New Roman" w:cs="Times New Roman"/>
          <w:sz w:val="24"/>
          <w:szCs w:val="24"/>
        </w:rPr>
        <w:pPrChange w:id="1426"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lastRenderedPageBreak/>
        <w:t>这种棕榈糖多以大量容器提供，也可以为个体消费者提供</w:t>
      </w:r>
      <w:r>
        <w:rPr>
          <w:rFonts w:ascii="Times New Roman" w:hAnsi="Times New Roman" w:cs="Times New Roman"/>
          <w:sz w:val="24"/>
          <w:szCs w:val="24"/>
        </w:rPr>
        <w:t>20</w:t>
      </w:r>
      <w:r>
        <w:rPr>
          <w:rFonts w:ascii="Times New Roman" w:hAnsi="Times New Roman" w:cs="Times New Roman"/>
          <w:sz w:val="24"/>
          <w:szCs w:val="24"/>
        </w:rPr>
        <w:t>、</w:t>
      </w:r>
      <w:r>
        <w:rPr>
          <w:rFonts w:ascii="Times New Roman" w:hAnsi="Times New Roman" w:cs="Times New Roman"/>
          <w:sz w:val="24"/>
          <w:szCs w:val="24"/>
        </w:rPr>
        <w:t>80</w:t>
      </w:r>
      <w:r>
        <w:rPr>
          <w:rFonts w:ascii="Times New Roman" w:hAnsi="Times New Roman" w:cs="Times New Roman"/>
          <w:sz w:val="24"/>
          <w:szCs w:val="24"/>
        </w:rPr>
        <w:t>或</w:t>
      </w:r>
      <w:r>
        <w:rPr>
          <w:rFonts w:ascii="Times New Roman" w:hAnsi="Times New Roman" w:cs="Times New Roman"/>
          <w:sz w:val="24"/>
          <w:szCs w:val="24"/>
        </w:rPr>
        <w:t>100</w:t>
      </w:r>
      <w:r>
        <w:rPr>
          <w:rFonts w:ascii="Times New Roman" w:hAnsi="Times New Roman" w:cs="Times New Roman"/>
          <w:sz w:val="24"/>
          <w:szCs w:val="24"/>
        </w:rPr>
        <w:t>单位的小袋包装。</w:t>
      </w:r>
    </w:p>
    <w:p w14:paraId="765CE06A" w14:textId="77777777" w:rsidR="00970176" w:rsidRDefault="008D6EE0">
      <w:pPr>
        <w:pStyle w:val="3"/>
      </w:pPr>
      <w:bookmarkStart w:id="1427" w:name="_Toc14992086"/>
      <w:r>
        <w:t xml:space="preserve">4.4.5 </w:t>
      </w:r>
      <w:r>
        <w:t>甜菊糖和罗汉果提取物结合的甜味剂</w:t>
      </w:r>
      <w:bookmarkEnd w:id="1427"/>
    </w:p>
    <w:p w14:paraId="641A3AC4" w14:textId="77777777" w:rsidR="00970176" w:rsidRDefault="008D6EE0" w:rsidP="00970176">
      <w:pPr>
        <w:widowControl/>
        <w:spacing w:line="360" w:lineRule="auto"/>
        <w:ind w:firstLine="480"/>
        <w:jc w:val="left"/>
        <w:rPr>
          <w:rFonts w:ascii="Times New Roman" w:hAnsi="Times New Roman" w:cs="Times New Roman"/>
          <w:sz w:val="24"/>
          <w:szCs w:val="24"/>
        </w:rPr>
        <w:pPrChange w:id="1428"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天然甜味剂</w:t>
      </w:r>
      <w:r>
        <w:rPr>
          <w:rFonts w:ascii="Times New Roman" w:hAnsi="Times New Roman" w:cs="Times New Roman"/>
          <w:sz w:val="24"/>
          <w:szCs w:val="24"/>
        </w:rPr>
        <w:t>Lovia</w:t>
      </w:r>
      <w:r>
        <w:rPr>
          <w:rFonts w:ascii="Times New Roman" w:hAnsi="Times New Roman" w:cs="Times New Roman"/>
          <w:sz w:val="24"/>
          <w:szCs w:val="24"/>
        </w:rPr>
        <w:t>是甜叶菊叶的提取物</w:t>
      </w:r>
      <w:r>
        <w:rPr>
          <w:rFonts w:ascii="Times New Roman" w:hAnsi="Times New Roman" w:cs="Times New Roman"/>
          <w:sz w:val="24"/>
          <w:szCs w:val="24"/>
        </w:rPr>
        <w:t>Rebaudioside A</w:t>
      </w:r>
      <w:r>
        <w:rPr>
          <w:rFonts w:ascii="Times New Roman" w:hAnsi="Times New Roman" w:cs="Times New Roman"/>
          <w:sz w:val="24"/>
          <w:szCs w:val="24"/>
        </w:rPr>
        <w:t>和罗汉果中的主要甜味成分按特定比例组成的混合物。这款产品由美国</w:t>
      </w:r>
      <w:r>
        <w:rPr>
          <w:rFonts w:ascii="Times New Roman" w:hAnsi="Times New Roman" w:cs="Times New Roman"/>
          <w:sz w:val="24"/>
          <w:szCs w:val="24"/>
        </w:rPr>
        <w:t>Layn</w:t>
      </w:r>
      <w:r>
        <w:rPr>
          <w:rFonts w:ascii="Times New Roman" w:hAnsi="Times New Roman" w:cs="Times New Roman"/>
          <w:sz w:val="24"/>
          <w:szCs w:val="24"/>
        </w:rPr>
        <w:t>公司（</w:t>
      </w:r>
      <w:r>
        <w:rPr>
          <w:rFonts w:ascii="Times New Roman" w:hAnsi="Times New Roman" w:cs="Times New Roman"/>
          <w:sz w:val="24"/>
          <w:szCs w:val="24"/>
        </w:rPr>
        <w:t>www.laycor</w:t>
      </w:r>
      <w:r>
        <w:rPr>
          <w:rFonts w:ascii="Times New Roman" w:hAnsi="Times New Roman" w:cs="Times New Roman"/>
          <w:sz w:val="24"/>
          <w:szCs w:val="24"/>
        </w:rPr>
        <w:t>p.com</w:t>
      </w:r>
      <w:r>
        <w:rPr>
          <w:rFonts w:ascii="Times New Roman" w:hAnsi="Times New Roman" w:cs="Times New Roman"/>
          <w:sz w:val="24"/>
          <w:szCs w:val="24"/>
        </w:rPr>
        <w:t>）推出，甜度范围</w:t>
      </w:r>
      <w:r>
        <w:rPr>
          <w:rFonts w:ascii="Times New Roman" w:hAnsi="Times New Roman" w:cs="Times New Roman"/>
          <w:sz w:val="24"/>
          <w:szCs w:val="24"/>
        </w:rPr>
        <w:t>30-100</w:t>
      </w:r>
      <w:r>
        <w:rPr>
          <w:rFonts w:ascii="Times New Roman" w:hAnsi="Times New Roman" w:cs="Times New Roman"/>
          <w:sz w:val="24"/>
          <w:szCs w:val="24"/>
        </w:rPr>
        <w:t>倍蔗糖。</w:t>
      </w:r>
    </w:p>
    <w:p w14:paraId="5D4D5F92" w14:textId="77777777" w:rsidR="00970176" w:rsidRDefault="008D6EE0" w:rsidP="00970176">
      <w:pPr>
        <w:widowControl/>
        <w:spacing w:line="360" w:lineRule="auto"/>
        <w:ind w:firstLine="480"/>
        <w:jc w:val="left"/>
        <w:rPr>
          <w:rFonts w:ascii="Times New Roman" w:hAnsi="Times New Roman" w:cs="Times New Roman"/>
          <w:sz w:val="24"/>
          <w:szCs w:val="24"/>
        </w:rPr>
        <w:pPrChange w:id="1429"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根据公司介绍，这种甜味剂通过消弱甜叶菊糖的苦味成分和利用罗汉果的前末端甜味，提供更丰满、持续更长久的甜味。它能被用在较多的食品和饮料产品中，并且适合糖尿病患者和要控制体重的人，在传统配方中也是可以用的。</w:t>
      </w:r>
    </w:p>
    <w:p w14:paraId="7C58533B" w14:textId="77777777" w:rsidR="00970176" w:rsidRDefault="008D6EE0">
      <w:pPr>
        <w:pStyle w:val="3"/>
      </w:pPr>
      <w:bookmarkStart w:id="1430" w:name="_Toc14992087"/>
      <w:r>
        <w:t>4.4.6</w:t>
      </w:r>
      <w:r>
        <w:t>天然混合物提高甜味感觉</w:t>
      </w:r>
      <w:bookmarkEnd w:id="1430"/>
    </w:p>
    <w:p w14:paraId="637DED8D" w14:textId="77777777" w:rsidR="00970176" w:rsidRDefault="008D6EE0" w:rsidP="00970176">
      <w:pPr>
        <w:widowControl/>
        <w:spacing w:line="360" w:lineRule="auto"/>
        <w:ind w:firstLine="480"/>
        <w:jc w:val="left"/>
        <w:rPr>
          <w:rFonts w:ascii="Times New Roman" w:hAnsi="Times New Roman" w:cs="Times New Roman"/>
          <w:sz w:val="24"/>
          <w:szCs w:val="24"/>
        </w:rPr>
        <w:pPrChange w:id="1431"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天然混合物由</w:t>
      </w:r>
      <w:r>
        <w:rPr>
          <w:rFonts w:ascii="Times New Roman" w:hAnsi="Times New Roman" w:cs="Times New Roman"/>
          <w:sz w:val="24"/>
          <w:szCs w:val="24"/>
        </w:rPr>
        <w:t xml:space="preserve">Ky. Eranger </w:t>
      </w:r>
      <w:r>
        <w:rPr>
          <w:rFonts w:ascii="Times New Roman" w:hAnsi="Times New Roman" w:cs="Times New Roman"/>
          <w:sz w:val="24"/>
          <w:szCs w:val="24"/>
        </w:rPr>
        <w:t>市的</w:t>
      </w:r>
      <w:r>
        <w:rPr>
          <w:rFonts w:ascii="Times New Roman" w:hAnsi="Times New Roman" w:cs="Times New Roman"/>
          <w:sz w:val="24"/>
          <w:szCs w:val="24"/>
        </w:rPr>
        <w:t>Wild Flavors</w:t>
      </w:r>
      <w:r>
        <w:rPr>
          <w:rFonts w:ascii="Times New Roman" w:hAnsi="Times New Roman" w:cs="Times New Roman"/>
          <w:sz w:val="24"/>
          <w:szCs w:val="24"/>
        </w:rPr>
        <w:t>公司开发，可以提高甜味感知。这种甜味增强剂是最近添加到公司口味改良剂生产线中的。</w:t>
      </w:r>
    </w:p>
    <w:p w14:paraId="710F2272" w14:textId="77777777" w:rsidR="00970176" w:rsidRDefault="008D6EE0" w:rsidP="00970176">
      <w:pPr>
        <w:widowControl/>
        <w:spacing w:line="360" w:lineRule="auto"/>
        <w:ind w:firstLine="480"/>
        <w:jc w:val="left"/>
        <w:rPr>
          <w:rFonts w:ascii="Times New Roman" w:hAnsi="Times New Roman" w:cs="Times New Roman"/>
          <w:sz w:val="24"/>
          <w:szCs w:val="24"/>
        </w:rPr>
        <w:pPrChange w:id="1432" w:author="谁是最可爱的人" w:date="2019-12-31T14:2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标签为</w:t>
      </w:r>
      <w:r>
        <w:rPr>
          <w:rFonts w:ascii="Times New Roman" w:hAnsi="Times New Roman" w:cs="Times New Roman"/>
          <w:sz w:val="24"/>
          <w:szCs w:val="24"/>
        </w:rPr>
        <w:t>“</w:t>
      </w:r>
      <w:r>
        <w:rPr>
          <w:rFonts w:ascii="Times New Roman" w:hAnsi="Times New Roman" w:cs="Times New Roman"/>
          <w:sz w:val="24"/>
          <w:szCs w:val="24"/>
        </w:rPr>
        <w:t>天然风味</w:t>
      </w:r>
      <w:r>
        <w:rPr>
          <w:rFonts w:ascii="Times New Roman" w:hAnsi="Times New Roman" w:cs="Times New Roman"/>
          <w:sz w:val="24"/>
          <w:szCs w:val="24"/>
        </w:rPr>
        <w:t>”</w:t>
      </w:r>
      <w:r>
        <w:rPr>
          <w:rFonts w:ascii="Times New Roman" w:hAnsi="Times New Roman" w:cs="Times New Roman"/>
          <w:sz w:val="24"/>
          <w:szCs w:val="24"/>
        </w:rPr>
        <w:t>，这种甜味增强剂被设计用来增加甜味感、减少糖</w:t>
      </w:r>
      <w:r>
        <w:rPr>
          <w:rFonts w:ascii="Times New Roman" w:hAnsi="Times New Roman" w:cs="Times New Roman"/>
          <w:sz w:val="24"/>
          <w:szCs w:val="24"/>
        </w:rPr>
        <w:t>/</w:t>
      </w:r>
      <w:r>
        <w:rPr>
          <w:rFonts w:ascii="Times New Roman" w:hAnsi="Times New Roman" w:cs="Times New Roman"/>
          <w:sz w:val="24"/>
          <w:szCs w:val="24"/>
        </w:rPr>
        <w:t>热量含量和降低产</w:t>
      </w:r>
      <w:r>
        <w:rPr>
          <w:rFonts w:ascii="Times New Roman" w:hAnsi="Times New Roman" w:cs="Times New Roman"/>
          <w:sz w:val="24"/>
          <w:szCs w:val="24"/>
        </w:rPr>
        <w:t>品最终成本。在液体和固体制品中都可以应用，也可以在许多其他类产品中使用，如强化水</w:t>
      </w:r>
      <w:r>
        <w:rPr>
          <w:rFonts w:ascii="Times New Roman" w:hAnsi="Times New Roman" w:cs="Times New Roman"/>
          <w:sz w:val="24"/>
          <w:szCs w:val="24"/>
        </w:rPr>
        <w:t>/</w:t>
      </w:r>
      <w:r>
        <w:rPr>
          <w:rFonts w:ascii="Times New Roman" w:hAnsi="Times New Roman" w:cs="Times New Roman"/>
          <w:sz w:val="24"/>
          <w:szCs w:val="24"/>
        </w:rPr>
        <w:t>茶、果汁饮料、能量饮料、酸奶和其他乳制品、谷类食品和酱中。配料的特定比例是通过食品和饮料开发专家进行优化，并通过训练过的感官测试者进行测试，以保证产品的质量。</w:t>
      </w:r>
    </w:p>
    <w:p w14:paraId="6CA962A7" w14:textId="77777777" w:rsidR="00970176" w:rsidRDefault="008D6EE0">
      <w:pPr>
        <w:pStyle w:val="3"/>
      </w:pPr>
      <w:bookmarkStart w:id="1433" w:name="_Toc14992088"/>
      <w:r>
        <w:t xml:space="preserve">4.4.7 </w:t>
      </w:r>
      <w:r>
        <w:t>配方服务帮助了饮料生产商</w:t>
      </w:r>
      <w:bookmarkEnd w:id="1433"/>
    </w:p>
    <w:p w14:paraId="393A8898" w14:textId="77777777" w:rsidR="00970176" w:rsidRDefault="008D6EE0" w:rsidP="00970176">
      <w:pPr>
        <w:widowControl/>
        <w:spacing w:line="360" w:lineRule="auto"/>
        <w:ind w:firstLine="480"/>
        <w:jc w:val="left"/>
        <w:rPr>
          <w:rFonts w:ascii="Times New Roman" w:hAnsi="Times New Roman" w:cs="Times New Roman"/>
          <w:sz w:val="24"/>
          <w:szCs w:val="24"/>
        </w:rPr>
        <w:pPrChange w:id="1434"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配方服务，饮料优化</w:t>
      </w:r>
      <w:r>
        <w:rPr>
          <w:rFonts w:ascii="Times New Roman" w:hAnsi="Times New Roman" w:cs="Times New Roman"/>
          <w:sz w:val="24"/>
          <w:szCs w:val="24"/>
          <w:vertAlign w:val="superscript"/>
        </w:rPr>
        <w:t>TM</w:t>
      </w:r>
      <w:r>
        <w:rPr>
          <w:rFonts w:ascii="Times New Roman" w:hAnsi="Times New Roman" w:cs="Times New Roman"/>
          <w:sz w:val="24"/>
          <w:szCs w:val="24"/>
        </w:rPr>
        <w:t>由</w:t>
      </w:r>
      <w:r>
        <w:rPr>
          <w:rFonts w:ascii="Times New Roman" w:hAnsi="Times New Roman" w:cs="Times New Roman"/>
          <w:sz w:val="24"/>
          <w:szCs w:val="24"/>
        </w:rPr>
        <w:t>Ill. Hoffman Estates Tate&amp;Lyle</w:t>
      </w:r>
      <w:r>
        <w:rPr>
          <w:rFonts w:ascii="Times New Roman" w:hAnsi="Times New Roman" w:cs="Times New Roman"/>
          <w:sz w:val="24"/>
          <w:szCs w:val="24"/>
        </w:rPr>
        <w:t>公司（</w:t>
      </w:r>
      <w:r>
        <w:rPr>
          <w:rFonts w:ascii="Times New Roman" w:hAnsi="Times New Roman" w:cs="Times New Roman"/>
          <w:sz w:val="24"/>
          <w:szCs w:val="24"/>
        </w:rPr>
        <w:t>www.tateandlyle.com</w:t>
      </w:r>
      <w:r>
        <w:rPr>
          <w:rFonts w:ascii="Times New Roman" w:hAnsi="Times New Roman" w:cs="Times New Roman"/>
          <w:sz w:val="24"/>
          <w:szCs w:val="24"/>
        </w:rPr>
        <w:t>）推出，用于帮助饮料生产商降低他们产品中的热量。这项服务直接提供给访问公司大量的饮料配方经验和广泛的配料</w:t>
      </w:r>
      <w:r>
        <w:rPr>
          <w:rFonts w:ascii="Times New Roman" w:hAnsi="Times New Roman" w:cs="Times New Roman"/>
          <w:sz w:val="24"/>
          <w:szCs w:val="24"/>
        </w:rPr>
        <w:t>明细，包括甜味剂</w:t>
      </w:r>
      <w:r>
        <w:rPr>
          <w:rFonts w:ascii="Times New Roman" w:hAnsi="Times New Roman" w:cs="Times New Roman"/>
          <w:i/>
          <w:sz w:val="24"/>
          <w:szCs w:val="24"/>
        </w:rPr>
        <w:t>Splenda</w:t>
      </w:r>
      <w:r>
        <w:rPr>
          <w:rFonts w:ascii="Times New Roman" w:hAnsi="Times New Roman" w:cs="Times New Roman"/>
          <w:sz w:val="24"/>
          <w:szCs w:val="24"/>
        </w:rPr>
        <w:t>®</w:t>
      </w:r>
      <w:r>
        <w:rPr>
          <w:rFonts w:ascii="Times New Roman" w:hAnsi="Times New Roman" w:cs="Times New Roman"/>
          <w:sz w:val="24"/>
          <w:szCs w:val="24"/>
        </w:rPr>
        <w:t>三氯蔗糖和</w:t>
      </w:r>
      <w:r>
        <w:rPr>
          <w:rFonts w:ascii="Times New Roman" w:hAnsi="Times New Roman" w:cs="Times New Roman"/>
          <w:i/>
          <w:sz w:val="24"/>
          <w:szCs w:val="24"/>
        </w:rPr>
        <w:t>Krystar</w:t>
      </w:r>
      <w:r>
        <w:rPr>
          <w:rFonts w:ascii="Times New Roman" w:hAnsi="Times New Roman" w:cs="Times New Roman"/>
          <w:i/>
          <w:sz w:val="24"/>
          <w:szCs w:val="24"/>
          <w:rPrChange w:id="1435" w:author="谁是最可爱的人" w:date="2019-12-31T14:22:00Z">
            <w:rPr>
              <w:rFonts w:ascii="Times New Roman" w:hAnsi="Times New Roman" w:cs="Times New Roman"/>
              <w:sz w:val="24"/>
              <w:szCs w:val="24"/>
            </w:rPr>
          </w:rPrChange>
        </w:rPr>
        <w:t>®</w:t>
      </w:r>
      <w:r>
        <w:rPr>
          <w:rFonts w:ascii="Times New Roman" w:hAnsi="Times New Roman" w:cs="Times New Roman"/>
          <w:sz w:val="24"/>
          <w:szCs w:val="24"/>
        </w:rPr>
        <w:t>结晶果糖，还有增稠剂和酸化剂。</w:t>
      </w:r>
    </w:p>
    <w:p w14:paraId="159706AA" w14:textId="77777777" w:rsidR="00970176" w:rsidRDefault="008D6EE0" w:rsidP="00970176">
      <w:pPr>
        <w:widowControl/>
        <w:spacing w:line="360" w:lineRule="auto"/>
        <w:ind w:firstLine="480"/>
        <w:jc w:val="left"/>
        <w:rPr>
          <w:rFonts w:ascii="Times New Roman" w:hAnsi="Times New Roman" w:cs="Times New Roman"/>
          <w:sz w:val="24"/>
          <w:szCs w:val="24"/>
        </w:rPr>
        <w:pPrChange w:id="1436"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随着农产品价格的增长，影响到了加工的成本，新的配方服务给公司提供了一个统一的途径来控制现存产品中的甜味剂成本和降低成本压力，扩展生产并发布新产品。</w:t>
      </w:r>
    </w:p>
    <w:p w14:paraId="5DE75A42" w14:textId="77777777" w:rsidR="00970176" w:rsidRDefault="008D6EE0" w:rsidP="00970176">
      <w:pPr>
        <w:widowControl/>
        <w:spacing w:line="360" w:lineRule="auto"/>
        <w:ind w:firstLine="480"/>
        <w:jc w:val="left"/>
        <w:rPr>
          <w:rFonts w:ascii="Times New Roman" w:hAnsi="Times New Roman" w:cs="Times New Roman"/>
          <w:sz w:val="24"/>
          <w:szCs w:val="24"/>
        </w:rPr>
        <w:pPrChange w:id="1437"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lastRenderedPageBreak/>
        <w:t>Tate &amp; Lyle</w:t>
      </w:r>
      <w:r>
        <w:rPr>
          <w:rFonts w:ascii="Times New Roman" w:hAnsi="Times New Roman" w:cs="Times New Roman"/>
          <w:sz w:val="24"/>
          <w:szCs w:val="24"/>
        </w:rPr>
        <w:t>公司已经开发了许多新的样品原型如果汁原型、碳酸软饮料、不充气饮料和可能的饮料混合物，以展示这项服务提供的减少糖用量的能力。</w:t>
      </w:r>
    </w:p>
    <w:p w14:paraId="0F7E8027" w14:textId="77777777" w:rsidR="00970176" w:rsidRDefault="008D6EE0">
      <w:pPr>
        <w:pStyle w:val="3"/>
      </w:pPr>
      <w:bookmarkStart w:id="1438" w:name="_Toc14992089"/>
      <w:r>
        <w:t xml:space="preserve">4.4.8 </w:t>
      </w:r>
      <w:r>
        <w:t>甜菊糖</w:t>
      </w:r>
      <w:r>
        <w:t>/</w:t>
      </w:r>
      <w:r>
        <w:t>糖混合物加入甜味剂行列</w:t>
      </w:r>
      <w:bookmarkEnd w:id="1438"/>
    </w:p>
    <w:p w14:paraId="03071A69" w14:textId="77777777" w:rsidR="00970176" w:rsidRDefault="008D6EE0" w:rsidP="00970176">
      <w:pPr>
        <w:widowControl/>
        <w:spacing w:line="360" w:lineRule="auto"/>
        <w:ind w:firstLine="480"/>
        <w:jc w:val="left"/>
        <w:rPr>
          <w:rFonts w:ascii="Times New Roman" w:hAnsi="Times New Roman" w:cs="Times New Roman"/>
          <w:sz w:val="24"/>
          <w:szCs w:val="24"/>
        </w:rPr>
        <w:pPrChange w:id="1439"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新型甜菊糖和糖的混合物最近才进入甜味剂行列中，由美国佛罗里达州的</w:t>
      </w:r>
      <w:r>
        <w:rPr>
          <w:rFonts w:ascii="Times New Roman" w:hAnsi="Times New Roman" w:cs="Times New Roman"/>
          <w:sz w:val="24"/>
          <w:szCs w:val="24"/>
        </w:rPr>
        <w:t>Domino</w:t>
      </w:r>
      <w:r>
        <w:rPr>
          <w:rFonts w:ascii="Times New Roman" w:hAnsi="Times New Roman" w:cs="Times New Roman"/>
          <w:sz w:val="24"/>
          <w:szCs w:val="24"/>
        </w:rPr>
        <w:t>公司（</w:t>
      </w:r>
      <w:r>
        <w:rPr>
          <w:rFonts w:ascii="Times New Roman" w:hAnsi="Times New Roman" w:cs="Times New Roman"/>
          <w:sz w:val="24"/>
          <w:szCs w:val="24"/>
        </w:rPr>
        <w:t>w</w:t>
      </w:r>
      <w:r>
        <w:rPr>
          <w:rFonts w:ascii="Times New Roman" w:hAnsi="Times New Roman" w:cs="Times New Roman"/>
          <w:sz w:val="24"/>
          <w:szCs w:val="24"/>
        </w:rPr>
        <w:t>ww.dominofoods.com</w:t>
      </w:r>
      <w:r>
        <w:rPr>
          <w:rFonts w:ascii="Times New Roman" w:hAnsi="Times New Roman" w:cs="Times New Roman"/>
          <w:sz w:val="24"/>
          <w:szCs w:val="24"/>
        </w:rPr>
        <w:t>）提供。其产品</w:t>
      </w:r>
      <w:r>
        <w:rPr>
          <w:rFonts w:ascii="Times New Roman" w:hAnsi="Times New Roman" w:cs="Times New Roman"/>
          <w:sz w:val="24"/>
          <w:szCs w:val="24"/>
        </w:rPr>
        <w:t xml:space="preserve">Domino Light </w:t>
      </w:r>
      <w:r>
        <w:rPr>
          <w:rFonts w:ascii="Times New Roman" w:hAnsi="Times New Roman" w:cs="Times New Roman"/>
          <w:sz w:val="24"/>
          <w:szCs w:val="24"/>
        </w:rPr>
        <w:t>被描述是全天然的纯蔗糖和甜菊糖的混合物，只有蔗糖一半的热量。</w:t>
      </w:r>
    </w:p>
    <w:p w14:paraId="428CD123" w14:textId="77777777" w:rsidR="00970176" w:rsidRDefault="008D6EE0" w:rsidP="00970176">
      <w:pPr>
        <w:widowControl/>
        <w:spacing w:line="360" w:lineRule="auto"/>
        <w:ind w:firstLine="480"/>
        <w:jc w:val="left"/>
        <w:rPr>
          <w:rFonts w:ascii="Times New Roman" w:hAnsi="Times New Roman" w:cs="Times New Roman"/>
          <w:sz w:val="24"/>
          <w:szCs w:val="24"/>
        </w:rPr>
        <w:pPrChange w:id="1440"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通过把零热量的天然甜叶菊提取物和蔗糖混合，使蔗糖伴有天然的风味来增强其口感，</w:t>
      </w:r>
      <w:r>
        <w:rPr>
          <w:rFonts w:ascii="Times New Roman" w:hAnsi="Times New Roman" w:cs="Times New Roman"/>
          <w:sz w:val="24"/>
          <w:szCs w:val="24"/>
        </w:rPr>
        <w:t>Domino</w:t>
      </w:r>
      <w:r>
        <w:rPr>
          <w:rFonts w:ascii="Times New Roman" w:hAnsi="Times New Roman" w:cs="Times New Roman"/>
          <w:sz w:val="24"/>
          <w:szCs w:val="24"/>
        </w:rPr>
        <w:t>已经制作出了这样的不含人工甜味剂的甜味剂。</w:t>
      </w:r>
    </w:p>
    <w:p w14:paraId="2F3FFEE4" w14:textId="77777777" w:rsidR="00970176" w:rsidRDefault="008D6EE0" w:rsidP="00970176">
      <w:pPr>
        <w:widowControl/>
        <w:spacing w:line="360" w:lineRule="auto"/>
        <w:ind w:firstLine="480"/>
        <w:jc w:val="left"/>
        <w:rPr>
          <w:rFonts w:ascii="Times New Roman" w:hAnsi="Times New Roman" w:cs="Times New Roman"/>
          <w:sz w:val="24"/>
          <w:szCs w:val="24"/>
        </w:rPr>
        <w:pPrChange w:id="1441"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这款产品有</w:t>
      </w:r>
      <w:r>
        <w:rPr>
          <w:rFonts w:ascii="Times New Roman" w:hAnsi="Times New Roman" w:cs="Times New Roman"/>
          <w:sz w:val="24"/>
          <w:szCs w:val="24"/>
        </w:rPr>
        <w:t>40</w:t>
      </w:r>
      <w:r>
        <w:rPr>
          <w:rFonts w:ascii="Times New Roman" w:hAnsi="Times New Roman" w:cs="Times New Roman"/>
          <w:sz w:val="24"/>
          <w:szCs w:val="24"/>
        </w:rPr>
        <w:t>个</w:t>
      </w:r>
      <w:del w:id="1442" w:author="谁是最可爱的人" w:date="2019-12-31T14:51:00Z">
        <w:r>
          <w:rPr>
            <w:rFonts w:ascii="Times New Roman" w:hAnsi="Times New Roman" w:cs="Times New Roman"/>
            <w:sz w:val="24"/>
            <w:szCs w:val="24"/>
          </w:rPr>
          <w:delText>一</w:delText>
        </w:r>
      </w:del>
      <w:ins w:id="1443" w:author="谁是最可爱的人" w:date="2019-12-31T14:51:00Z">
        <w:r>
          <w:rPr>
            <w:rFonts w:ascii="Times New Roman" w:hAnsi="Times New Roman" w:cs="Times New Roman" w:hint="eastAsia"/>
            <w:sz w:val="24"/>
            <w:szCs w:val="24"/>
          </w:rPr>
          <w:t>每</w:t>
        </w:r>
      </w:ins>
      <w:r>
        <w:rPr>
          <w:rFonts w:ascii="Times New Roman" w:hAnsi="Times New Roman" w:cs="Times New Roman"/>
          <w:sz w:val="24"/>
          <w:szCs w:val="24"/>
        </w:rPr>
        <w:t>箱和</w:t>
      </w:r>
      <w:r>
        <w:rPr>
          <w:rFonts w:ascii="Times New Roman" w:hAnsi="Times New Roman" w:cs="Times New Roman"/>
          <w:sz w:val="24"/>
          <w:szCs w:val="24"/>
        </w:rPr>
        <w:t>2</w:t>
      </w:r>
      <w:r>
        <w:rPr>
          <w:rFonts w:ascii="Times New Roman" w:hAnsi="Times New Roman" w:cs="Times New Roman"/>
          <w:sz w:val="24"/>
          <w:szCs w:val="24"/>
        </w:rPr>
        <w:t>磅</w:t>
      </w:r>
      <w:del w:id="1444" w:author="谁是最可爱的人" w:date="2019-12-31T14:51:00Z">
        <w:r>
          <w:rPr>
            <w:rFonts w:ascii="Times New Roman" w:hAnsi="Times New Roman" w:cs="Times New Roman"/>
            <w:sz w:val="24"/>
            <w:szCs w:val="24"/>
          </w:rPr>
          <w:delText>一小</w:delText>
        </w:r>
      </w:del>
      <w:ins w:id="1445" w:author="谁是最可爱的人" w:date="2019-12-31T14:51:00Z">
        <w:r>
          <w:rPr>
            <w:rFonts w:ascii="Times New Roman" w:hAnsi="Times New Roman" w:cs="Times New Roman" w:hint="eastAsia"/>
            <w:sz w:val="24"/>
            <w:szCs w:val="24"/>
          </w:rPr>
          <w:t>每</w:t>
        </w:r>
      </w:ins>
      <w:r>
        <w:rPr>
          <w:rFonts w:ascii="Times New Roman" w:hAnsi="Times New Roman" w:cs="Times New Roman"/>
          <w:sz w:val="24"/>
          <w:szCs w:val="24"/>
        </w:rPr>
        <w:t>包两种包装形式。</w:t>
      </w:r>
    </w:p>
    <w:p w14:paraId="45222CC5" w14:textId="77777777" w:rsidR="00970176" w:rsidRDefault="008D6EE0">
      <w:pPr>
        <w:pStyle w:val="3"/>
      </w:pPr>
      <w:bookmarkStart w:id="1446" w:name="_Toc14992090"/>
      <w:r>
        <w:t xml:space="preserve">4.4.9 </w:t>
      </w:r>
      <w:r>
        <w:t>甜菊糖甙和糖一起应用</w:t>
      </w:r>
      <w:bookmarkEnd w:id="1446"/>
    </w:p>
    <w:p w14:paraId="4B1C6765" w14:textId="77777777" w:rsidR="00970176" w:rsidRDefault="008D6EE0" w:rsidP="00970176">
      <w:pPr>
        <w:widowControl/>
        <w:spacing w:line="360" w:lineRule="auto"/>
        <w:ind w:firstLine="480"/>
        <w:jc w:val="left"/>
        <w:rPr>
          <w:rFonts w:ascii="Times New Roman" w:hAnsi="Times New Roman" w:cs="Times New Roman"/>
          <w:sz w:val="24"/>
          <w:szCs w:val="24"/>
        </w:rPr>
        <w:pPrChange w:id="1447"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两种高纯甜菊糖甙成分，</w:t>
      </w:r>
      <w:bookmarkStart w:id="1448" w:name="OLE_LINK32"/>
      <w:bookmarkStart w:id="1449" w:name="OLE_LINK36"/>
      <w:r>
        <w:rPr>
          <w:rFonts w:ascii="Times New Roman" w:hAnsi="Times New Roman" w:cs="Times New Roman"/>
          <w:i/>
          <w:sz w:val="24"/>
          <w:szCs w:val="24"/>
        </w:rPr>
        <w:t>Optesse HPX</w:t>
      </w:r>
      <w:bookmarkEnd w:id="1448"/>
      <w:bookmarkEnd w:id="1449"/>
      <w:r>
        <w:rPr>
          <w:rFonts w:ascii="Times New Roman" w:hAnsi="Times New Roman" w:cs="Times New Roman"/>
          <w:sz w:val="24"/>
          <w:szCs w:val="24"/>
        </w:rPr>
        <w:t>和</w:t>
      </w:r>
      <w:bookmarkStart w:id="1450" w:name="OLE_LINK35"/>
      <w:r>
        <w:rPr>
          <w:rFonts w:ascii="Times New Roman" w:hAnsi="Times New Roman" w:cs="Times New Roman"/>
          <w:i/>
          <w:sz w:val="24"/>
          <w:szCs w:val="24"/>
        </w:rPr>
        <w:t>Optesse HPS</w:t>
      </w:r>
      <w:bookmarkEnd w:id="1450"/>
      <w:r>
        <w:rPr>
          <w:rFonts w:ascii="Times New Roman" w:hAnsi="Times New Roman" w:cs="Times New Roman"/>
          <w:sz w:val="24"/>
          <w:szCs w:val="24"/>
        </w:rPr>
        <w:t>，为日常饮食和低卡路里食物和饮料传递了优异的口感和更好的价值。华盛顿州贝灵汉市</w:t>
      </w:r>
      <w:r>
        <w:rPr>
          <w:rFonts w:ascii="Times New Roman" w:hAnsi="Times New Roman" w:cs="Times New Roman"/>
          <w:sz w:val="24"/>
          <w:szCs w:val="24"/>
        </w:rPr>
        <w:t>Sweet</w:t>
      </w:r>
      <w:r>
        <w:rPr>
          <w:rFonts w:ascii="Times New Roman" w:hAnsi="Times New Roman" w:cs="Times New Roman"/>
          <w:sz w:val="24"/>
          <w:szCs w:val="24"/>
        </w:rPr>
        <w:t xml:space="preserve"> Green Fields</w:t>
      </w:r>
      <w:r>
        <w:rPr>
          <w:rFonts w:ascii="Times New Roman" w:hAnsi="Times New Roman" w:cs="Times New Roman"/>
          <w:sz w:val="24"/>
          <w:szCs w:val="24"/>
        </w:rPr>
        <w:t>公司（</w:t>
      </w:r>
      <w:r>
        <w:rPr>
          <w:rFonts w:ascii="Times New Roman" w:hAnsi="Times New Roman" w:cs="Times New Roman"/>
          <w:sz w:val="24"/>
          <w:szCs w:val="24"/>
        </w:rPr>
        <w:t>www.sweetgreenfields.com</w:t>
      </w:r>
      <w:r>
        <w:rPr>
          <w:rFonts w:ascii="Times New Roman" w:hAnsi="Times New Roman" w:cs="Times New Roman"/>
          <w:sz w:val="24"/>
          <w:szCs w:val="24"/>
        </w:rPr>
        <w:t>），是总部设在美国的全球领先的甜叶菊提取物生产商，公司扩大了其产品组合，包括这两个天然甜味剂解决方案。</w:t>
      </w:r>
    </w:p>
    <w:p w14:paraId="1BB761C3" w14:textId="77777777" w:rsidR="00970176" w:rsidRDefault="008D6EE0" w:rsidP="00970176">
      <w:pPr>
        <w:widowControl/>
        <w:spacing w:line="360" w:lineRule="auto"/>
        <w:ind w:firstLine="480"/>
        <w:jc w:val="left"/>
        <w:rPr>
          <w:rFonts w:ascii="Times New Roman" w:hAnsi="Times New Roman" w:cs="Times New Roman"/>
          <w:sz w:val="24"/>
          <w:szCs w:val="24"/>
        </w:rPr>
        <w:pPrChange w:id="1451"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甜菊糖甙降糖和饮食饮料甜味系统的相互作用的研究后，据报道，该公司专注于蔗糖水平的减少，以创造和甜菊糖甙形成最佳口感的比例。食品和饮料生产商将由此产生的组合物和不同程度的糖一起使用，几乎没有感官上的变化且仅用了很少的成本。</w:t>
      </w:r>
    </w:p>
    <w:p w14:paraId="652E4809" w14:textId="77777777" w:rsidR="00970176" w:rsidRDefault="008D6EE0" w:rsidP="00970176">
      <w:pPr>
        <w:widowControl/>
        <w:spacing w:line="360" w:lineRule="auto"/>
        <w:ind w:firstLine="480"/>
        <w:jc w:val="left"/>
        <w:rPr>
          <w:rFonts w:ascii="Times New Roman" w:hAnsi="Times New Roman" w:cs="Times New Roman"/>
          <w:sz w:val="24"/>
          <w:szCs w:val="24"/>
        </w:rPr>
        <w:pPrChange w:id="1452"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Change w:id="1453" w:author="谁是最可爱的人" w:date="2019-12-31T14:22:00Z">
            <w:rPr>
              <w:rFonts w:ascii="Times New Roman" w:hAnsi="Times New Roman" w:cs="Times New Roman"/>
              <w:i/>
              <w:sz w:val="24"/>
              <w:szCs w:val="24"/>
            </w:rPr>
          </w:rPrChange>
        </w:rPr>
        <w:t>Optesse HPS</w:t>
      </w:r>
      <w:r>
        <w:rPr>
          <w:rFonts w:ascii="Times New Roman" w:hAnsi="Times New Roman" w:cs="Times New Roman"/>
          <w:sz w:val="24"/>
          <w:szCs w:val="24"/>
        </w:rPr>
        <w:t>由纯净的</w:t>
      </w:r>
      <w:r>
        <w:rPr>
          <w:rFonts w:ascii="Times New Roman" w:hAnsi="Times New Roman" w:cs="Times New Roman"/>
          <w:sz w:val="24"/>
          <w:szCs w:val="24"/>
        </w:rPr>
        <w:t>Rebaudioside A</w:t>
      </w:r>
      <w:r>
        <w:rPr>
          <w:rFonts w:ascii="Times New Roman" w:hAnsi="Times New Roman" w:cs="Times New Roman"/>
          <w:sz w:val="24"/>
          <w:szCs w:val="24"/>
        </w:rPr>
        <w:t>组成，在软饮料和焙烤食品中理想的应用是含</w:t>
      </w:r>
      <w:r>
        <w:rPr>
          <w:rFonts w:ascii="Times New Roman" w:hAnsi="Times New Roman" w:cs="Times New Roman"/>
          <w:sz w:val="24"/>
          <w:szCs w:val="24"/>
        </w:rPr>
        <w:t>33-</w:t>
      </w:r>
      <w:r>
        <w:rPr>
          <w:rFonts w:ascii="Times New Roman" w:hAnsi="Times New Roman" w:cs="Times New Roman"/>
          <w:sz w:val="24"/>
          <w:szCs w:val="24"/>
        </w:rPr>
        <w:t>50%</w:t>
      </w:r>
      <w:r>
        <w:rPr>
          <w:rFonts w:ascii="Times New Roman" w:hAnsi="Times New Roman" w:cs="Times New Roman"/>
          <w:sz w:val="24"/>
          <w:szCs w:val="24"/>
        </w:rPr>
        <w:t>还原糖的混合配，其优点是澄清和低热量甜味。</w:t>
      </w:r>
    </w:p>
    <w:p w14:paraId="3B8E6513" w14:textId="77777777" w:rsidR="00970176" w:rsidRDefault="008D6EE0" w:rsidP="00970176">
      <w:pPr>
        <w:widowControl/>
        <w:spacing w:line="360" w:lineRule="auto"/>
        <w:ind w:firstLine="480"/>
        <w:jc w:val="left"/>
        <w:rPr>
          <w:rFonts w:ascii="Times New Roman" w:hAnsi="Times New Roman" w:cs="Times New Roman"/>
          <w:sz w:val="24"/>
          <w:szCs w:val="24"/>
        </w:rPr>
        <w:pPrChange w:id="1454"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Change w:id="1455" w:author="谁是最可爱的人" w:date="2019-12-31T14:22:00Z">
            <w:rPr>
              <w:rFonts w:ascii="Times New Roman" w:hAnsi="Times New Roman" w:cs="Times New Roman"/>
              <w:i/>
              <w:sz w:val="24"/>
              <w:szCs w:val="24"/>
            </w:rPr>
          </w:rPrChange>
        </w:rPr>
        <w:t>Optesse HPX</w:t>
      </w:r>
      <w:r>
        <w:rPr>
          <w:rFonts w:ascii="Times New Roman" w:hAnsi="Times New Roman" w:cs="Times New Roman"/>
          <w:sz w:val="24"/>
          <w:szCs w:val="24"/>
        </w:rPr>
        <w:t>适合比较复杂的风味体系，或者适合零热量或低热量产品的开发中。</w:t>
      </w:r>
    </w:p>
    <w:p w14:paraId="60C861A4" w14:textId="77777777" w:rsidR="00970176" w:rsidRDefault="008D6EE0" w:rsidP="00970176">
      <w:pPr>
        <w:widowControl/>
        <w:spacing w:line="360" w:lineRule="auto"/>
        <w:ind w:firstLine="480"/>
        <w:jc w:val="left"/>
        <w:rPr>
          <w:rFonts w:ascii="Times New Roman" w:hAnsi="Times New Roman" w:cs="Times New Roman"/>
          <w:sz w:val="24"/>
          <w:szCs w:val="24"/>
        </w:rPr>
        <w:pPrChange w:id="1456"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像</w:t>
      </w:r>
      <w:r>
        <w:rPr>
          <w:rFonts w:ascii="Times New Roman" w:hAnsi="Times New Roman" w:cs="Times New Roman"/>
          <w:sz w:val="24"/>
          <w:szCs w:val="24"/>
        </w:rPr>
        <w:t>Sweet Green Fields</w:t>
      </w:r>
      <w:r>
        <w:rPr>
          <w:rFonts w:ascii="Times New Roman" w:hAnsi="Times New Roman" w:cs="Times New Roman"/>
          <w:sz w:val="24"/>
          <w:szCs w:val="24"/>
        </w:rPr>
        <w:t>公司所有的甜菊糖产品，都是利用公司的专利技术生产，和全天然的快速浸提过程，即在更短时间内提取甜菊糖甙。在这篇文章中，关于此加工的更多信息将在稍后提供。</w:t>
      </w:r>
    </w:p>
    <w:p w14:paraId="0256C552" w14:textId="77777777" w:rsidR="00970176" w:rsidRDefault="008D6EE0">
      <w:pPr>
        <w:pStyle w:val="3"/>
      </w:pPr>
      <w:bookmarkStart w:id="1457" w:name="_Toc14992091"/>
      <w:r>
        <w:lastRenderedPageBreak/>
        <w:t xml:space="preserve">4.4.10 </w:t>
      </w:r>
      <w:r>
        <w:t>甜叶菊甜味剂的营销活动</w:t>
      </w:r>
      <w:bookmarkEnd w:id="1457"/>
    </w:p>
    <w:p w14:paraId="55DC8E1D" w14:textId="77777777" w:rsidR="00970176" w:rsidRDefault="008D6EE0" w:rsidP="00970176">
      <w:pPr>
        <w:widowControl/>
        <w:spacing w:line="360" w:lineRule="auto"/>
        <w:ind w:firstLine="480"/>
        <w:jc w:val="left"/>
        <w:rPr>
          <w:rFonts w:ascii="Times New Roman" w:hAnsi="Times New Roman" w:cs="Times New Roman"/>
          <w:sz w:val="24"/>
          <w:szCs w:val="24"/>
        </w:rPr>
        <w:pPrChange w:id="1458"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一个新的</w:t>
      </w:r>
      <w:r>
        <w:rPr>
          <w:rFonts w:ascii="Times New Roman" w:hAnsi="Times New Roman" w:cs="Times New Roman"/>
          <w:sz w:val="24"/>
          <w:szCs w:val="24"/>
        </w:rPr>
        <w:t>“</w:t>
      </w:r>
      <w:r>
        <w:rPr>
          <w:rFonts w:ascii="Times New Roman" w:hAnsi="Times New Roman" w:cs="Times New Roman"/>
          <w:sz w:val="24"/>
          <w:szCs w:val="24"/>
        </w:rPr>
        <w:t>源于天然，只为甜味</w:t>
      </w:r>
      <w:r>
        <w:rPr>
          <w:rFonts w:ascii="Times New Roman" w:hAnsi="Times New Roman" w:cs="Times New Roman"/>
          <w:sz w:val="24"/>
          <w:szCs w:val="24"/>
        </w:rPr>
        <w:t>”</w:t>
      </w:r>
      <w:r>
        <w:rPr>
          <w:rFonts w:ascii="Times New Roman" w:hAnsi="Times New Roman" w:cs="Times New Roman"/>
          <w:sz w:val="24"/>
          <w:szCs w:val="24"/>
        </w:rPr>
        <w:t>的营销活动，是由</w:t>
      </w:r>
      <w:r>
        <w:rPr>
          <w:rFonts w:ascii="Times New Roman" w:hAnsi="Times New Roman" w:cs="Times New Roman"/>
          <w:sz w:val="24"/>
          <w:szCs w:val="24"/>
        </w:rPr>
        <w:t>Cargill</w:t>
      </w:r>
      <w:r>
        <w:rPr>
          <w:rFonts w:ascii="Times New Roman" w:hAnsi="Times New Roman" w:cs="Times New Roman"/>
          <w:sz w:val="24"/>
          <w:szCs w:val="24"/>
        </w:rPr>
        <w:t>公司（</w:t>
      </w:r>
      <w:r>
        <w:rPr>
          <w:rFonts w:ascii="Times New Roman" w:hAnsi="Times New Roman" w:cs="Times New Roman"/>
          <w:sz w:val="24"/>
          <w:szCs w:val="24"/>
        </w:rPr>
        <w:t>www.cargill.com</w:t>
      </w:r>
      <w:r>
        <w:rPr>
          <w:rFonts w:ascii="Times New Roman" w:hAnsi="Times New Roman" w:cs="Times New Roman"/>
          <w:sz w:val="24"/>
          <w:szCs w:val="24"/>
        </w:rPr>
        <w:t>）为进一步引导消费者意愿，试用并采用该公司的以甜菊糖为基础的</w:t>
      </w:r>
      <w:r>
        <w:rPr>
          <w:rFonts w:ascii="Times New Roman" w:hAnsi="Times New Roman" w:cs="Times New Roman"/>
          <w:i/>
          <w:sz w:val="24"/>
          <w:szCs w:val="24"/>
        </w:rPr>
        <w:t>Truvia</w:t>
      </w:r>
      <w:r>
        <w:rPr>
          <w:rFonts w:ascii="Times New Roman" w:hAnsi="Times New Roman" w:cs="Times New Roman"/>
          <w:sz w:val="24"/>
          <w:szCs w:val="24"/>
        </w:rPr>
        <w:t>产品而发起的。据</w:t>
      </w:r>
      <w:r>
        <w:rPr>
          <w:rFonts w:ascii="Times New Roman" w:hAnsi="Times New Roman" w:cs="Times New Roman"/>
          <w:sz w:val="24"/>
          <w:szCs w:val="24"/>
        </w:rPr>
        <w:t>Cargill</w:t>
      </w:r>
      <w:r>
        <w:rPr>
          <w:rFonts w:ascii="Times New Roman" w:hAnsi="Times New Roman" w:cs="Times New Roman"/>
          <w:sz w:val="24"/>
          <w:szCs w:val="24"/>
        </w:rPr>
        <w:t>公司报道，自</w:t>
      </w:r>
      <w:r>
        <w:rPr>
          <w:rFonts w:ascii="Times New Roman" w:hAnsi="Times New Roman" w:cs="Times New Roman"/>
          <w:sz w:val="24"/>
          <w:szCs w:val="24"/>
        </w:rPr>
        <w:t>2008</w:t>
      </w:r>
      <w:r>
        <w:rPr>
          <w:rFonts w:ascii="Times New Roman" w:hAnsi="Times New Roman" w:cs="Times New Roman"/>
          <w:sz w:val="24"/>
          <w:szCs w:val="24"/>
        </w:rPr>
        <w:t>年公司的甜菊糖类甜味剂在美国打开市场以来，</w:t>
      </w:r>
      <w:r>
        <w:rPr>
          <w:rFonts w:ascii="Times New Roman" w:hAnsi="Times New Roman" w:cs="Times New Roman"/>
          <w:sz w:val="24"/>
          <w:szCs w:val="24"/>
          <w:rPrChange w:id="1459" w:author="谁是最可爱的人" w:date="2019-12-31T14:23:00Z">
            <w:rPr>
              <w:rFonts w:ascii="Times New Roman" w:hAnsi="Times New Roman" w:cs="Times New Roman"/>
              <w:i/>
              <w:sz w:val="24"/>
              <w:szCs w:val="24"/>
            </w:rPr>
          </w:rPrChange>
        </w:rPr>
        <w:t>Truvia</w:t>
      </w:r>
      <w:r>
        <w:rPr>
          <w:rFonts w:ascii="Times New Roman" w:hAnsi="Times New Roman" w:cs="Times New Roman"/>
          <w:sz w:val="24"/>
          <w:szCs w:val="24"/>
        </w:rPr>
        <w:t>品牌已经领导了天然甜味剂领域，并且占据了</w:t>
      </w:r>
      <w:r>
        <w:rPr>
          <w:rFonts w:ascii="Times New Roman" w:hAnsi="Times New Roman" w:cs="Times New Roman"/>
          <w:sz w:val="24"/>
          <w:szCs w:val="24"/>
        </w:rPr>
        <w:t>61%</w:t>
      </w:r>
      <w:r>
        <w:rPr>
          <w:rFonts w:ascii="Times New Roman" w:hAnsi="Times New Roman" w:cs="Times New Roman"/>
          <w:sz w:val="24"/>
          <w:szCs w:val="24"/>
        </w:rPr>
        <w:t>的市场份额。</w:t>
      </w:r>
    </w:p>
    <w:p w14:paraId="0944D8A4" w14:textId="77777777" w:rsidR="00970176" w:rsidRDefault="008D6EE0" w:rsidP="00970176">
      <w:pPr>
        <w:widowControl/>
        <w:spacing w:line="360" w:lineRule="auto"/>
        <w:ind w:firstLine="480"/>
        <w:jc w:val="left"/>
        <w:rPr>
          <w:rFonts w:ascii="Times New Roman" w:hAnsi="Times New Roman" w:cs="Times New Roman"/>
          <w:sz w:val="24"/>
          <w:szCs w:val="24"/>
        </w:rPr>
        <w:pPrChange w:id="1460" w:author="谁是最可爱的人" w:date="2019-12-31T14:2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w:t>
      </w:r>
      <w:r>
        <w:rPr>
          <w:rFonts w:ascii="Times New Roman" w:hAnsi="Times New Roman" w:cs="Times New Roman"/>
          <w:sz w:val="24"/>
          <w:szCs w:val="24"/>
          <w:rPrChange w:id="1461" w:author="谁是最可爱的人" w:date="2019-12-31T14:22:00Z">
            <w:rPr>
              <w:rFonts w:ascii="Times New Roman" w:hAnsi="Times New Roman" w:cs="Times New Roman"/>
              <w:i/>
              <w:sz w:val="24"/>
              <w:szCs w:val="24"/>
            </w:rPr>
          </w:rPrChange>
        </w:rPr>
        <w:t>T</w:t>
      </w:r>
      <w:r>
        <w:rPr>
          <w:rFonts w:ascii="Times New Roman" w:hAnsi="Times New Roman" w:cs="Times New Roman"/>
          <w:sz w:val="24"/>
          <w:szCs w:val="24"/>
          <w:rPrChange w:id="1462" w:author="谁是最可爱的人" w:date="2019-12-31T14:23:00Z">
            <w:rPr>
              <w:rFonts w:ascii="Times New Roman" w:hAnsi="Times New Roman" w:cs="Times New Roman"/>
              <w:i/>
              <w:sz w:val="24"/>
              <w:szCs w:val="24"/>
            </w:rPr>
          </w:rPrChange>
        </w:rPr>
        <w:t>ruvia</w:t>
      </w:r>
      <w:r>
        <w:rPr>
          <w:rFonts w:ascii="Times New Roman" w:hAnsi="Times New Roman" w:cs="Times New Roman"/>
          <w:sz w:val="24"/>
          <w:szCs w:val="24"/>
        </w:rPr>
        <w:t>品牌是第一款打开市场的甜菊糖类甜味剂，它提供给消费者一个天然的选择以平衡他们日产饮食中的糖和热量</w:t>
      </w:r>
      <w:r>
        <w:rPr>
          <w:rFonts w:ascii="Times New Roman" w:hAnsi="Times New Roman" w:cs="Times New Roman"/>
          <w:sz w:val="24"/>
          <w:szCs w:val="24"/>
        </w:rPr>
        <w:t>”</w:t>
      </w:r>
      <w:r>
        <w:rPr>
          <w:rFonts w:ascii="Times New Roman" w:hAnsi="Times New Roman" w:cs="Times New Roman"/>
          <w:sz w:val="24"/>
          <w:szCs w:val="24"/>
        </w:rPr>
        <w:t>。公司的</w:t>
      </w:r>
      <w:r>
        <w:rPr>
          <w:rFonts w:ascii="Times New Roman" w:hAnsi="Times New Roman" w:cs="Times New Roman"/>
          <w:sz w:val="24"/>
          <w:szCs w:val="24"/>
        </w:rPr>
        <w:t>Truvia</w:t>
      </w:r>
      <w:r>
        <w:rPr>
          <w:rFonts w:ascii="Times New Roman" w:hAnsi="Times New Roman" w:cs="Times New Roman"/>
          <w:sz w:val="24"/>
          <w:szCs w:val="24"/>
        </w:rPr>
        <w:t>品牌全球消费产品董事</w:t>
      </w:r>
      <w:r>
        <w:rPr>
          <w:rFonts w:ascii="Times New Roman" w:hAnsi="Times New Roman" w:cs="Times New Roman"/>
          <w:sz w:val="24"/>
          <w:szCs w:val="24"/>
        </w:rPr>
        <w:t>——Mark Brooks</w:t>
      </w:r>
      <w:r>
        <w:rPr>
          <w:rFonts w:ascii="Times New Roman" w:hAnsi="Times New Roman" w:cs="Times New Roman"/>
          <w:sz w:val="24"/>
          <w:szCs w:val="24"/>
        </w:rPr>
        <w:t>说</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由于我们会继续领导天然甜味剂的这一新种类，我们希望是消费者通过关注产品的来源</w:t>
      </w:r>
      <w:r>
        <w:rPr>
          <w:rFonts w:ascii="Times New Roman" w:hAnsi="Times New Roman" w:cs="Times New Roman"/>
          <w:sz w:val="24"/>
          <w:szCs w:val="24"/>
        </w:rPr>
        <w:t>——</w:t>
      </w:r>
      <w:r>
        <w:rPr>
          <w:rFonts w:ascii="Times New Roman" w:hAnsi="Times New Roman" w:cs="Times New Roman"/>
          <w:sz w:val="24"/>
          <w:szCs w:val="24"/>
        </w:rPr>
        <w:t>甜叶菊植物，来了解我们的</w:t>
      </w:r>
      <w:r>
        <w:rPr>
          <w:rFonts w:ascii="Times New Roman" w:hAnsi="Times New Roman" w:cs="Times New Roman"/>
          <w:sz w:val="24"/>
          <w:szCs w:val="24"/>
          <w:rPrChange w:id="1463" w:author="谁是最可爱的人" w:date="2019-12-31T14:23:00Z">
            <w:rPr>
              <w:rFonts w:ascii="Times New Roman" w:hAnsi="Times New Roman" w:cs="Times New Roman"/>
              <w:i/>
              <w:sz w:val="24"/>
              <w:szCs w:val="24"/>
            </w:rPr>
          </w:rPrChange>
        </w:rPr>
        <w:t>Truvia</w:t>
      </w:r>
      <w:r>
        <w:rPr>
          <w:rFonts w:ascii="Times New Roman" w:hAnsi="Times New Roman" w:cs="Times New Roman"/>
          <w:sz w:val="24"/>
          <w:szCs w:val="24"/>
        </w:rPr>
        <w:t>产品。</w:t>
      </w:r>
      <w:r>
        <w:rPr>
          <w:rFonts w:ascii="Times New Roman" w:hAnsi="Times New Roman" w:cs="Times New Roman"/>
          <w:sz w:val="24"/>
          <w:szCs w:val="24"/>
        </w:rPr>
        <w:t>”</w:t>
      </w:r>
    </w:p>
    <w:p w14:paraId="3137B77D" w14:textId="77777777" w:rsidR="00970176" w:rsidRDefault="008D6EE0" w:rsidP="00970176">
      <w:pPr>
        <w:widowControl/>
        <w:spacing w:line="360" w:lineRule="auto"/>
        <w:ind w:firstLine="480"/>
        <w:jc w:val="left"/>
        <w:rPr>
          <w:rFonts w:ascii="Times New Roman" w:hAnsi="Times New Roman" w:cs="Times New Roman"/>
        </w:rPr>
        <w:pPrChange w:id="1464"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市场营销活动促进了一些新产品相继的推出，包括</w:t>
      </w:r>
      <w:r>
        <w:rPr>
          <w:rFonts w:ascii="Times New Roman" w:hAnsi="Times New Roman" w:cs="Times New Roman"/>
          <w:sz w:val="24"/>
          <w:szCs w:val="24"/>
        </w:rPr>
        <w:t>Truvia Baking Blend</w:t>
      </w:r>
      <w:r>
        <w:rPr>
          <w:rFonts w:ascii="Times New Roman" w:hAnsi="Times New Roman" w:cs="Times New Roman"/>
          <w:sz w:val="24"/>
          <w:szCs w:val="24"/>
        </w:rPr>
        <w:t>，像糖一样焙烤和变色，但每份可以减少</w:t>
      </w:r>
      <w:r>
        <w:rPr>
          <w:rFonts w:ascii="Times New Roman" w:hAnsi="Times New Roman" w:cs="Times New Roman"/>
          <w:sz w:val="24"/>
          <w:szCs w:val="24"/>
        </w:rPr>
        <w:t>75%</w:t>
      </w:r>
      <w:r>
        <w:rPr>
          <w:rFonts w:ascii="Times New Roman" w:hAnsi="Times New Roman" w:cs="Times New Roman"/>
          <w:sz w:val="24"/>
          <w:szCs w:val="24"/>
        </w:rPr>
        <w:t>的热量。零热量的甜味剂在食品和饮料中，已经逐渐成为非常热门的配料，包括酸奶、谷物棒和果汁。在生成的产品还有</w:t>
      </w:r>
      <w:r>
        <w:rPr>
          <w:rFonts w:ascii="Times New Roman" w:hAnsi="Times New Roman" w:cs="Times New Roman"/>
          <w:sz w:val="24"/>
          <w:szCs w:val="24"/>
          <w:rPrChange w:id="1465" w:author="谁是最可爱的人" w:date="2019-12-31T14:50:00Z">
            <w:rPr>
              <w:rFonts w:ascii="Times New Roman" w:hAnsi="Times New Roman" w:cs="Times New Roman"/>
              <w:i/>
            </w:rPr>
          </w:rPrChange>
        </w:rPr>
        <w:t>Glaceau’s Vitamin Water Zero</w:t>
      </w:r>
      <w:r>
        <w:rPr>
          <w:rFonts w:ascii="Times New Roman" w:hAnsi="Times New Roman" w:cs="Times New Roman"/>
          <w:sz w:val="24"/>
          <w:szCs w:val="24"/>
          <w:rPrChange w:id="1466" w:author="谁是最可爱的人" w:date="2019-12-31T14:50:00Z">
            <w:rPr>
              <w:rFonts w:ascii="Times New Roman" w:hAnsi="Times New Roman" w:cs="Times New Roman"/>
              <w:vertAlign w:val="superscript"/>
            </w:rPr>
          </w:rPrChange>
        </w:rPr>
        <w:t>TM</w:t>
      </w:r>
      <w:r>
        <w:rPr>
          <w:rFonts w:ascii="Times New Roman" w:hAnsi="Times New Roman" w:cs="Times New Roman" w:hint="eastAsia"/>
          <w:sz w:val="24"/>
          <w:szCs w:val="24"/>
          <w:rPrChange w:id="1467" w:author="谁是最可爱的人" w:date="2019-12-31T14:50:00Z">
            <w:rPr>
              <w:rFonts w:ascii="Times New Roman" w:hAnsi="Times New Roman" w:cs="Times New Roman" w:hint="eastAsia"/>
              <w:i/>
            </w:rPr>
          </w:rPrChange>
        </w:rPr>
        <w:t>，</w:t>
      </w:r>
      <w:r>
        <w:rPr>
          <w:rFonts w:ascii="Times New Roman" w:hAnsi="Times New Roman" w:cs="Times New Roman" w:hint="eastAsia"/>
          <w:sz w:val="24"/>
          <w:szCs w:val="24"/>
          <w:rPrChange w:id="1468" w:author="谁是最可爱的人" w:date="2019-12-31T14:50:00Z">
            <w:rPr>
              <w:rFonts w:ascii="Times New Roman" w:hAnsi="Times New Roman" w:cs="Times New Roman" w:hint="eastAsia"/>
              <w:i/>
            </w:rPr>
          </w:rPrChange>
        </w:rPr>
        <w:t>Smucker</w:t>
      </w:r>
      <w:r>
        <w:rPr>
          <w:rFonts w:ascii="Times New Roman" w:hAnsi="Times New Roman" w:cs="Times New Roman" w:hint="eastAsia"/>
          <w:sz w:val="24"/>
          <w:szCs w:val="24"/>
          <w:rPrChange w:id="1469" w:author="谁是最可爱的人" w:date="2019-12-31T14:50:00Z">
            <w:rPr>
              <w:rFonts w:ascii="Times New Roman" w:hAnsi="Times New Roman" w:cs="Times New Roman" w:hint="eastAsia"/>
              <w:i/>
            </w:rPr>
          </w:rPrChange>
        </w:rPr>
        <w:t>’</w:t>
      </w:r>
      <w:r>
        <w:rPr>
          <w:rFonts w:ascii="Times New Roman" w:hAnsi="Times New Roman" w:cs="Times New Roman" w:hint="eastAsia"/>
          <w:sz w:val="24"/>
          <w:szCs w:val="24"/>
          <w:rPrChange w:id="1470" w:author="谁是最可爱的人" w:date="2019-12-31T14:50:00Z">
            <w:rPr>
              <w:rFonts w:ascii="Times New Roman" w:hAnsi="Times New Roman" w:cs="Times New Roman" w:hint="eastAsia"/>
              <w:i/>
            </w:rPr>
          </w:rPrChange>
        </w:rPr>
        <w:t>s</w:t>
      </w:r>
      <w:r>
        <w:rPr>
          <w:rFonts w:ascii="Times New Roman" w:hAnsi="Times New Roman" w:cs="Times New Roman"/>
          <w:sz w:val="24"/>
          <w:szCs w:val="24"/>
          <w:rPrChange w:id="1471" w:author="谁是最可爱的人" w:date="2019-12-31T14:50:00Z">
            <w:rPr>
              <w:rFonts w:ascii="Times New Roman" w:hAnsi="Times New Roman" w:cs="Times New Roman"/>
              <w:sz w:val="28"/>
              <w:szCs w:val="28"/>
              <w:vertAlign w:val="superscript"/>
            </w:rPr>
          </w:rPrChange>
        </w:rPr>
        <w:t>®</w:t>
      </w:r>
      <w:r>
        <w:rPr>
          <w:rFonts w:ascii="Times New Roman" w:hAnsi="Times New Roman" w:cs="Times New Roman"/>
          <w:sz w:val="24"/>
          <w:szCs w:val="24"/>
          <w:rPrChange w:id="1472" w:author="谁是最可爱的人" w:date="2019-12-31T14:50:00Z">
            <w:rPr>
              <w:rFonts w:ascii="Times New Roman" w:hAnsi="Times New Roman" w:cs="Times New Roman"/>
              <w:i/>
            </w:rPr>
          </w:rPrChange>
        </w:rPr>
        <w:t xml:space="preserve"> Sugar Free Fruit Spreads</w:t>
      </w:r>
      <w:r>
        <w:rPr>
          <w:rFonts w:ascii="Times New Roman" w:hAnsi="Times New Roman" w:cs="Times New Roman" w:hint="eastAsia"/>
          <w:sz w:val="24"/>
          <w:szCs w:val="24"/>
          <w:rPrChange w:id="1473" w:author="谁是最可爱的人" w:date="2019-12-31T14:50:00Z">
            <w:rPr>
              <w:rFonts w:ascii="Times New Roman" w:hAnsi="Times New Roman" w:cs="Times New Roman" w:hint="eastAsia"/>
            </w:rPr>
          </w:rPrChange>
        </w:rPr>
        <w:t>和</w:t>
      </w:r>
      <w:r>
        <w:rPr>
          <w:rFonts w:ascii="Times New Roman" w:hAnsi="Times New Roman" w:cs="Times New Roman"/>
          <w:sz w:val="24"/>
          <w:szCs w:val="24"/>
          <w:rPrChange w:id="1474" w:author="谁是最可爱的人" w:date="2019-12-31T14:50:00Z">
            <w:rPr>
              <w:rFonts w:ascii="Times New Roman" w:hAnsi="Times New Roman" w:cs="Times New Roman"/>
              <w:i/>
            </w:rPr>
          </w:rPrChange>
        </w:rPr>
        <w:t>Kraft’s C</w:t>
      </w:r>
      <w:r>
        <w:rPr>
          <w:rFonts w:ascii="Times New Roman" w:hAnsi="Times New Roman" w:cs="Times New Roman"/>
          <w:sz w:val="24"/>
          <w:szCs w:val="24"/>
          <w:rPrChange w:id="1475" w:author="谁是最可爱的人" w:date="2019-12-31T14:50:00Z">
            <w:rPr>
              <w:rFonts w:ascii="Times New Roman" w:hAnsi="Times New Roman" w:cs="Times New Roman"/>
              <w:i/>
            </w:rPr>
          </w:rPrChange>
        </w:rPr>
        <w:t>rystal Light</w:t>
      </w:r>
      <w:r>
        <w:rPr>
          <w:rFonts w:ascii="Times New Roman" w:hAnsi="Times New Roman" w:cs="Times New Roman"/>
          <w:sz w:val="24"/>
          <w:szCs w:val="24"/>
          <w:rPrChange w:id="1476" w:author="谁是最可爱的人" w:date="2019-12-31T14:50:00Z">
            <w:rPr>
              <w:rFonts w:ascii="Times New Roman" w:hAnsi="Times New Roman" w:cs="Times New Roman"/>
              <w:sz w:val="28"/>
              <w:szCs w:val="28"/>
              <w:vertAlign w:val="superscript"/>
            </w:rPr>
          </w:rPrChange>
        </w:rPr>
        <w:t>®</w:t>
      </w:r>
      <w:r>
        <w:rPr>
          <w:rFonts w:ascii="Times New Roman" w:hAnsi="Times New Roman" w:cs="Times New Roman"/>
          <w:sz w:val="24"/>
          <w:szCs w:val="24"/>
          <w:rPrChange w:id="1477" w:author="谁是最可爱的人" w:date="2019-12-31T14:50:00Z">
            <w:rPr>
              <w:rFonts w:ascii="Times New Roman" w:hAnsi="Times New Roman" w:cs="Times New Roman"/>
              <w:i/>
            </w:rPr>
          </w:rPrChange>
        </w:rPr>
        <w:t xml:space="preserve"> Pure</w:t>
      </w:r>
      <w:r>
        <w:rPr>
          <w:rFonts w:ascii="Times New Roman" w:hAnsi="Times New Roman" w:cs="Times New Roman" w:hint="eastAsia"/>
          <w:sz w:val="24"/>
          <w:szCs w:val="24"/>
          <w:rPrChange w:id="1478" w:author="谁是最可爱的人" w:date="2019-12-31T14:50:00Z">
            <w:rPr>
              <w:rFonts w:ascii="Times New Roman" w:hAnsi="Times New Roman" w:cs="Times New Roman" w:hint="eastAsia"/>
            </w:rPr>
          </w:rPrChange>
        </w:rPr>
        <w:t>。</w:t>
      </w:r>
    </w:p>
    <w:p w14:paraId="4186FAD2" w14:textId="77777777" w:rsidR="00970176" w:rsidRDefault="008D6EE0">
      <w:pPr>
        <w:pStyle w:val="3"/>
      </w:pPr>
      <w:bookmarkStart w:id="1479" w:name="_Toc14992092"/>
      <w:r>
        <w:t xml:space="preserve">4.4.11 </w:t>
      </w:r>
      <w:r>
        <w:t>网站促进了饮料中蜂蜜的使用</w:t>
      </w:r>
      <w:bookmarkEnd w:id="1479"/>
    </w:p>
    <w:p w14:paraId="72511DE8" w14:textId="77777777" w:rsidR="00970176" w:rsidRDefault="008D6EE0" w:rsidP="00970176">
      <w:pPr>
        <w:widowControl/>
        <w:spacing w:line="360" w:lineRule="auto"/>
        <w:ind w:firstLine="480"/>
        <w:jc w:val="left"/>
        <w:rPr>
          <w:rFonts w:ascii="Times New Roman" w:hAnsi="Times New Roman" w:cs="Times New Roman"/>
          <w:sz w:val="24"/>
          <w:szCs w:val="24"/>
        </w:rPr>
        <w:pPrChange w:id="1480"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新网站促进蜂蜜的使用并使饮料工业受益，该网站由科罗拉多</w:t>
      </w:r>
      <w:bookmarkStart w:id="1481" w:name="OLE_LINK38"/>
      <w:bookmarkStart w:id="1482" w:name="OLE_LINK37"/>
      <w:r>
        <w:rPr>
          <w:rFonts w:ascii="Times New Roman" w:hAnsi="Times New Roman" w:cs="Times New Roman"/>
          <w:sz w:val="24"/>
          <w:szCs w:val="24"/>
        </w:rPr>
        <w:t>天然蜂蜜研究会</w:t>
      </w:r>
      <w:bookmarkEnd w:id="1481"/>
      <w:bookmarkEnd w:id="1482"/>
      <w:r>
        <w:rPr>
          <w:rFonts w:ascii="Times New Roman" w:hAnsi="Times New Roman" w:cs="Times New Roman"/>
          <w:sz w:val="24"/>
          <w:szCs w:val="24"/>
        </w:rPr>
        <w:t>（</w:t>
      </w:r>
      <w:r>
        <w:rPr>
          <w:rFonts w:ascii="Times New Roman" w:hAnsi="Times New Roman" w:cs="Times New Roman"/>
          <w:sz w:val="24"/>
          <w:szCs w:val="24"/>
        </w:rPr>
        <w:t>www.honey.com</w:t>
      </w:r>
      <w:r>
        <w:rPr>
          <w:rFonts w:ascii="Times New Roman" w:hAnsi="Times New Roman" w:cs="Times New Roman"/>
          <w:sz w:val="24"/>
          <w:szCs w:val="24"/>
        </w:rPr>
        <w:t>）启动。网站补充了天然蜂蜜研究会（</w:t>
      </w:r>
      <w:r>
        <w:rPr>
          <w:rFonts w:ascii="Times New Roman" w:hAnsi="Times New Roman" w:cs="Times New Roman"/>
          <w:sz w:val="24"/>
          <w:szCs w:val="24"/>
        </w:rPr>
        <w:t>NHB</w:t>
      </w:r>
      <w:r>
        <w:rPr>
          <w:rFonts w:ascii="Times New Roman" w:hAnsi="Times New Roman" w:cs="Times New Roman"/>
          <w:sz w:val="24"/>
          <w:szCs w:val="24"/>
        </w:rPr>
        <w:t>）目前已经和焙烤、零食、乳制品和糖果工业建立了联系。</w:t>
      </w:r>
    </w:p>
    <w:p w14:paraId="2CF54265" w14:textId="77777777" w:rsidR="00970176" w:rsidRDefault="008D6EE0" w:rsidP="00970176">
      <w:pPr>
        <w:widowControl/>
        <w:spacing w:line="360" w:lineRule="auto"/>
        <w:ind w:firstLine="480"/>
        <w:jc w:val="left"/>
        <w:rPr>
          <w:rFonts w:ascii="Times New Roman" w:hAnsi="Times New Roman" w:cs="Times New Roman"/>
          <w:sz w:val="24"/>
          <w:szCs w:val="24"/>
        </w:rPr>
        <w:pPrChange w:id="1483"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“NHB</w:t>
      </w:r>
      <w:r>
        <w:rPr>
          <w:rFonts w:ascii="Times New Roman" w:hAnsi="Times New Roman" w:cs="Times New Roman"/>
          <w:sz w:val="24"/>
          <w:szCs w:val="24"/>
        </w:rPr>
        <w:t>为保证饮料加工商了解他们所关心的最新市场发展状况，他们启动了</w:t>
      </w:r>
      <w:r>
        <w:fldChar w:fldCharType="begin"/>
      </w:r>
      <w:r>
        <w:instrText xml:space="preserve"> HYPERLINK "http://www.BeveragesWithHoney.com" </w:instrText>
      </w:r>
      <w:r>
        <w:fldChar w:fldCharType="separate"/>
      </w:r>
      <w:r>
        <w:rPr>
          <w:rStyle w:val="af3"/>
          <w:rFonts w:ascii="Times New Roman" w:hAnsi="Times New Roman" w:cs="Times New Roman"/>
          <w:sz w:val="24"/>
          <w:szCs w:val="24"/>
        </w:rPr>
        <w:t>www.BeveragesWithHoney.com</w:t>
      </w:r>
      <w:r>
        <w:rPr>
          <w:rStyle w:val="af3"/>
          <w:rFonts w:ascii="Times New Roman" w:hAnsi="Times New Roman" w:cs="Times New Roman"/>
          <w:sz w:val="24"/>
          <w:szCs w:val="24"/>
        </w:rPr>
        <w:fldChar w:fldCharType="end"/>
      </w:r>
      <w:r>
        <w:rPr>
          <w:rFonts w:ascii="Times New Roman" w:hAnsi="Times New Roman" w:cs="Times New Roman"/>
          <w:sz w:val="24"/>
          <w:szCs w:val="24"/>
        </w:rPr>
        <w:t>网站。</w:t>
      </w:r>
      <w:r>
        <w:rPr>
          <w:rFonts w:ascii="Times New Roman" w:hAnsi="Times New Roman" w:cs="Times New Roman"/>
          <w:sz w:val="24"/>
          <w:szCs w:val="24"/>
        </w:rPr>
        <w:t>”NHB</w:t>
      </w:r>
      <w:r>
        <w:rPr>
          <w:rFonts w:ascii="Times New Roman" w:hAnsi="Times New Roman" w:cs="Times New Roman"/>
          <w:sz w:val="24"/>
          <w:szCs w:val="24"/>
        </w:rPr>
        <w:t>的市场</w:t>
      </w:r>
      <w:r>
        <w:rPr>
          <w:rFonts w:ascii="Times New Roman" w:hAnsi="Times New Roman" w:cs="Times New Roman"/>
          <w:sz w:val="24"/>
          <w:szCs w:val="24"/>
        </w:rPr>
        <w:t>部董事，</w:t>
      </w:r>
      <w:r>
        <w:rPr>
          <w:rFonts w:ascii="Times New Roman" w:hAnsi="Times New Roman" w:cs="Times New Roman"/>
          <w:sz w:val="24"/>
          <w:szCs w:val="24"/>
        </w:rPr>
        <w:t>Catherine Barry</w:t>
      </w:r>
      <w:r>
        <w:rPr>
          <w:rFonts w:ascii="Times New Roman" w:hAnsi="Times New Roman" w:cs="Times New Roman"/>
          <w:sz w:val="24"/>
          <w:szCs w:val="24"/>
        </w:rPr>
        <w:t>讲到。因为是全天然的甜味剂，所以蜂蜜适合用于果汁、茶、苏打水、含乳产品和酒精饮料。</w:t>
      </w:r>
    </w:p>
    <w:p w14:paraId="5800F2EF" w14:textId="77777777" w:rsidR="00970176" w:rsidRDefault="008D6EE0" w:rsidP="00970176">
      <w:pPr>
        <w:widowControl/>
        <w:spacing w:line="360" w:lineRule="auto"/>
        <w:ind w:firstLine="480"/>
        <w:jc w:val="left"/>
        <w:rPr>
          <w:rFonts w:ascii="Times New Roman" w:hAnsi="Times New Roman" w:cs="Times New Roman"/>
          <w:sz w:val="24"/>
          <w:szCs w:val="24"/>
        </w:rPr>
        <w:pPrChange w:id="1484"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开发这样的一个新网站是为了向饮料生产商提供特定行业技术、市场和配方支持。</w:t>
      </w:r>
    </w:p>
    <w:p w14:paraId="37749749" w14:textId="77777777" w:rsidR="00970176" w:rsidRDefault="008D6EE0">
      <w:pPr>
        <w:pStyle w:val="3"/>
      </w:pPr>
      <w:bookmarkStart w:id="1485" w:name="_Toc14992093"/>
      <w:r>
        <w:lastRenderedPageBreak/>
        <w:t xml:space="preserve">4.4.12 </w:t>
      </w:r>
      <w:r>
        <w:t>罗汉果提取物</w:t>
      </w:r>
      <w:bookmarkEnd w:id="1485"/>
    </w:p>
    <w:p w14:paraId="0EDCAAE8" w14:textId="77777777" w:rsidR="00970176" w:rsidRDefault="008D6EE0">
      <w:pPr>
        <w:tabs>
          <w:tab w:val="left" w:pos="3240"/>
        </w:tabs>
        <w:spacing w:before="100" w:beforeAutospacing="1" w:after="100" w:afterAutospacing="1"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天然甜味剂</w:t>
      </w:r>
      <w:r>
        <w:rPr>
          <w:rFonts w:ascii="Times New Roman" w:hAnsi="Times New Roman" w:cs="Times New Roman"/>
          <w:i/>
          <w:sz w:val="24"/>
          <w:szCs w:val="24"/>
        </w:rPr>
        <w:t>BlueSweet</w:t>
      </w:r>
      <w:r>
        <w:rPr>
          <w:rFonts w:ascii="Times New Roman" w:hAnsi="Times New Roman" w:cs="Times New Roman"/>
          <w:sz w:val="24"/>
          <w:szCs w:val="24"/>
          <w:vertAlign w:val="superscript"/>
        </w:rPr>
        <w:t xml:space="preserve">TM </w:t>
      </w:r>
      <w:r>
        <w:rPr>
          <w:rFonts w:ascii="Times New Roman" w:hAnsi="Times New Roman" w:cs="Times New Roman"/>
          <w:i/>
          <w:sz w:val="24"/>
          <w:szCs w:val="24"/>
        </w:rPr>
        <w:t>LHG</w:t>
      </w:r>
      <w:r>
        <w:rPr>
          <w:rFonts w:ascii="Times New Roman" w:hAnsi="Times New Roman" w:cs="Times New Roman"/>
          <w:sz w:val="24"/>
          <w:szCs w:val="24"/>
        </w:rPr>
        <w:t>源自于罗汉果，产自加利福尼亚州的</w:t>
      </w:r>
      <w:r>
        <w:rPr>
          <w:rFonts w:ascii="Times New Roman" w:hAnsi="Times New Roman" w:cs="Times New Roman"/>
          <w:sz w:val="24"/>
          <w:szCs w:val="24"/>
        </w:rPr>
        <w:t xml:space="preserve">Blue </w:t>
      </w:r>
      <w:r>
        <w:rPr>
          <w:rFonts w:ascii="Times New Roman" w:hAnsi="Times New Roman" w:cs="Times New Roman"/>
          <w:sz w:val="24"/>
          <w:szCs w:val="24"/>
        </w:rPr>
        <w:t>California</w:t>
      </w:r>
      <w:r>
        <w:rPr>
          <w:rFonts w:ascii="Times New Roman" w:hAnsi="Times New Roman" w:cs="Times New Roman"/>
          <w:sz w:val="24"/>
          <w:szCs w:val="24"/>
        </w:rPr>
        <w:t>公司（</w:t>
      </w:r>
      <w:r>
        <w:rPr>
          <w:rFonts w:ascii="Times New Roman" w:hAnsi="Times New Roman" w:cs="Times New Roman"/>
          <w:sz w:val="24"/>
          <w:szCs w:val="24"/>
        </w:rPr>
        <w:t>www.bluecal-ingredients.com</w:t>
      </w:r>
      <w:r>
        <w:rPr>
          <w:rFonts w:ascii="Times New Roman" w:hAnsi="Times New Roman" w:cs="Times New Roman"/>
          <w:sz w:val="24"/>
          <w:szCs w:val="24"/>
        </w:rPr>
        <w:t>）。这种配料以</w:t>
      </w:r>
      <w:r>
        <w:rPr>
          <w:rFonts w:ascii="Times New Roman" w:hAnsi="Times New Roman" w:cs="Times New Roman"/>
          <w:sz w:val="24"/>
          <w:szCs w:val="24"/>
        </w:rPr>
        <w:t>Mogroside V</w:t>
      </w:r>
      <w:r>
        <w:rPr>
          <w:rFonts w:ascii="Times New Roman" w:hAnsi="Times New Roman" w:cs="Times New Roman"/>
          <w:sz w:val="24"/>
          <w:szCs w:val="24"/>
        </w:rPr>
        <w:t>为标准，可以作为糖和人工甜味剂的天然取代物。</w:t>
      </w:r>
    </w:p>
    <w:p w14:paraId="42954286" w14:textId="77777777" w:rsidR="00970176" w:rsidRDefault="008D6EE0" w:rsidP="00970176">
      <w:pPr>
        <w:widowControl/>
        <w:spacing w:line="360" w:lineRule="auto"/>
        <w:ind w:firstLine="480"/>
        <w:jc w:val="left"/>
        <w:rPr>
          <w:rFonts w:ascii="Times New Roman" w:hAnsi="Times New Roman" w:cs="Times New Roman"/>
          <w:sz w:val="24"/>
          <w:szCs w:val="24"/>
        </w:rPr>
        <w:pPrChange w:id="1486"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根据该公司介绍这个提取物的甜味是糖的</w:t>
      </w:r>
      <w:r>
        <w:rPr>
          <w:rFonts w:ascii="Times New Roman" w:hAnsi="Times New Roman" w:cs="Times New Roman"/>
          <w:sz w:val="24"/>
          <w:szCs w:val="24"/>
        </w:rPr>
        <w:t>300</w:t>
      </w:r>
      <w:r>
        <w:rPr>
          <w:rFonts w:ascii="Times New Roman" w:hAnsi="Times New Roman" w:cs="Times New Roman"/>
          <w:sz w:val="24"/>
          <w:szCs w:val="24"/>
        </w:rPr>
        <w:t>倍，可以提供可观的口感，优异的溶解性和几乎为零的热量。配料可以根据风味、饮料和许多其他的食品产品的要求生产不同浓度的产品。它可以用在蛋白粉、营养棒、饮料、谷类食品、餐后甜点、酸奶、口香糖和巧克力中。</w:t>
      </w:r>
    </w:p>
    <w:p w14:paraId="7325EA04" w14:textId="77777777" w:rsidR="00970176" w:rsidRDefault="008D6EE0" w:rsidP="00970176">
      <w:pPr>
        <w:widowControl/>
        <w:spacing w:line="360" w:lineRule="auto"/>
        <w:ind w:firstLine="480"/>
        <w:jc w:val="left"/>
        <w:rPr>
          <w:rFonts w:ascii="Times New Roman" w:hAnsi="Times New Roman" w:cs="Times New Roman"/>
          <w:sz w:val="24"/>
          <w:szCs w:val="24"/>
        </w:rPr>
        <w:pPrChange w:id="1487"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公司声称他们已经完成了对其产品的</w:t>
      </w:r>
      <w:r>
        <w:rPr>
          <w:rFonts w:ascii="Times New Roman" w:hAnsi="Times New Roman" w:cs="Times New Roman"/>
          <w:sz w:val="24"/>
          <w:szCs w:val="24"/>
        </w:rPr>
        <w:t>GRAS</w:t>
      </w:r>
      <w:r>
        <w:rPr>
          <w:rFonts w:ascii="Times New Roman" w:hAnsi="Times New Roman" w:cs="Times New Roman"/>
          <w:sz w:val="24"/>
          <w:szCs w:val="24"/>
        </w:rPr>
        <w:t>自我认证。</w:t>
      </w:r>
    </w:p>
    <w:p w14:paraId="108F8568" w14:textId="77777777" w:rsidR="00970176" w:rsidRDefault="008D6EE0">
      <w:pPr>
        <w:pStyle w:val="2"/>
      </w:pPr>
      <w:bookmarkStart w:id="1488" w:name="_Toc14992094"/>
      <w:r>
        <w:t xml:space="preserve">4.5 </w:t>
      </w:r>
      <w:r>
        <w:t>证实减少糖使用的模型</w:t>
      </w:r>
      <w:bookmarkEnd w:id="1488"/>
    </w:p>
    <w:p w14:paraId="6CFD9443" w14:textId="77777777" w:rsidR="00970176" w:rsidRDefault="008D6EE0" w:rsidP="00970176">
      <w:pPr>
        <w:widowControl/>
        <w:spacing w:line="360" w:lineRule="auto"/>
        <w:ind w:firstLine="480"/>
        <w:jc w:val="left"/>
        <w:rPr>
          <w:rFonts w:ascii="Times New Roman" w:hAnsi="Times New Roman" w:cs="Times New Roman"/>
          <w:sz w:val="24"/>
          <w:szCs w:val="24"/>
        </w:rPr>
        <w:pPrChange w:id="1489"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旧金山</w:t>
      </w:r>
      <w:r>
        <w:rPr>
          <w:rFonts w:ascii="Times New Roman" w:hAnsi="Times New Roman" w:cs="Times New Roman"/>
          <w:sz w:val="24"/>
          <w:szCs w:val="24"/>
        </w:rPr>
        <w:t>Wixon</w:t>
      </w:r>
      <w:r>
        <w:rPr>
          <w:rFonts w:ascii="Times New Roman" w:hAnsi="Times New Roman" w:cs="Times New Roman"/>
          <w:sz w:val="24"/>
          <w:szCs w:val="24"/>
        </w:rPr>
        <w:t>公司</w:t>
      </w:r>
      <w:r>
        <w:rPr>
          <w:rFonts w:ascii="Times New Roman" w:hAnsi="Times New Roman" w:cs="Times New Roman"/>
          <w:i/>
          <w:sz w:val="24"/>
          <w:szCs w:val="24"/>
        </w:rPr>
        <w:t>Imp</w:t>
      </w:r>
      <w:r>
        <w:rPr>
          <w:rFonts w:ascii="Times New Roman" w:hAnsi="Times New Roman" w:cs="Times New Roman"/>
          <w:i/>
          <w:sz w:val="24"/>
          <w:szCs w:val="24"/>
        </w:rPr>
        <w:t>act Program</w:t>
      </w:r>
      <w:r>
        <w:rPr>
          <w:rFonts w:ascii="Times New Roman" w:hAnsi="Times New Roman" w:cs="Times New Roman"/>
          <w:sz w:val="24"/>
          <w:szCs w:val="24"/>
        </w:rPr>
        <w:t>的一部分</w:t>
      </w:r>
      <w:r>
        <w:rPr>
          <w:rFonts w:ascii="Times New Roman" w:hAnsi="Times New Roman" w:cs="Times New Roman"/>
          <w:i/>
          <w:sz w:val="24"/>
          <w:szCs w:val="24"/>
        </w:rPr>
        <w:t>Magnifique</w:t>
      </w:r>
      <w:r>
        <w:rPr>
          <w:rFonts w:ascii="Times New Roman" w:hAnsi="Times New Roman" w:cs="Times New Roman"/>
          <w:sz w:val="24"/>
          <w:szCs w:val="24"/>
        </w:rPr>
        <w:t>技术可以在不改变风味的基础上减少配方中糖的浓度。</w:t>
      </w:r>
    </w:p>
    <w:p w14:paraId="572DB1FE" w14:textId="77777777" w:rsidR="00970176" w:rsidRDefault="008D6EE0" w:rsidP="00970176">
      <w:pPr>
        <w:widowControl/>
        <w:spacing w:line="360" w:lineRule="auto"/>
        <w:ind w:firstLine="480"/>
        <w:jc w:val="left"/>
        <w:rPr>
          <w:rFonts w:ascii="Times New Roman" w:hAnsi="Times New Roman" w:cs="Times New Roman"/>
          <w:sz w:val="24"/>
          <w:szCs w:val="24"/>
        </w:rPr>
        <w:pPrChange w:id="1490"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w:t>
      </w:r>
      <w:r>
        <w:rPr>
          <w:rFonts w:ascii="Times New Roman" w:hAnsi="Times New Roman" w:cs="Times New Roman"/>
          <w:sz w:val="24"/>
          <w:szCs w:val="24"/>
        </w:rPr>
        <w:t xml:space="preserve">IFT Wellness </w:t>
      </w:r>
      <w:ins w:id="1491" w:author="谁是最可爱的人" w:date="2019-12-31T14:48:00Z">
        <w:r>
          <w:rPr>
            <w:rFonts w:ascii="Times New Roman" w:hAnsi="Times New Roman" w:cs="Times New Roman" w:hint="eastAsia"/>
            <w:sz w:val="24"/>
            <w:szCs w:val="24"/>
          </w:rPr>
          <w:t>第</w:t>
        </w:r>
      </w:ins>
      <w:r>
        <w:rPr>
          <w:rFonts w:ascii="Times New Roman" w:hAnsi="Times New Roman" w:cs="Times New Roman"/>
          <w:sz w:val="24"/>
          <w:szCs w:val="24"/>
        </w:rPr>
        <w:t>13</w:t>
      </w:r>
      <w:r>
        <w:rPr>
          <w:rFonts w:ascii="Times New Roman" w:hAnsi="Times New Roman" w:cs="Times New Roman"/>
          <w:sz w:val="24"/>
          <w:szCs w:val="24"/>
        </w:rPr>
        <w:t>次会议上，</w:t>
      </w:r>
      <w:r>
        <w:rPr>
          <w:rFonts w:ascii="Times New Roman" w:hAnsi="Times New Roman" w:cs="Times New Roman"/>
          <w:sz w:val="24"/>
          <w:szCs w:val="24"/>
        </w:rPr>
        <w:t>Wixon</w:t>
      </w:r>
      <w:r>
        <w:rPr>
          <w:rFonts w:ascii="Times New Roman" w:hAnsi="Times New Roman" w:cs="Times New Roman"/>
          <w:sz w:val="24"/>
          <w:szCs w:val="24"/>
        </w:rPr>
        <w:t>公司展示了低糖产品的原型，低脂肪巧克力和肉桂豆酱。方便巧克力布丁和</w:t>
      </w:r>
      <w:r>
        <w:rPr>
          <w:rFonts w:ascii="Times New Roman" w:hAnsi="Times New Roman" w:cs="Times New Roman"/>
          <w:i/>
          <w:sz w:val="24"/>
          <w:szCs w:val="24"/>
        </w:rPr>
        <w:t>Sweet Lift &amp; Stevia</w:t>
      </w:r>
      <w:r>
        <w:rPr>
          <w:rFonts w:ascii="Times New Roman" w:hAnsi="Times New Roman" w:cs="Times New Roman"/>
          <w:sz w:val="24"/>
          <w:szCs w:val="24"/>
        </w:rPr>
        <w:t>一起使用，和美国主导品牌的布丁相比要减少</w:t>
      </w:r>
      <w:r>
        <w:rPr>
          <w:rFonts w:ascii="Times New Roman" w:hAnsi="Times New Roman" w:cs="Times New Roman"/>
          <w:sz w:val="24"/>
          <w:szCs w:val="24"/>
        </w:rPr>
        <w:t>80%</w:t>
      </w:r>
      <w:r>
        <w:rPr>
          <w:rFonts w:ascii="Times New Roman" w:hAnsi="Times New Roman" w:cs="Times New Roman"/>
          <w:sz w:val="24"/>
          <w:szCs w:val="24"/>
        </w:rPr>
        <w:t>的糖。同时被展出的和</w:t>
      </w:r>
      <w:r>
        <w:rPr>
          <w:rFonts w:ascii="Times New Roman" w:hAnsi="Times New Roman" w:cs="Times New Roman"/>
          <w:i/>
          <w:sz w:val="24"/>
          <w:szCs w:val="24"/>
        </w:rPr>
        <w:t>Magnifique Sugar Lift</w:t>
      </w:r>
      <w:r>
        <w:rPr>
          <w:rFonts w:ascii="Times New Roman" w:hAnsi="Times New Roman" w:cs="Times New Roman"/>
          <w:sz w:val="24"/>
          <w:szCs w:val="24"/>
        </w:rPr>
        <w:t>一起制作的</w:t>
      </w:r>
      <w:r>
        <w:rPr>
          <w:rFonts w:ascii="Times New Roman" w:hAnsi="Times New Roman" w:cs="Times New Roman"/>
          <w:i/>
          <w:sz w:val="24"/>
          <w:szCs w:val="24"/>
        </w:rPr>
        <w:t>Wild Berry Pomegranante Energy Martini</w:t>
      </w:r>
      <w:r>
        <w:rPr>
          <w:rFonts w:ascii="Times New Roman" w:hAnsi="Times New Roman" w:cs="Times New Roman" w:hint="eastAsia"/>
          <w:sz w:val="24"/>
          <w:szCs w:val="24"/>
          <w:rPrChange w:id="1492" w:author="谁是最可爱的人" w:date="2019-12-31T14:48:00Z">
            <w:rPr>
              <w:rFonts w:ascii="Times New Roman" w:hAnsi="Times New Roman" w:cs="Times New Roman" w:hint="eastAsia"/>
              <w:i/>
              <w:sz w:val="24"/>
              <w:szCs w:val="24"/>
            </w:rPr>
          </w:rPrChange>
        </w:rPr>
        <w:t>（野莓石榴能量马丁尼）</w:t>
      </w:r>
      <w:r>
        <w:rPr>
          <w:rFonts w:ascii="Times New Roman" w:hAnsi="Times New Roman" w:cs="Times New Roman"/>
          <w:sz w:val="24"/>
          <w:szCs w:val="24"/>
        </w:rPr>
        <w:t>可以减少</w:t>
      </w:r>
      <w:r>
        <w:rPr>
          <w:rFonts w:ascii="Times New Roman" w:hAnsi="Times New Roman" w:cs="Times New Roman"/>
          <w:sz w:val="24"/>
          <w:szCs w:val="24"/>
        </w:rPr>
        <w:t>30%</w:t>
      </w:r>
      <w:r>
        <w:rPr>
          <w:rFonts w:ascii="Times New Roman" w:hAnsi="Times New Roman" w:cs="Times New Roman"/>
          <w:sz w:val="24"/>
          <w:szCs w:val="24"/>
        </w:rPr>
        <w:t>的糖。</w:t>
      </w:r>
    </w:p>
    <w:p w14:paraId="0F124D98" w14:textId="77777777" w:rsidR="00970176" w:rsidRDefault="008D6EE0">
      <w:pPr>
        <w:pStyle w:val="3"/>
      </w:pPr>
      <w:bookmarkStart w:id="1493" w:name="_Toc14992095"/>
      <w:r>
        <w:t>4.5.1“</w:t>
      </w:r>
      <w:r>
        <w:t>糖退</w:t>
      </w:r>
      <w:r>
        <w:t>出，纤维进入</w:t>
      </w:r>
      <w:r>
        <w:t>”</w:t>
      </w:r>
      <w:bookmarkEnd w:id="1493"/>
    </w:p>
    <w:p w14:paraId="4C377E69" w14:textId="77777777" w:rsidR="00970176" w:rsidRDefault="008D6EE0" w:rsidP="00970176">
      <w:pPr>
        <w:widowControl/>
        <w:spacing w:line="360" w:lineRule="auto"/>
        <w:ind w:firstLine="480"/>
        <w:jc w:val="left"/>
        <w:rPr>
          <w:rFonts w:ascii="Times New Roman" w:hAnsi="Times New Roman" w:cs="Times New Roman"/>
          <w:sz w:val="24"/>
          <w:szCs w:val="24"/>
        </w:rPr>
        <w:pPrChange w:id="1494"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菊粉，或称为菊苣，是由其根茎所生产的一种低聚糖，可以提供纤维和糖前体性能同时能赋予甜味。一家菊粉的生产商</w:t>
      </w:r>
      <w:r>
        <w:rPr>
          <w:rFonts w:ascii="Times New Roman" w:hAnsi="Times New Roman" w:cs="Times New Roman"/>
          <w:sz w:val="24"/>
          <w:szCs w:val="24"/>
        </w:rPr>
        <w:t xml:space="preserve">Sensus America </w:t>
      </w:r>
      <w:r>
        <w:rPr>
          <w:rFonts w:ascii="Times New Roman" w:hAnsi="Times New Roman" w:cs="Times New Roman"/>
          <w:sz w:val="24"/>
          <w:szCs w:val="24"/>
        </w:rPr>
        <w:t>公司（</w:t>
      </w:r>
      <w:r>
        <w:rPr>
          <w:rFonts w:ascii="Times New Roman" w:hAnsi="Times New Roman" w:cs="Times New Roman"/>
          <w:sz w:val="24"/>
          <w:szCs w:val="24"/>
        </w:rPr>
        <w:t>www.sessus.us</w:t>
      </w:r>
      <w:r>
        <w:rPr>
          <w:rFonts w:ascii="Times New Roman" w:hAnsi="Times New Roman" w:cs="Times New Roman"/>
          <w:sz w:val="24"/>
          <w:szCs w:val="24"/>
        </w:rPr>
        <w:t>）现已经开发一种天然的、低热量的、以菊粉为基础的甜味剂，</w:t>
      </w:r>
      <w:r>
        <w:rPr>
          <w:rFonts w:ascii="Times New Roman" w:hAnsi="Times New Roman" w:cs="Times New Roman"/>
          <w:i/>
          <w:sz w:val="24"/>
          <w:szCs w:val="24"/>
        </w:rPr>
        <w:t>Frutalose® SF75</w:t>
      </w:r>
      <w:r>
        <w:rPr>
          <w:rFonts w:ascii="Times New Roman" w:hAnsi="Times New Roman" w:cs="Times New Roman"/>
          <w:sz w:val="24"/>
          <w:szCs w:val="24"/>
        </w:rPr>
        <w:t>，为帮助生产商降低他们产品中的蔗糖而设计。</w:t>
      </w:r>
    </w:p>
    <w:p w14:paraId="07F952D9" w14:textId="77777777" w:rsidR="00970176" w:rsidRDefault="008D6EE0" w:rsidP="00970176">
      <w:pPr>
        <w:widowControl/>
        <w:spacing w:line="360" w:lineRule="auto"/>
        <w:ind w:firstLine="480"/>
        <w:jc w:val="left"/>
        <w:rPr>
          <w:rFonts w:ascii="Times New Roman" w:hAnsi="Times New Roman" w:cs="Times New Roman"/>
          <w:sz w:val="24"/>
          <w:szCs w:val="24"/>
        </w:rPr>
        <w:pPrChange w:id="1495"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根据该公司介绍，此配料可以产生</w:t>
      </w:r>
      <w:r>
        <w:rPr>
          <w:rFonts w:ascii="Times New Roman" w:hAnsi="Times New Roman" w:cs="Times New Roman"/>
          <w:sz w:val="24"/>
          <w:szCs w:val="24"/>
        </w:rPr>
        <w:t>65%</w:t>
      </w:r>
      <w:r>
        <w:rPr>
          <w:rFonts w:ascii="Times New Roman" w:hAnsi="Times New Roman" w:cs="Times New Roman"/>
          <w:sz w:val="24"/>
          <w:szCs w:val="24"/>
        </w:rPr>
        <w:t>的蔗糖甜味，</w:t>
      </w:r>
      <w:r>
        <w:rPr>
          <w:rFonts w:ascii="Times New Roman" w:hAnsi="Times New Roman" w:cs="Times New Roman"/>
          <w:sz w:val="24"/>
          <w:szCs w:val="24"/>
        </w:rPr>
        <w:t>2 kcal/g</w:t>
      </w:r>
      <w:r>
        <w:rPr>
          <w:rFonts w:ascii="Times New Roman" w:hAnsi="Times New Roman" w:cs="Times New Roman"/>
          <w:sz w:val="24"/>
          <w:szCs w:val="24"/>
        </w:rPr>
        <w:t>，同时可以提供糖或玉米果糖糖浆的功能。在焙烤食品，乳制品和谷物棒中应用。</w:t>
      </w:r>
    </w:p>
    <w:p w14:paraId="02EBF400" w14:textId="77777777" w:rsidR="00970176" w:rsidRDefault="008D6EE0" w:rsidP="00970176">
      <w:pPr>
        <w:widowControl/>
        <w:spacing w:line="360" w:lineRule="auto"/>
        <w:ind w:firstLine="480"/>
        <w:jc w:val="left"/>
        <w:rPr>
          <w:rFonts w:ascii="Times New Roman" w:hAnsi="Times New Roman" w:cs="Times New Roman"/>
          <w:sz w:val="24"/>
          <w:szCs w:val="24"/>
        </w:rPr>
        <w:pPrChange w:id="1496"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lastRenderedPageBreak/>
        <w:t>除了其作为甜味剂使用，此成分被临床证明还是益生元，表明可以维持</w:t>
      </w:r>
      <w:r>
        <w:rPr>
          <w:rFonts w:ascii="Times New Roman" w:hAnsi="Times New Roman" w:cs="Times New Roman"/>
          <w:sz w:val="24"/>
          <w:szCs w:val="24"/>
        </w:rPr>
        <w:t>消化系统的健康和控制体重。据说它含有</w:t>
      </w:r>
      <w:r>
        <w:rPr>
          <w:rFonts w:ascii="Times New Roman" w:hAnsi="Times New Roman" w:cs="Times New Roman"/>
          <w:sz w:val="24"/>
          <w:szCs w:val="24"/>
        </w:rPr>
        <w:t xml:space="preserve">75 </w:t>
      </w:r>
      <w:r>
        <w:rPr>
          <w:rFonts w:ascii="Times New Roman" w:hAnsi="Times New Roman" w:cs="Times New Roman"/>
          <w:sz w:val="24"/>
          <w:szCs w:val="24"/>
        </w:rPr>
        <w:t>％可溶性膳食纤维，每份可以增加三到五克的纤维。</w:t>
      </w:r>
    </w:p>
    <w:p w14:paraId="30FC5B13" w14:textId="77777777" w:rsidR="00970176" w:rsidRDefault="008D6EE0" w:rsidP="00970176">
      <w:pPr>
        <w:widowControl/>
        <w:spacing w:line="360" w:lineRule="auto"/>
        <w:ind w:firstLine="480"/>
        <w:jc w:val="left"/>
        <w:rPr>
          <w:rFonts w:ascii="Times New Roman" w:hAnsi="Times New Roman" w:cs="Times New Roman"/>
          <w:sz w:val="24"/>
          <w:szCs w:val="24"/>
        </w:rPr>
        <w:pPrChange w:id="1497" w:author="谁是最可爱的人" w:date="2019-12-31T14:23: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因为其功能性质的原因，该公司描述了其甜味成分的优点在于</w:t>
      </w:r>
      <w:r>
        <w:rPr>
          <w:rFonts w:ascii="Times New Roman" w:hAnsi="Times New Roman" w:cs="Times New Roman"/>
          <w:sz w:val="24"/>
          <w:szCs w:val="24"/>
        </w:rPr>
        <w:t>“</w:t>
      </w:r>
      <w:r>
        <w:rPr>
          <w:rFonts w:ascii="Times New Roman" w:hAnsi="Times New Roman" w:cs="Times New Roman"/>
          <w:sz w:val="24"/>
          <w:szCs w:val="24"/>
        </w:rPr>
        <w:t>糖退出和纤维进入</w:t>
      </w:r>
      <w:r>
        <w:rPr>
          <w:rFonts w:ascii="Times New Roman" w:hAnsi="Times New Roman" w:cs="Times New Roman"/>
          <w:sz w:val="24"/>
          <w:szCs w:val="24"/>
        </w:rPr>
        <w:t>”</w:t>
      </w:r>
      <w:r>
        <w:rPr>
          <w:rFonts w:ascii="Times New Roman" w:hAnsi="Times New Roman" w:cs="Times New Roman"/>
          <w:sz w:val="24"/>
          <w:szCs w:val="24"/>
        </w:rPr>
        <w:t>。</w:t>
      </w:r>
    </w:p>
    <w:p w14:paraId="5C3EAEC9" w14:textId="77777777" w:rsidR="00970176" w:rsidRDefault="008D6EE0">
      <w:pPr>
        <w:pStyle w:val="3"/>
      </w:pPr>
      <w:bookmarkStart w:id="1498" w:name="_Toc14992096"/>
      <w:r>
        <w:t>4.5.2</w:t>
      </w:r>
      <w:r>
        <w:t>龙舌兰花蜜生产甜味剂</w:t>
      </w:r>
      <w:bookmarkEnd w:id="1498"/>
    </w:p>
    <w:p w14:paraId="6BC43F6A" w14:textId="77777777" w:rsidR="00970176" w:rsidRDefault="008D6EE0" w:rsidP="00970176">
      <w:pPr>
        <w:widowControl/>
        <w:spacing w:line="360" w:lineRule="auto"/>
        <w:ind w:firstLine="480"/>
        <w:jc w:val="left"/>
        <w:rPr>
          <w:rFonts w:ascii="Times New Roman" w:hAnsi="Times New Roman" w:cs="Times New Roman"/>
          <w:sz w:val="24"/>
          <w:szCs w:val="24"/>
        </w:rPr>
        <w:pPrChange w:id="1499"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天然液体甜味剂，由佛罗里达洲</w:t>
      </w:r>
      <w:r>
        <w:rPr>
          <w:rFonts w:ascii="Times New Roman" w:hAnsi="Times New Roman" w:cs="Times New Roman"/>
          <w:sz w:val="24"/>
          <w:szCs w:val="24"/>
        </w:rPr>
        <w:t>Domino</w:t>
      </w:r>
      <w:r>
        <w:rPr>
          <w:rFonts w:ascii="Times New Roman" w:hAnsi="Times New Roman" w:cs="Times New Roman"/>
          <w:sz w:val="24"/>
          <w:szCs w:val="24"/>
        </w:rPr>
        <w:t>公司生产，</w:t>
      </w:r>
      <w:del w:id="1500" w:author="谁是最可爱的人" w:date="2019-12-31T14:47:00Z">
        <w:r>
          <w:rPr>
            <w:rFonts w:ascii="Times New Roman" w:hAnsi="Times New Roman" w:cs="Times New Roman"/>
            <w:sz w:val="24"/>
            <w:szCs w:val="24"/>
          </w:rPr>
          <w:delText>是</w:delText>
        </w:r>
      </w:del>
      <w:r>
        <w:rPr>
          <w:rFonts w:ascii="Times New Roman" w:hAnsi="Times New Roman" w:cs="Times New Roman"/>
          <w:sz w:val="24"/>
          <w:szCs w:val="24"/>
        </w:rPr>
        <w:t>原产于墨西哥，</w:t>
      </w:r>
      <w:ins w:id="1501" w:author="谁是最可爱的人" w:date="2019-12-31T14:47:00Z">
        <w:r>
          <w:rPr>
            <w:rFonts w:ascii="Times New Roman" w:hAnsi="Times New Roman" w:cs="Times New Roman" w:hint="eastAsia"/>
            <w:sz w:val="24"/>
            <w:szCs w:val="24"/>
          </w:rPr>
          <w:t>由</w:t>
        </w:r>
      </w:ins>
      <w:r>
        <w:rPr>
          <w:rFonts w:ascii="Times New Roman" w:hAnsi="Times New Roman" w:cs="Times New Roman"/>
          <w:sz w:val="24"/>
          <w:szCs w:val="24"/>
        </w:rPr>
        <w:t>称</w:t>
      </w:r>
      <w:ins w:id="1502" w:author="谁是最可爱的人" w:date="2019-12-31T14:47:00Z">
        <w:r>
          <w:rPr>
            <w:rFonts w:ascii="Times New Roman" w:hAnsi="Times New Roman" w:cs="Times New Roman" w:hint="eastAsia"/>
            <w:sz w:val="24"/>
            <w:szCs w:val="24"/>
          </w:rPr>
          <w:t>为</w:t>
        </w:r>
      </w:ins>
      <w:del w:id="1503" w:author="谁是最可爱的人" w:date="2019-12-31T14:47:00Z">
        <w:r>
          <w:rPr>
            <w:rFonts w:ascii="Times New Roman" w:hAnsi="Times New Roman" w:cs="Times New Roman"/>
            <w:sz w:val="24"/>
            <w:szCs w:val="24"/>
          </w:rPr>
          <w:delText>作</w:delText>
        </w:r>
      </w:del>
      <w:r>
        <w:rPr>
          <w:rFonts w:ascii="Times New Roman" w:hAnsi="Times New Roman" w:cs="Times New Roman"/>
          <w:sz w:val="24"/>
          <w:szCs w:val="24"/>
        </w:rPr>
        <w:t>龙舌兰的植物的花蜜或龙舌兰汁制作而成。据公司介绍，龙舌兰花蜜来自有机种植的</w:t>
      </w:r>
      <w:r>
        <w:rPr>
          <w:rFonts w:ascii="Times New Roman" w:hAnsi="Times New Roman" w:cs="Times New Roman"/>
          <w:sz w:val="24"/>
          <w:szCs w:val="24"/>
        </w:rPr>
        <w:t>agave azul</w:t>
      </w:r>
      <w:r>
        <w:rPr>
          <w:rFonts w:ascii="Times New Roman" w:hAnsi="Times New Roman" w:cs="Times New Roman"/>
          <w:sz w:val="24"/>
          <w:szCs w:val="24"/>
        </w:rPr>
        <w:t>或蓝色龙舌兰，这种植物可以产生最好质量的花蜜作为甜味剂。</w:t>
      </w:r>
    </w:p>
    <w:p w14:paraId="62C1C303" w14:textId="77777777" w:rsidR="00970176" w:rsidRDefault="008D6EE0" w:rsidP="00970176">
      <w:pPr>
        <w:widowControl/>
        <w:spacing w:line="360" w:lineRule="auto"/>
        <w:ind w:firstLine="480"/>
        <w:jc w:val="left"/>
        <w:rPr>
          <w:rFonts w:ascii="Times New Roman" w:hAnsi="Times New Roman" w:cs="Times New Roman"/>
          <w:sz w:val="24"/>
          <w:szCs w:val="24"/>
        </w:rPr>
        <w:pPrChange w:id="1504"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由于</w:t>
      </w:r>
      <w:bookmarkStart w:id="1505" w:name="OLE_LINK39"/>
      <w:bookmarkStart w:id="1506" w:name="OLE_LINK40"/>
      <w:r>
        <w:rPr>
          <w:rFonts w:ascii="Times New Roman" w:hAnsi="Times New Roman" w:cs="Times New Roman"/>
          <w:sz w:val="24"/>
          <w:szCs w:val="24"/>
        </w:rPr>
        <w:t>龙舌兰花蜜</w:t>
      </w:r>
      <w:bookmarkEnd w:id="1505"/>
      <w:bookmarkEnd w:id="1506"/>
      <w:r>
        <w:rPr>
          <w:rFonts w:ascii="Times New Roman" w:hAnsi="Times New Roman" w:cs="Times New Roman"/>
          <w:sz w:val="24"/>
          <w:szCs w:val="24"/>
        </w:rPr>
        <w:t>是天然的甜味产品，归类到低血糖指数行列中，并制作为多功能的理想甜味剂。加热后，龙舌兰花蜜便会变得纯净，依据加热的程度，龙舌兰花蜜能够产生两种风味，</w:t>
      </w:r>
      <w:r>
        <w:rPr>
          <w:rFonts w:ascii="Times New Roman" w:hAnsi="Times New Roman" w:cs="Times New Roman"/>
          <w:i/>
          <w:sz w:val="24"/>
          <w:szCs w:val="24"/>
        </w:rPr>
        <w:t>Light Agave Nectar</w:t>
      </w:r>
      <w:r>
        <w:rPr>
          <w:rFonts w:ascii="Times New Roman" w:hAnsi="Times New Roman" w:cs="Times New Roman"/>
          <w:sz w:val="24"/>
          <w:szCs w:val="24"/>
        </w:rPr>
        <w:t>和</w:t>
      </w:r>
      <w:r>
        <w:rPr>
          <w:rFonts w:ascii="Times New Roman" w:hAnsi="Times New Roman" w:cs="Times New Roman"/>
          <w:i/>
          <w:sz w:val="24"/>
          <w:szCs w:val="24"/>
        </w:rPr>
        <w:t>Amber Agave Nectar</w:t>
      </w:r>
      <w:r>
        <w:rPr>
          <w:rFonts w:ascii="Times New Roman" w:hAnsi="Times New Roman" w:cs="Times New Roman"/>
          <w:sz w:val="24"/>
          <w:szCs w:val="24"/>
        </w:rPr>
        <w:t>。前者在饮料或食谱中应用时，能够提供纯净的甜味而不会带入其他风味。后者提供像焦糖样风味，适合早餐的甜味增加，如煎饼，燕麦片或麦片。</w:t>
      </w:r>
    </w:p>
    <w:p w14:paraId="3E632D85" w14:textId="77777777" w:rsidR="00970176" w:rsidRDefault="008D6EE0">
      <w:pPr>
        <w:pStyle w:val="3"/>
      </w:pPr>
      <w:bookmarkStart w:id="1507" w:name="_Toc14992097"/>
      <w:r>
        <w:t xml:space="preserve">4.5.3 </w:t>
      </w:r>
      <w:r>
        <w:t>提取方法获得专利</w:t>
      </w:r>
      <w:bookmarkEnd w:id="1507"/>
    </w:p>
    <w:p w14:paraId="7DD62293" w14:textId="77777777" w:rsidR="00970176" w:rsidRDefault="008D6EE0" w:rsidP="00970176">
      <w:pPr>
        <w:widowControl/>
        <w:spacing w:line="360" w:lineRule="auto"/>
        <w:ind w:firstLine="480"/>
        <w:jc w:val="left"/>
        <w:rPr>
          <w:rFonts w:ascii="Times New Roman" w:hAnsi="Times New Roman" w:cs="Times New Roman"/>
          <w:sz w:val="24"/>
          <w:szCs w:val="24"/>
        </w:rPr>
        <w:pPrChange w:id="1508" w:author="谁是最可爱的人" w:date="2019-12-31T14:24:00Z">
          <w:pPr>
            <w:tabs>
              <w:tab w:val="left" w:pos="3240"/>
            </w:tabs>
            <w:spacing w:before="100" w:beforeAutospacing="1" w:after="100" w:afterAutospacing="1" w:line="360" w:lineRule="auto"/>
            <w:ind w:firstLineChars="200" w:firstLine="480"/>
          </w:pPr>
        </w:pPrChange>
      </w:pPr>
      <w:bookmarkStart w:id="1509" w:name="OLE_LINK41"/>
      <w:bookmarkStart w:id="1510" w:name="OLE_LINK42"/>
      <w:r>
        <w:rPr>
          <w:rFonts w:ascii="Times New Roman" w:hAnsi="Times New Roman" w:cs="Times New Roman"/>
          <w:sz w:val="24"/>
          <w:szCs w:val="24"/>
        </w:rPr>
        <w:t>Sweet Green Fields</w:t>
      </w:r>
      <w:r>
        <w:rPr>
          <w:rFonts w:ascii="Times New Roman" w:hAnsi="Times New Roman" w:cs="Times New Roman"/>
          <w:sz w:val="24"/>
          <w:szCs w:val="24"/>
        </w:rPr>
        <w:t>公司</w:t>
      </w:r>
      <w:bookmarkEnd w:id="1509"/>
      <w:bookmarkEnd w:id="1510"/>
      <w:r>
        <w:rPr>
          <w:rFonts w:ascii="Times New Roman" w:hAnsi="Times New Roman" w:cs="Times New Roman"/>
          <w:sz w:val="24"/>
          <w:szCs w:val="24"/>
        </w:rPr>
        <w:t>（</w:t>
      </w:r>
      <w:r>
        <w:rPr>
          <w:rFonts w:ascii="Times New Roman" w:hAnsi="Times New Roman" w:cs="Times New Roman"/>
          <w:sz w:val="24"/>
          <w:szCs w:val="24"/>
        </w:rPr>
        <w:t>www.sweetgreenfields.com</w:t>
      </w:r>
      <w:r>
        <w:rPr>
          <w:rFonts w:ascii="Times New Roman" w:hAnsi="Times New Roman" w:cs="Times New Roman"/>
          <w:sz w:val="24"/>
          <w:szCs w:val="24"/>
        </w:rPr>
        <w:t>）开发了一种高效提取</w:t>
      </w:r>
      <w:r>
        <w:rPr>
          <w:rFonts w:ascii="Times New Roman" w:hAnsi="Times New Roman" w:cs="Times New Roman"/>
          <w:sz w:val="24"/>
          <w:szCs w:val="24"/>
        </w:rPr>
        <w:t>Rebaudioside A</w:t>
      </w:r>
      <w:r>
        <w:rPr>
          <w:rFonts w:ascii="Times New Roman" w:hAnsi="Times New Roman" w:cs="Times New Roman"/>
          <w:sz w:val="24"/>
          <w:szCs w:val="24"/>
        </w:rPr>
        <w:t>的方法。该公司声称他们特有的提取方法可以比工厂传统的提取方法在生产周期上快</w:t>
      </w:r>
      <w:r>
        <w:rPr>
          <w:rFonts w:ascii="Times New Roman" w:hAnsi="Times New Roman" w:cs="Times New Roman"/>
          <w:sz w:val="24"/>
          <w:szCs w:val="24"/>
        </w:rPr>
        <w:t>33%-50%</w:t>
      </w:r>
      <w:r>
        <w:rPr>
          <w:rFonts w:ascii="Times New Roman" w:hAnsi="Times New Roman" w:cs="Times New Roman"/>
          <w:sz w:val="24"/>
          <w:szCs w:val="24"/>
        </w:rPr>
        <w:t>，从而使加工更加高效和具有成本效益。</w:t>
      </w:r>
    </w:p>
    <w:p w14:paraId="1AF96AC0" w14:textId="77777777" w:rsidR="00970176" w:rsidRDefault="008D6EE0" w:rsidP="00970176">
      <w:pPr>
        <w:widowControl/>
        <w:spacing w:line="360" w:lineRule="auto"/>
        <w:ind w:firstLine="480"/>
        <w:jc w:val="left"/>
        <w:rPr>
          <w:rFonts w:ascii="Times New Roman" w:hAnsi="Times New Roman" w:cs="Times New Roman"/>
          <w:sz w:val="24"/>
          <w:szCs w:val="24"/>
        </w:rPr>
        <w:pPrChange w:id="1511"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由</w:t>
      </w:r>
      <w:r>
        <w:rPr>
          <w:rFonts w:ascii="Times New Roman" w:hAnsi="Times New Roman" w:cs="Times New Roman"/>
          <w:sz w:val="24"/>
          <w:szCs w:val="24"/>
        </w:rPr>
        <w:t>“</w:t>
      </w:r>
      <w:r>
        <w:rPr>
          <w:rFonts w:ascii="Times New Roman" w:hAnsi="Times New Roman" w:cs="Times New Roman"/>
          <w:sz w:val="24"/>
          <w:szCs w:val="24"/>
        </w:rPr>
        <w:t>快速沉降加工</w:t>
      </w:r>
      <w:r>
        <w:rPr>
          <w:rFonts w:ascii="Times New Roman" w:hAnsi="Times New Roman" w:cs="Times New Roman"/>
          <w:sz w:val="24"/>
          <w:szCs w:val="24"/>
        </w:rPr>
        <w:t>”</w:t>
      </w:r>
      <w:r>
        <w:rPr>
          <w:rFonts w:ascii="Times New Roman" w:hAnsi="Times New Roman" w:cs="Times New Roman"/>
          <w:sz w:val="24"/>
          <w:szCs w:val="24"/>
        </w:rPr>
        <w:t>可知，压力驱使</w:t>
      </w:r>
      <w:r>
        <w:rPr>
          <w:rFonts w:ascii="Times New Roman" w:hAnsi="Times New Roman" w:cs="Times New Roman"/>
          <w:sz w:val="24"/>
          <w:szCs w:val="24"/>
        </w:rPr>
        <w:t xml:space="preserve">Reb A </w:t>
      </w:r>
      <w:r>
        <w:rPr>
          <w:rFonts w:ascii="Times New Roman" w:hAnsi="Times New Roman" w:cs="Times New Roman"/>
          <w:sz w:val="24"/>
          <w:szCs w:val="24"/>
        </w:rPr>
        <w:t>从中等纯度的甜叶菊提取物中沉淀出来，转变为</w:t>
      </w:r>
      <w:r>
        <w:rPr>
          <w:rFonts w:ascii="Times New Roman" w:hAnsi="Times New Roman" w:cs="Times New Roman"/>
          <w:sz w:val="24"/>
          <w:szCs w:val="24"/>
        </w:rPr>
        <w:t>95%</w:t>
      </w:r>
      <w:r>
        <w:rPr>
          <w:rFonts w:ascii="Times New Roman" w:hAnsi="Times New Roman" w:cs="Times New Roman"/>
          <w:sz w:val="24"/>
          <w:szCs w:val="24"/>
        </w:rPr>
        <w:t>或更高纯度的</w:t>
      </w:r>
      <w:r>
        <w:rPr>
          <w:rFonts w:ascii="Times New Roman" w:hAnsi="Times New Roman" w:cs="Times New Roman"/>
          <w:sz w:val="24"/>
          <w:szCs w:val="24"/>
        </w:rPr>
        <w:t xml:space="preserve">Reb A </w:t>
      </w:r>
      <w:r>
        <w:rPr>
          <w:rFonts w:ascii="Times New Roman" w:hAnsi="Times New Roman" w:cs="Times New Roman"/>
          <w:sz w:val="24"/>
          <w:szCs w:val="24"/>
        </w:rPr>
        <w:t>粉末。据说另一个关键区别是加工对水和用于提取的食品级乙醇的依赖性，而对甲醇或木醇完全相反。</w:t>
      </w:r>
    </w:p>
    <w:p w14:paraId="6D80F946" w14:textId="77777777" w:rsidR="00970176" w:rsidRDefault="008D6EE0" w:rsidP="00970176">
      <w:pPr>
        <w:widowControl/>
        <w:spacing w:line="360" w:lineRule="auto"/>
        <w:ind w:firstLine="480"/>
        <w:jc w:val="left"/>
        <w:rPr>
          <w:rFonts w:ascii="Times New Roman" w:hAnsi="Times New Roman" w:cs="Times New Roman"/>
          <w:sz w:val="24"/>
          <w:szCs w:val="24"/>
        </w:rPr>
        <w:pPrChange w:id="1512"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Sweet Green Fields</w:t>
      </w:r>
      <w:r>
        <w:rPr>
          <w:rFonts w:ascii="Times New Roman" w:hAnsi="Times New Roman" w:cs="Times New Roman"/>
          <w:sz w:val="24"/>
          <w:szCs w:val="24"/>
        </w:rPr>
        <w:t>公司的这种提取方法现已被授予</w:t>
      </w:r>
      <w:r>
        <w:rPr>
          <w:rFonts w:ascii="Times New Roman" w:hAnsi="Times New Roman" w:cs="Times New Roman"/>
          <w:sz w:val="24"/>
          <w:szCs w:val="24"/>
        </w:rPr>
        <w:t>U.S.</w:t>
      </w:r>
      <w:r>
        <w:rPr>
          <w:rFonts w:ascii="Times New Roman" w:hAnsi="Times New Roman" w:cs="Times New Roman"/>
          <w:sz w:val="24"/>
          <w:szCs w:val="24"/>
        </w:rPr>
        <w:t>专利保护</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这篇专利是很重要的，因为在此之前，甜叶菊工厂实行的方法在提取加工过程中长期依赖于甲醇，而这种方法比较耗时且成本较大。</w:t>
      </w:r>
      <w:r>
        <w:rPr>
          <w:rFonts w:ascii="Times New Roman" w:hAnsi="Times New Roman" w:cs="Times New Roman"/>
          <w:sz w:val="24"/>
          <w:szCs w:val="24"/>
        </w:rPr>
        <w:t>”</w:t>
      </w:r>
      <w:r>
        <w:rPr>
          <w:rFonts w:ascii="Times New Roman" w:hAnsi="Times New Roman" w:cs="Times New Roman"/>
          <w:sz w:val="24"/>
          <w:szCs w:val="24"/>
        </w:rPr>
        <w:t>该公司的科学副总裁和专利方法的创造者，</w:t>
      </w:r>
      <w:r>
        <w:rPr>
          <w:rFonts w:ascii="Times New Roman" w:hAnsi="Times New Roman" w:cs="Times New Roman"/>
          <w:sz w:val="24"/>
          <w:szCs w:val="24"/>
        </w:rPr>
        <w:t>Mel Jackson</w:t>
      </w:r>
      <w:r>
        <w:rPr>
          <w:rFonts w:ascii="Times New Roman" w:hAnsi="Times New Roman" w:cs="Times New Roman"/>
          <w:sz w:val="24"/>
          <w:szCs w:val="24"/>
        </w:rPr>
        <w:t>评论道。</w:t>
      </w:r>
    </w:p>
    <w:p w14:paraId="07E7F51C" w14:textId="77777777" w:rsidR="00970176" w:rsidRDefault="008D6EE0">
      <w:pPr>
        <w:pStyle w:val="3"/>
      </w:pPr>
      <w:bookmarkStart w:id="1513" w:name="_Toc14992098"/>
      <w:r>
        <w:lastRenderedPageBreak/>
        <w:t xml:space="preserve">4.5.4 </w:t>
      </w:r>
      <w:r>
        <w:t>甜味乳清渗透物造福糖尿病人</w:t>
      </w:r>
      <w:bookmarkEnd w:id="1513"/>
    </w:p>
    <w:p w14:paraId="68B2DE41" w14:textId="77777777" w:rsidR="00970176" w:rsidRDefault="008D6EE0" w:rsidP="00970176">
      <w:pPr>
        <w:widowControl/>
        <w:spacing w:line="360" w:lineRule="auto"/>
        <w:ind w:firstLine="480"/>
        <w:jc w:val="left"/>
        <w:rPr>
          <w:rFonts w:ascii="Times New Roman" w:hAnsi="Times New Roman" w:cs="Times New Roman"/>
          <w:sz w:val="24"/>
          <w:szCs w:val="24"/>
        </w:rPr>
        <w:pPrChange w:id="1514" w:author="谁是最可爱的人" w:date="2019-12-31T14:24:00Z">
          <w:pPr>
            <w:tabs>
              <w:tab w:val="left" w:pos="3240"/>
            </w:tabs>
            <w:spacing w:before="100" w:beforeAutospacing="1" w:after="100" w:afterAutospacing="1" w:line="360" w:lineRule="auto"/>
            <w:ind w:firstLineChars="200" w:firstLine="480"/>
          </w:pPr>
        </w:pPrChange>
      </w:pPr>
      <w:bookmarkStart w:id="1515" w:name="OLE_LINK44"/>
      <w:bookmarkStart w:id="1516" w:name="OLE_LINK45"/>
      <w:r>
        <w:rPr>
          <w:rFonts w:ascii="Times New Roman" w:hAnsi="Times New Roman" w:cs="Times New Roman"/>
          <w:sz w:val="24"/>
          <w:szCs w:val="24"/>
        </w:rPr>
        <w:t>甜味乳清渗透物</w:t>
      </w:r>
      <w:bookmarkEnd w:id="1515"/>
      <w:bookmarkEnd w:id="1516"/>
      <w:r>
        <w:rPr>
          <w:rFonts w:ascii="Times New Roman" w:hAnsi="Times New Roman" w:cs="Times New Roman"/>
          <w:sz w:val="24"/>
          <w:szCs w:val="24"/>
        </w:rPr>
        <w:t>被证明有抗糖尿病效果，该产品由奥地利的</w:t>
      </w:r>
      <w:r>
        <w:rPr>
          <w:rFonts w:ascii="Times New Roman" w:hAnsi="Times New Roman" w:cs="Times New Roman"/>
          <w:sz w:val="24"/>
          <w:szCs w:val="24"/>
        </w:rPr>
        <w:t>Beteiligungs</w:t>
      </w:r>
      <w:r>
        <w:rPr>
          <w:rFonts w:ascii="Times New Roman" w:hAnsi="Times New Roman" w:cs="Times New Roman"/>
          <w:sz w:val="24"/>
          <w:szCs w:val="24"/>
        </w:rPr>
        <w:t>公司（</w:t>
      </w:r>
      <w:r>
        <w:rPr>
          <w:rFonts w:ascii="Times New Roman" w:hAnsi="Times New Roman" w:cs="Times New Roman"/>
          <w:sz w:val="24"/>
          <w:szCs w:val="24"/>
        </w:rPr>
        <w:t>www.sempersasn.com</w:t>
      </w:r>
      <w:r>
        <w:rPr>
          <w:rFonts w:ascii="Times New Roman" w:hAnsi="Times New Roman" w:cs="Times New Roman"/>
          <w:sz w:val="24"/>
          <w:szCs w:val="24"/>
        </w:rPr>
        <w:t>）开发。据报道，</w:t>
      </w:r>
      <w:bookmarkStart w:id="1517" w:name="OLE_LINK43"/>
      <w:r>
        <w:rPr>
          <w:rFonts w:ascii="Times New Roman" w:hAnsi="Times New Roman" w:cs="Times New Roman"/>
          <w:i/>
          <w:sz w:val="24"/>
          <w:szCs w:val="24"/>
        </w:rPr>
        <w:t>SemperSan</w:t>
      </w:r>
      <w:bookmarkEnd w:id="1517"/>
      <w:r>
        <w:rPr>
          <w:rFonts w:ascii="Times New Roman" w:hAnsi="Times New Roman" w:cs="Times New Roman"/>
          <w:sz w:val="24"/>
          <w:szCs w:val="24"/>
        </w:rPr>
        <w:t>可使血糖水平稳定，降低糖尿病的风险。</w:t>
      </w:r>
    </w:p>
    <w:p w14:paraId="31054E76" w14:textId="77777777" w:rsidR="00970176" w:rsidRDefault="008D6EE0" w:rsidP="00970176">
      <w:pPr>
        <w:widowControl/>
        <w:spacing w:line="360" w:lineRule="auto"/>
        <w:ind w:firstLine="480"/>
        <w:jc w:val="left"/>
        <w:rPr>
          <w:rFonts w:ascii="Times New Roman" w:hAnsi="Times New Roman" w:cs="Times New Roman"/>
          <w:sz w:val="24"/>
          <w:szCs w:val="24"/>
        </w:rPr>
        <w:pPrChange w:id="1518"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在食品中使用</w:t>
      </w:r>
      <w:r>
        <w:rPr>
          <w:rFonts w:ascii="Times New Roman" w:hAnsi="Times New Roman" w:cs="Times New Roman"/>
          <w:i/>
          <w:sz w:val="24"/>
          <w:szCs w:val="24"/>
        </w:rPr>
        <w:t>SemperSan</w:t>
      </w:r>
      <w:r>
        <w:rPr>
          <w:rFonts w:ascii="Times New Roman" w:hAnsi="Times New Roman" w:cs="Times New Roman"/>
          <w:sz w:val="24"/>
          <w:szCs w:val="24"/>
        </w:rPr>
        <w:t>，可作为甜味剂代替物或混合物，使食品工业可以解决新陈代谢综合</w:t>
      </w:r>
      <w:r>
        <w:rPr>
          <w:rFonts w:ascii="Times New Roman" w:hAnsi="Times New Roman" w:cs="Times New Roman"/>
          <w:sz w:val="24"/>
          <w:szCs w:val="24"/>
        </w:rPr>
        <w:t>症，通过大众食品，比如软饮料，乳制品，糖果的消费，预防该疾病的发生。该产品优先考虑用到具有较高含糖量这些类别的传统产品中。</w:t>
      </w:r>
    </w:p>
    <w:p w14:paraId="339FDF75" w14:textId="77777777" w:rsidR="00970176" w:rsidRDefault="008D6EE0" w:rsidP="00970176">
      <w:pPr>
        <w:widowControl/>
        <w:spacing w:line="360" w:lineRule="auto"/>
        <w:ind w:firstLine="480"/>
        <w:jc w:val="left"/>
        <w:rPr>
          <w:rFonts w:ascii="Times New Roman" w:hAnsi="Times New Roman" w:cs="Times New Roman"/>
          <w:sz w:val="24"/>
          <w:szCs w:val="24"/>
        </w:rPr>
        <w:pPrChange w:id="1519"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甜味乳清渗透物使糖尿病友好型产品的开发成为可能，作为一款大体积的配料，它可以被用在现有的加工技术中。</w:t>
      </w:r>
    </w:p>
    <w:p w14:paraId="174C5623" w14:textId="77777777" w:rsidR="00970176" w:rsidRDefault="008D6EE0" w:rsidP="00970176">
      <w:pPr>
        <w:widowControl/>
        <w:spacing w:line="360" w:lineRule="auto"/>
        <w:ind w:firstLine="480"/>
        <w:jc w:val="left"/>
        <w:rPr>
          <w:rFonts w:ascii="Times New Roman" w:hAnsi="Times New Roman" w:cs="Times New Roman"/>
          <w:sz w:val="24"/>
          <w:szCs w:val="24"/>
        </w:rPr>
        <w:pPrChange w:id="1520"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w:t>
      </w:r>
      <w:r>
        <w:rPr>
          <w:rFonts w:ascii="Times New Roman" w:hAnsi="Times New Roman" w:cs="Times New Roman"/>
          <w:sz w:val="24"/>
          <w:szCs w:val="24"/>
        </w:rPr>
        <w:t>2013</w:t>
      </w:r>
      <w:r>
        <w:rPr>
          <w:rFonts w:ascii="Times New Roman" w:hAnsi="Times New Roman" w:cs="Times New Roman"/>
          <w:sz w:val="24"/>
          <w:szCs w:val="24"/>
        </w:rPr>
        <w:t>年</w:t>
      </w:r>
      <w:r>
        <w:rPr>
          <w:rFonts w:ascii="Times New Roman" w:hAnsi="Times New Roman" w:cs="Times New Roman"/>
          <w:sz w:val="24"/>
          <w:szCs w:val="24"/>
        </w:rPr>
        <w:t>2</w:t>
      </w:r>
      <w:r>
        <w:rPr>
          <w:rFonts w:ascii="Times New Roman" w:hAnsi="Times New Roman" w:cs="Times New Roman"/>
          <w:sz w:val="24"/>
          <w:szCs w:val="24"/>
        </w:rPr>
        <w:t>月的配料展中讨论了很多关于这种糖</w:t>
      </w:r>
      <w:del w:id="1521" w:author="谁是最可爱的人" w:date="2019-12-31T14:45:00Z">
        <w:r>
          <w:rPr>
            <w:rFonts w:ascii="Times New Roman" w:hAnsi="Times New Roman" w:cs="Times New Roman"/>
            <w:sz w:val="24"/>
            <w:szCs w:val="24"/>
          </w:rPr>
          <w:delText>，它</w:delText>
        </w:r>
      </w:del>
      <w:r>
        <w:rPr>
          <w:rFonts w:ascii="Times New Roman" w:hAnsi="Times New Roman" w:cs="Times New Roman"/>
          <w:sz w:val="24"/>
          <w:szCs w:val="24"/>
        </w:rPr>
        <w:t>的应用产品、优点和应用商机的信息。</w:t>
      </w:r>
    </w:p>
    <w:p w14:paraId="66912CE4" w14:textId="77777777" w:rsidR="00970176" w:rsidRDefault="008D6EE0">
      <w:pPr>
        <w:pStyle w:val="3"/>
      </w:pPr>
      <w:bookmarkStart w:id="1522" w:name="_Toc14992099"/>
      <w:r>
        <w:t xml:space="preserve">4.5.5 </w:t>
      </w:r>
      <w:r>
        <w:t>罗汉果和蔗糖结合的甜味剂</w:t>
      </w:r>
      <w:bookmarkEnd w:id="1522"/>
    </w:p>
    <w:p w14:paraId="6A741F29" w14:textId="77777777" w:rsidR="00970176" w:rsidRDefault="008D6EE0" w:rsidP="00970176">
      <w:pPr>
        <w:widowControl/>
        <w:spacing w:line="360" w:lineRule="auto"/>
        <w:ind w:firstLine="480"/>
        <w:jc w:val="left"/>
        <w:rPr>
          <w:rFonts w:ascii="Times New Roman" w:hAnsi="Times New Roman" w:cs="Times New Roman"/>
          <w:sz w:val="24"/>
          <w:szCs w:val="24"/>
        </w:rPr>
        <w:pPrChange w:id="1523"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天然甜味剂、糖浆、代糖剂和特殊产品的生产线，提供糖的甜味而不带入任何合成的颜色、滋味或香味，由德克萨斯州</w:t>
      </w:r>
      <w:r>
        <w:rPr>
          <w:rFonts w:ascii="Times New Roman" w:hAnsi="Times New Roman" w:cs="Times New Roman"/>
          <w:sz w:val="24"/>
          <w:szCs w:val="24"/>
        </w:rPr>
        <w:t>Imperial Sugar</w:t>
      </w:r>
      <w:r>
        <w:rPr>
          <w:rFonts w:ascii="Times New Roman" w:hAnsi="Times New Roman" w:cs="Times New Roman"/>
          <w:sz w:val="24"/>
          <w:szCs w:val="24"/>
        </w:rPr>
        <w:t>（</w:t>
      </w:r>
      <w:r>
        <w:rPr>
          <w:rFonts w:ascii="Times New Roman" w:hAnsi="Times New Roman" w:cs="Times New Roman"/>
          <w:sz w:val="24"/>
          <w:szCs w:val="24"/>
        </w:rPr>
        <w:t>www.imperialsu</w:t>
      </w:r>
      <w:r>
        <w:rPr>
          <w:rFonts w:ascii="Times New Roman" w:hAnsi="Times New Roman" w:cs="Times New Roman"/>
          <w:sz w:val="24"/>
          <w:szCs w:val="24"/>
        </w:rPr>
        <w:t>gar.com</w:t>
      </w:r>
      <w:r>
        <w:rPr>
          <w:rFonts w:ascii="Times New Roman" w:hAnsi="Times New Roman" w:cs="Times New Roman"/>
          <w:sz w:val="24"/>
          <w:szCs w:val="24"/>
        </w:rPr>
        <w:t>）公司开发，叫做</w:t>
      </w:r>
      <w:bookmarkStart w:id="1524" w:name="OLE_LINK47"/>
      <w:bookmarkStart w:id="1525" w:name="OLE_LINK46"/>
      <w:r>
        <w:rPr>
          <w:rFonts w:ascii="Times New Roman" w:hAnsi="Times New Roman" w:cs="Times New Roman"/>
          <w:i/>
          <w:sz w:val="24"/>
          <w:szCs w:val="24"/>
        </w:rPr>
        <w:t>NatureWise</w:t>
      </w:r>
      <w:bookmarkEnd w:id="1524"/>
      <w:bookmarkEnd w:id="1525"/>
      <w:r>
        <w:rPr>
          <w:rFonts w:ascii="Times New Roman" w:hAnsi="Times New Roman" w:cs="Times New Roman"/>
          <w:sz w:val="24"/>
          <w:szCs w:val="24"/>
        </w:rPr>
        <w:t>。</w:t>
      </w:r>
      <w:r>
        <w:rPr>
          <w:rFonts w:ascii="Times New Roman" w:hAnsi="Times New Roman" w:cs="Times New Roman"/>
          <w:i/>
          <w:sz w:val="24"/>
          <w:szCs w:val="24"/>
        </w:rPr>
        <w:t>NatureWise</w:t>
      </w:r>
      <w:r>
        <w:rPr>
          <w:rFonts w:ascii="Times New Roman" w:hAnsi="Times New Roman" w:cs="Times New Roman"/>
          <w:sz w:val="24"/>
          <w:szCs w:val="24"/>
        </w:rPr>
        <w:t>甜味剂，实际由公司内部的一个专业部门，设计了一组产品组合包括零热量和低热量天然甜味剂，特殊天然甜味剂和玉米高果糖糖浆天然代替物。这些天然代替物可帮助满足爱吃甜食的人，同时提供健康的好处和甜味</w:t>
      </w:r>
      <w:r>
        <w:rPr>
          <w:rFonts w:ascii="Times New Roman" w:hAnsi="Times New Roman" w:cs="Times New Roman" w:hint="eastAsia"/>
          <w:sz w:val="24"/>
          <w:szCs w:val="24"/>
          <w:rPrChange w:id="1526" w:author="谁是最可爱的人" w:date="2019-12-31T14:24:00Z">
            <w:rPr>
              <w:rFonts w:ascii="Times New Roman" w:hAnsi="Times New Roman" w:cs="Times New Roman" w:hint="eastAsia"/>
              <w:szCs w:val="21"/>
            </w:rPr>
          </w:rPrChange>
        </w:rPr>
        <w:t>。</w:t>
      </w:r>
    </w:p>
    <w:p w14:paraId="03DC5D29" w14:textId="77777777" w:rsidR="00970176" w:rsidRDefault="008D6EE0" w:rsidP="00970176">
      <w:pPr>
        <w:widowControl/>
        <w:spacing w:line="360" w:lineRule="auto"/>
        <w:ind w:firstLine="480"/>
        <w:jc w:val="left"/>
        <w:rPr>
          <w:rFonts w:ascii="Times New Roman" w:hAnsi="Times New Roman" w:cs="Times New Roman"/>
          <w:sz w:val="24"/>
          <w:szCs w:val="24"/>
        </w:rPr>
        <w:pPrChange w:id="1527" w:author="谁是最可爱的人" w:date="2019-12-31T14:24:00Z">
          <w:pPr>
            <w:tabs>
              <w:tab w:val="left" w:pos="3240"/>
            </w:tabs>
            <w:spacing w:before="100" w:beforeAutospacing="1" w:after="100" w:afterAutospacing="1" w:line="360" w:lineRule="auto"/>
            <w:ind w:firstLineChars="200" w:firstLine="480"/>
          </w:pPr>
        </w:pPrChange>
      </w:pPr>
      <w:r>
        <w:rPr>
          <w:rFonts w:ascii="Times New Roman" w:hAnsi="Times New Roman" w:cs="Times New Roman"/>
          <w:i/>
          <w:sz w:val="24"/>
          <w:szCs w:val="24"/>
        </w:rPr>
        <w:t>N</w:t>
      </w:r>
      <w:r>
        <w:rPr>
          <w:rFonts w:ascii="Times New Roman" w:hAnsi="Times New Roman" w:cs="Times New Roman"/>
          <w:i/>
          <w:sz w:val="24"/>
          <w:szCs w:val="24"/>
        </w:rPr>
        <w:t>atureWise</w:t>
      </w:r>
      <w:r>
        <w:rPr>
          <w:rFonts w:ascii="Times New Roman" w:hAnsi="Times New Roman" w:cs="Times New Roman"/>
          <w:sz w:val="24"/>
          <w:szCs w:val="24"/>
        </w:rPr>
        <w:t>已结合罗汉果和蔗糖作为甜味剂，有三分之一的蔗糖热量，但可提供两倍的甜度。</w:t>
      </w:r>
      <w:r>
        <w:rPr>
          <w:rFonts w:ascii="Times New Roman" w:hAnsi="Times New Roman" w:cs="Times New Roman"/>
          <w:sz w:val="24"/>
          <w:szCs w:val="24"/>
        </w:rPr>
        <w:t>Crystals</w:t>
      </w:r>
      <w:r>
        <w:rPr>
          <w:rFonts w:ascii="Times New Roman" w:hAnsi="Times New Roman" w:cs="Times New Roman"/>
          <w:sz w:val="24"/>
          <w:szCs w:val="24"/>
        </w:rPr>
        <w:t>便是用专利加工技术生产出来的。糖、糖蜜或者蜂蜜和罗汉果提取物结合在一起，可形成具有风味的、货架期稳定的产品。由此产生的甜味剂没有苦涩的余味</w:t>
      </w:r>
      <w:r>
        <w:rPr>
          <w:rFonts w:ascii="Times New Roman" w:hAnsi="Times New Roman" w:cs="Times New Roman"/>
          <w:sz w:val="24"/>
          <w:szCs w:val="24"/>
        </w:rPr>
        <w:t>，具有可以自由流动、容易度量和</w:t>
      </w:r>
      <w:r>
        <w:rPr>
          <w:rFonts w:ascii="Times New Roman" w:hAnsi="Times New Roman" w:cs="Times New Roman"/>
          <w:sz w:val="24"/>
          <w:szCs w:val="24"/>
        </w:rPr>
        <w:t>100</w:t>
      </w:r>
      <w:r>
        <w:rPr>
          <w:rFonts w:ascii="Times New Roman" w:hAnsi="Times New Roman" w:cs="Times New Roman"/>
          <w:sz w:val="24"/>
          <w:szCs w:val="24"/>
        </w:rPr>
        <w:t>％易溶于水等优点。</w:t>
      </w:r>
    </w:p>
    <w:p w14:paraId="37EEABA3" w14:textId="77777777" w:rsidR="00970176" w:rsidRDefault="008D6EE0">
      <w:pPr>
        <w:pStyle w:val="3"/>
      </w:pPr>
      <w:bookmarkStart w:id="1528" w:name="_Toc14992100"/>
      <w:r>
        <w:t xml:space="preserve">4.5.6 </w:t>
      </w:r>
      <w:r>
        <w:t>蔗糖和甜叶菊糖结合的甜味剂</w:t>
      </w:r>
      <w:bookmarkEnd w:id="1528"/>
    </w:p>
    <w:p w14:paraId="5A3B5977" w14:textId="77777777" w:rsidR="00970176" w:rsidRDefault="008D6EE0" w:rsidP="00970176">
      <w:pPr>
        <w:widowControl/>
        <w:spacing w:line="360" w:lineRule="auto"/>
        <w:ind w:firstLine="480"/>
        <w:jc w:val="left"/>
        <w:rPr>
          <w:rFonts w:ascii="Times New Roman" w:hAnsi="Times New Roman" w:cs="Times New Roman"/>
          <w:sz w:val="24"/>
          <w:szCs w:val="24"/>
        </w:rPr>
        <w:pPrChange w:id="1529"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天然低热量甜味剂，</w:t>
      </w:r>
      <w:r>
        <w:rPr>
          <w:rFonts w:ascii="Times New Roman" w:hAnsi="Times New Roman" w:cs="Times New Roman"/>
          <w:i/>
          <w:sz w:val="24"/>
          <w:szCs w:val="24"/>
        </w:rPr>
        <w:t>SugarLeaf</w:t>
      </w:r>
      <w:r>
        <w:rPr>
          <w:rFonts w:ascii="Times New Roman" w:hAnsi="Times New Roman" w:cs="Times New Roman"/>
          <w:sz w:val="24"/>
          <w:szCs w:val="24"/>
        </w:rPr>
        <w:t>，通过结合甜菊糖甙和蔗糖制成。此产品作为甜味、更健康的糖和人工甜味剂的替代品，可从</w:t>
      </w:r>
      <w:bookmarkStart w:id="1530" w:name="OLE_LINK48"/>
      <w:bookmarkStart w:id="1531" w:name="OLE_LINK49"/>
      <w:r>
        <w:rPr>
          <w:rFonts w:ascii="Times New Roman" w:hAnsi="Times New Roman" w:cs="Times New Roman"/>
          <w:sz w:val="24"/>
          <w:szCs w:val="24"/>
        </w:rPr>
        <w:t>Wisdom Natural Brands</w:t>
      </w:r>
      <w:r>
        <w:rPr>
          <w:rFonts w:ascii="Times New Roman" w:hAnsi="Times New Roman" w:cs="Times New Roman"/>
          <w:sz w:val="24"/>
          <w:szCs w:val="24"/>
        </w:rPr>
        <w:t>公司</w:t>
      </w:r>
      <w:bookmarkEnd w:id="1530"/>
      <w:bookmarkEnd w:id="1531"/>
      <w:r>
        <w:rPr>
          <w:rFonts w:ascii="Times New Roman" w:hAnsi="Times New Roman" w:cs="Times New Roman"/>
          <w:sz w:val="24"/>
          <w:szCs w:val="24"/>
        </w:rPr>
        <w:lastRenderedPageBreak/>
        <w:t>（</w:t>
      </w:r>
      <w:r>
        <w:rPr>
          <w:rFonts w:ascii="Times New Roman" w:hAnsi="Times New Roman" w:cs="Times New Roman"/>
          <w:sz w:val="24"/>
          <w:szCs w:val="24"/>
        </w:rPr>
        <w:t>www.wisdomnaturalbrands.com</w:t>
      </w:r>
      <w:r>
        <w:rPr>
          <w:rFonts w:ascii="Times New Roman" w:hAnsi="Times New Roman" w:cs="Times New Roman"/>
          <w:sz w:val="24"/>
          <w:szCs w:val="24"/>
        </w:rPr>
        <w:t>）购得，该公司是</w:t>
      </w:r>
      <w:r>
        <w:rPr>
          <w:rFonts w:ascii="Times New Roman" w:hAnsi="Times New Roman" w:cs="Times New Roman"/>
          <w:i/>
          <w:sz w:val="24"/>
          <w:szCs w:val="24"/>
        </w:rPr>
        <w:t xml:space="preserve">SweetLeaf </w:t>
      </w:r>
      <w:r>
        <w:rPr>
          <w:rFonts w:ascii="Times New Roman" w:hAnsi="Times New Roman" w:cs="Times New Roman"/>
          <w:sz w:val="24"/>
          <w:szCs w:val="24"/>
        </w:rPr>
        <w:t xml:space="preserve">® </w:t>
      </w:r>
      <w:r>
        <w:rPr>
          <w:rFonts w:ascii="Times New Roman" w:hAnsi="Times New Roman" w:cs="Times New Roman"/>
          <w:sz w:val="24"/>
          <w:szCs w:val="24"/>
        </w:rPr>
        <w:t>甜叶菊甜味剂的母公司。</w:t>
      </w:r>
    </w:p>
    <w:p w14:paraId="31E40E7C" w14:textId="77777777" w:rsidR="00970176" w:rsidRDefault="008D6EE0" w:rsidP="00970176">
      <w:pPr>
        <w:widowControl/>
        <w:spacing w:line="360" w:lineRule="auto"/>
        <w:ind w:firstLine="480"/>
        <w:jc w:val="left"/>
        <w:rPr>
          <w:rFonts w:ascii="Times New Roman" w:hAnsi="Times New Roman" w:cs="Times New Roman"/>
          <w:sz w:val="24"/>
          <w:szCs w:val="24"/>
        </w:rPr>
        <w:pPrChange w:id="1532"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利用</w:t>
      </w:r>
      <w:r>
        <w:rPr>
          <w:rFonts w:ascii="Times New Roman" w:hAnsi="Times New Roman" w:cs="Times New Roman"/>
          <w:sz w:val="24"/>
          <w:szCs w:val="24"/>
          <w:rPrChange w:id="1533" w:author="谁是最可爱的人" w:date="2019-12-31T14:25:00Z">
            <w:rPr>
              <w:rFonts w:ascii="Times New Roman" w:hAnsi="Times New Roman" w:cs="Times New Roman"/>
              <w:i/>
              <w:sz w:val="24"/>
              <w:szCs w:val="24"/>
            </w:rPr>
          </w:rPrChange>
        </w:rPr>
        <w:t>S</w:t>
      </w:r>
      <w:r>
        <w:rPr>
          <w:rFonts w:ascii="Times New Roman" w:hAnsi="Times New Roman" w:cs="Times New Roman"/>
          <w:i/>
          <w:sz w:val="24"/>
          <w:szCs w:val="24"/>
        </w:rPr>
        <w:t>weetLeaf</w:t>
      </w:r>
      <w:r>
        <w:rPr>
          <w:rFonts w:ascii="Times New Roman" w:hAnsi="Times New Roman" w:cs="Times New Roman"/>
          <w:sz w:val="24"/>
          <w:szCs w:val="24"/>
        </w:rPr>
        <w:t>与这糖结合获得的甜味剂，可以减少三分之二的热量和碳水化合物。适合烹饪和焙烤，此产品可提供像糖一样的甜味和颜色。</w:t>
      </w:r>
      <w:r>
        <w:rPr>
          <w:rFonts w:ascii="Times New Roman" w:hAnsi="Times New Roman" w:cs="Times New Roman"/>
          <w:sz w:val="24"/>
          <w:szCs w:val="24"/>
        </w:rPr>
        <w:t>此配料可用在像面包、松饼和餐后甜点这样的焙烤配方中，以提供低热量、甜味和糖的焙烤特性。更多的信息可在在</w:t>
      </w:r>
      <w:r>
        <w:fldChar w:fldCharType="begin"/>
      </w:r>
      <w:r>
        <w:instrText xml:space="preserve"> HYPERLINK "http://www.sweetleaf.com" </w:instrText>
      </w:r>
      <w:r>
        <w:fldChar w:fldCharType="separate"/>
      </w:r>
      <w:r>
        <w:rPr>
          <w:rStyle w:val="af3"/>
          <w:rFonts w:ascii="Times New Roman" w:hAnsi="Times New Roman" w:cs="Times New Roman"/>
          <w:sz w:val="24"/>
          <w:szCs w:val="24"/>
        </w:rPr>
        <w:t>www.sweetleaf.com</w:t>
      </w:r>
      <w:r>
        <w:rPr>
          <w:rStyle w:val="af3"/>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t>上查阅。</w:t>
      </w:r>
    </w:p>
    <w:p w14:paraId="150C863D" w14:textId="77777777" w:rsidR="00970176" w:rsidRDefault="008D6EE0">
      <w:pPr>
        <w:pStyle w:val="3"/>
      </w:pPr>
      <w:bookmarkStart w:id="1534" w:name="_Toc14992101"/>
      <w:r>
        <w:t xml:space="preserve">4.5.7 </w:t>
      </w:r>
      <w:r>
        <w:t>降低甜味剂的使用</w:t>
      </w:r>
      <w:bookmarkEnd w:id="1534"/>
    </w:p>
    <w:p w14:paraId="1C8687D0" w14:textId="77777777" w:rsidR="00970176" w:rsidRDefault="008D6EE0" w:rsidP="00970176">
      <w:pPr>
        <w:widowControl/>
        <w:spacing w:line="360" w:lineRule="auto"/>
        <w:ind w:firstLine="480"/>
        <w:jc w:val="left"/>
        <w:rPr>
          <w:rFonts w:ascii="Times New Roman" w:hAnsi="Times New Roman" w:cs="Times New Roman"/>
          <w:sz w:val="24"/>
          <w:szCs w:val="24"/>
        </w:rPr>
        <w:pPrChange w:id="1535"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由甜叶菊提取物和不同香料结合的零热量甜味剂，可以点滴的形式添加到多种食品和饮料中，包括咖啡、燕麦、酸奶等。</w:t>
      </w:r>
      <w:r>
        <w:rPr>
          <w:rFonts w:ascii="Times New Roman" w:hAnsi="Times New Roman" w:cs="Times New Roman"/>
          <w:sz w:val="24"/>
          <w:szCs w:val="24"/>
        </w:rPr>
        <w:t>Wisdom Natural Brands</w:t>
      </w:r>
      <w:r>
        <w:rPr>
          <w:rFonts w:ascii="Times New Roman" w:hAnsi="Times New Roman" w:cs="Times New Roman"/>
          <w:sz w:val="24"/>
          <w:szCs w:val="24"/>
        </w:rPr>
        <w:t>公司的</w:t>
      </w:r>
      <w:r>
        <w:rPr>
          <w:rFonts w:ascii="Times New Roman" w:hAnsi="Times New Roman" w:cs="Times New Roman"/>
          <w:i/>
          <w:sz w:val="24"/>
          <w:szCs w:val="24"/>
        </w:rPr>
        <w:t>Sweet Leaf Liquid Stevia Sweet Drops</w:t>
      </w:r>
      <w:r>
        <w:rPr>
          <w:rFonts w:ascii="Times New Roman" w:hAnsi="Times New Roman" w:cs="Times New Roman"/>
          <w:sz w:val="24"/>
          <w:szCs w:val="24"/>
        </w:rPr>
        <w:t xml:space="preserve"> </w:t>
      </w:r>
      <w:r>
        <w:rPr>
          <w:rFonts w:ascii="Times New Roman" w:hAnsi="Times New Roman" w:cs="Times New Roman"/>
          <w:sz w:val="24"/>
          <w:szCs w:val="24"/>
        </w:rPr>
        <w:t>来源于多种可以提供新鲜感而不含热量的香料。</w:t>
      </w:r>
    </w:p>
    <w:p w14:paraId="7014EC22" w14:textId="77777777" w:rsidR="00970176" w:rsidRDefault="008D6EE0" w:rsidP="00970176">
      <w:pPr>
        <w:widowControl/>
        <w:spacing w:line="360" w:lineRule="auto"/>
        <w:ind w:firstLine="480"/>
        <w:jc w:val="left"/>
        <w:rPr>
          <w:rFonts w:ascii="Times New Roman" w:hAnsi="Times New Roman" w:cs="Times New Roman"/>
          <w:sz w:val="24"/>
          <w:szCs w:val="24"/>
        </w:rPr>
        <w:pPrChange w:id="1536"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以前这种产品主要供应给糖尿病患者，而现在它可作为日常饮食中的甜味剂。全部</w:t>
      </w:r>
      <w:r>
        <w:rPr>
          <w:rFonts w:ascii="Times New Roman" w:hAnsi="Times New Roman" w:cs="Times New Roman"/>
          <w:sz w:val="24"/>
          <w:szCs w:val="24"/>
        </w:rPr>
        <w:t>17</w:t>
      </w:r>
      <w:r>
        <w:rPr>
          <w:rFonts w:ascii="Times New Roman" w:hAnsi="Times New Roman" w:cs="Times New Roman"/>
          <w:sz w:val="24"/>
          <w:szCs w:val="24"/>
        </w:rPr>
        <w:t>种香料以易于使用的滴管瓶形式来盛放，所以消费者可以根据自己的要求增加或减少使用量。其中香料包括椰子、西瓜、可乐、柠檬、夏橙、浆果、巧克力覆盆子、英式太妃糖、香草奶油、榛子、薄荷、麦根沙士、葡萄、杏果茶、巧克力、肉桂和</w:t>
      </w:r>
      <w:r>
        <w:rPr>
          <w:rFonts w:ascii="Times New Roman" w:hAnsi="Times New Roman" w:cs="Times New Roman"/>
          <w:i/>
          <w:sz w:val="24"/>
          <w:szCs w:val="24"/>
        </w:rPr>
        <w:t>SteviaClear</w:t>
      </w:r>
      <w:r>
        <w:rPr>
          <w:rFonts w:ascii="Times New Roman" w:hAnsi="Times New Roman" w:cs="Times New Roman"/>
          <w:sz w:val="24"/>
          <w:szCs w:val="24"/>
        </w:rPr>
        <w:t>等，可以提供糖的甜味而不具有热量。</w:t>
      </w:r>
    </w:p>
    <w:p w14:paraId="6DB3CFAE" w14:textId="77777777" w:rsidR="00970176" w:rsidRDefault="008D6EE0">
      <w:pPr>
        <w:pStyle w:val="3"/>
      </w:pPr>
      <w:bookmarkStart w:id="1537" w:name="_Toc14992102"/>
      <w:r>
        <w:t xml:space="preserve">4.5.8 </w:t>
      </w:r>
      <w:r>
        <w:t>甜味三合一</w:t>
      </w:r>
      <w:bookmarkEnd w:id="1537"/>
    </w:p>
    <w:p w14:paraId="263345D1" w14:textId="77777777" w:rsidR="00970176" w:rsidRDefault="008D6EE0" w:rsidP="00970176">
      <w:pPr>
        <w:widowControl/>
        <w:spacing w:line="360" w:lineRule="auto"/>
        <w:ind w:firstLine="480"/>
        <w:jc w:val="left"/>
        <w:rPr>
          <w:rFonts w:ascii="Times New Roman" w:hAnsi="Times New Roman" w:cs="Times New Roman"/>
          <w:sz w:val="24"/>
          <w:szCs w:val="24"/>
        </w:rPr>
        <w:pPrChange w:id="1538"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产于</w:t>
      </w:r>
      <w:r>
        <w:rPr>
          <w:rFonts w:ascii="Times New Roman" w:hAnsi="Times New Roman" w:cs="Times New Roman"/>
          <w:sz w:val="24"/>
          <w:szCs w:val="24"/>
        </w:rPr>
        <w:t>Briess Malt &amp; Ingredients</w:t>
      </w:r>
      <w:r>
        <w:rPr>
          <w:rFonts w:ascii="Times New Roman" w:hAnsi="Times New Roman" w:cs="Times New Roman"/>
          <w:sz w:val="24"/>
          <w:szCs w:val="24"/>
        </w:rPr>
        <w:t>公司（</w:t>
      </w:r>
      <w:r>
        <w:rPr>
          <w:rFonts w:ascii="Times New Roman" w:hAnsi="Times New Roman" w:cs="Times New Roman"/>
          <w:sz w:val="24"/>
          <w:szCs w:val="24"/>
        </w:rPr>
        <w:t>www.briess.com</w:t>
      </w:r>
      <w:r>
        <w:rPr>
          <w:rFonts w:ascii="Times New Roman" w:hAnsi="Times New Roman" w:cs="Times New Roman"/>
          <w:sz w:val="24"/>
          <w:szCs w:val="24"/>
        </w:rPr>
        <w:t>）的</w:t>
      </w:r>
      <w:r>
        <w:rPr>
          <w:rFonts w:ascii="Times New Roman" w:hAnsi="Times New Roman" w:cs="Times New Roman"/>
          <w:sz w:val="24"/>
          <w:szCs w:val="24"/>
        </w:rPr>
        <w:t>三种天然甜味剂，在</w:t>
      </w:r>
      <w:r>
        <w:rPr>
          <w:rFonts w:ascii="Times New Roman" w:hAnsi="Times New Roman" w:cs="Times New Roman"/>
          <w:sz w:val="24"/>
          <w:szCs w:val="24"/>
        </w:rPr>
        <w:t>2013</w:t>
      </w:r>
      <w:r>
        <w:rPr>
          <w:rFonts w:ascii="Times New Roman" w:hAnsi="Times New Roman" w:cs="Times New Roman"/>
          <w:sz w:val="24"/>
          <w:szCs w:val="24"/>
        </w:rPr>
        <w:t>年美国西部天然产物博览会上被专门推销。三合一的甜味剂均为纯净的，微加工产品，并能解决配方问题，同时帮助实现标签上的要求。</w:t>
      </w:r>
    </w:p>
    <w:p w14:paraId="180A234B" w14:textId="77777777" w:rsidR="00970176" w:rsidRDefault="008D6EE0" w:rsidP="00970176">
      <w:pPr>
        <w:widowControl/>
        <w:spacing w:line="360" w:lineRule="auto"/>
        <w:ind w:firstLine="480"/>
        <w:jc w:val="left"/>
        <w:rPr>
          <w:rFonts w:ascii="Times New Roman" w:hAnsi="Times New Roman" w:cs="Times New Roman"/>
          <w:sz w:val="24"/>
          <w:szCs w:val="24"/>
        </w:rPr>
        <w:pPrChange w:id="1539" w:author="谁是最可爱的人" w:date="2019-12-31T14:25:00Z">
          <w:pPr>
            <w:tabs>
              <w:tab w:val="left" w:pos="3240"/>
            </w:tabs>
            <w:spacing w:before="100" w:beforeAutospacing="1" w:after="100" w:afterAutospacing="1" w:line="360" w:lineRule="auto"/>
            <w:ind w:firstLineChars="200" w:firstLine="480"/>
          </w:pPr>
        </w:pPrChange>
      </w:pPr>
      <w:r>
        <w:rPr>
          <w:rFonts w:ascii="Times New Roman" w:hAnsi="Times New Roman" w:cs="Times New Roman"/>
          <w:i/>
          <w:sz w:val="24"/>
          <w:szCs w:val="24"/>
        </w:rPr>
        <w:t>B</w:t>
      </w:r>
      <w:r>
        <w:rPr>
          <w:rFonts w:ascii="Times New Roman" w:hAnsi="Times New Roman" w:cs="Times New Roman"/>
          <w:i/>
          <w:sz w:val="24"/>
          <w:szCs w:val="24"/>
        </w:rPr>
        <w:t>riesSweet</w:t>
      </w:r>
      <w:bookmarkStart w:id="1540" w:name="OLE_LINK51"/>
      <w:bookmarkStart w:id="1541" w:name="OLE_LINK50"/>
      <w:r>
        <w:rPr>
          <w:rFonts w:ascii="Times New Roman" w:hAnsi="Times New Roman" w:cs="Times New Roman"/>
          <w:sz w:val="24"/>
          <w:szCs w:val="24"/>
        </w:rPr>
        <w:t xml:space="preserve">® </w:t>
      </w:r>
      <w:bookmarkEnd w:id="1540"/>
      <w:bookmarkEnd w:id="1541"/>
      <w:r>
        <w:rPr>
          <w:rFonts w:ascii="Times New Roman" w:hAnsi="Times New Roman" w:cs="Times New Roman"/>
          <w:i/>
          <w:sz w:val="24"/>
          <w:szCs w:val="24"/>
        </w:rPr>
        <w:t>Tapioca Syrup</w:t>
      </w:r>
      <w:r>
        <w:rPr>
          <w:rFonts w:ascii="Times New Roman" w:hAnsi="Times New Roman" w:cs="Times New Roman"/>
          <w:sz w:val="24"/>
          <w:szCs w:val="24"/>
        </w:rPr>
        <w:t>是无麸质的，并可作为</w:t>
      </w:r>
      <w:r>
        <w:rPr>
          <w:rFonts w:ascii="Times New Roman" w:hAnsi="Times New Roman" w:cs="Times New Roman"/>
          <w:sz w:val="24"/>
          <w:szCs w:val="24"/>
        </w:rPr>
        <w:t>1:1</w:t>
      </w:r>
      <w:r>
        <w:rPr>
          <w:rFonts w:ascii="Times New Roman" w:hAnsi="Times New Roman" w:cs="Times New Roman"/>
          <w:sz w:val="24"/>
          <w:szCs w:val="24"/>
        </w:rPr>
        <w:t>的玉米糖浆的替代物。它被用在膨化玉米中。</w:t>
      </w:r>
    </w:p>
    <w:p w14:paraId="57F8A8D8" w14:textId="77777777" w:rsidR="00970176" w:rsidRDefault="008D6EE0" w:rsidP="00970176">
      <w:pPr>
        <w:widowControl/>
        <w:spacing w:line="360" w:lineRule="auto"/>
        <w:ind w:firstLine="480"/>
        <w:jc w:val="left"/>
        <w:rPr>
          <w:rFonts w:ascii="Times New Roman" w:hAnsi="Times New Roman" w:cs="Times New Roman"/>
          <w:sz w:val="24"/>
          <w:szCs w:val="24"/>
        </w:rPr>
        <w:pPrChange w:id="1542"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i/>
          <w:sz w:val="24"/>
          <w:szCs w:val="24"/>
        </w:rPr>
        <w:t>BriesSweet W</w:t>
      </w:r>
      <w:r>
        <w:rPr>
          <w:rFonts w:ascii="Times New Roman" w:hAnsi="Times New Roman" w:cs="Times New Roman"/>
          <w:i/>
          <w:sz w:val="24"/>
          <w:szCs w:val="24"/>
        </w:rPr>
        <w:t>hite Sorghum Syrup</w:t>
      </w:r>
      <w:r>
        <w:rPr>
          <w:rFonts w:ascii="Times New Roman" w:hAnsi="Times New Roman" w:cs="Times New Roman"/>
          <w:sz w:val="24"/>
          <w:szCs w:val="24"/>
        </w:rPr>
        <w:t>可为</w:t>
      </w:r>
      <w:r>
        <w:rPr>
          <w:rFonts w:ascii="Times New Roman" w:hAnsi="Times New Roman" w:cs="Times New Roman"/>
          <w:sz w:val="24"/>
          <w:szCs w:val="24"/>
        </w:rPr>
        <w:t>1:1</w:t>
      </w:r>
      <w:r>
        <w:rPr>
          <w:rFonts w:ascii="Times New Roman" w:hAnsi="Times New Roman" w:cs="Times New Roman"/>
          <w:sz w:val="24"/>
          <w:szCs w:val="24"/>
        </w:rPr>
        <w:t>麦芽提取物的代替物，在无麸皮食物中帮助褐变，并可以增加多种食品的甜味。它已经应用在了燕麦棒中。</w:t>
      </w:r>
    </w:p>
    <w:p w14:paraId="797253F0" w14:textId="77777777" w:rsidR="00970176" w:rsidRDefault="008D6EE0" w:rsidP="00970176">
      <w:pPr>
        <w:widowControl/>
        <w:spacing w:line="360" w:lineRule="auto"/>
        <w:ind w:firstLine="480"/>
        <w:jc w:val="left"/>
        <w:rPr>
          <w:rFonts w:ascii="Times New Roman" w:hAnsi="Times New Roman" w:cs="Times New Roman"/>
          <w:sz w:val="24"/>
          <w:szCs w:val="24"/>
        </w:rPr>
        <w:pPrChange w:id="1543"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i/>
          <w:sz w:val="24"/>
          <w:szCs w:val="24"/>
        </w:rPr>
        <w:t>MaltofermR C</w:t>
      </w:r>
      <w:r>
        <w:rPr>
          <w:rFonts w:ascii="Times New Roman" w:hAnsi="Times New Roman" w:cs="Times New Roman"/>
          <w:i/>
          <w:sz w:val="24"/>
          <w:szCs w:val="24"/>
        </w:rPr>
        <w:t>R45 Malt Extract</w:t>
      </w:r>
      <w:r>
        <w:rPr>
          <w:rFonts w:ascii="Times New Roman" w:hAnsi="Times New Roman" w:cs="Times New Roman"/>
          <w:sz w:val="24"/>
          <w:szCs w:val="24"/>
        </w:rPr>
        <w:t xml:space="preserve"> </w:t>
      </w:r>
      <w:r>
        <w:rPr>
          <w:rFonts w:ascii="Times New Roman" w:hAnsi="Times New Roman" w:cs="Times New Roman"/>
          <w:sz w:val="24"/>
          <w:szCs w:val="24"/>
        </w:rPr>
        <w:t>用于焙烤食品、蜜饯、调</w:t>
      </w:r>
      <w:r>
        <w:rPr>
          <w:rFonts w:ascii="Times New Roman" w:hAnsi="Times New Roman" w:cs="Times New Roman"/>
          <w:sz w:val="24"/>
          <w:szCs w:val="24"/>
        </w:rPr>
        <w:t>味酱、预处理食品、营养棒、谷物等食品中，有功能性、风味和颜色调整等作用。</w:t>
      </w:r>
      <w:r>
        <w:rPr>
          <w:rFonts w:ascii="Times New Roman" w:hAnsi="Times New Roman" w:cs="Times New Roman"/>
          <w:sz w:val="24"/>
          <w:szCs w:val="24"/>
        </w:rPr>
        <w:t>100%</w:t>
      </w:r>
      <w:r>
        <w:rPr>
          <w:rFonts w:ascii="Times New Roman" w:hAnsi="Times New Roman" w:cs="Times New Roman"/>
          <w:sz w:val="24"/>
          <w:szCs w:val="24"/>
        </w:rPr>
        <w:t>的纯度，液体麦芽提取物由特种麦芽的特有成分混合制成。此甜味剂可以取代糖蜜饼干中所有的糖蜜，创造一种</w:t>
      </w:r>
      <w:r>
        <w:rPr>
          <w:rFonts w:ascii="Times New Roman" w:hAnsi="Times New Roman" w:cs="Times New Roman"/>
          <w:sz w:val="24"/>
          <w:szCs w:val="24"/>
        </w:rPr>
        <w:t>“</w:t>
      </w:r>
      <w:r>
        <w:rPr>
          <w:rFonts w:ascii="Times New Roman" w:hAnsi="Times New Roman" w:cs="Times New Roman"/>
          <w:sz w:val="24"/>
          <w:szCs w:val="24"/>
        </w:rPr>
        <w:t>麦芽蜜</w:t>
      </w:r>
      <w:r>
        <w:rPr>
          <w:rFonts w:ascii="Times New Roman" w:hAnsi="Times New Roman" w:cs="Times New Roman"/>
          <w:sz w:val="24"/>
          <w:szCs w:val="24"/>
        </w:rPr>
        <w:t>”</w:t>
      </w:r>
      <w:r>
        <w:rPr>
          <w:rFonts w:ascii="Times New Roman" w:hAnsi="Times New Roman" w:cs="Times New Roman"/>
          <w:sz w:val="24"/>
          <w:szCs w:val="24"/>
        </w:rPr>
        <w:t>饼干。</w:t>
      </w:r>
    </w:p>
    <w:p w14:paraId="320B067D" w14:textId="77777777" w:rsidR="00970176" w:rsidRDefault="008D6EE0">
      <w:pPr>
        <w:pStyle w:val="2"/>
      </w:pPr>
      <w:bookmarkStart w:id="1544" w:name="_Toc14992103"/>
      <w:r>
        <w:lastRenderedPageBreak/>
        <w:t>4.6</w:t>
      </w:r>
      <w:r>
        <w:t>消费者关心糖的摄入量</w:t>
      </w:r>
      <w:bookmarkEnd w:id="1544"/>
    </w:p>
    <w:p w14:paraId="6C04BD41" w14:textId="77777777" w:rsidR="00970176" w:rsidRDefault="008D6EE0" w:rsidP="00970176">
      <w:pPr>
        <w:widowControl/>
        <w:spacing w:line="360" w:lineRule="auto"/>
        <w:ind w:firstLine="480"/>
        <w:jc w:val="left"/>
        <w:rPr>
          <w:rFonts w:ascii="Times New Roman" w:hAnsi="Times New Roman" w:cs="Times New Roman"/>
          <w:sz w:val="24"/>
          <w:szCs w:val="24"/>
        </w:rPr>
        <w:pPrChange w:id="1545"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w:t>
      </w:r>
      <w:r>
        <w:rPr>
          <w:rFonts w:ascii="Times New Roman" w:hAnsi="Times New Roman" w:cs="Times New Roman"/>
          <w:sz w:val="24"/>
          <w:szCs w:val="24"/>
        </w:rPr>
        <w:t>Mintel Research Consultancy</w:t>
      </w:r>
      <w:r>
        <w:rPr>
          <w:rFonts w:ascii="Times New Roman" w:hAnsi="Times New Roman" w:cs="Times New Roman"/>
          <w:sz w:val="24"/>
          <w:szCs w:val="24"/>
        </w:rPr>
        <w:t>（</w:t>
      </w:r>
      <w:r>
        <w:rPr>
          <w:rFonts w:ascii="Times New Roman" w:hAnsi="Times New Roman" w:cs="Times New Roman"/>
          <w:sz w:val="24"/>
          <w:szCs w:val="24"/>
        </w:rPr>
        <w:t>Mintel</w:t>
      </w:r>
      <w:r>
        <w:rPr>
          <w:rFonts w:ascii="Times New Roman" w:hAnsi="Times New Roman" w:cs="Times New Roman"/>
          <w:sz w:val="24"/>
          <w:szCs w:val="24"/>
        </w:rPr>
        <w:t>研究咨询公司）的一项新的研究中，有近四分之一（</w:t>
      </w:r>
      <w:r>
        <w:rPr>
          <w:rFonts w:ascii="Times New Roman" w:hAnsi="Times New Roman" w:cs="Times New Roman"/>
          <w:sz w:val="24"/>
          <w:szCs w:val="24"/>
        </w:rPr>
        <w:t>21%</w:t>
      </w:r>
      <w:r>
        <w:rPr>
          <w:rFonts w:ascii="Times New Roman" w:hAnsi="Times New Roman" w:cs="Times New Roman"/>
          <w:sz w:val="24"/>
          <w:szCs w:val="24"/>
        </w:rPr>
        <w:t>）的消费者关心所有饮料和食品中糖的消费量；但当考虑到焙烤食品、饮料、乳制品和调味制品时，仅</w:t>
      </w:r>
      <w:r>
        <w:rPr>
          <w:rFonts w:ascii="Times New Roman" w:hAnsi="Times New Roman" w:cs="Times New Roman"/>
          <w:sz w:val="24"/>
          <w:szCs w:val="24"/>
        </w:rPr>
        <w:t>3%</w:t>
      </w:r>
      <w:r>
        <w:rPr>
          <w:rFonts w:ascii="Times New Roman" w:hAnsi="Times New Roman" w:cs="Times New Roman"/>
          <w:sz w:val="24"/>
          <w:szCs w:val="24"/>
        </w:rPr>
        <w:t>的人关注高果糖浆（</w:t>
      </w:r>
      <w:r>
        <w:rPr>
          <w:rFonts w:ascii="Times New Roman" w:hAnsi="Times New Roman" w:cs="Times New Roman"/>
          <w:sz w:val="24"/>
          <w:szCs w:val="24"/>
        </w:rPr>
        <w:t>HFCS</w:t>
      </w:r>
      <w:r>
        <w:rPr>
          <w:rFonts w:ascii="Times New Roman" w:hAnsi="Times New Roman" w:cs="Times New Roman"/>
          <w:sz w:val="24"/>
          <w:szCs w:val="24"/>
        </w:rPr>
        <w:t>）的消费量。</w:t>
      </w:r>
    </w:p>
    <w:p w14:paraId="0CDD4A45" w14:textId="77777777" w:rsidR="00970176" w:rsidRDefault="008D6EE0" w:rsidP="00970176">
      <w:pPr>
        <w:widowControl/>
        <w:spacing w:line="360" w:lineRule="auto"/>
        <w:ind w:firstLine="480"/>
        <w:jc w:val="left"/>
        <w:rPr>
          <w:rFonts w:ascii="Times New Roman" w:hAnsi="Times New Roman" w:cs="Times New Roman"/>
          <w:sz w:val="24"/>
          <w:szCs w:val="24"/>
        </w:rPr>
        <w:pPrChange w:id="1546"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分析研究的数据表明：</w:t>
      </w:r>
      <w:r>
        <w:rPr>
          <w:rFonts w:ascii="Times New Roman" w:hAnsi="Times New Roman" w:cs="Times New Roman"/>
          <w:sz w:val="24"/>
          <w:szCs w:val="24"/>
        </w:rPr>
        <w:t>“</w:t>
      </w:r>
      <w:r>
        <w:rPr>
          <w:rFonts w:ascii="Times New Roman" w:hAnsi="Times New Roman" w:cs="Times New Roman"/>
          <w:sz w:val="24"/>
          <w:szCs w:val="24"/>
        </w:rPr>
        <w:t>加工商通过</w:t>
      </w:r>
      <w:r>
        <w:rPr>
          <w:rFonts w:ascii="Times New Roman" w:hAnsi="Times New Roman" w:cs="Times New Roman"/>
          <w:sz w:val="24"/>
          <w:szCs w:val="24"/>
        </w:rPr>
        <w:t>降低总糖含量将实现比不加</w:t>
      </w:r>
      <w:r>
        <w:rPr>
          <w:rFonts w:ascii="Times New Roman" w:hAnsi="Times New Roman" w:cs="Times New Roman"/>
          <w:sz w:val="24"/>
          <w:szCs w:val="24"/>
        </w:rPr>
        <w:t>HFCS</w:t>
      </w:r>
      <w:r>
        <w:rPr>
          <w:rFonts w:ascii="Times New Roman" w:hAnsi="Times New Roman" w:cs="Times New Roman"/>
          <w:sz w:val="24"/>
          <w:szCs w:val="24"/>
        </w:rPr>
        <w:t>重新设计的配方更为巨大的销售量</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MSR</w:t>
      </w:r>
      <w:r>
        <w:rPr>
          <w:rFonts w:ascii="Times New Roman" w:hAnsi="Times New Roman" w:cs="Times New Roman"/>
          <w:sz w:val="24"/>
          <w:szCs w:val="24"/>
        </w:rPr>
        <w:t>集团副总裁</w:t>
      </w:r>
      <w:r>
        <w:rPr>
          <w:rFonts w:ascii="Times New Roman" w:hAnsi="Times New Roman" w:cs="Times New Roman"/>
          <w:sz w:val="24"/>
          <w:szCs w:val="24"/>
        </w:rPr>
        <w:t>Sara Martens</w:t>
      </w:r>
      <w:r>
        <w:rPr>
          <w:rFonts w:ascii="Times New Roman" w:hAnsi="Times New Roman" w:cs="Times New Roman"/>
          <w:sz w:val="24"/>
          <w:szCs w:val="24"/>
        </w:rPr>
        <w:t>说。</w:t>
      </w:r>
    </w:p>
    <w:p w14:paraId="20770306" w14:textId="77777777" w:rsidR="00970176" w:rsidRDefault="008D6EE0" w:rsidP="00970176">
      <w:pPr>
        <w:widowControl/>
        <w:spacing w:line="360" w:lineRule="auto"/>
        <w:ind w:firstLine="480"/>
        <w:jc w:val="left"/>
        <w:rPr>
          <w:rFonts w:ascii="Times New Roman" w:hAnsi="Times New Roman" w:cs="Times New Roman"/>
          <w:sz w:val="24"/>
          <w:szCs w:val="24"/>
        </w:rPr>
        <w:pPrChange w:id="1547"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通过调查消费者行为，</w:t>
      </w:r>
      <w:r>
        <w:rPr>
          <w:rFonts w:ascii="Times New Roman" w:hAnsi="Times New Roman" w:cs="Times New Roman"/>
          <w:sz w:val="24"/>
          <w:szCs w:val="24"/>
        </w:rPr>
        <w:t>Mintel</w:t>
      </w:r>
      <w:r>
        <w:rPr>
          <w:rFonts w:ascii="Times New Roman" w:hAnsi="Times New Roman" w:cs="Times New Roman"/>
          <w:sz w:val="24"/>
          <w:szCs w:val="24"/>
        </w:rPr>
        <w:t>的研究也发现更多的消费者在读标签中的总糖（</w:t>
      </w:r>
      <w:r>
        <w:rPr>
          <w:rFonts w:ascii="Times New Roman" w:hAnsi="Times New Roman" w:cs="Times New Roman"/>
          <w:sz w:val="24"/>
          <w:szCs w:val="24"/>
        </w:rPr>
        <w:t>31%</w:t>
      </w:r>
      <w:r>
        <w:rPr>
          <w:rFonts w:ascii="Times New Roman" w:hAnsi="Times New Roman" w:cs="Times New Roman"/>
          <w:sz w:val="24"/>
          <w:szCs w:val="24"/>
        </w:rPr>
        <w:t>）而不是</w:t>
      </w:r>
      <w:r>
        <w:rPr>
          <w:rFonts w:ascii="Times New Roman" w:hAnsi="Times New Roman" w:cs="Times New Roman"/>
          <w:sz w:val="24"/>
          <w:szCs w:val="24"/>
        </w:rPr>
        <w:t>HFCS</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）。根据</w:t>
      </w:r>
      <w:r>
        <w:rPr>
          <w:rFonts w:ascii="Times New Roman" w:hAnsi="Times New Roman" w:cs="Times New Roman"/>
          <w:sz w:val="24"/>
          <w:szCs w:val="24"/>
        </w:rPr>
        <w:t>41%</w:t>
      </w:r>
      <w:r>
        <w:rPr>
          <w:rFonts w:ascii="Times New Roman" w:hAnsi="Times New Roman" w:cs="Times New Roman"/>
          <w:sz w:val="24"/>
          <w:szCs w:val="24"/>
        </w:rPr>
        <w:t>的受访者，卡路里含量是食品标签中被关注得最多的信息。</w:t>
      </w:r>
    </w:p>
    <w:p w14:paraId="10BBBB60" w14:textId="77777777" w:rsidR="00970176" w:rsidRDefault="008D6EE0" w:rsidP="00970176">
      <w:pPr>
        <w:widowControl/>
        <w:spacing w:line="360" w:lineRule="auto"/>
        <w:ind w:firstLine="480"/>
        <w:jc w:val="left"/>
        <w:rPr>
          <w:rFonts w:ascii="Times New Roman" w:hAnsi="Times New Roman" w:cs="Times New Roman"/>
          <w:sz w:val="24"/>
          <w:szCs w:val="24"/>
        </w:rPr>
        <w:pPrChange w:id="1548"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这项研究是由</w:t>
      </w:r>
      <w:r>
        <w:rPr>
          <w:rFonts w:ascii="Times New Roman" w:hAnsi="Times New Roman" w:cs="Times New Roman"/>
          <w:sz w:val="24"/>
          <w:szCs w:val="24"/>
        </w:rPr>
        <w:t>Corn Refiners Association</w:t>
      </w:r>
      <w:r>
        <w:rPr>
          <w:rFonts w:ascii="Times New Roman" w:hAnsi="Times New Roman" w:cs="Times New Roman"/>
          <w:sz w:val="24"/>
          <w:szCs w:val="24"/>
        </w:rPr>
        <w:t>（玉米精制糖协会）</w:t>
      </w:r>
      <w:r>
        <w:rPr>
          <w:rFonts w:ascii="Times New Roman" w:hAnsi="Times New Roman" w:cs="Times New Roman"/>
          <w:sz w:val="24"/>
          <w:szCs w:val="24"/>
        </w:rPr>
        <w:t xml:space="preserve"> </w:t>
      </w:r>
      <w:r>
        <w:rPr>
          <w:rFonts w:ascii="Times New Roman" w:hAnsi="Times New Roman" w:cs="Times New Roman"/>
          <w:sz w:val="24"/>
          <w:szCs w:val="24"/>
        </w:rPr>
        <w:t>委托进行。</w:t>
      </w:r>
    </w:p>
    <w:p w14:paraId="0D0FFC37" w14:textId="77777777" w:rsidR="00970176" w:rsidRDefault="008D6EE0">
      <w:pPr>
        <w:pStyle w:val="3"/>
      </w:pPr>
      <w:bookmarkStart w:id="1549" w:name="_Toc14992104"/>
      <w:r>
        <w:t xml:space="preserve">4.6.1 </w:t>
      </w:r>
      <w:r>
        <w:t>蜂蜜的新形式</w:t>
      </w:r>
      <w:bookmarkEnd w:id="1549"/>
    </w:p>
    <w:p w14:paraId="394B6F25" w14:textId="77777777" w:rsidR="00970176" w:rsidRDefault="008D6EE0" w:rsidP="00970176">
      <w:pPr>
        <w:widowControl/>
        <w:spacing w:line="360" w:lineRule="auto"/>
        <w:ind w:firstLine="480"/>
        <w:jc w:val="left"/>
        <w:rPr>
          <w:rFonts w:ascii="Times New Roman" w:hAnsi="Times New Roman" w:cs="Times New Roman"/>
          <w:sz w:val="24"/>
          <w:szCs w:val="24"/>
        </w:rPr>
        <w:pPrChange w:id="1550"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一种由</w:t>
      </w:r>
      <w:r>
        <w:rPr>
          <w:rFonts w:ascii="Times New Roman" w:hAnsi="Times New Roman" w:cs="Times New Roman"/>
          <w:sz w:val="24"/>
          <w:szCs w:val="24"/>
        </w:rPr>
        <w:t>100%</w:t>
      </w:r>
      <w:r>
        <w:rPr>
          <w:rFonts w:ascii="Times New Roman" w:hAnsi="Times New Roman" w:cs="Times New Roman"/>
          <w:sz w:val="24"/>
          <w:szCs w:val="24"/>
        </w:rPr>
        <w:t>纯净的干蜂蜜做成的吸管，已经被加拿大</w:t>
      </w:r>
      <w:r>
        <w:rPr>
          <w:rFonts w:ascii="Times New Roman" w:hAnsi="Times New Roman" w:cs="Times New Roman"/>
          <w:sz w:val="24"/>
          <w:szCs w:val="24"/>
        </w:rPr>
        <w:t>Island Abbey</w:t>
      </w:r>
      <w:r>
        <w:rPr>
          <w:rFonts w:ascii="Times New Roman" w:hAnsi="Times New Roman" w:cs="Times New Roman"/>
          <w:sz w:val="24"/>
          <w:szCs w:val="24"/>
        </w:rPr>
        <w:t>食品公司开发出来。该公司扩大了它的</w:t>
      </w:r>
      <w:r>
        <w:rPr>
          <w:rFonts w:ascii="Times New Roman" w:hAnsi="Times New Roman" w:cs="Times New Roman"/>
          <w:i/>
          <w:sz w:val="24"/>
          <w:szCs w:val="24"/>
        </w:rPr>
        <w:t>Honibe</w:t>
      </w:r>
      <w:r>
        <w:rPr>
          <w:rFonts w:ascii="Times New Roman" w:hAnsi="Times New Roman" w:cs="Times New Roman"/>
          <w:sz w:val="24"/>
          <w:szCs w:val="24"/>
        </w:rPr>
        <w:t>®</w:t>
      </w:r>
      <w:r>
        <w:rPr>
          <w:rFonts w:ascii="Times New Roman" w:hAnsi="Times New Roman" w:cs="Times New Roman"/>
          <w:sz w:val="24"/>
          <w:szCs w:val="24"/>
        </w:rPr>
        <w:t>生产线来生产</w:t>
      </w:r>
      <w:r>
        <w:rPr>
          <w:rFonts w:ascii="Times New Roman" w:hAnsi="Times New Roman" w:cs="Times New Roman"/>
          <w:i/>
          <w:sz w:val="24"/>
          <w:szCs w:val="24"/>
        </w:rPr>
        <w:t>Honey Delights</w:t>
      </w:r>
      <w:r>
        <w:rPr>
          <w:rFonts w:ascii="Times New Roman" w:hAnsi="Times New Roman" w:cs="Times New Roman"/>
          <w:sz w:val="24"/>
          <w:szCs w:val="24"/>
        </w:rPr>
        <w:t>®</w:t>
      </w:r>
      <w:r>
        <w:rPr>
          <w:rFonts w:ascii="Times New Roman" w:hAnsi="Times New Roman" w:cs="Times New Roman"/>
          <w:i/>
          <w:sz w:val="24"/>
          <w:szCs w:val="24"/>
        </w:rPr>
        <w:t xml:space="preserve"> Suckers</w:t>
      </w:r>
      <w:r>
        <w:rPr>
          <w:rFonts w:ascii="Times New Roman" w:hAnsi="Times New Roman" w:cs="Times New Roman"/>
          <w:sz w:val="24"/>
          <w:szCs w:val="24"/>
        </w:rPr>
        <w:t>，此产品可以加工为多种类型如纯蜂蜜型、柠檬纯蜂蜜型和樱桃纯蜂蜜型。除了可以满足喜欢吃甜食的人，这种吸管还可以加入薄荷和桉叶原料，以暂时缓解咽喉痛和鼻塞。</w:t>
      </w:r>
    </w:p>
    <w:p w14:paraId="1DF3BBE1" w14:textId="77777777" w:rsidR="00970176" w:rsidRDefault="008D6EE0" w:rsidP="00970176">
      <w:pPr>
        <w:widowControl/>
        <w:spacing w:line="360" w:lineRule="auto"/>
        <w:ind w:firstLine="480"/>
        <w:jc w:val="left"/>
        <w:rPr>
          <w:rFonts w:ascii="Times New Roman" w:hAnsi="Times New Roman" w:cs="Times New Roman"/>
          <w:sz w:val="24"/>
          <w:szCs w:val="24"/>
        </w:rPr>
        <w:pPrChange w:id="1551"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不像市场中其他蜂蜜产品，仅含有很少的蜂蜜（一般少于</w:t>
      </w:r>
      <w:r>
        <w:rPr>
          <w:rFonts w:ascii="Times New Roman" w:hAnsi="Times New Roman" w:cs="Times New Roman"/>
          <w:sz w:val="24"/>
          <w:szCs w:val="24"/>
        </w:rPr>
        <w:t>5%</w:t>
      </w:r>
      <w:r>
        <w:rPr>
          <w:rFonts w:ascii="Times New Roman" w:hAnsi="Times New Roman" w:cs="Times New Roman"/>
          <w:sz w:val="24"/>
          <w:szCs w:val="24"/>
        </w:rPr>
        <w:t>），主要是用精炼糖制成，这些产品由</w:t>
      </w:r>
      <w:r>
        <w:rPr>
          <w:rFonts w:ascii="Times New Roman" w:hAnsi="Times New Roman" w:cs="Times New Roman"/>
          <w:sz w:val="24"/>
          <w:szCs w:val="24"/>
        </w:rPr>
        <w:t>100%</w:t>
      </w:r>
      <w:r>
        <w:rPr>
          <w:rFonts w:ascii="Times New Roman" w:hAnsi="Times New Roman" w:cs="Times New Roman"/>
          <w:sz w:val="24"/>
          <w:szCs w:val="24"/>
        </w:rPr>
        <w:t>的纯干蜂蜜制成，其作用便是作为高效的载体传递蜂蜜的天然性质。蜂蜜已经被证实含有抗菌</w:t>
      </w:r>
      <w:r>
        <w:rPr>
          <w:rFonts w:ascii="Times New Roman" w:hAnsi="Times New Roman" w:cs="Times New Roman"/>
          <w:sz w:val="24"/>
          <w:szCs w:val="24"/>
        </w:rPr>
        <w:t>和抑菌特性，也可以作为抗氧化剂和营养物质。蜂蜜还可以作为糖尿病人和要求低摄入或限制摄入碳水化合物的人的甜味剂替代品，因为蜂蜜被认为有比精制糖还要低的血糖指数。</w:t>
      </w:r>
    </w:p>
    <w:p w14:paraId="2A7B6D9F" w14:textId="77777777" w:rsidR="00970176" w:rsidRDefault="008D6EE0" w:rsidP="00970176">
      <w:pPr>
        <w:widowControl/>
        <w:spacing w:line="360" w:lineRule="auto"/>
        <w:ind w:firstLine="480"/>
        <w:jc w:val="left"/>
        <w:rPr>
          <w:rFonts w:ascii="Times New Roman" w:hAnsi="Times New Roman" w:cs="Times New Roman"/>
          <w:sz w:val="24"/>
          <w:szCs w:val="24"/>
        </w:rPr>
        <w:pPrChange w:id="1552"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在</w:t>
      </w:r>
      <w:r>
        <w:rPr>
          <w:rFonts w:ascii="Times New Roman" w:hAnsi="Times New Roman" w:cs="Times New Roman"/>
          <w:i/>
          <w:sz w:val="24"/>
          <w:szCs w:val="24"/>
        </w:rPr>
        <w:t>Honibe</w:t>
      </w:r>
      <w:r>
        <w:rPr>
          <w:rFonts w:ascii="Times New Roman" w:hAnsi="Times New Roman" w:cs="Times New Roman"/>
          <w:sz w:val="24"/>
          <w:szCs w:val="24"/>
        </w:rPr>
        <w:t>商标下其他产品包括</w:t>
      </w:r>
      <w:r>
        <w:rPr>
          <w:rFonts w:ascii="Times New Roman" w:hAnsi="Times New Roman" w:cs="Times New Roman"/>
          <w:i/>
          <w:sz w:val="24"/>
          <w:szCs w:val="24"/>
        </w:rPr>
        <w:t>Honey Drop</w:t>
      </w:r>
      <w:r>
        <w:rPr>
          <w:rFonts w:ascii="Times New Roman" w:hAnsi="Times New Roman" w:cs="Times New Roman"/>
          <w:sz w:val="24"/>
          <w:szCs w:val="24"/>
        </w:rPr>
        <w:t>®</w:t>
      </w:r>
      <w:r>
        <w:rPr>
          <w:rFonts w:ascii="Times New Roman" w:hAnsi="Times New Roman" w:cs="Times New Roman"/>
          <w:sz w:val="24"/>
          <w:szCs w:val="24"/>
        </w:rPr>
        <w:t>，一种由</w:t>
      </w:r>
      <w:r>
        <w:rPr>
          <w:rFonts w:ascii="Times New Roman" w:hAnsi="Times New Roman" w:cs="Times New Roman"/>
          <w:sz w:val="24"/>
          <w:szCs w:val="24"/>
        </w:rPr>
        <w:t>100%</w:t>
      </w:r>
      <w:r>
        <w:rPr>
          <w:rFonts w:ascii="Times New Roman" w:hAnsi="Times New Roman" w:cs="Times New Roman"/>
          <w:sz w:val="24"/>
          <w:szCs w:val="24"/>
        </w:rPr>
        <w:t>纯干蜂蜜以非粘性固体的形式专为吸管使用；</w:t>
      </w:r>
      <w:r>
        <w:rPr>
          <w:rFonts w:ascii="Times New Roman" w:hAnsi="Times New Roman" w:cs="Times New Roman"/>
          <w:i/>
          <w:sz w:val="24"/>
          <w:szCs w:val="24"/>
        </w:rPr>
        <w:t>Honey Sprinkles</w:t>
      </w:r>
      <w:r>
        <w:rPr>
          <w:rFonts w:ascii="Times New Roman" w:hAnsi="Times New Roman" w:cs="Times New Roman"/>
          <w:sz w:val="24"/>
          <w:szCs w:val="24"/>
        </w:rPr>
        <w:t>，用于烹饪和焙烤；</w:t>
      </w:r>
      <w:r>
        <w:rPr>
          <w:rFonts w:ascii="Times New Roman" w:hAnsi="Times New Roman" w:cs="Times New Roman"/>
          <w:i/>
          <w:sz w:val="24"/>
          <w:szCs w:val="24"/>
        </w:rPr>
        <w:t>Honey Lozenges</w:t>
      </w:r>
      <w:r>
        <w:rPr>
          <w:rFonts w:ascii="Times New Roman" w:hAnsi="Times New Roman" w:cs="Times New Roman"/>
          <w:sz w:val="24"/>
          <w:szCs w:val="24"/>
        </w:rPr>
        <w:t>，用于咳嗽和感冒；和</w:t>
      </w:r>
      <w:r>
        <w:rPr>
          <w:rFonts w:ascii="Times New Roman" w:hAnsi="Times New Roman" w:cs="Times New Roman"/>
          <w:i/>
          <w:sz w:val="24"/>
          <w:szCs w:val="24"/>
        </w:rPr>
        <w:t>Honey Delights</w:t>
      </w:r>
      <w:r>
        <w:rPr>
          <w:rFonts w:ascii="Times New Roman" w:hAnsi="Times New Roman" w:cs="Times New Roman"/>
          <w:sz w:val="24"/>
          <w:szCs w:val="24"/>
        </w:rPr>
        <w:t>，用于蜂蜜糖果。</w:t>
      </w:r>
    </w:p>
    <w:p w14:paraId="5C294028" w14:textId="77777777" w:rsidR="00970176" w:rsidRDefault="008D6EE0">
      <w:pPr>
        <w:pStyle w:val="3"/>
      </w:pPr>
      <w:bookmarkStart w:id="1553" w:name="_Toc14992105"/>
      <w:r>
        <w:lastRenderedPageBreak/>
        <w:t>4.6.2</w:t>
      </w:r>
      <w:r>
        <w:t>合作可以生产更多的木糖醇</w:t>
      </w:r>
      <w:bookmarkEnd w:id="1553"/>
    </w:p>
    <w:p w14:paraId="358F1EBD" w14:textId="77777777" w:rsidR="00970176" w:rsidRDefault="008D6EE0" w:rsidP="00970176">
      <w:pPr>
        <w:widowControl/>
        <w:spacing w:line="360" w:lineRule="auto"/>
        <w:ind w:firstLine="480"/>
        <w:jc w:val="left"/>
        <w:rPr>
          <w:rFonts w:ascii="Times New Roman" w:hAnsi="Times New Roman" w:cs="Times New Roman"/>
          <w:sz w:val="24"/>
          <w:szCs w:val="24"/>
        </w:rPr>
        <w:pPrChange w:id="1554"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芝加哥</w:t>
      </w:r>
      <w:r>
        <w:rPr>
          <w:rFonts w:ascii="Times New Roman" w:hAnsi="Times New Roman" w:cs="Times New Roman"/>
          <w:sz w:val="24"/>
          <w:szCs w:val="24"/>
        </w:rPr>
        <w:t>zuChem</w:t>
      </w:r>
      <w:r>
        <w:rPr>
          <w:rFonts w:ascii="Times New Roman" w:hAnsi="Times New Roman" w:cs="Times New Roman"/>
          <w:sz w:val="24"/>
          <w:szCs w:val="24"/>
        </w:rPr>
        <w:t>公司</w:t>
      </w:r>
      <w:r>
        <w:rPr>
          <w:rFonts w:ascii="Times New Roman" w:hAnsi="Times New Roman" w:cs="Times New Roman"/>
          <w:sz w:val="24"/>
          <w:szCs w:val="24"/>
        </w:rPr>
        <w:t>(www.zuchem.com)</w:t>
      </w:r>
      <w:r>
        <w:rPr>
          <w:rFonts w:ascii="Times New Roman" w:hAnsi="Times New Roman" w:cs="Times New Roman"/>
          <w:sz w:val="24"/>
          <w:szCs w:val="24"/>
        </w:rPr>
        <w:t>和印度孟买</w:t>
      </w:r>
      <w:r>
        <w:rPr>
          <w:rFonts w:ascii="Times New Roman" w:hAnsi="Times New Roman" w:cs="Times New Roman"/>
          <w:sz w:val="24"/>
          <w:szCs w:val="24"/>
        </w:rPr>
        <w:t>的</w:t>
      </w:r>
      <w:r>
        <w:rPr>
          <w:rFonts w:ascii="Times New Roman" w:hAnsi="Times New Roman" w:cs="Times New Roman"/>
          <w:sz w:val="24"/>
          <w:szCs w:val="24"/>
        </w:rPr>
        <w:t>Godavari Biorefineries</w:t>
      </w:r>
      <w:r>
        <w:rPr>
          <w:rFonts w:ascii="Times New Roman" w:hAnsi="Times New Roman" w:cs="Times New Roman"/>
          <w:sz w:val="24"/>
          <w:szCs w:val="24"/>
        </w:rPr>
        <w:t>公司</w:t>
      </w:r>
      <w:r>
        <w:rPr>
          <w:rFonts w:ascii="Times New Roman" w:hAnsi="Times New Roman" w:cs="Times New Roman"/>
          <w:sz w:val="24"/>
          <w:szCs w:val="24"/>
        </w:rPr>
        <w:t>(www.somaiya.com)</w:t>
      </w:r>
      <w:r>
        <w:rPr>
          <w:rFonts w:ascii="Times New Roman" w:hAnsi="Times New Roman" w:cs="Times New Roman"/>
          <w:sz w:val="24"/>
          <w:szCs w:val="24"/>
        </w:rPr>
        <w:t>之间的全球性合作，将</w:t>
      </w:r>
      <w:del w:id="1555" w:author="谁是最可爱的人" w:date="2019-12-31T14:32:00Z">
        <w:r>
          <w:rPr>
            <w:rFonts w:ascii="Times New Roman" w:hAnsi="Times New Roman" w:cs="Times New Roman"/>
            <w:sz w:val="24"/>
            <w:szCs w:val="24"/>
          </w:rPr>
          <w:delText>导致</w:delText>
        </w:r>
      </w:del>
      <w:ins w:id="1556" w:author="谁是最可爱的人" w:date="2019-12-31T14:33:00Z">
        <w:r>
          <w:rPr>
            <w:rFonts w:ascii="Times New Roman" w:hAnsi="Times New Roman" w:cs="Times New Roman" w:hint="eastAsia"/>
            <w:sz w:val="24"/>
            <w:szCs w:val="24"/>
          </w:rPr>
          <w:t>促进</w:t>
        </w:r>
      </w:ins>
      <w:r>
        <w:rPr>
          <w:rFonts w:ascii="Times New Roman" w:hAnsi="Times New Roman" w:cs="Times New Roman"/>
          <w:sz w:val="24"/>
          <w:szCs w:val="24"/>
        </w:rPr>
        <w:t>可再生生物生产的木糖醇商业化。</w:t>
      </w:r>
    </w:p>
    <w:p w14:paraId="4E9B1B31" w14:textId="77777777" w:rsidR="00970176" w:rsidRDefault="008D6EE0" w:rsidP="00970176">
      <w:pPr>
        <w:widowControl/>
        <w:spacing w:line="360" w:lineRule="auto"/>
        <w:ind w:firstLine="480"/>
        <w:jc w:val="left"/>
        <w:rPr>
          <w:rFonts w:ascii="Times New Roman" w:hAnsi="Times New Roman" w:cs="Times New Roman"/>
          <w:sz w:val="24"/>
          <w:szCs w:val="24"/>
        </w:rPr>
        <w:pPrChange w:id="1557"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根据该协议，双方将应用</w:t>
      </w:r>
      <w:r>
        <w:rPr>
          <w:rFonts w:ascii="Times New Roman" w:hAnsi="Times New Roman" w:cs="Times New Roman"/>
          <w:sz w:val="24"/>
          <w:szCs w:val="24"/>
        </w:rPr>
        <w:t>zuChem</w:t>
      </w:r>
      <w:r>
        <w:rPr>
          <w:rFonts w:ascii="Times New Roman" w:hAnsi="Times New Roman" w:cs="Times New Roman"/>
          <w:sz w:val="24"/>
          <w:szCs w:val="24"/>
        </w:rPr>
        <w:t>公司的专有生物加工技术生产生物源的木糖醇作为食品配料使用。自</w:t>
      </w:r>
      <w:r>
        <w:rPr>
          <w:rFonts w:ascii="Times New Roman" w:hAnsi="Times New Roman" w:cs="Times New Roman"/>
          <w:sz w:val="24"/>
          <w:szCs w:val="24"/>
        </w:rPr>
        <w:t>1939</w:t>
      </w:r>
      <w:r>
        <w:rPr>
          <w:rFonts w:ascii="Times New Roman" w:hAnsi="Times New Roman" w:cs="Times New Roman"/>
          <w:sz w:val="24"/>
          <w:szCs w:val="24"/>
        </w:rPr>
        <w:t>年以来，</w:t>
      </w:r>
      <w:r>
        <w:rPr>
          <w:rFonts w:ascii="Times New Roman" w:hAnsi="Times New Roman" w:cs="Times New Roman"/>
          <w:sz w:val="24"/>
          <w:szCs w:val="24"/>
        </w:rPr>
        <w:t>Godavari</w:t>
      </w:r>
      <w:r>
        <w:rPr>
          <w:rFonts w:ascii="Times New Roman" w:hAnsi="Times New Roman" w:cs="Times New Roman"/>
          <w:sz w:val="24"/>
          <w:szCs w:val="24"/>
        </w:rPr>
        <w:t>公司是公认的糖和糖衍生物的生产商和销售商。</w:t>
      </w:r>
    </w:p>
    <w:p w14:paraId="2F6EFB2C" w14:textId="77777777" w:rsidR="00970176" w:rsidRDefault="008D6EE0" w:rsidP="00970176">
      <w:pPr>
        <w:widowControl/>
        <w:spacing w:line="360" w:lineRule="auto"/>
        <w:ind w:firstLine="480"/>
        <w:jc w:val="left"/>
        <w:rPr>
          <w:rFonts w:ascii="Times New Roman" w:hAnsi="Times New Roman" w:cs="Times New Roman"/>
          <w:sz w:val="24"/>
          <w:szCs w:val="24"/>
        </w:rPr>
        <w:pPrChange w:id="1558"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木糖醇已在美国和北美市场上越来越受欢迎，但受可用性问题和价格波动影响，主要短板为当前原材料是通过化学加氢来生产。</w:t>
      </w:r>
      <w:r>
        <w:rPr>
          <w:rFonts w:ascii="Times New Roman" w:hAnsi="Times New Roman" w:cs="Times New Roman"/>
          <w:sz w:val="24"/>
          <w:szCs w:val="24"/>
        </w:rPr>
        <w:t>zuChem</w:t>
      </w:r>
      <w:r>
        <w:rPr>
          <w:rFonts w:ascii="Times New Roman" w:hAnsi="Times New Roman" w:cs="Times New Roman"/>
          <w:sz w:val="24"/>
          <w:szCs w:val="24"/>
        </w:rPr>
        <w:t>公司的生物加工方法缓解了这些约束，再结合</w:t>
      </w:r>
      <w:r>
        <w:rPr>
          <w:rFonts w:ascii="Times New Roman" w:hAnsi="Times New Roman" w:cs="Times New Roman"/>
          <w:sz w:val="24"/>
          <w:szCs w:val="24"/>
        </w:rPr>
        <w:t>Godavari</w:t>
      </w:r>
      <w:r>
        <w:rPr>
          <w:rFonts w:ascii="Times New Roman" w:hAnsi="Times New Roman" w:cs="Times New Roman"/>
          <w:sz w:val="24"/>
          <w:szCs w:val="24"/>
        </w:rPr>
        <w:t>公司的产能，将为新型木糖醇产品打开市场。</w:t>
      </w:r>
    </w:p>
    <w:p w14:paraId="4FA68EB1" w14:textId="77777777" w:rsidR="00970176" w:rsidRDefault="008D6EE0">
      <w:pPr>
        <w:pStyle w:val="3"/>
      </w:pPr>
      <w:bookmarkStart w:id="1559" w:name="_Toc14992106"/>
      <w:r>
        <w:t xml:space="preserve">4.6.3 </w:t>
      </w:r>
      <w:r>
        <w:t>下一代甜叶菊甜味剂已开发</w:t>
      </w:r>
      <w:bookmarkEnd w:id="1559"/>
    </w:p>
    <w:p w14:paraId="43BCEF9F" w14:textId="77777777" w:rsidR="00970176" w:rsidRDefault="008D6EE0" w:rsidP="00970176">
      <w:pPr>
        <w:widowControl/>
        <w:spacing w:line="360" w:lineRule="auto"/>
        <w:ind w:firstLine="480"/>
        <w:jc w:val="left"/>
        <w:rPr>
          <w:rFonts w:ascii="Times New Roman" w:hAnsi="Times New Roman" w:cs="Times New Roman"/>
          <w:sz w:val="24"/>
          <w:szCs w:val="24"/>
        </w:rPr>
        <w:pPrChange w:id="1560"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一个新型甜菊糖甙组合物作为下一代甜叶菊甜味剂由其生产商</w:t>
      </w:r>
      <w:r>
        <w:rPr>
          <w:rFonts w:ascii="Times New Roman" w:hAnsi="Times New Roman" w:cs="Times New Roman"/>
          <w:sz w:val="24"/>
          <w:szCs w:val="24"/>
        </w:rPr>
        <w:t>PureCircle</w:t>
      </w:r>
      <w:r>
        <w:rPr>
          <w:rFonts w:ascii="Times New Roman" w:hAnsi="Times New Roman" w:cs="Times New Roman"/>
          <w:sz w:val="24"/>
          <w:szCs w:val="24"/>
        </w:rPr>
        <w:t>公司</w:t>
      </w:r>
      <w:r>
        <w:rPr>
          <w:rFonts w:ascii="Times New Roman" w:hAnsi="Times New Roman" w:cs="Times New Roman"/>
          <w:sz w:val="24"/>
          <w:szCs w:val="24"/>
        </w:rPr>
        <w:t>(</w:t>
      </w:r>
      <w:r>
        <w:fldChar w:fldCharType="begin"/>
      </w:r>
      <w:r>
        <w:instrText xml:space="preserve"> HYPERLINK "http://www.purecircle.com" </w:instrText>
      </w:r>
      <w:r>
        <w:fldChar w:fldCharType="separate"/>
      </w:r>
      <w:r>
        <w:rPr>
          <w:rStyle w:val="af3"/>
          <w:rFonts w:ascii="Times New Roman" w:hAnsi="Times New Roman" w:cs="Times New Roman"/>
          <w:sz w:val="24"/>
          <w:szCs w:val="24"/>
        </w:rPr>
        <w:t>www.purecircle.com</w:t>
      </w:r>
      <w:r>
        <w:rPr>
          <w:rStyle w:val="af3"/>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t>发布。凭借其清爽糖样的口感，</w:t>
      </w:r>
      <w:r>
        <w:rPr>
          <w:rFonts w:ascii="Times New Roman" w:hAnsi="Times New Roman" w:cs="Times New Roman"/>
          <w:sz w:val="24"/>
          <w:szCs w:val="24"/>
        </w:rPr>
        <w:t xml:space="preserve">PureCircle </w:t>
      </w:r>
      <w:r>
        <w:rPr>
          <w:rFonts w:ascii="Times New Roman" w:hAnsi="Times New Roman" w:cs="Times New Roman"/>
          <w:i/>
          <w:sz w:val="24"/>
          <w:szCs w:val="24"/>
        </w:rPr>
        <w:t>Alpha</w:t>
      </w:r>
      <w:r>
        <w:rPr>
          <w:rFonts w:ascii="Times New Roman" w:hAnsi="Times New Roman" w:cs="Times New Roman"/>
          <w:sz w:val="24"/>
          <w:szCs w:val="24"/>
        </w:rPr>
        <w:t>能够在食品和饮料中实现比公司现有的甜味剂降低更多的热量。</w:t>
      </w:r>
    </w:p>
    <w:p w14:paraId="42418000" w14:textId="77777777" w:rsidR="00970176" w:rsidRDefault="008D6EE0" w:rsidP="00970176">
      <w:pPr>
        <w:widowControl/>
        <w:spacing w:line="360" w:lineRule="auto"/>
        <w:ind w:firstLine="480"/>
        <w:rPr>
          <w:rFonts w:ascii="Times New Roman" w:hAnsi="Times New Roman" w:cs="Times New Roman"/>
          <w:sz w:val="24"/>
          <w:szCs w:val="24"/>
        </w:rPr>
        <w:pPrChange w:id="1561" w:author="谁是最可爱的人" w:date="2019-12-31T14:32: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w:t>
      </w:r>
      <w:r>
        <w:rPr>
          <w:rFonts w:ascii="Times New Roman" w:hAnsi="Times New Roman" w:cs="Times New Roman"/>
          <w:sz w:val="24"/>
          <w:szCs w:val="24"/>
        </w:rPr>
        <w:t>我们已经了解到在所有产品中的应用，</w:t>
      </w:r>
      <w:r>
        <w:rPr>
          <w:rFonts w:ascii="Times New Roman" w:hAnsi="Times New Roman" w:cs="Times New Roman"/>
          <w:sz w:val="24"/>
          <w:szCs w:val="24"/>
        </w:rPr>
        <w:t xml:space="preserve">Reb A </w:t>
      </w:r>
      <w:r>
        <w:rPr>
          <w:rFonts w:ascii="Times New Roman" w:hAnsi="Times New Roman" w:cs="Times New Roman"/>
          <w:sz w:val="24"/>
          <w:szCs w:val="24"/>
        </w:rPr>
        <w:t>并不是最好的解决方案。</w:t>
      </w:r>
      <w:r>
        <w:rPr>
          <w:rFonts w:ascii="Times New Roman" w:hAnsi="Times New Roman" w:cs="Times New Roman"/>
          <w:sz w:val="24"/>
          <w:szCs w:val="24"/>
        </w:rPr>
        <w:t>”PureCircle</w:t>
      </w:r>
      <w:r>
        <w:rPr>
          <w:rFonts w:ascii="Times New Roman" w:hAnsi="Times New Roman" w:cs="Times New Roman"/>
          <w:sz w:val="24"/>
          <w:szCs w:val="24"/>
        </w:rPr>
        <w:t>公司全球营销和创新副总裁，</w:t>
      </w:r>
      <w:r>
        <w:rPr>
          <w:rFonts w:ascii="Times New Roman" w:hAnsi="Times New Roman" w:cs="Times New Roman"/>
          <w:sz w:val="24"/>
          <w:szCs w:val="24"/>
        </w:rPr>
        <w:t>Jason Hecker</w:t>
      </w:r>
      <w:r>
        <w:rPr>
          <w:rFonts w:ascii="Times New Roman" w:hAnsi="Times New Roman" w:cs="Times New Roman"/>
          <w:sz w:val="24"/>
          <w:szCs w:val="24"/>
        </w:rPr>
        <w:t>说。</w:t>
      </w:r>
      <w:r>
        <w:rPr>
          <w:rFonts w:ascii="Times New Roman" w:hAnsi="Times New Roman" w:cs="Times New Roman"/>
          <w:sz w:val="24"/>
          <w:szCs w:val="24"/>
        </w:rPr>
        <w:t>“</w:t>
      </w:r>
      <w:r>
        <w:rPr>
          <w:rFonts w:ascii="Times New Roman" w:hAnsi="Times New Roman" w:cs="Times New Roman"/>
          <w:sz w:val="24"/>
          <w:szCs w:val="24"/>
        </w:rPr>
        <w:t>我们寻求表现更好的甜叶菊甜味剂时，帮助我们开发了</w:t>
      </w:r>
      <w:r>
        <w:rPr>
          <w:rFonts w:ascii="Times New Roman" w:hAnsi="Times New Roman" w:cs="Times New Roman"/>
          <w:i/>
          <w:sz w:val="24"/>
          <w:szCs w:val="24"/>
        </w:rPr>
        <w:t>PureCircle Alpha</w:t>
      </w:r>
      <w:r>
        <w:rPr>
          <w:rFonts w:ascii="Times New Roman" w:hAnsi="Times New Roman" w:cs="Times New Roman"/>
          <w:sz w:val="24"/>
          <w:szCs w:val="24"/>
        </w:rPr>
        <w:t>，它无疑超越了</w:t>
      </w:r>
      <w:r>
        <w:rPr>
          <w:rFonts w:ascii="Times New Roman" w:hAnsi="Times New Roman" w:cs="Times New Roman"/>
          <w:sz w:val="24"/>
          <w:szCs w:val="24"/>
        </w:rPr>
        <w:t>Reb A</w:t>
      </w:r>
      <w:r>
        <w:rPr>
          <w:rFonts w:ascii="Times New Roman" w:hAnsi="Times New Roman" w:cs="Times New Roman"/>
          <w:sz w:val="24"/>
          <w:szCs w:val="24"/>
        </w:rPr>
        <w:t>成为下一代甜叶菊甜味剂。</w:t>
      </w:r>
      <w:r>
        <w:rPr>
          <w:rFonts w:ascii="Times New Roman" w:hAnsi="Times New Roman" w:cs="Times New Roman"/>
          <w:sz w:val="24"/>
          <w:szCs w:val="24"/>
        </w:rPr>
        <w:t>”</w:t>
      </w:r>
    </w:p>
    <w:p w14:paraId="65D866A6" w14:textId="77777777" w:rsidR="00970176" w:rsidRDefault="008D6EE0" w:rsidP="00970176">
      <w:pPr>
        <w:widowControl/>
        <w:spacing w:line="360" w:lineRule="auto"/>
        <w:ind w:firstLine="480"/>
        <w:jc w:val="left"/>
        <w:rPr>
          <w:rFonts w:ascii="Times New Roman" w:hAnsi="Times New Roman" w:cs="Times New Roman"/>
          <w:sz w:val="24"/>
          <w:szCs w:val="24"/>
        </w:rPr>
        <w:pPrChange w:id="1562"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该公司已经提升了该产品的产量，它可以被用在许多产品中，包括碳酸饮料，茶饮料和乳制品。通过严格的测试和感官评价，显示和其他甜叶菊配料相比，该产品可以提高口感和甜味。</w:t>
      </w:r>
    </w:p>
    <w:p w14:paraId="39E6E8AA" w14:textId="77777777" w:rsidR="00970176" w:rsidRDefault="008D6EE0">
      <w:pPr>
        <w:pStyle w:val="3"/>
      </w:pPr>
      <w:bookmarkStart w:id="1563" w:name="_Toc14992107"/>
      <w:r>
        <w:t>4.6.4 EFSA</w:t>
      </w:r>
      <w:r>
        <w:t>的风险评估发现阿斯巴甜是安全的</w:t>
      </w:r>
      <w:bookmarkEnd w:id="1563"/>
    </w:p>
    <w:p w14:paraId="6A788CFC" w14:textId="77777777" w:rsidR="00970176" w:rsidRDefault="008D6EE0">
      <w:pPr>
        <w:tabs>
          <w:tab w:val="left" w:pos="3240"/>
        </w:tabs>
        <w:spacing w:before="100" w:beforeAutospacing="1" w:after="100" w:afterAutospacing="1"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欧洲食品安全局（</w:t>
      </w:r>
      <w:r>
        <w:rPr>
          <w:rFonts w:ascii="Times New Roman" w:hAnsi="Times New Roman" w:cs="Times New Roman"/>
          <w:sz w:val="24"/>
          <w:szCs w:val="24"/>
        </w:rPr>
        <w:t>EFSA</w:t>
      </w:r>
      <w:r>
        <w:rPr>
          <w:rFonts w:ascii="Times New Roman" w:hAnsi="Times New Roman" w:cs="Times New Roman"/>
          <w:sz w:val="24"/>
          <w:szCs w:val="24"/>
        </w:rPr>
        <w:t>）已经公布了一份公众咨询关于人工甜味剂阿斯巴甜的安全性的科学意见草案。</w:t>
      </w:r>
      <w:r>
        <w:rPr>
          <w:rFonts w:ascii="Times New Roman" w:hAnsi="Times New Roman" w:cs="Times New Roman"/>
          <w:sz w:val="24"/>
          <w:szCs w:val="24"/>
        </w:rPr>
        <w:t>EFSA</w:t>
      </w:r>
      <w:r>
        <w:rPr>
          <w:rFonts w:ascii="Times New Roman" w:hAnsi="Times New Roman" w:cs="Times New Roman"/>
          <w:sz w:val="24"/>
          <w:szCs w:val="24"/>
        </w:rPr>
        <w:t>的专家已借鉴了所有的关于阿斯巴甜和其细分产品的可用信息，</w:t>
      </w:r>
      <w:del w:id="1564" w:author="谁是最可爱的人" w:date="2019-12-31T14:31:00Z">
        <w:r>
          <w:rPr>
            <w:rFonts w:ascii="Times New Roman" w:hAnsi="Times New Roman" w:cs="Times New Roman"/>
            <w:sz w:val="24"/>
            <w:szCs w:val="24"/>
          </w:rPr>
          <w:delText>接着</w:delText>
        </w:r>
      </w:del>
      <w:ins w:id="1565" w:author="谁是最可爱的人" w:date="2019-12-31T14:31:00Z">
        <w:r>
          <w:rPr>
            <w:rFonts w:ascii="Times New Roman" w:hAnsi="Times New Roman" w:cs="Times New Roman" w:hint="eastAsia"/>
            <w:sz w:val="24"/>
            <w:szCs w:val="24"/>
          </w:rPr>
          <w:t>并</w:t>
        </w:r>
      </w:ins>
      <w:r>
        <w:rPr>
          <w:rFonts w:ascii="Times New Roman" w:hAnsi="Times New Roman" w:cs="Times New Roman"/>
          <w:sz w:val="24"/>
          <w:szCs w:val="24"/>
        </w:rPr>
        <w:t>进行</w:t>
      </w:r>
      <w:ins w:id="1566" w:author="谁是最可爱的人" w:date="2019-12-31T14:32:00Z">
        <w:r>
          <w:rPr>
            <w:rFonts w:ascii="Times New Roman" w:hAnsi="Times New Roman" w:cs="Times New Roman" w:hint="eastAsia"/>
            <w:sz w:val="24"/>
            <w:szCs w:val="24"/>
          </w:rPr>
          <w:t>了</w:t>
        </w:r>
      </w:ins>
      <w:r>
        <w:rPr>
          <w:rFonts w:ascii="Times New Roman" w:hAnsi="Times New Roman" w:cs="Times New Roman"/>
          <w:sz w:val="24"/>
          <w:szCs w:val="24"/>
        </w:rPr>
        <w:t>详细而有条理的分析，在这份意见草案中他们</w:t>
      </w:r>
      <w:r>
        <w:rPr>
          <w:rFonts w:ascii="Times New Roman" w:hAnsi="Times New Roman" w:cs="Times New Roman"/>
          <w:sz w:val="24"/>
          <w:szCs w:val="24"/>
        </w:rPr>
        <w:lastRenderedPageBreak/>
        <w:t>总结，在目前阿斯巴甜使用水平下对消费者不构成毒性。对于大众人群来说现行的每日允许摄入量（</w:t>
      </w:r>
      <w:r>
        <w:rPr>
          <w:rFonts w:ascii="Times New Roman" w:hAnsi="Times New Roman" w:cs="Times New Roman"/>
          <w:sz w:val="24"/>
          <w:szCs w:val="24"/>
        </w:rPr>
        <w:t>ADI</w:t>
      </w:r>
      <w:r>
        <w:rPr>
          <w:rFonts w:ascii="Times New Roman" w:hAnsi="Times New Roman" w:cs="Times New Roman"/>
          <w:sz w:val="24"/>
          <w:szCs w:val="24"/>
        </w:rPr>
        <w:t>）是安全的，且消费者接触到的阿斯巴甜低于</w:t>
      </w:r>
      <w:r>
        <w:rPr>
          <w:rFonts w:ascii="Times New Roman" w:hAnsi="Times New Roman" w:cs="Times New Roman"/>
          <w:sz w:val="24"/>
          <w:szCs w:val="24"/>
        </w:rPr>
        <w:t>ADI</w:t>
      </w:r>
      <w:ins w:id="1567" w:author="谁是最可爱的人" w:date="2019-12-31T14:31:00Z">
        <w:r>
          <w:rPr>
            <w:rFonts w:ascii="Times New Roman" w:hAnsi="Times New Roman" w:cs="Times New Roman" w:hint="eastAsia"/>
            <w:sz w:val="24"/>
            <w:szCs w:val="24"/>
          </w:rPr>
          <w:t>值</w:t>
        </w:r>
      </w:ins>
      <w:r>
        <w:rPr>
          <w:rFonts w:ascii="Times New Roman" w:hAnsi="Times New Roman" w:cs="Times New Roman"/>
          <w:sz w:val="24"/>
          <w:szCs w:val="24"/>
        </w:rPr>
        <w:t>。</w:t>
      </w:r>
    </w:p>
    <w:p w14:paraId="2DC58779" w14:textId="77777777" w:rsidR="00970176" w:rsidRDefault="008D6EE0">
      <w:pPr>
        <w:pStyle w:val="3"/>
      </w:pPr>
      <w:bookmarkStart w:id="1568" w:name="_Toc14992108"/>
      <w:r>
        <w:t xml:space="preserve">4.6.5 </w:t>
      </w:r>
      <w:r>
        <w:t>使用了水果衍生甜味剂的巧克力</w:t>
      </w:r>
      <w:bookmarkEnd w:id="1568"/>
    </w:p>
    <w:p w14:paraId="0DEB0454" w14:textId="77777777" w:rsidR="00970176" w:rsidRDefault="008D6EE0" w:rsidP="00970176">
      <w:pPr>
        <w:widowControl/>
        <w:spacing w:line="360" w:lineRule="auto"/>
        <w:ind w:firstLine="480"/>
        <w:rPr>
          <w:rFonts w:ascii="Times New Roman" w:hAnsi="Times New Roman" w:cs="Times New Roman"/>
          <w:sz w:val="24"/>
          <w:szCs w:val="24"/>
        </w:rPr>
        <w:pPrChange w:id="1569" w:author="谁是最可爱的人" w:date="2019-12-31T14:31: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为满足巧克力中替代甜味剂解决方案的要求，</w:t>
      </w:r>
      <w:r>
        <w:rPr>
          <w:rFonts w:ascii="Times New Roman" w:hAnsi="Times New Roman" w:cs="Times New Roman"/>
          <w:sz w:val="24"/>
          <w:szCs w:val="24"/>
        </w:rPr>
        <w:t>Barry Callebaut</w:t>
      </w:r>
      <w:r>
        <w:rPr>
          <w:rFonts w:ascii="Times New Roman" w:hAnsi="Times New Roman" w:cs="Times New Roman"/>
          <w:sz w:val="24"/>
          <w:szCs w:val="24"/>
        </w:rPr>
        <w:t>公司</w:t>
      </w:r>
      <w:r>
        <w:rPr>
          <w:rFonts w:ascii="Times New Roman" w:hAnsi="Times New Roman" w:cs="Times New Roman"/>
          <w:sz w:val="24"/>
          <w:szCs w:val="24"/>
        </w:rPr>
        <w:t>(</w:t>
      </w:r>
      <w:r>
        <w:fldChar w:fldCharType="begin"/>
      </w:r>
      <w:r>
        <w:instrText xml:space="preserve"> HYPERLINK "http://www.barrycallebaut.com" </w:instrText>
      </w:r>
      <w:r>
        <w:fldChar w:fldCharType="separate"/>
      </w:r>
      <w:r>
        <w:rPr>
          <w:rFonts w:ascii="Times New Roman" w:hAnsi="Times New Roman" w:cs="Times New Roman"/>
          <w:sz w:val="24"/>
          <w:szCs w:val="24"/>
        </w:rPr>
        <w:t>www.barrycallebaut.com</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t>开发了</w:t>
      </w:r>
      <w:r>
        <w:rPr>
          <w:rFonts w:ascii="Times New Roman" w:hAnsi="Times New Roman" w:cs="Times New Roman"/>
          <w:sz w:val="24"/>
          <w:szCs w:val="24"/>
        </w:rPr>
        <w:t>Sweet by Fruits</w:t>
      </w:r>
      <w:r>
        <w:rPr>
          <w:rFonts w:ascii="Times New Roman" w:hAnsi="Times New Roman" w:cs="Times New Roman"/>
          <w:sz w:val="24"/>
          <w:szCs w:val="24"/>
          <w:vertAlign w:val="superscript"/>
        </w:rPr>
        <w:t>TM</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据说是市场上的第一个全部来自于水果的全天然糖来增甜的巧克力。</w:t>
      </w:r>
    </w:p>
    <w:p w14:paraId="0C11B60D" w14:textId="77777777" w:rsidR="00970176" w:rsidRDefault="008D6EE0" w:rsidP="00970176">
      <w:pPr>
        <w:widowControl/>
        <w:spacing w:line="360" w:lineRule="auto"/>
        <w:ind w:firstLine="480"/>
        <w:jc w:val="left"/>
        <w:rPr>
          <w:rFonts w:ascii="Times New Roman" w:hAnsi="Times New Roman" w:cs="Times New Roman"/>
          <w:sz w:val="24"/>
          <w:szCs w:val="24"/>
        </w:rPr>
        <w:pPrChange w:id="1570" w:author="谁是最可爱的人" w:date="2019-12-31T14:26: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从本质上讲，水果中含有不同的糖，如葡萄糖，果糖，蔗糖，多元醇，和复杂的糖类。这种巧克力产品使用了水果的全部糖，该公司的首席创新官</w:t>
      </w:r>
      <w:r>
        <w:rPr>
          <w:rFonts w:ascii="Times New Roman" w:hAnsi="Times New Roman" w:cs="Times New Roman"/>
          <w:sz w:val="24"/>
          <w:szCs w:val="24"/>
        </w:rPr>
        <w:t>Hans Vriens</w:t>
      </w:r>
      <w:r>
        <w:rPr>
          <w:rFonts w:ascii="Times New Roman" w:hAnsi="Times New Roman" w:cs="Times New Roman"/>
          <w:sz w:val="24"/>
          <w:szCs w:val="24"/>
        </w:rPr>
        <w:t>指出。</w:t>
      </w:r>
    </w:p>
    <w:p w14:paraId="1E81D8A8" w14:textId="77777777" w:rsidR="00970176" w:rsidRDefault="008D6EE0" w:rsidP="00970176">
      <w:pPr>
        <w:widowControl/>
        <w:spacing w:line="360" w:lineRule="auto"/>
        <w:ind w:firstLine="480"/>
        <w:jc w:val="left"/>
        <w:rPr>
          <w:rFonts w:ascii="Times New Roman" w:hAnsi="Times New Roman" w:cs="Times New Roman"/>
          <w:sz w:val="24"/>
          <w:szCs w:val="24"/>
        </w:rPr>
        <w:pPrChange w:id="1571" w:author="谁是最可爱的人" w:date="2019-12-31T14:27: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Vriens</w:t>
      </w:r>
      <w:r>
        <w:rPr>
          <w:rFonts w:ascii="Times New Roman" w:hAnsi="Times New Roman" w:cs="Times New Roman"/>
          <w:sz w:val="24"/>
          <w:szCs w:val="24"/>
        </w:rPr>
        <w:t>强调：</w:t>
      </w:r>
      <w:r>
        <w:rPr>
          <w:rFonts w:ascii="Times New Roman" w:hAnsi="Times New Roman" w:cs="Times New Roman"/>
          <w:sz w:val="24"/>
          <w:szCs w:val="24"/>
        </w:rPr>
        <w:t>“</w:t>
      </w:r>
      <w:r>
        <w:rPr>
          <w:rFonts w:ascii="Times New Roman" w:hAnsi="Times New Roman" w:cs="Times New Roman"/>
          <w:sz w:val="24"/>
          <w:szCs w:val="24"/>
        </w:rPr>
        <w:t>这种巧克力不含</w:t>
      </w:r>
      <w:r>
        <w:rPr>
          <w:rFonts w:ascii="Times New Roman" w:hAnsi="Times New Roman" w:cs="Times New Roman"/>
          <w:sz w:val="24"/>
          <w:szCs w:val="24"/>
        </w:rPr>
        <w:t>有任何精制糖和人造甜味剂</w:t>
      </w:r>
      <w:r>
        <w:rPr>
          <w:rFonts w:ascii="Times New Roman" w:hAnsi="Times New Roman" w:cs="Times New Roman"/>
          <w:sz w:val="24"/>
          <w:szCs w:val="24"/>
        </w:rPr>
        <w:t>”</w:t>
      </w:r>
      <w:r>
        <w:rPr>
          <w:rFonts w:ascii="Times New Roman" w:hAnsi="Times New Roman" w:cs="Times New Roman"/>
          <w:sz w:val="24"/>
          <w:szCs w:val="24"/>
        </w:rPr>
        <w:t>。它由精选可可豆制成，并由来自于水果的糖增加甜味而不影响巧克力的味道，像苹果、葡萄等。</w:t>
      </w:r>
    </w:p>
    <w:p w14:paraId="766166E4" w14:textId="77777777" w:rsidR="00970176" w:rsidRDefault="008D6EE0">
      <w:pPr>
        <w:pStyle w:val="2"/>
      </w:pPr>
      <w:bookmarkStart w:id="1572" w:name="_Toc14992109"/>
      <w:r>
        <w:t xml:space="preserve">4.7 </w:t>
      </w:r>
      <w:r>
        <w:t>未来甜味剂战略</w:t>
      </w:r>
      <w:bookmarkEnd w:id="1572"/>
    </w:p>
    <w:p w14:paraId="11B52C12" w14:textId="77777777" w:rsidR="00970176" w:rsidRDefault="008D6EE0" w:rsidP="00970176">
      <w:pPr>
        <w:widowControl/>
        <w:spacing w:line="360" w:lineRule="auto"/>
        <w:ind w:firstLine="480"/>
        <w:jc w:val="left"/>
        <w:rPr>
          <w:rFonts w:ascii="Times New Roman" w:hAnsi="Times New Roman" w:cs="Times New Roman"/>
          <w:sz w:val="24"/>
          <w:szCs w:val="24"/>
        </w:rPr>
        <w:pPrChange w:id="1573" w:author="谁是最可爱的人" w:date="2019-12-31T14:27: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目前降低糖含量的策略主要集中在各种甜味剂和增甜体系的开发上。但是正如</w:t>
      </w:r>
      <w:r>
        <w:rPr>
          <w:rFonts w:ascii="Times New Roman" w:hAnsi="Times New Roman" w:cs="Times New Roman"/>
          <w:sz w:val="24"/>
          <w:szCs w:val="24"/>
        </w:rPr>
        <w:t>TIC Gums</w:t>
      </w:r>
      <w:r>
        <w:rPr>
          <w:rFonts w:ascii="Times New Roman" w:hAnsi="Times New Roman" w:cs="Times New Roman"/>
          <w:sz w:val="24"/>
          <w:szCs w:val="24"/>
        </w:rPr>
        <w:t>公司（</w:t>
      </w:r>
      <w:r>
        <w:rPr>
          <w:rFonts w:ascii="Times New Roman" w:hAnsi="Times New Roman" w:cs="Times New Roman"/>
          <w:sz w:val="24"/>
          <w:szCs w:val="24"/>
        </w:rPr>
        <w:t>www.ticgums,com</w:t>
      </w:r>
      <w:r>
        <w:rPr>
          <w:rFonts w:ascii="Times New Roman" w:hAnsi="Times New Roman" w:cs="Times New Roman"/>
          <w:sz w:val="24"/>
          <w:szCs w:val="24"/>
        </w:rPr>
        <w:t>）证明的，在这个领域的创新可能很容易传播到其他配料领域。该公司采用胶体混合物和胶体体系以模仿食品中的糖由人造甜味剂替代时所失去的质构、形体和胶粘性。例如，用在高强度甜味剂的无糖液体产品中，</w:t>
      </w:r>
      <w:r>
        <w:rPr>
          <w:rFonts w:ascii="Times New Roman" w:hAnsi="Times New Roman" w:cs="Times New Roman"/>
          <w:i/>
          <w:sz w:val="24"/>
          <w:szCs w:val="24"/>
        </w:rPr>
        <w:t>Ticaloid Syrup SF1</w:t>
      </w:r>
      <w:r>
        <w:rPr>
          <w:rFonts w:ascii="Times New Roman" w:hAnsi="Times New Roman" w:cs="Times New Roman"/>
          <w:sz w:val="24"/>
          <w:szCs w:val="24"/>
        </w:rPr>
        <w:t>可以加固和重建质构，同时</w:t>
      </w:r>
      <w:r>
        <w:rPr>
          <w:rFonts w:ascii="Times New Roman" w:hAnsi="Times New Roman" w:cs="Times New Roman"/>
          <w:i/>
          <w:sz w:val="24"/>
          <w:szCs w:val="24"/>
        </w:rPr>
        <w:t>Tic</w:t>
      </w:r>
      <w:r>
        <w:rPr>
          <w:rFonts w:ascii="Times New Roman" w:hAnsi="Times New Roman" w:cs="Times New Roman"/>
          <w:i/>
          <w:sz w:val="24"/>
          <w:szCs w:val="24"/>
        </w:rPr>
        <w:t>aloid Syrup OC1</w:t>
      </w:r>
      <w:r>
        <w:rPr>
          <w:rFonts w:ascii="Times New Roman" w:hAnsi="Times New Roman" w:cs="Times New Roman"/>
          <w:sz w:val="24"/>
          <w:szCs w:val="24"/>
        </w:rPr>
        <w:t>提供了典型的糖光滑稳定性和质构。液体产品并不是唯一需要质构上支持的无糖产品。在创造低糖食品时，足够的粘性也是生厂商关心的因素。在糖浆粘度和消费者品尝欲望方面，糖提供了必要的支持。为满足在低糖时结构和稳定性的需要，特别是在格兰诺拉燕麦卷和能量棒中，为提高颗粒间的粘合性</w:t>
      </w:r>
      <w:r>
        <w:rPr>
          <w:rFonts w:ascii="Times New Roman" w:hAnsi="Times New Roman" w:cs="Times New Roman"/>
          <w:sz w:val="24"/>
          <w:szCs w:val="24"/>
        </w:rPr>
        <w:t>T IC Gums</w:t>
      </w:r>
      <w:r>
        <w:rPr>
          <w:rFonts w:ascii="Times New Roman" w:hAnsi="Times New Roman" w:cs="Times New Roman"/>
          <w:sz w:val="24"/>
          <w:szCs w:val="24"/>
        </w:rPr>
        <w:t>公司开发了</w:t>
      </w:r>
      <w:r>
        <w:rPr>
          <w:rFonts w:ascii="Times New Roman" w:hAnsi="Times New Roman" w:cs="Times New Roman"/>
          <w:i/>
          <w:sz w:val="24"/>
          <w:szCs w:val="24"/>
        </w:rPr>
        <w:t>Add-Here 3200</w:t>
      </w:r>
      <w:r>
        <w:rPr>
          <w:rFonts w:ascii="Times New Roman" w:hAnsi="Times New Roman" w:cs="Times New Roman"/>
          <w:sz w:val="24"/>
          <w:szCs w:val="24"/>
        </w:rPr>
        <w:t>，以通过与糖浆结合改善其成膜性。</w:t>
      </w:r>
    </w:p>
    <w:p w14:paraId="6E687019" w14:textId="77777777" w:rsidR="00970176" w:rsidRDefault="008D6EE0" w:rsidP="00970176">
      <w:pPr>
        <w:widowControl/>
        <w:spacing w:line="360" w:lineRule="auto"/>
        <w:ind w:firstLine="480"/>
        <w:rPr>
          <w:rFonts w:ascii="Times New Roman" w:hAnsi="Times New Roman" w:cs="Times New Roman"/>
          <w:sz w:val="24"/>
          <w:szCs w:val="24"/>
        </w:rPr>
        <w:pPrChange w:id="1574" w:author="谁是最可爱的人" w:date="2019-12-31T14:30:00Z">
          <w:pPr>
            <w:tabs>
              <w:tab w:val="left" w:pos="3240"/>
            </w:tabs>
            <w:spacing w:before="100" w:beforeAutospacing="1" w:after="100" w:afterAutospacing="1" w:line="360" w:lineRule="auto"/>
            <w:ind w:firstLineChars="200" w:firstLine="480"/>
          </w:pPr>
        </w:pPrChange>
      </w:pPr>
      <w:r>
        <w:rPr>
          <w:rFonts w:ascii="Times New Roman" w:hAnsi="Times New Roman" w:cs="Times New Roman"/>
          <w:sz w:val="24"/>
          <w:szCs w:val="24"/>
        </w:rPr>
        <w:t>研究者也在寻找可能具有新的甜味解决方案的代替途径。荷兰研究团队</w:t>
      </w:r>
      <w:r>
        <w:rPr>
          <w:rFonts w:ascii="Times New Roman" w:hAnsi="Times New Roman" w:cs="Times New Roman"/>
          <w:sz w:val="24"/>
          <w:szCs w:val="24"/>
        </w:rPr>
        <w:t>NIZO</w:t>
      </w:r>
      <w:r>
        <w:rPr>
          <w:rFonts w:ascii="Times New Roman" w:hAnsi="Times New Roman" w:cs="Times New Roman"/>
          <w:sz w:val="24"/>
          <w:szCs w:val="24"/>
        </w:rPr>
        <w:t>的科学家已经发现，通过在口腔中味感强度的交互作用，他们（这</w:t>
      </w:r>
      <w:r>
        <w:rPr>
          <w:rFonts w:ascii="Times New Roman" w:hAnsi="Times New Roman" w:cs="Times New Roman"/>
          <w:sz w:val="24"/>
          <w:szCs w:val="24"/>
        </w:rPr>
        <w:t>些呈味物质）可以有助于降低糖的含量。他们的研究为传统糖的替代品提供了一个可选的解决方案。根据该公司的报道，研究者研究了不同浓度变化的甜味剂蔗糖对甜</w:t>
      </w:r>
      <w:r>
        <w:rPr>
          <w:rFonts w:ascii="Times New Roman" w:hAnsi="Times New Roman" w:cs="Times New Roman"/>
          <w:sz w:val="24"/>
          <w:szCs w:val="24"/>
        </w:rPr>
        <w:lastRenderedPageBreak/>
        <w:t>味强度感觉上的影响。他们发现随着蔗糖浓度的降低，感觉到的甜味强度反而上升。</w:t>
      </w:r>
    </w:p>
    <w:p w14:paraId="37A16CD0" w14:textId="77777777" w:rsidR="00970176" w:rsidRDefault="008D6EE0" w:rsidP="00970176">
      <w:pPr>
        <w:widowControl/>
        <w:spacing w:line="360" w:lineRule="auto"/>
        <w:ind w:firstLine="480"/>
        <w:jc w:val="left"/>
        <w:rPr>
          <w:rFonts w:ascii="Times New Roman" w:hAnsi="Times New Roman" w:cs="Times New Roman"/>
          <w:sz w:val="24"/>
          <w:szCs w:val="24"/>
        </w:rPr>
        <w:pPrChange w:id="1575" w:author="谁是最可爱的人" w:date="2019-12-31T14:27:00Z">
          <w:pPr>
            <w:tabs>
              <w:tab w:val="left" w:pos="3240"/>
            </w:tabs>
            <w:spacing w:before="100" w:beforeAutospacing="1" w:after="100" w:afterAutospacing="1" w:line="360" w:lineRule="auto"/>
            <w:ind w:firstLineChars="200" w:firstLine="480"/>
          </w:pPr>
        </w:pPrChange>
      </w:pPr>
      <w:del w:id="1576" w:author="谁是最可爱的人" w:date="2019-12-31T14:27:00Z">
        <w:r>
          <w:rPr>
            <w:rFonts w:ascii="Times New Roman" w:hAnsi="Times New Roman" w:cs="Times New Roman"/>
            <w:sz w:val="24"/>
            <w:szCs w:val="24"/>
          </w:rPr>
          <w:delText>普度大学</w:delText>
        </w:r>
      </w:del>
      <w:ins w:id="1577" w:author="谁是最可爱的人" w:date="2019-12-31T14:27:00Z">
        <w:r>
          <w:rPr>
            <w:rFonts w:ascii="Times New Roman" w:hAnsi="Times New Roman" w:cs="Times New Roman" w:hint="eastAsia"/>
            <w:sz w:val="24"/>
            <w:szCs w:val="24"/>
          </w:rPr>
          <w:t>普渡大学</w:t>
        </w:r>
      </w:ins>
      <w:r>
        <w:rPr>
          <w:rFonts w:ascii="Times New Roman" w:hAnsi="Times New Roman" w:cs="Times New Roman"/>
          <w:sz w:val="24"/>
          <w:szCs w:val="24"/>
        </w:rPr>
        <w:t>的</w:t>
      </w:r>
      <w:r>
        <w:rPr>
          <w:rFonts w:ascii="Times New Roman" w:hAnsi="Times New Roman" w:cs="Times New Roman"/>
          <w:sz w:val="24"/>
          <w:szCs w:val="24"/>
        </w:rPr>
        <w:t>Whistler</w:t>
      </w:r>
      <w:r>
        <w:rPr>
          <w:rFonts w:ascii="Times New Roman" w:hAnsi="Times New Roman" w:cs="Times New Roman"/>
          <w:sz w:val="24"/>
          <w:szCs w:val="24"/>
        </w:rPr>
        <w:t>碳水化合物研究中心的科学家</w:t>
      </w:r>
      <w:r>
        <w:rPr>
          <w:rFonts w:ascii="Times New Roman" w:hAnsi="Times New Roman" w:cs="Times New Roman"/>
          <w:sz w:val="24"/>
          <w:szCs w:val="24"/>
        </w:rPr>
        <w:t>Bruce R. Hamaker</w:t>
      </w:r>
      <w:r>
        <w:rPr>
          <w:rFonts w:ascii="Times New Roman" w:hAnsi="Times New Roman" w:cs="Times New Roman"/>
          <w:sz w:val="24"/>
          <w:szCs w:val="24"/>
        </w:rPr>
        <w:t>等发现一种控制可导致糖尿病和肥胖症的糖的消化吸收方法。并声称他们可以在人的消化系统中启动或关闭负责把淀粉水解成糖的酶，他们相信这个发现将</w:t>
      </w:r>
      <w:del w:id="1578" w:author="谁是最可爱的人" w:date="2019-12-31T14:28:00Z">
        <w:r>
          <w:rPr>
            <w:rFonts w:ascii="Times New Roman" w:hAnsi="Times New Roman" w:cs="Times New Roman"/>
            <w:sz w:val="24"/>
            <w:szCs w:val="24"/>
          </w:rPr>
          <w:delText>允许</w:delText>
        </w:r>
      </w:del>
      <w:ins w:id="1579" w:author="谁是最可爱的人" w:date="2019-12-31T14:28:00Z">
        <w:r>
          <w:rPr>
            <w:rFonts w:ascii="Times New Roman" w:hAnsi="Times New Roman" w:cs="Times New Roman" w:hint="eastAsia"/>
            <w:sz w:val="24"/>
            <w:szCs w:val="24"/>
          </w:rPr>
          <w:t>使</w:t>
        </w:r>
      </w:ins>
      <w:r>
        <w:rPr>
          <w:rFonts w:ascii="Times New Roman" w:hAnsi="Times New Roman" w:cs="Times New Roman"/>
          <w:sz w:val="24"/>
          <w:szCs w:val="24"/>
        </w:rPr>
        <w:t>他们在糖尿病和肥胖者中更好的控制这个过程。四种小肠酶称作</w:t>
      </w:r>
      <w:r>
        <w:rPr>
          <w:rFonts w:ascii="Times New Roman" w:hAnsi="Times New Roman" w:cs="Times New Roman"/>
          <w:sz w:val="24"/>
          <w:szCs w:val="24"/>
        </w:rPr>
        <w:t>α-</w:t>
      </w:r>
      <w:r>
        <w:rPr>
          <w:rFonts w:ascii="Times New Roman" w:hAnsi="Times New Roman" w:cs="Times New Roman"/>
          <w:sz w:val="24"/>
          <w:szCs w:val="24"/>
        </w:rPr>
        <w:t>葡萄糖甙酶，主要负责将淀粉消化成葡萄糖。每一种酶的表现不同，以不同的速率将淀粉降解为不同的糖。某些人可能缺失这些酶的一种或几种以至于葡萄糖</w:t>
      </w:r>
      <w:del w:id="1580" w:author="谁是最可爱的人" w:date="2019-12-31T14:28:00Z">
        <w:r>
          <w:rPr>
            <w:rFonts w:ascii="Times New Roman" w:hAnsi="Times New Roman" w:cs="Times New Roman"/>
            <w:sz w:val="24"/>
            <w:szCs w:val="24"/>
          </w:rPr>
          <w:delText>产</w:delText>
        </w:r>
      </w:del>
      <w:ins w:id="1581" w:author="谁是最可爱的人" w:date="2019-12-31T14:28:00Z">
        <w:r>
          <w:rPr>
            <w:rFonts w:ascii="Times New Roman" w:hAnsi="Times New Roman" w:cs="Times New Roman" w:hint="eastAsia"/>
            <w:sz w:val="24"/>
            <w:szCs w:val="24"/>
          </w:rPr>
          <w:t>发</w:t>
        </w:r>
      </w:ins>
      <w:r>
        <w:rPr>
          <w:rFonts w:ascii="Times New Roman" w:hAnsi="Times New Roman" w:cs="Times New Roman"/>
          <w:sz w:val="24"/>
          <w:szCs w:val="24"/>
        </w:rPr>
        <w:t>生异常。如果这些酶可以被选择性限制，</w:t>
      </w:r>
      <w:del w:id="1582" w:author="谁是最可爱的人" w:date="2019-12-31T14:28:00Z">
        <w:r>
          <w:rPr>
            <w:rFonts w:ascii="Times New Roman" w:hAnsi="Times New Roman" w:cs="Times New Roman"/>
            <w:sz w:val="24"/>
            <w:szCs w:val="24"/>
          </w:rPr>
          <w:delText>那便</w:delText>
        </w:r>
      </w:del>
      <w:ins w:id="1583" w:author="谁是最可爱的人" w:date="2019-12-31T14:28:00Z">
        <w:r>
          <w:rPr>
            <w:rFonts w:ascii="Times New Roman" w:hAnsi="Times New Roman" w:cs="Times New Roman" w:hint="eastAsia"/>
            <w:sz w:val="24"/>
            <w:szCs w:val="24"/>
          </w:rPr>
          <w:t>这</w:t>
        </w:r>
      </w:ins>
      <w:r>
        <w:rPr>
          <w:rFonts w:ascii="Times New Roman" w:hAnsi="Times New Roman" w:cs="Times New Roman"/>
          <w:sz w:val="24"/>
          <w:szCs w:val="24"/>
        </w:rPr>
        <w:t>开发了体内减少葡萄糖产生的可能性，同时，根据某些生理反应诱导葡萄糖在小肠的不同部位被释放。</w:t>
      </w:r>
    </w:p>
    <w:p w14:paraId="46D8399C" w14:textId="77777777" w:rsidR="00970176" w:rsidRDefault="00970176">
      <w:pPr>
        <w:pStyle w:val="2"/>
        <w:spacing w:line="360" w:lineRule="auto"/>
        <w:ind w:left="567"/>
        <w:jc w:val="center"/>
        <w:rPr>
          <w:rFonts w:ascii="Times New Roman" w:hAnsi="Times New Roman" w:cs="Times New Roman"/>
          <w:sz w:val="36"/>
        </w:rPr>
        <w:sectPr w:rsidR="00970176">
          <w:pgSz w:w="11906" w:h="16838"/>
          <w:pgMar w:top="1440" w:right="1800" w:bottom="1440" w:left="1800" w:header="851" w:footer="992" w:gutter="0"/>
          <w:cols w:space="425"/>
          <w:docGrid w:type="lines" w:linePitch="312"/>
        </w:sectPr>
      </w:pPr>
    </w:p>
    <w:p w14:paraId="7026EB89" w14:textId="77777777" w:rsidR="00970176" w:rsidRDefault="008D6EE0">
      <w:pPr>
        <w:pStyle w:val="1"/>
        <w:jc w:val="center"/>
      </w:pPr>
      <w:bookmarkStart w:id="1584" w:name="_Toc14992110"/>
      <w:r>
        <w:lastRenderedPageBreak/>
        <w:t>第五章</w:t>
      </w:r>
      <w:r>
        <w:t xml:space="preserve"> </w:t>
      </w:r>
      <w:r>
        <w:t>新型鲜味剂的发展与应用</w:t>
      </w:r>
      <w:bookmarkEnd w:id="1584"/>
    </w:p>
    <w:p w14:paraId="2026ED1E" w14:textId="77777777" w:rsidR="00970176" w:rsidRDefault="008D6EE0">
      <w:pPr>
        <w:pStyle w:val="2"/>
      </w:pPr>
      <w:bookmarkStart w:id="1585" w:name="_Toc14992111"/>
      <w:r>
        <w:t xml:space="preserve">5.1 </w:t>
      </w:r>
      <w:r>
        <w:t>新型鲜味剂的概念</w:t>
      </w:r>
      <w:bookmarkEnd w:id="1585"/>
    </w:p>
    <w:p w14:paraId="1063659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鲜味剂在食品工业中有着广泛应用，对肉、乳、禽、蔬菜、水产类甚至酒类都起着良好的增味作用。近年来，随着人们生活水平的提高和</w:t>
      </w:r>
      <w:r>
        <w:rPr>
          <w:rFonts w:ascii="Times New Roman" w:hAnsi="Times New Roman" w:cs="Times New Roman"/>
          <w:sz w:val="24"/>
        </w:rPr>
        <w:t>“</w:t>
      </w:r>
      <w:r>
        <w:rPr>
          <w:rFonts w:ascii="Times New Roman" w:hAnsi="Times New Roman" w:cs="Times New Roman"/>
          <w:sz w:val="24"/>
        </w:rPr>
        <w:t>崇尚自然、回归自然</w:t>
      </w:r>
      <w:r>
        <w:rPr>
          <w:rFonts w:ascii="Times New Roman" w:hAnsi="Times New Roman" w:cs="Times New Roman"/>
          <w:sz w:val="24"/>
        </w:rPr>
        <w:t>”</w:t>
      </w:r>
      <w:r>
        <w:rPr>
          <w:rFonts w:ascii="Times New Roman" w:hAnsi="Times New Roman" w:cs="Times New Roman"/>
          <w:sz w:val="24"/>
        </w:rPr>
        <w:t>生活理念的形成和高新技术的运用，鲜味调味品已经历了味精、特鲜味精、风味型调味品和营养型调味品四代产品发展历程。在鲜味剂研发方面，不外添加味精的纯天然鲜味剂作为新型鲜味剂必将成为调味品行业发展的重要趋势。</w:t>
      </w:r>
    </w:p>
    <w:p w14:paraId="503D8648"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新型天然鲜味调味料将是一类区别于味精及其呈味核苷酸盐复配物的新型鲜味剂，主要指以动植物蛋白水解及酵母提取物等为基料，运用高新工艺加之呈味核苷酸与谷氨酸钠复合（所产生的</w:t>
      </w:r>
      <w:r>
        <w:rPr>
          <w:rFonts w:ascii="Times New Roman" w:hAnsi="Times New Roman" w:cs="Times New Roman"/>
          <w:sz w:val="24"/>
        </w:rPr>
        <w:t>鲜度相乘效应），并添加香辛料或食用香精等经混合、制粒和干燥等工艺加工而成，可完全替代味精的鲜味剂。它符合消费者重视产品天然属性和环保属性的心理需求，并具有风味自然丰富，余味悠长；增鲜增香；能够满足各类消费者的味感要求等特点，可广泛应用于各种食品的加工和生产。</w:t>
      </w:r>
    </w:p>
    <w:p w14:paraId="635560FB" w14:textId="77777777" w:rsidR="00970176" w:rsidRDefault="008D6EE0">
      <w:pPr>
        <w:pStyle w:val="3"/>
      </w:pPr>
      <w:bookmarkStart w:id="1586" w:name="_Toc14992112"/>
      <w:r>
        <w:t xml:space="preserve">5.1.1 </w:t>
      </w:r>
      <w:r>
        <w:t>鲜味剂种类</w:t>
      </w:r>
      <w:bookmarkEnd w:id="1586"/>
    </w:p>
    <w:p w14:paraId="5D765B71"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目前国内市场上主要的鲜味剂有核苷酸类的</w:t>
      </w:r>
      <w:r>
        <w:rPr>
          <w:rFonts w:ascii="Times New Roman" w:hAnsi="Times New Roman" w:cs="Times New Roman"/>
          <w:sz w:val="24"/>
        </w:rPr>
        <w:t>5´-</w:t>
      </w:r>
      <w:r>
        <w:rPr>
          <w:rFonts w:ascii="Times New Roman" w:hAnsi="Times New Roman" w:cs="Times New Roman"/>
          <w:sz w:val="24"/>
        </w:rPr>
        <w:t>呈味核苷酸二钠（</w:t>
      </w:r>
      <w:r>
        <w:rPr>
          <w:rFonts w:ascii="Times New Roman" w:hAnsi="Times New Roman" w:cs="Times New Roman"/>
          <w:sz w:val="24"/>
        </w:rPr>
        <w:t>I+G</w:t>
      </w:r>
      <w:r>
        <w:rPr>
          <w:rFonts w:ascii="Times New Roman" w:hAnsi="Times New Roman" w:cs="Times New Roman"/>
          <w:sz w:val="24"/>
        </w:rPr>
        <w:t>）；氨基酸类的谷氨酸、甘氨酸；有机酸类的干贝素；有机碱类甜菜碱、氧化三甲胺；复合鲜味剂类的酵母提取物、大豆水解蛋白肽粉、鸡鲜肽、牛肉粉等，其都具有显著的鲜味和浓厚</w:t>
      </w:r>
      <w:r>
        <w:rPr>
          <w:rFonts w:ascii="Times New Roman" w:hAnsi="Times New Roman" w:cs="Times New Roman"/>
          <w:sz w:val="24"/>
        </w:rPr>
        <w:t>感。</w:t>
      </w:r>
    </w:p>
    <w:p w14:paraId="209EEB39"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核苷酸类鲜味剂在食品的呈鲜方面具有重要贡献，其属于芳香杂环化合物，结构上具有空间专一性，其鲜味要远远强于味精。</w:t>
      </w:r>
      <w:r>
        <w:rPr>
          <w:rFonts w:ascii="Times New Roman" w:hAnsi="Times New Roman" w:cs="Times New Roman"/>
          <w:sz w:val="24"/>
        </w:rPr>
        <w:t>I+G</w:t>
      </w:r>
      <w:r>
        <w:rPr>
          <w:rFonts w:ascii="Times New Roman" w:hAnsi="Times New Roman" w:cs="Times New Roman"/>
          <w:sz w:val="24"/>
        </w:rPr>
        <w:t>属于核苷酸类鲜味剂，</w:t>
      </w:r>
      <w:r>
        <w:rPr>
          <w:rFonts w:ascii="Times New Roman" w:hAnsi="Times New Roman" w:cs="Times New Roman"/>
          <w:sz w:val="24"/>
        </w:rPr>
        <w:t>30</w:t>
      </w:r>
      <w:r>
        <w:rPr>
          <w:rFonts w:ascii="Times New Roman" w:hAnsi="Times New Roman" w:cs="Times New Roman"/>
          <w:sz w:val="24"/>
        </w:rPr>
        <w:t>多种具有鲜味特性的核苷酸及其衍生物中最具有代表性的两种物质。</w:t>
      </w:r>
      <w:r>
        <w:rPr>
          <w:rFonts w:ascii="Times New Roman" w:hAnsi="Times New Roman" w:cs="Times New Roman"/>
          <w:sz w:val="24"/>
        </w:rPr>
        <w:t>IMP</w:t>
      </w:r>
      <w:r>
        <w:rPr>
          <w:rFonts w:ascii="Times New Roman" w:hAnsi="Times New Roman" w:cs="Times New Roman"/>
          <w:sz w:val="24"/>
        </w:rPr>
        <w:t>与</w:t>
      </w:r>
      <w:r>
        <w:rPr>
          <w:rFonts w:ascii="Times New Roman" w:hAnsi="Times New Roman" w:cs="Times New Roman"/>
          <w:sz w:val="24"/>
        </w:rPr>
        <w:t>GMP</w:t>
      </w:r>
      <w:r>
        <w:rPr>
          <w:rFonts w:ascii="Times New Roman" w:hAnsi="Times New Roman" w:cs="Times New Roman"/>
          <w:sz w:val="24"/>
        </w:rPr>
        <w:t>食用较多后会喉咙发干。</w:t>
      </w:r>
      <w:r>
        <w:rPr>
          <w:rFonts w:ascii="Times New Roman" w:hAnsi="Times New Roman" w:cs="Times New Roman"/>
          <w:sz w:val="24"/>
        </w:rPr>
        <w:t>I+G</w:t>
      </w:r>
      <w:r>
        <w:rPr>
          <w:rFonts w:ascii="Times New Roman" w:hAnsi="Times New Roman" w:cs="Times New Roman"/>
          <w:sz w:val="24"/>
        </w:rPr>
        <w:t>单独使用时，鲜味效果没有复合时强，并且不耐高温蒸煮。在加热蒸煮的过程中，鲜味逐渐减退，使得最终产品在入口时，效果在打折扣。</w:t>
      </w:r>
    </w:p>
    <w:p w14:paraId="0BB2B623"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有机碱类鲜味剂中具有呈鲜作用的有机碱的典型代表是甜菜碱和氧化三甲</w:t>
      </w:r>
      <w:r>
        <w:rPr>
          <w:rFonts w:ascii="Times New Roman" w:hAnsi="Times New Roman" w:cs="Times New Roman"/>
          <w:sz w:val="24"/>
        </w:rPr>
        <w:lastRenderedPageBreak/>
        <w:t>胺。</w:t>
      </w:r>
      <w:bookmarkStart w:id="1587" w:name="OLE_LINK58"/>
      <w:bookmarkStart w:id="1588" w:name="OLE_LINK59"/>
      <w:r>
        <w:rPr>
          <w:rFonts w:ascii="Times New Roman" w:hAnsi="Times New Roman" w:cs="Times New Roman"/>
          <w:sz w:val="24"/>
        </w:rPr>
        <w:t>甜菜碱</w:t>
      </w:r>
      <w:bookmarkEnd w:id="1587"/>
      <w:bookmarkEnd w:id="1588"/>
      <w:r>
        <w:rPr>
          <w:rFonts w:ascii="Times New Roman" w:hAnsi="Times New Roman" w:cs="Times New Roman"/>
          <w:sz w:val="24"/>
        </w:rPr>
        <w:t>在动、植物和微生物中存在较为广泛，不仅可以提高饮料的鲜味，还可与谷</w:t>
      </w:r>
      <w:r>
        <w:rPr>
          <w:rFonts w:ascii="Times New Roman" w:hAnsi="Times New Roman" w:cs="Times New Roman"/>
          <w:sz w:val="24"/>
        </w:rPr>
        <w:t>氨酸钠、谷氨酸联氨、次黄嘌呤核苷酸、琥珀酸等呈味物质共同作用使海产品呈现特有的鲜味。</w:t>
      </w:r>
    </w:p>
    <w:p w14:paraId="62021AAE"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在氨基酸类鲜味剂中谷氨酸钠是最具代表的一类鲜味剂，且我国味精的年产和年消费量均居世界首列。谷氨酸钠鲜味单一，鲜味在口腔内保留时间较短，研究报道谷氨酸钠的过多摄入造成的</w:t>
      </w:r>
      <w:r>
        <w:rPr>
          <w:rFonts w:ascii="Times New Roman" w:hAnsi="Times New Roman" w:cs="Times New Roman"/>
          <w:sz w:val="24"/>
        </w:rPr>
        <w:t>“</w:t>
      </w:r>
      <w:r>
        <w:rPr>
          <w:rFonts w:ascii="Times New Roman" w:hAnsi="Times New Roman" w:cs="Times New Roman"/>
          <w:sz w:val="24"/>
        </w:rPr>
        <w:t>味精综合症</w:t>
      </w:r>
      <w:r>
        <w:rPr>
          <w:rFonts w:ascii="Times New Roman" w:hAnsi="Times New Roman" w:cs="Times New Roman"/>
          <w:sz w:val="24"/>
        </w:rPr>
        <w:t>”</w:t>
      </w:r>
      <w:r>
        <w:rPr>
          <w:rFonts w:ascii="Times New Roman" w:hAnsi="Times New Roman" w:cs="Times New Roman"/>
          <w:sz w:val="24"/>
        </w:rPr>
        <w:t>能扰乱人体内分泌、引起肥胖、脑损伤、视网膜脱落、肝炎以及发育不良等一系列症状</w:t>
      </w:r>
      <w:r>
        <w:rPr>
          <w:rFonts w:ascii="Times New Roman" w:hAnsi="Times New Roman" w:cs="Times New Roman"/>
        </w:rPr>
        <w:t>。</w:t>
      </w:r>
      <w:r>
        <w:rPr>
          <w:rFonts w:ascii="Times New Roman" w:hAnsi="Times New Roman" w:cs="Times New Roman"/>
          <w:sz w:val="24"/>
        </w:rPr>
        <w:t>甘氨酸主要在一些虾、蟹、海胆、鲍鱼等海产及动物蛋白中含量丰富，是海鲜呈味的主要成分，在软饮料、汤料、咸菜及水产制品中添加甘氨酸可产生出浓厚的甜味并去除咸味、苦味，与谷氨</w:t>
      </w:r>
      <w:r>
        <w:rPr>
          <w:rFonts w:ascii="Times New Roman" w:hAnsi="Times New Roman" w:cs="Times New Roman"/>
          <w:sz w:val="24"/>
        </w:rPr>
        <w:t>酸钠同用增加鲜味。此外，茶叶中还存在一种特有的呈鲜氨基酸</w:t>
      </w:r>
      <w:r>
        <w:rPr>
          <w:rFonts w:ascii="Times New Roman" w:hAnsi="Times New Roman" w:cs="Times New Roman"/>
          <w:sz w:val="24"/>
        </w:rPr>
        <w:t>—</w:t>
      </w:r>
      <w:r>
        <w:rPr>
          <w:rFonts w:ascii="Times New Roman" w:hAnsi="Times New Roman" w:cs="Times New Roman"/>
          <w:sz w:val="24"/>
        </w:rPr>
        <w:t>茶氨酸，其水溶液呈鲜甜味，并且能够与多种氨基酸协同作用，在掩盖苦涩味的同时增加茶鲜味，目前尚未广泛应用于食品工业生产中。</w:t>
      </w:r>
    </w:p>
    <w:p w14:paraId="05C6675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干贝素即琥珀酸钠盐，存在于鸟、兽、鱼类的肉中，尤其是在贝壳、水产类中含量甚多，在香菇中也存在。目前我国批准使用的有机酸类鲜味剂仅有琥珀酸二钠，其阈值为</w:t>
      </w:r>
      <w:r>
        <w:rPr>
          <w:rFonts w:ascii="Times New Roman" w:hAnsi="Times New Roman" w:cs="Times New Roman"/>
          <w:sz w:val="24"/>
        </w:rPr>
        <w:t>0.39 mg</w:t>
      </w:r>
      <w:r>
        <w:rPr>
          <w:rFonts w:ascii="Times New Roman" w:hAnsi="Times New Roman" w:cs="Times New Roman"/>
          <w:sz w:val="24"/>
          <w:szCs w:val="24"/>
        </w:rPr>
        <w:t>/mL</w:t>
      </w:r>
      <w:r>
        <w:rPr>
          <w:rFonts w:ascii="Times New Roman" w:hAnsi="Times New Roman" w:cs="Times New Roman"/>
          <w:sz w:val="24"/>
          <w:szCs w:val="24"/>
        </w:rPr>
        <w:t>，当琥珀</w:t>
      </w:r>
      <w:r>
        <w:rPr>
          <w:rFonts w:ascii="Times New Roman" w:hAnsi="Times New Roman" w:cs="Times New Roman"/>
          <w:sz w:val="24"/>
        </w:rPr>
        <w:t>酸二钠与食盐、谷氨酸钠或其它有机酸（柠檬酸）合用时，可使鲜味增强，且在高温、高压、酸性等条件下，琥珀酸二钠具有良好的稳定性。</w:t>
      </w:r>
    </w:p>
    <w:p w14:paraId="2778590B"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酵母提取物的主要成分是氨基酸</w:t>
      </w:r>
      <w:r>
        <w:rPr>
          <w:rFonts w:ascii="Times New Roman" w:hAnsi="Times New Roman" w:cs="Times New Roman"/>
          <w:sz w:val="24"/>
        </w:rPr>
        <w:t>、肽、多肽，具有调味、营养、保健等特性。酵母抽提物有复杂的调味特性，由于其成分中氨基酸和肽的作用，调味时显著增加产品的醇厚味、增鲜增咸等，并使其有屏蔽异味和异臭的功能。酵母抽提物可分为液状、膏状、粉状或颗粒状。</w:t>
      </w:r>
    </w:p>
    <w:p w14:paraId="4EFCB0F2"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大豆水解蛋白肽和粉鸡鲜肽等均属于鲜味肽类，鲜味肽由食物中提取或经氨基酸合成得到的具有鲜味特性的小分子肽，其分子质量约为</w:t>
      </w:r>
      <w:r>
        <w:rPr>
          <w:rFonts w:ascii="Times New Roman" w:hAnsi="Times New Roman" w:cs="Times New Roman"/>
          <w:sz w:val="24"/>
        </w:rPr>
        <w:t>150~3000 u</w:t>
      </w:r>
      <w:r>
        <w:rPr>
          <w:rFonts w:ascii="Times New Roman" w:hAnsi="Times New Roman" w:cs="Times New Roman"/>
          <w:sz w:val="24"/>
        </w:rPr>
        <w:t>。鲜味肽来源非常广泛，在大豆、乳酪、肉类、蘑菇、水产品等蛋白质含量丰富且具有良好滋味的食物中均存在，其不仅可直接增强食品的口感，还可与食盐、谷氨酸钠（</w:t>
      </w:r>
      <w:r>
        <w:rPr>
          <w:rFonts w:ascii="Times New Roman" w:hAnsi="Times New Roman" w:cs="Times New Roman"/>
          <w:sz w:val="24"/>
        </w:rPr>
        <w:t>MSG</w:t>
      </w:r>
      <w:r>
        <w:rPr>
          <w:rFonts w:ascii="Times New Roman" w:hAnsi="Times New Roman" w:cs="Times New Roman"/>
          <w:sz w:val="24"/>
        </w:rPr>
        <w:t>）等相</w:t>
      </w:r>
      <w:r>
        <w:rPr>
          <w:rFonts w:ascii="Times New Roman" w:hAnsi="Times New Roman" w:cs="Times New Roman"/>
          <w:sz w:val="24"/>
        </w:rPr>
        <w:t>互作用，提升食品鲜美醇厚的口感。随着人们对天然调味品需求的日益增加，近年来国内针对呈味肽的研究越来越多，从天然食物中获取具有良好呈味特性的鲜味肽也成为当前开发新型鲜味剂的一个重要研究方向。</w:t>
      </w:r>
    </w:p>
    <w:p w14:paraId="4F1D055C" w14:textId="77777777" w:rsidR="00970176" w:rsidRDefault="008D6EE0">
      <w:pPr>
        <w:pStyle w:val="3"/>
      </w:pPr>
      <w:bookmarkStart w:id="1589" w:name="_Toc14992113"/>
      <w:r>
        <w:lastRenderedPageBreak/>
        <w:t xml:space="preserve">5.1.2 </w:t>
      </w:r>
      <w:r>
        <w:t>影响鲜味剂鲜味效果的因素</w:t>
      </w:r>
      <w:bookmarkEnd w:id="1589"/>
    </w:p>
    <w:p w14:paraId="27638545"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）高温对鲜味剂的影响</w:t>
      </w:r>
    </w:p>
    <w:p w14:paraId="2FFC82A8"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加热对鲜味剂有显著影响，但不同鲜味剂对热的敏感程度差异较大。通常情况下，氨基酸类鲜味剂性能较差，易分解。因此，应在较低温度下使用氨基酸类鲜味剂。核酸类鲜味剂、水解蛋白、酵母抽提物较耐高温。</w:t>
      </w:r>
    </w:p>
    <w:p w14:paraId="052D31A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w:t>
      </w:r>
      <w:r>
        <w:rPr>
          <w:rFonts w:ascii="Times New Roman" w:hAnsi="Times New Roman" w:cs="Times New Roman"/>
          <w:sz w:val="24"/>
        </w:rPr>
        <w:t>pH</w:t>
      </w:r>
      <w:r>
        <w:rPr>
          <w:rFonts w:ascii="Times New Roman" w:hAnsi="Times New Roman" w:cs="Times New Roman"/>
          <w:sz w:val="24"/>
        </w:rPr>
        <w:t>值对鲜味剂的影响</w:t>
      </w:r>
    </w:p>
    <w:p w14:paraId="31D6F6F0"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味精在使用性能上，抗</w:t>
      </w:r>
      <w:r>
        <w:rPr>
          <w:rFonts w:ascii="Times New Roman" w:hAnsi="Times New Roman" w:cs="Times New Roman"/>
          <w:sz w:val="24"/>
        </w:rPr>
        <w:t>pH</w:t>
      </w:r>
      <w:r>
        <w:rPr>
          <w:rFonts w:ascii="Times New Roman" w:hAnsi="Times New Roman" w:cs="Times New Roman"/>
          <w:sz w:val="24"/>
        </w:rPr>
        <w:t>特性不好，等电点</w:t>
      </w:r>
      <w:r>
        <w:rPr>
          <w:rFonts w:ascii="Times New Roman" w:hAnsi="Times New Roman" w:cs="Times New Roman"/>
          <w:sz w:val="24"/>
        </w:rPr>
        <w:t>PI</w:t>
      </w:r>
      <w:r>
        <w:rPr>
          <w:rFonts w:ascii="Times New Roman" w:hAnsi="Times New Roman" w:cs="Times New Roman"/>
          <w:sz w:val="24"/>
        </w:rPr>
        <w:t>为</w:t>
      </w:r>
      <w:r>
        <w:rPr>
          <w:rFonts w:ascii="Times New Roman" w:hAnsi="Times New Roman" w:cs="Times New Roman"/>
          <w:sz w:val="24"/>
        </w:rPr>
        <w:t xml:space="preserve"> 3.2</w:t>
      </w:r>
      <w:r>
        <w:rPr>
          <w:rFonts w:ascii="Times New Roman" w:hAnsi="Times New Roman" w:cs="Times New Roman"/>
          <w:sz w:val="24"/>
        </w:rPr>
        <w:t>，鲜味最低。在</w:t>
      </w:r>
      <w:r>
        <w:rPr>
          <w:rFonts w:ascii="Times New Roman" w:hAnsi="Times New Roman" w:cs="Times New Roman"/>
          <w:sz w:val="24"/>
        </w:rPr>
        <w:t>pH</w:t>
      </w:r>
      <w:r>
        <w:rPr>
          <w:rFonts w:ascii="Times New Roman" w:hAnsi="Times New Roman" w:cs="Times New Roman"/>
          <w:sz w:val="24"/>
        </w:rPr>
        <w:t>值</w:t>
      </w:r>
      <w:r>
        <w:rPr>
          <w:rFonts w:ascii="Times New Roman" w:hAnsi="Times New Roman" w:cs="Times New Roman"/>
          <w:sz w:val="24"/>
        </w:rPr>
        <w:t>5.5</w:t>
      </w:r>
      <w:r>
        <w:rPr>
          <w:rFonts w:ascii="Times New Roman" w:hAnsi="Times New Roman" w:cs="Times New Roman"/>
          <w:sz w:val="24"/>
        </w:rPr>
        <w:t>～</w:t>
      </w:r>
      <w:r>
        <w:rPr>
          <w:rFonts w:ascii="Times New Roman" w:hAnsi="Times New Roman" w:cs="Times New Roman"/>
          <w:sz w:val="24"/>
        </w:rPr>
        <w:t>7.0</w:t>
      </w:r>
      <w:r>
        <w:rPr>
          <w:rFonts w:ascii="Times New Roman" w:hAnsi="Times New Roman" w:cs="Times New Roman"/>
          <w:sz w:val="24"/>
        </w:rPr>
        <w:t>时鲜味最强，当</w:t>
      </w:r>
      <w:r>
        <w:rPr>
          <w:rFonts w:ascii="Times New Roman" w:hAnsi="Times New Roman" w:cs="Times New Roman"/>
          <w:sz w:val="24"/>
        </w:rPr>
        <w:t>pH</w:t>
      </w:r>
      <w:r>
        <w:rPr>
          <w:rFonts w:ascii="Times New Roman" w:hAnsi="Times New Roman" w:cs="Times New Roman"/>
          <w:sz w:val="24"/>
        </w:rPr>
        <w:t>值小于</w:t>
      </w:r>
      <w:r>
        <w:rPr>
          <w:rFonts w:ascii="Times New Roman" w:hAnsi="Times New Roman" w:cs="Times New Roman"/>
          <w:sz w:val="24"/>
        </w:rPr>
        <w:t>4.0</w:t>
      </w:r>
      <w:r>
        <w:rPr>
          <w:rFonts w:ascii="Times New Roman" w:hAnsi="Times New Roman" w:cs="Times New Roman"/>
          <w:sz w:val="24"/>
        </w:rPr>
        <w:t>时鲜味较小，当</w:t>
      </w:r>
      <w:r>
        <w:rPr>
          <w:rFonts w:ascii="Times New Roman" w:hAnsi="Times New Roman" w:cs="Times New Roman"/>
          <w:sz w:val="24"/>
        </w:rPr>
        <w:t>pH</w:t>
      </w:r>
      <w:r>
        <w:rPr>
          <w:rFonts w:ascii="Times New Roman" w:hAnsi="Times New Roman" w:cs="Times New Roman"/>
          <w:sz w:val="24"/>
        </w:rPr>
        <w:t>值大于</w:t>
      </w:r>
      <w:r>
        <w:rPr>
          <w:rFonts w:ascii="Times New Roman" w:hAnsi="Times New Roman" w:cs="Times New Roman"/>
          <w:sz w:val="24"/>
        </w:rPr>
        <w:t>7.0</w:t>
      </w:r>
      <w:r>
        <w:rPr>
          <w:rFonts w:ascii="Times New Roman" w:hAnsi="Times New Roman" w:cs="Times New Roman"/>
          <w:sz w:val="24"/>
        </w:rPr>
        <w:t>时由于形成二钠盐而鲜味消失。原因是鲜味的产生可能是由于分子</w:t>
      </w:r>
      <w:r>
        <w:rPr>
          <w:rFonts w:ascii="Times New Roman" w:hAnsi="Times New Roman" w:cs="Times New Roman"/>
          <w:sz w:val="24"/>
        </w:rPr>
        <w:t>a-NH</w:t>
      </w:r>
      <w:r>
        <w:rPr>
          <w:rFonts w:ascii="Times New Roman" w:hAnsi="Times New Roman" w:cs="Times New Roman"/>
          <w:sz w:val="24"/>
          <w:vertAlign w:val="subscript"/>
        </w:rPr>
        <w:t>3</w:t>
      </w:r>
      <w:r>
        <w:rPr>
          <w:rFonts w:ascii="Times New Roman" w:hAnsi="Times New Roman" w:cs="Times New Roman"/>
          <w:sz w:val="24"/>
          <w:vertAlign w:val="superscript"/>
        </w:rPr>
        <w:t>+</w:t>
      </w:r>
      <w:r>
        <w:rPr>
          <w:rFonts w:ascii="Times New Roman" w:hAnsi="Times New Roman" w:cs="Times New Roman"/>
          <w:sz w:val="24"/>
        </w:rPr>
        <w:t>和</w:t>
      </w:r>
      <w:r>
        <w:rPr>
          <w:rFonts w:ascii="Times New Roman" w:hAnsi="Times New Roman" w:cs="Times New Roman"/>
          <w:sz w:val="24"/>
        </w:rPr>
        <w:t>γ-COOH</w:t>
      </w:r>
      <w:r>
        <w:rPr>
          <w:rFonts w:ascii="Times New Roman" w:hAnsi="Times New Roman" w:cs="Times New Roman"/>
          <w:sz w:val="24"/>
        </w:rPr>
        <w:t>基因之间静电吸引形成类似五元环状结构对味觉有鲜味的作用；在酸性和碱性条件下它们之间的静电引力减弱因而鲜味降低或消失。Ｌ－谷氨酸钠在</w:t>
      </w:r>
      <w:r>
        <w:rPr>
          <w:rFonts w:ascii="Times New Roman" w:hAnsi="Times New Roman" w:cs="Times New Roman"/>
          <w:sz w:val="24"/>
        </w:rPr>
        <w:t>pH&lt;</w:t>
      </w:r>
      <w:r>
        <w:rPr>
          <w:rFonts w:ascii="Times New Roman" w:hAnsi="Times New Roman" w:cs="Times New Roman"/>
          <w:sz w:val="24"/>
        </w:rPr>
        <w:t>５的酸性条件下长时间受热，都会发生分子内脱水生成焦性谷氨酸，结果是鲜味消失。</w:t>
      </w:r>
    </w:p>
    <w:p w14:paraId="1ECC2729"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IMP</w:t>
      </w:r>
      <w:r>
        <w:rPr>
          <w:rFonts w:ascii="Times New Roman" w:hAnsi="Times New Roman" w:cs="Times New Roman"/>
          <w:sz w:val="24"/>
        </w:rPr>
        <w:t>在一般食品的</w:t>
      </w:r>
      <w:r>
        <w:rPr>
          <w:rFonts w:ascii="Times New Roman" w:hAnsi="Times New Roman" w:cs="Times New Roman"/>
          <w:sz w:val="24"/>
        </w:rPr>
        <w:t>pH</w:t>
      </w:r>
      <w:r>
        <w:rPr>
          <w:rFonts w:ascii="Times New Roman" w:hAnsi="Times New Roman" w:cs="Times New Roman"/>
          <w:sz w:val="24"/>
        </w:rPr>
        <w:t>值</w:t>
      </w:r>
      <w:r>
        <w:rPr>
          <w:rFonts w:ascii="Times New Roman" w:hAnsi="Times New Roman" w:cs="Times New Roman"/>
          <w:sz w:val="24"/>
        </w:rPr>
        <w:t>4~6</w:t>
      </w:r>
      <w:r>
        <w:rPr>
          <w:rFonts w:ascii="Times New Roman" w:hAnsi="Times New Roman" w:cs="Times New Roman"/>
          <w:sz w:val="24"/>
        </w:rPr>
        <w:t>范围内，</w:t>
      </w:r>
      <w:r>
        <w:rPr>
          <w:rFonts w:ascii="Times New Roman" w:hAnsi="Times New Roman" w:cs="Times New Roman"/>
          <w:sz w:val="24"/>
        </w:rPr>
        <w:t xml:space="preserve">100 </w:t>
      </w:r>
      <w:r>
        <w:rPr>
          <w:rFonts w:ascii="宋体" w:eastAsia="宋体" w:hAnsi="宋体" w:cs="宋体" w:hint="eastAsia"/>
          <w:sz w:val="24"/>
        </w:rPr>
        <w:t>℃</w:t>
      </w:r>
      <w:r>
        <w:rPr>
          <w:rFonts w:ascii="Times New Roman" w:hAnsi="Times New Roman" w:cs="Times New Roman"/>
          <w:sz w:val="24"/>
        </w:rPr>
        <w:t>加热</w:t>
      </w:r>
      <w:r>
        <w:rPr>
          <w:rFonts w:ascii="Times New Roman" w:hAnsi="Times New Roman" w:cs="Times New Roman"/>
          <w:sz w:val="24"/>
        </w:rPr>
        <w:t>1 h</w:t>
      </w:r>
      <w:r>
        <w:rPr>
          <w:rFonts w:ascii="Times New Roman" w:hAnsi="Times New Roman" w:cs="Times New Roman"/>
          <w:sz w:val="24"/>
        </w:rPr>
        <w:t>几乎不分解；但在</w:t>
      </w:r>
      <w:r>
        <w:rPr>
          <w:rFonts w:ascii="Times New Roman" w:hAnsi="Times New Roman" w:cs="Times New Roman"/>
          <w:sz w:val="24"/>
        </w:rPr>
        <w:t>pH</w:t>
      </w:r>
      <w:r>
        <w:rPr>
          <w:rFonts w:ascii="Times New Roman" w:hAnsi="Times New Roman" w:cs="Times New Roman"/>
          <w:sz w:val="24"/>
        </w:rPr>
        <w:t>值３以下的酸性条件，长时间加压、加热时，则有一定分解。</w:t>
      </w:r>
      <w:r>
        <w:rPr>
          <w:rFonts w:ascii="Times New Roman" w:hAnsi="Times New Roman" w:cs="Times New Roman"/>
          <w:sz w:val="24"/>
        </w:rPr>
        <w:t>IMP</w:t>
      </w:r>
      <w:r>
        <w:rPr>
          <w:rFonts w:ascii="Times New Roman" w:hAnsi="Times New Roman" w:cs="Times New Roman"/>
          <w:sz w:val="24"/>
        </w:rPr>
        <w:t>和</w:t>
      </w:r>
      <w:r>
        <w:rPr>
          <w:rFonts w:ascii="Times New Roman" w:hAnsi="Times New Roman" w:cs="Times New Roman"/>
          <w:sz w:val="24"/>
        </w:rPr>
        <w:t>GMP</w:t>
      </w:r>
      <w:r>
        <w:rPr>
          <w:rFonts w:ascii="Times New Roman" w:hAnsi="Times New Roman" w:cs="Times New Roman"/>
          <w:sz w:val="24"/>
        </w:rPr>
        <w:t>在固体状态比较稳定，在</w:t>
      </w:r>
      <w:r>
        <w:rPr>
          <w:rFonts w:ascii="Times New Roman" w:hAnsi="Times New Roman" w:cs="Times New Roman"/>
          <w:sz w:val="24"/>
        </w:rPr>
        <w:t>pH 3.0</w:t>
      </w:r>
      <w:r>
        <w:rPr>
          <w:rFonts w:ascii="Times New Roman" w:hAnsi="Times New Roman" w:cs="Times New Roman"/>
          <w:sz w:val="24"/>
        </w:rPr>
        <w:t>的溶液中加热</w:t>
      </w:r>
      <w:r>
        <w:rPr>
          <w:rFonts w:ascii="Times New Roman" w:hAnsi="Times New Roman" w:cs="Times New Roman"/>
          <w:sz w:val="24"/>
        </w:rPr>
        <w:t xml:space="preserve">115 </w:t>
      </w:r>
      <w:r>
        <w:rPr>
          <w:rFonts w:ascii="宋体" w:eastAsia="宋体" w:hAnsi="宋体" w:cs="宋体" w:hint="eastAsia"/>
          <w:sz w:val="24"/>
        </w:rPr>
        <w:t>℃</w:t>
      </w:r>
      <w:r>
        <w:rPr>
          <w:rFonts w:ascii="Times New Roman" w:hAnsi="Times New Roman" w:cs="Times New Roman"/>
          <w:sz w:val="24"/>
        </w:rPr>
        <w:t xml:space="preserve"> 40 min</w:t>
      </w:r>
      <w:r>
        <w:rPr>
          <w:rFonts w:ascii="Times New Roman" w:hAnsi="Times New Roman" w:cs="Times New Roman"/>
          <w:sz w:val="24"/>
        </w:rPr>
        <w:t>损失</w:t>
      </w:r>
      <w:r>
        <w:rPr>
          <w:rFonts w:ascii="Times New Roman" w:hAnsi="Times New Roman" w:cs="Times New Roman"/>
          <w:sz w:val="24"/>
        </w:rPr>
        <w:t>29</w:t>
      </w:r>
      <w:r>
        <w:rPr>
          <w:rFonts w:ascii="Times New Roman" w:hAnsi="Times New Roman" w:cs="Times New Roman"/>
          <w:sz w:val="24"/>
        </w:rPr>
        <w:t>％，在</w:t>
      </w:r>
      <w:r>
        <w:rPr>
          <w:rFonts w:ascii="Times New Roman" w:hAnsi="Times New Roman" w:cs="Times New Roman"/>
          <w:sz w:val="24"/>
        </w:rPr>
        <w:t>pH 6.0</w:t>
      </w:r>
      <w:r>
        <w:rPr>
          <w:rFonts w:ascii="Times New Roman" w:hAnsi="Times New Roman" w:cs="Times New Roman"/>
          <w:sz w:val="24"/>
        </w:rPr>
        <w:t>进行同样的加热则损失</w:t>
      </w:r>
      <w:r>
        <w:rPr>
          <w:rFonts w:ascii="Times New Roman" w:hAnsi="Times New Roman" w:cs="Times New Roman"/>
          <w:sz w:val="24"/>
        </w:rPr>
        <w:t>23</w:t>
      </w:r>
      <w:r>
        <w:rPr>
          <w:rFonts w:ascii="Times New Roman" w:hAnsi="Times New Roman" w:cs="Times New Roman"/>
          <w:sz w:val="24"/>
        </w:rPr>
        <w:t>％。可见</w:t>
      </w:r>
      <w:r>
        <w:rPr>
          <w:rFonts w:ascii="Times New Roman" w:hAnsi="Times New Roman" w:cs="Times New Roman"/>
          <w:sz w:val="24"/>
        </w:rPr>
        <w:t>IMP</w:t>
      </w:r>
      <w:r>
        <w:rPr>
          <w:rFonts w:ascii="Times New Roman" w:hAnsi="Times New Roman" w:cs="Times New Roman"/>
          <w:sz w:val="24"/>
        </w:rPr>
        <w:t>和</w:t>
      </w:r>
      <w:r>
        <w:rPr>
          <w:rFonts w:ascii="Times New Roman" w:hAnsi="Times New Roman" w:cs="Times New Roman"/>
          <w:sz w:val="24"/>
        </w:rPr>
        <w:t>GMP</w:t>
      </w:r>
      <w:r>
        <w:rPr>
          <w:rFonts w:ascii="Times New Roman" w:hAnsi="Times New Roman" w:cs="Times New Roman"/>
          <w:sz w:val="24"/>
        </w:rPr>
        <w:t>的热稳定性与它们的状态和酸碱度皆有关。</w:t>
      </w:r>
      <w:r>
        <w:rPr>
          <w:rFonts w:ascii="Times New Roman" w:hAnsi="Times New Roman" w:cs="Times New Roman"/>
          <w:sz w:val="24"/>
        </w:rPr>
        <w:t>IMP</w:t>
      </w:r>
      <w:r>
        <w:rPr>
          <w:rFonts w:ascii="Times New Roman" w:hAnsi="Times New Roman" w:cs="Times New Roman"/>
          <w:sz w:val="24"/>
        </w:rPr>
        <w:t>和</w:t>
      </w:r>
      <w:r>
        <w:rPr>
          <w:rFonts w:ascii="Times New Roman" w:hAnsi="Times New Roman" w:cs="Times New Roman"/>
          <w:sz w:val="24"/>
        </w:rPr>
        <w:t>GMP</w:t>
      </w:r>
      <w:r>
        <w:rPr>
          <w:rFonts w:ascii="Times New Roman" w:hAnsi="Times New Roman" w:cs="Times New Roman"/>
          <w:sz w:val="24"/>
        </w:rPr>
        <w:t>的溶解度大小和溶剂、温度呈正比关系。</w:t>
      </w:r>
    </w:p>
    <w:p w14:paraId="19071ECC"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但酵母味素在低</w:t>
      </w:r>
      <w:r>
        <w:rPr>
          <w:rFonts w:ascii="Times New Roman" w:hAnsi="Times New Roman" w:cs="Times New Roman"/>
          <w:sz w:val="24"/>
        </w:rPr>
        <w:t>pH</w:t>
      </w:r>
      <w:r>
        <w:rPr>
          <w:rFonts w:ascii="Times New Roman" w:hAnsi="Times New Roman" w:cs="Times New Roman"/>
          <w:sz w:val="24"/>
        </w:rPr>
        <w:t>情况下不产生混浊，保持溶解的状态，使鲜味更柔和。目前对于</w:t>
      </w:r>
      <w:r>
        <w:rPr>
          <w:rFonts w:ascii="Times New Roman" w:hAnsi="Times New Roman" w:cs="Times New Roman"/>
          <w:sz w:val="24"/>
        </w:rPr>
        <w:t>pH</w:t>
      </w:r>
      <w:r>
        <w:rPr>
          <w:rFonts w:ascii="Times New Roman" w:hAnsi="Times New Roman" w:cs="Times New Roman"/>
          <w:sz w:val="24"/>
        </w:rPr>
        <w:t>对鲜味肽类等物质的呈鲜影响尚未研究清楚。</w:t>
      </w:r>
    </w:p>
    <w:p w14:paraId="413535D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）食盐对鲜味剂的影响</w:t>
      </w:r>
      <w:r>
        <w:rPr>
          <w:rFonts w:ascii="Times New Roman" w:hAnsi="Times New Roman" w:cs="Times New Roman"/>
          <w:sz w:val="24"/>
        </w:rPr>
        <w:t xml:space="preserve"> </w:t>
      </w:r>
    </w:p>
    <w:p w14:paraId="315FB973"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所有鲜味剂都只有在含有食盐的情况下</w:t>
      </w:r>
      <w:r>
        <w:rPr>
          <w:rFonts w:ascii="Times New Roman" w:hAnsi="Times New Roman" w:cs="Times New Roman"/>
          <w:sz w:val="24"/>
        </w:rPr>
        <w:t>才能显示出鲜味。这是因为鲜味剂溶于水后电离出阴离子和阳离子。阴离子虽然有一定鲜味，但如果不与钠离子结合，其鲜味就不明显。只有在定量的钠离子包围阴离子的情况下，才能显示其特有的鲜味。这定量的钠离子仅靠鲜味剂中电离出来的钠离子是不够的，必须靠食盐来供给。一般来说，鲜味剂的添加量与食盐的添加量成反比。</w:t>
      </w:r>
    </w:p>
    <w:p w14:paraId="405A2EAB"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4</w:t>
      </w:r>
      <w:r>
        <w:rPr>
          <w:rFonts w:ascii="Times New Roman" w:hAnsi="Times New Roman" w:cs="Times New Roman"/>
          <w:sz w:val="24"/>
        </w:rPr>
        <w:t>）鲜味剂的协调效应</w:t>
      </w:r>
    </w:p>
    <w:p w14:paraId="5EBD314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鲜味剂之间存在显著的协同增效效应。这种协同增效不是简单的叠加效应，而是相乘的增效。在食品加工或家庭的食物烹饪过程中，并不单独使用核苷酸类调味品，一般是与谷氨酸钠配合使用，有较强的增鲜作用。市</w:t>
      </w:r>
      <w:r>
        <w:rPr>
          <w:rFonts w:ascii="Times New Roman" w:hAnsi="Times New Roman" w:cs="Times New Roman"/>
          <w:sz w:val="24"/>
        </w:rPr>
        <w:t>场上的强力味精等</w:t>
      </w:r>
      <w:r>
        <w:rPr>
          <w:rFonts w:ascii="Times New Roman" w:hAnsi="Times New Roman" w:cs="Times New Roman"/>
          <w:sz w:val="24"/>
        </w:rPr>
        <w:lastRenderedPageBreak/>
        <w:t>产品就是以谷氨酸钠和</w:t>
      </w:r>
      <w:r>
        <w:rPr>
          <w:rFonts w:ascii="Times New Roman" w:hAnsi="Times New Roman" w:cs="Times New Roman"/>
          <w:sz w:val="24"/>
        </w:rPr>
        <w:t>IMP</w:t>
      </w:r>
      <w:r>
        <w:rPr>
          <w:rFonts w:ascii="Times New Roman" w:hAnsi="Times New Roman" w:cs="Times New Roman"/>
          <w:sz w:val="24"/>
        </w:rPr>
        <w:t>、</w:t>
      </w:r>
      <w:r>
        <w:rPr>
          <w:rFonts w:ascii="Times New Roman" w:hAnsi="Times New Roman" w:cs="Times New Roman"/>
          <w:sz w:val="24"/>
        </w:rPr>
        <w:t>GMP</w:t>
      </w:r>
      <w:r>
        <w:rPr>
          <w:rFonts w:ascii="Times New Roman" w:hAnsi="Times New Roman" w:cs="Times New Roman"/>
          <w:sz w:val="24"/>
        </w:rPr>
        <w:t>、水解蛋白、酵母抽提物复配，从而增强其鲜味强度。</w:t>
      </w:r>
    </w:p>
    <w:p w14:paraId="1B197FB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5</w:t>
      </w:r>
      <w:r>
        <w:rPr>
          <w:rFonts w:ascii="Times New Roman" w:hAnsi="Times New Roman" w:cs="Times New Roman"/>
          <w:sz w:val="24"/>
        </w:rPr>
        <w:t>）其他物质对鲜味剂的影响</w:t>
      </w:r>
    </w:p>
    <w:p w14:paraId="3C45450E"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通常情况下，氨基酸类鲜味剂对大多数食品比较稳定，但核酸类鲜味剂（</w:t>
      </w:r>
      <w:r>
        <w:rPr>
          <w:rFonts w:ascii="Times New Roman" w:hAnsi="Times New Roman" w:cs="Times New Roman"/>
          <w:sz w:val="24"/>
        </w:rPr>
        <w:t>IMP</w:t>
      </w:r>
      <w:r>
        <w:rPr>
          <w:rFonts w:ascii="Times New Roman" w:hAnsi="Times New Roman" w:cs="Times New Roman"/>
          <w:sz w:val="24"/>
        </w:rPr>
        <w:t>、</w:t>
      </w:r>
      <w:r>
        <w:rPr>
          <w:rFonts w:ascii="Times New Roman" w:hAnsi="Times New Roman" w:cs="Times New Roman"/>
          <w:sz w:val="24"/>
        </w:rPr>
        <w:t>GMP</w:t>
      </w:r>
      <w:r>
        <w:rPr>
          <w:rFonts w:ascii="Times New Roman" w:hAnsi="Times New Roman" w:cs="Times New Roman"/>
          <w:sz w:val="24"/>
        </w:rPr>
        <w:t>、</w:t>
      </w:r>
      <w:r>
        <w:rPr>
          <w:rFonts w:ascii="Times New Roman" w:hAnsi="Times New Roman" w:cs="Times New Roman"/>
          <w:sz w:val="24"/>
        </w:rPr>
        <w:t>I+G</w:t>
      </w:r>
      <w:r>
        <w:rPr>
          <w:rFonts w:ascii="Times New Roman" w:hAnsi="Times New Roman" w:cs="Times New Roman"/>
          <w:sz w:val="24"/>
        </w:rPr>
        <w:t>）对生鲜动植物食品中的磷酸酯酶极其敏感，易导致生物降解而失去鲜味。这些酶类在</w:t>
      </w:r>
      <w:r>
        <w:rPr>
          <w:rFonts w:ascii="Times New Roman" w:hAnsi="Times New Roman" w:cs="Times New Roman"/>
          <w:sz w:val="24"/>
        </w:rPr>
        <w:t xml:space="preserve">80 </w:t>
      </w:r>
      <w:r>
        <w:rPr>
          <w:rFonts w:ascii="宋体" w:eastAsia="宋体" w:hAnsi="宋体" w:cs="宋体" w:hint="eastAsia"/>
          <w:sz w:val="24"/>
        </w:rPr>
        <w:t>℃</w:t>
      </w:r>
      <w:r>
        <w:rPr>
          <w:rFonts w:ascii="Times New Roman" w:hAnsi="Times New Roman" w:cs="Times New Roman"/>
          <w:sz w:val="24"/>
        </w:rPr>
        <w:t>温度下会失去活性，因此在使用核酸类鲜味剂时，应先将生鲜动植物食品加热至</w:t>
      </w:r>
      <w:r>
        <w:rPr>
          <w:rFonts w:ascii="Times New Roman" w:hAnsi="Times New Roman" w:cs="Times New Roman"/>
          <w:sz w:val="24"/>
        </w:rPr>
        <w:t xml:space="preserve">85 </w:t>
      </w:r>
      <w:r>
        <w:rPr>
          <w:rFonts w:ascii="宋体" w:eastAsia="宋体" w:hAnsi="宋体" w:cs="宋体" w:hint="eastAsia"/>
          <w:sz w:val="24"/>
        </w:rPr>
        <w:t>℃</w:t>
      </w:r>
      <w:r>
        <w:rPr>
          <w:rFonts w:ascii="Times New Roman" w:hAnsi="Times New Roman" w:cs="Times New Roman"/>
          <w:sz w:val="24"/>
        </w:rPr>
        <w:t>，将酶钝化后再加入。</w:t>
      </w:r>
      <w:r>
        <w:rPr>
          <w:rFonts w:ascii="Times New Roman" w:hAnsi="Times New Roman" w:cs="Times New Roman"/>
          <w:sz w:val="24"/>
        </w:rPr>
        <w:t xml:space="preserve"> </w:t>
      </w:r>
    </w:p>
    <w:p w14:paraId="4876FF0E"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有些条件下，鲜味剂会与其他物质发生化学反应，可能对其使用效果产生影响。例如，谷氨酸在</w:t>
      </w:r>
      <w:r>
        <w:rPr>
          <w:rFonts w:ascii="Times New Roman" w:hAnsi="Times New Roman" w:cs="Times New Roman"/>
          <w:sz w:val="24"/>
        </w:rPr>
        <w:t>Zn</w:t>
      </w:r>
      <w:r>
        <w:rPr>
          <w:rFonts w:ascii="Times New Roman" w:hAnsi="Times New Roman" w:cs="Times New Roman"/>
          <w:sz w:val="24"/>
          <w:vertAlign w:val="superscript"/>
        </w:rPr>
        <w:t>2+</w:t>
      </w:r>
      <w:r>
        <w:rPr>
          <w:rFonts w:ascii="Times New Roman" w:hAnsi="Times New Roman" w:cs="Times New Roman"/>
          <w:sz w:val="24"/>
        </w:rPr>
        <w:t>存在的条件下会发生</w:t>
      </w:r>
      <w:r>
        <w:rPr>
          <w:rFonts w:ascii="Times New Roman" w:hAnsi="Times New Roman" w:cs="Times New Roman"/>
          <w:sz w:val="24"/>
        </w:rPr>
        <w:t>反应生成难溶解的盐类，从而影响使用效果。</w:t>
      </w:r>
    </w:p>
    <w:p w14:paraId="1823952E" w14:textId="77777777" w:rsidR="00970176" w:rsidRDefault="008D6EE0">
      <w:pPr>
        <w:pStyle w:val="2"/>
      </w:pPr>
      <w:bookmarkStart w:id="1590" w:name="_Toc14992114"/>
      <w:r>
        <w:t xml:space="preserve">5.2 </w:t>
      </w:r>
      <w:r>
        <w:t>新型鲜味剂的制备技术</w:t>
      </w:r>
      <w:bookmarkEnd w:id="1590"/>
    </w:p>
    <w:p w14:paraId="281EB811"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在新型鲜味剂的制备过程中可利用特定的酶作为风味物质生产生物催化剂，可将风味前体通过化学或生物法转变为风味物质，还可以激活食品中内源酶诱导合成风味物质，或钝化食品中的内源酶避免异味的产生以改善食品的风味，此外还可利用如植物组织培养法、微生物发酵法等生物技术来生产风味物质。新型鲜味剂主要以动植物蛋白水解及酵母提取物等为基料，在基料制备过程中主要涉及的关键技术有定向可控酶解技术、控制热反应技术、微胶囊包埋技术、稳定增效技术等。</w:t>
      </w:r>
    </w:p>
    <w:p w14:paraId="3D881A0D"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）深度定向可控酶解技术研究</w:t>
      </w:r>
    </w:p>
    <w:p w14:paraId="295C2F34"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定向可控酶解技术是根据原料特性采用的特定酶解方法和工艺</w:t>
      </w:r>
      <w:r>
        <w:rPr>
          <w:rFonts w:ascii="Times New Roman" w:hAnsi="Times New Roman" w:cs="Times New Roman"/>
          <w:sz w:val="24"/>
        </w:rPr>
        <w:t>条件以获得最佳的水解效率和酶解物呈味特性。定向可控酶解技术将基于所制备鲜味剂基料的原料不同，研究不同种类酶作用后的蛋白的水解度氮提取率、肽提取率以及呈味特性，同时也分析酶解物的功能特性与水解度之间的关系，选择出最佳的水解蛋白酶；在此基础上，通过酶的合理选用与条件优化，控制疏水性苦味肽的生成比例，促进呈鲜味氨基酸、肽类等物质的生成，以蛋白水解度、呈味特性等为主要技术指标，研究制备具鲜味的蛋白水解物的酶解方法和工艺条件。</w:t>
      </w:r>
    </w:p>
    <w:p w14:paraId="508BA67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）鲜味基料物质的分离富集技术研究</w:t>
      </w:r>
    </w:p>
    <w:p w14:paraId="187F305A"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根据原料蛋白水解物的特性和分子量范围，通过各种富集分</w:t>
      </w:r>
      <w:r>
        <w:rPr>
          <w:rFonts w:ascii="Times New Roman" w:hAnsi="Times New Roman" w:cs="Times New Roman"/>
          <w:sz w:val="24"/>
        </w:rPr>
        <w:t>离手段包括分级</w:t>
      </w:r>
      <w:r>
        <w:rPr>
          <w:rFonts w:ascii="Times New Roman" w:hAnsi="Times New Roman" w:cs="Times New Roman"/>
          <w:sz w:val="24"/>
        </w:rPr>
        <w:lastRenderedPageBreak/>
        <w:t>膜分离技术、吸附分离技术及其组成的集成分离技术等现代分离技术，将鲜味成分进行分离提纯、浓缩富集，并通过感官评定探究鲜味物质的富集效果和阈值。</w:t>
      </w:r>
    </w:p>
    <w:p w14:paraId="626EBAD8"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）微生物发酵增香脱腥技术和微胶囊包埋技术</w:t>
      </w:r>
    </w:p>
    <w:p w14:paraId="4D02DB9E"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用发酵法制成核苷酸，然后用合成法引入某基团可使鲜味更强，如</w:t>
      </w:r>
      <w:r>
        <w:rPr>
          <w:rFonts w:ascii="Times New Roman" w:hAnsi="Times New Roman" w:cs="Times New Roman"/>
          <w:sz w:val="24"/>
        </w:rPr>
        <w:t>5′-</w:t>
      </w:r>
      <w:r>
        <w:rPr>
          <w:rFonts w:ascii="Times New Roman" w:hAnsi="Times New Roman" w:cs="Times New Roman"/>
          <w:sz w:val="24"/>
        </w:rPr>
        <w:t>肌苷酸分子中引入甲硫基团，可使鲜度增加</w:t>
      </w:r>
      <w:r>
        <w:rPr>
          <w:rFonts w:ascii="Times New Roman" w:hAnsi="Times New Roman" w:cs="Times New Roman"/>
          <w:sz w:val="24"/>
        </w:rPr>
        <w:t>8</w:t>
      </w:r>
      <w:r>
        <w:rPr>
          <w:rFonts w:ascii="Times New Roman" w:hAnsi="Times New Roman" w:cs="Times New Roman"/>
          <w:sz w:val="24"/>
        </w:rPr>
        <w:t>倍。微生物发酵脱腥技术表现为在生产动物源鲜味剂基料中，多使用鱼、虾、贝及其可利用的副产物作为原料，通过微生物深度发酵进行脱腥味和异味。微生物发酵脱腥以感官评定为依据，筛选出最佳脱腥微生物，对脱腥工艺参数进行</w:t>
      </w:r>
      <w:r>
        <w:rPr>
          <w:rFonts w:ascii="Times New Roman" w:hAnsi="Times New Roman" w:cs="Times New Roman"/>
          <w:sz w:val="24"/>
        </w:rPr>
        <w:t>优化。通过将呈味肽有效包埋，探讨优化微胶囊包埋工艺条件（壁材、麦芽糊精、</w:t>
      </w:r>
      <w:r>
        <w:rPr>
          <w:rFonts w:ascii="Times New Roman" w:hAnsi="Times New Roman" w:cs="Times New Roman"/>
          <w:sz w:val="24"/>
        </w:rPr>
        <w:t>β-</w:t>
      </w:r>
      <w:r>
        <w:rPr>
          <w:rFonts w:ascii="Times New Roman" w:hAnsi="Times New Roman" w:cs="Times New Roman"/>
          <w:sz w:val="24"/>
        </w:rPr>
        <w:t>环糊精和包埋时间等影响因素），充分保障产品的感官、营养、品质等质量指标。根据原材料的特点，通过微生物转化技术和微胶囊包埋技术联合解决产品的稳定性问题。</w:t>
      </w:r>
    </w:p>
    <w:p w14:paraId="01B00C80"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4</w:t>
      </w:r>
      <w:r>
        <w:rPr>
          <w:rFonts w:ascii="Times New Roman" w:hAnsi="Times New Roman" w:cs="Times New Roman"/>
          <w:sz w:val="24"/>
        </w:rPr>
        <w:t>）产品风味改良技术研究</w:t>
      </w:r>
    </w:p>
    <w:p w14:paraId="59DC44A5"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美拉德反应产物（</w:t>
      </w:r>
      <w:r>
        <w:rPr>
          <w:rFonts w:ascii="Times New Roman" w:hAnsi="Times New Roman" w:cs="Times New Roman"/>
          <w:sz w:val="24"/>
        </w:rPr>
        <w:t>MRPs</w:t>
      </w:r>
      <w:r>
        <w:rPr>
          <w:rFonts w:ascii="Times New Roman" w:hAnsi="Times New Roman" w:cs="Times New Roman"/>
          <w:sz w:val="24"/>
        </w:rPr>
        <w:t>）是指原来食物中含有的糖类、蛋白质和脂肪，在加热时，糖类会降解为单糖、醛、酮及呋喃类物质，蛋白质会分解成多种氨基酸，而脂肪则会自身氧化水解、脱水和脱酸，生成醛、酮、脂肪酸和丙酯类物质。上述物质相互作用，产生许多原来食物中没有的具有独</w:t>
      </w:r>
      <w:r>
        <w:rPr>
          <w:rFonts w:ascii="Times New Roman" w:hAnsi="Times New Roman" w:cs="Times New Roman"/>
          <w:sz w:val="24"/>
        </w:rPr>
        <w:t>特香味的挥发性物质。分析富肽水解产物中不同分子量级分</w:t>
      </w:r>
      <w:r>
        <w:rPr>
          <w:rFonts w:ascii="Times New Roman" w:hAnsi="Times New Roman" w:cs="Times New Roman"/>
          <w:sz w:val="24"/>
        </w:rPr>
        <w:t>Maillard</w:t>
      </w:r>
      <w:r>
        <w:rPr>
          <w:rFonts w:ascii="Times New Roman" w:hAnsi="Times New Roman" w:cs="Times New Roman"/>
          <w:sz w:val="24"/>
        </w:rPr>
        <w:t>反应产物的呈味特点，通过感官评定比较富肽水解产物及其</w:t>
      </w:r>
      <w:r>
        <w:rPr>
          <w:rFonts w:ascii="Times New Roman" w:hAnsi="Times New Roman" w:cs="Times New Roman"/>
          <w:sz w:val="24"/>
        </w:rPr>
        <w:t>Maillard</w:t>
      </w:r>
      <w:r>
        <w:rPr>
          <w:rFonts w:ascii="Times New Roman" w:hAnsi="Times New Roman" w:cs="Times New Roman"/>
          <w:sz w:val="24"/>
        </w:rPr>
        <w:t>反应产物的呈味差异，探讨不同级分及其</w:t>
      </w:r>
      <w:r>
        <w:rPr>
          <w:rFonts w:ascii="Times New Roman" w:hAnsi="Times New Roman" w:cs="Times New Roman"/>
          <w:sz w:val="24"/>
        </w:rPr>
        <w:t>Maillard</w:t>
      </w:r>
      <w:r>
        <w:rPr>
          <w:rFonts w:ascii="Times New Roman" w:hAnsi="Times New Roman" w:cs="Times New Roman"/>
          <w:sz w:val="24"/>
        </w:rPr>
        <w:t>反应条件（时间、温度、</w:t>
      </w:r>
      <w:r>
        <w:rPr>
          <w:rFonts w:ascii="Times New Roman" w:hAnsi="Times New Roman" w:cs="Times New Roman"/>
          <w:sz w:val="24"/>
        </w:rPr>
        <w:t>pH</w:t>
      </w:r>
      <w:r>
        <w:rPr>
          <w:rFonts w:ascii="Times New Roman" w:hAnsi="Times New Roman" w:cs="Times New Roman"/>
          <w:sz w:val="24"/>
        </w:rPr>
        <w:t>、水分活度、金属离子等）对反应产物呈味影响，研究配料的组成和最佳反应工艺参数，确定</w:t>
      </w:r>
      <w:r>
        <w:rPr>
          <w:rFonts w:ascii="Times New Roman" w:hAnsi="Times New Roman" w:cs="Times New Roman"/>
          <w:sz w:val="24"/>
        </w:rPr>
        <w:t>Maillard</w:t>
      </w:r>
      <w:r>
        <w:rPr>
          <w:rFonts w:ascii="Times New Roman" w:hAnsi="Times New Roman" w:cs="Times New Roman"/>
          <w:sz w:val="24"/>
        </w:rPr>
        <w:t>增香的工艺条件。</w:t>
      </w:r>
    </w:p>
    <w:p w14:paraId="724245FB"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5</w:t>
      </w:r>
      <w:r>
        <w:rPr>
          <w:rFonts w:ascii="Times New Roman" w:hAnsi="Times New Roman" w:cs="Times New Roman"/>
          <w:sz w:val="24"/>
        </w:rPr>
        <w:t>）鲜味控释技术</w:t>
      </w:r>
    </w:p>
    <w:p w14:paraId="7383AF6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对水产废弃物的蛋白质进行酶解和糖基化改性，增强其乳化性能，使之能够成为运输和保护敏感活性因子的多功能载体；选择不同的改性蛋白和呈味肽进行配比，建立蛋白质</w:t>
      </w:r>
      <w:r>
        <w:rPr>
          <w:rFonts w:ascii="Times New Roman" w:hAnsi="Times New Roman" w:cs="Times New Roman"/>
          <w:sz w:val="24"/>
        </w:rPr>
        <w:t>-</w:t>
      </w:r>
      <w:r>
        <w:rPr>
          <w:rFonts w:ascii="Times New Roman" w:hAnsi="Times New Roman" w:cs="Times New Roman"/>
          <w:sz w:val="24"/>
        </w:rPr>
        <w:t>活性肽控</w:t>
      </w:r>
      <w:r>
        <w:rPr>
          <w:rFonts w:ascii="Times New Roman" w:hAnsi="Times New Roman" w:cs="Times New Roman"/>
          <w:sz w:val="24"/>
        </w:rPr>
        <w:t>释体系。</w:t>
      </w:r>
    </w:p>
    <w:p w14:paraId="1DEE1BE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6</w:t>
      </w:r>
      <w:r>
        <w:rPr>
          <w:rFonts w:ascii="Times New Roman" w:hAnsi="Times New Roman" w:cs="Times New Roman"/>
          <w:sz w:val="24"/>
        </w:rPr>
        <w:t>）鲜味剂质量控制</w:t>
      </w:r>
    </w:p>
    <w:p w14:paraId="52B13A05"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研究分析鲜味剂基料及其产品在加工过程中的生物危害、化学危害和物理危害来源，找出关键控制点并确定关键值，建立适合于纯天然鲜味剂生产的质量控制体系。对鲜味剂基料及其产品的感官指标（外观、色泽、风味）、理化指标（水分、总氮、氨基态氮、砷和铅等）和微生物指标（细菌总数、大肠菌群和致病菌）</w:t>
      </w:r>
      <w:r>
        <w:rPr>
          <w:rFonts w:ascii="Times New Roman" w:hAnsi="Times New Roman" w:cs="Times New Roman"/>
          <w:sz w:val="24"/>
        </w:rPr>
        <w:lastRenderedPageBreak/>
        <w:t>进行测定，制定纯天然鲜味剂系列产品的企业质量标准。</w:t>
      </w:r>
    </w:p>
    <w:p w14:paraId="740BA822" w14:textId="77777777" w:rsidR="00970176" w:rsidRDefault="008D6EE0">
      <w:pPr>
        <w:pStyle w:val="2"/>
      </w:pPr>
      <w:bookmarkStart w:id="1591" w:name="_Toc14992115"/>
      <w:r>
        <w:t xml:space="preserve">5.3 </w:t>
      </w:r>
      <w:r>
        <w:t>新型鲜味剂的特点</w:t>
      </w:r>
      <w:bookmarkEnd w:id="1591"/>
    </w:p>
    <w:p w14:paraId="7E3E03C7"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新型鲜味剂可有效提升食品调味品品质，鲜味剂中含有二肽、三肽和多肽等分子量不同的肽类物质，这些肽类的分子结构复杂程度不一，且</w:t>
      </w:r>
      <w:r>
        <w:rPr>
          <w:rFonts w:ascii="Times New Roman" w:hAnsi="Times New Roman" w:cs="Times New Roman"/>
          <w:sz w:val="24"/>
        </w:rPr>
        <w:t>具有一定鲜味、咸味、醇厚感等风味，将其统称其为呈味肽。例如典型鲜味风味肽</w:t>
      </w:r>
      <w:r>
        <w:rPr>
          <w:rFonts w:ascii="Times New Roman" w:hAnsi="Times New Roman" w:cs="Times New Roman"/>
          <w:sz w:val="24"/>
        </w:rPr>
        <w:t>—“</w:t>
      </w:r>
      <w:r>
        <w:rPr>
          <w:rFonts w:ascii="Times New Roman" w:hAnsi="Times New Roman" w:cs="Times New Roman"/>
          <w:sz w:val="24"/>
        </w:rPr>
        <w:t>美味肽</w:t>
      </w:r>
      <w:r>
        <w:rPr>
          <w:rFonts w:ascii="Times New Roman" w:hAnsi="Times New Roman" w:cs="Times New Roman"/>
          <w:sz w:val="24"/>
        </w:rPr>
        <w:t>”Lys-Gly-Asp-Glu-Glu-Ser-Leu-Ala</w:t>
      </w:r>
      <w:r>
        <w:rPr>
          <w:rFonts w:ascii="Times New Roman" w:hAnsi="Times New Roman" w:cs="Times New Roman"/>
          <w:sz w:val="24"/>
        </w:rPr>
        <w:t>，其他鲜味风味肽包括</w:t>
      </w:r>
      <w:r>
        <w:rPr>
          <w:rFonts w:ascii="Times New Roman" w:hAnsi="Times New Roman" w:cs="Times New Roman"/>
          <w:sz w:val="24"/>
        </w:rPr>
        <w:t>Glu-Glu</w:t>
      </w:r>
      <w:r>
        <w:rPr>
          <w:rFonts w:ascii="Times New Roman" w:hAnsi="Times New Roman" w:cs="Times New Roman"/>
          <w:sz w:val="24"/>
        </w:rPr>
        <w:t>、</w:t>
      </w:r>
      <w:r>
        <w:rPr>
          <w:rFonts w:ascii="Times New Roman" w:hAnsi="Times New Roman" w:cs="Times New Roman"/>
          <w:sz w:val="24"/>
        </w:rPr>
        <w:t>Ser-Glu-Glu</w:t>
      </w:r>
      <w:r>
        <w:rPr>
          <w:rFonts w:ascii="Times New Roman" w:hAnsi="Times New Roman" w:cs="Times New Roman"/>
          <w:sz w:val="24"/>
        </w:rPr>
        <w:t>、</w:t>
      </w:r>
      <w:r>
        <w:rPr>
          <w:rFonts w:ascii="Times New Roman" w:hAnsi="Times New Roman" w:cs="Times New Roman"/>
          <w:sz w:val="24"/>
        </w:rPr>
        <w:t>Glu-Ser</w:t>
      </w:r>
      <w:r>
        <w:rPr>
          <w:rFonts w:ascii="Times New Roman" w:hAnsi="Times New Roman" w:cs="Times New Roman"/>
          <w:sz w:val="24"/>
        </w:rPr>
        <w:t>、</w:t>
      </w:r>
      <w:r>
        <w:rPr>
          <w:rFonts w:ascii="Times New Roman" w:hAnsi="Times New Roman" w:cs="Times New Roman"/>
          <w:sz w:val="24"/>
        </w:rPr>
        <w:t>Thr-Glu</w:t>
      </w:r>
      <w:r>
        <w:rPr>
          <w:rFonts w:ascii="Times New Roman" w:hAnsi="Times New Roman" w:cs="Times New Roman"/>
          <w:sz w:val="24"/>
        </w:rPr>
        <w:t>、</w:t>
      </w:r>
      <w:r>
        <w:rPr>
          <w:rFonts w:ascii="Times New Roman" w:hAnsi="Times New Roman" w:cs="Times New Roman"/>
          <w:sz w:val="24"/>
        </w:rPr>
        <w:t>Glu-Asp</w:t>
      </w:r>
      <w:r>
        <w:rPr>
          <w:rFonts w:ascii="Times New Roman" w:hAnsi="Times New Roman" w:cs="Times New Roman"/>
          <w:sz w:val="24"/>
        </w:rPr>
        <w:t>和</w:t>
      </w:r>
      <w:r>
        <w:rPr>
          <w:rFonts w:ascii="Times New Roman" w:hAnsi="Times New Roman" w:cs="Times New Roman"/>
          <w:sz w:val="24"/>
        </w:rPr>
        <w:t>Asp-Glu-Ser</w:t>
      </w:r>
      <w:r>
        <w:rPr>
          <w:rFonts w:ascii="Times New Roman" w:hAnsi="Times New Roman" w:cs="Times New Roman"/>
          <w:sz w:val="24"/>
        </w:rPr>
        <w:t>，风味增强肽如</w:t>
      </w:r>
      <w:r>
        <w:rPr>
          <w:rFonts w:ascii="Times New Roman" w:hAnsi="Times New Roman" w:cs="Times New Roman"/>
          <w:sz w:val="24"/>
        </w:rPr>
        <w:t>Gly-Leu</w:t>
      </w:r>
      <w:r>
        <w:rPr>
          <w:rFonts w:ascii="Times New Roman" w:hAnsi="Times New Roman" w:cs="Times New Roman"/>
          <w:sz w:val="24"/>
        </w:rPr>
        <w:t>、</w:t>
      </w:r>
      <w:r>
        <w:rPr>
          <w:rFonts w:ascii="Times New Roman" w:hAnsi="Times New Roman" w:cs="Times New Roman"/>
          <w:sz w:val="24"/>
        </w:rPr>
        <w:t>Pro-Glu</w:t>
      </w:r>
      <w:r>
        <w:rPr>
          <w:rFonts w:ascii="Times New Roman" w:hAnsi="Times New Roman" w:cs="Times New Roman"/>
          <w:sz w:val="24"/>
        </w:rPr>
        <w:t>和</w:t>
      </w:r>
      <w:r>
        <w:rPr>
          <w:rFonts w:ascii="Times New Roman" w:hAnsi="Times New Roman" w:cs="Times New Roman"/>
          <w:sz w:val="24"/>
        </w:rPr>
        <w:t>Val-Glu</w:t>
      </w:r>
      <w:r>
        <w:rPr>
          <w:rFonts w:ascii="Times New Roman" w:hAnsi="Times New Roman" w:cs="Times New Roman"/>
          <w:sz w:val="24"/>
        </w:rPr>
        <w:t>，它们可以有效地缓冲、掩蔽不愉快的气味和味道，增强食品的鲜味和风味。</w:t>
      </w:r>
    </w:p>
    <w:p w14:paraId="2C23EAFF"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新型鲜味剂可以替代味精在食品调味品中使用，弥补味精在水溶液中长时间加热或者爆炒，会失水而生成焦谷氨酸钠，使</w:t>
      </w:r>
      <w:r>
        <w:rPr>
          <w:rFonts w:ascii="Times New Roman" w:hAnsi="Times New Roman" w:cs="Times New Roman"/>
          <w:sz w:val="24"/>
        </w:rPr>
        <w:t>鲜味损失的缺点，且又因新型鲜味剂中富含核苷酸、氨基酸和呈味肽等，与味精相比具有良好的醇厚感和满足感。在食品调味品中应用新型鲜味剂不仅可以有效提升产品品质和档次，而且可以在保证健康的前提下满足对滋味的追求。</w:t>
      </w:r>
    </w:p>
    <w:p w14:paraId="78FAFC4B"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新型鲜味剂符合天然、安全、营养、保健的理念，具有蛋白质含量高，必需氨基酸种类齐全、含量丰富，所含小分子肽更是有利于人体吸收的特点；小分子肽等成分，经微胶囊包埋技术，耐高温性强，应用广；稳定性高、溶解性好；通过谷氨酸、核苷酸、鲜味肽和风味肽的增效作用极大地提升产品鲜度；通过与琥珀酸、甜菜碱、糖原等的协同作用</w:t>
      </w:r>
      <w:r>
        <w:rPr>
          <w:rFonts w:ascii="Times New Roman" w:hAnsi="Times New Roman" w:cs="Times New Roman"/>
          <w:sz w:val="24"/>
        </w:rPr>
        <w:t>极大地提升产品的圆润和醇厚。</w:t>
      </w:r>
    </w:p>
    <w:p w14:paraId="4FADCA46" w14:textId="77777777" w:rsidR="00970176" w:rsidRDefault="008D6EE0">
      <w:pPr>
        <w:pStyle w:val="2"/>
      </w:pPr>
      <w:bookmarkStart w:id="1592" w:name="_Toc14992116"/>
      <w:r>
        <w:t>5.</w:t>
      </w:r>
      <w:r>
        <w:rPr>
          <w:rFonts w:hint="eastAsia"/>
        </w:rPr>
        <w:t>4</w:t>
      </w:r>
      <w:r>
        <w:t xml:space="preserve"> </w:t>
      </w:r>
      <w:r>
        <w:t>新型鲜味剂的应用及前景</w:t>
      </w:r>
      <w:bookmarkEnd w:id="1592"/>
    </w:p>
    <w:p w14:paraId="5935B12D"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近年来，食品工业生产规模日益扩大，人民生活水平显著提高，促进了国际添加剂市场的发展，特别是除味精以外的营养性天然鲜味剂。国外的营养性天然鲜味剂主要包括酵母抽提物、蛋白质水解浓缩物和动植物提取浸膏等。</w:t>
      </w:r>
    </w:p>
    <w:p w14:paraId="7BDAEBB4"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新型鲜味剂因具有诸多优点可以广泛应用于各类食品中，如酵母抽提物在速冻食品中有保鲜、保香、抗氧化的作用，仍能掩盖牛、羊肉的膻味，去除不为人们接受的味道，为人们在追求新鲜口感食品的领域开辟新途径。酵母抽提物在生活中得到许多应用，如方便面、鸡精、食用香精、</w:t>
      </w:r>
      <w:r>
        <w:rPr>
          <w:rFonts w:ascii="Times New Roman" w:hAnsi="Times New Roman" w:cs="Times New Roman"/>
          <w:sz w:val="24"/>
        </w:rPr>
        <w:t>肉制品、酱卤制品、餐饮火锅、</w:t>
      </w:r>
      <w:r>
        <w:rPr>
          <w:rFonts w:ascii="Times New Roman" w:hAnsi="Times New Roman" w:cs="Times New Roman"/>
          <w:sz w:val="24"/>
        </w:rPr>
        <w:lastRenderedPageBreak/>
        <w:t>烘焙食品、膨化食品、酱油及养殖业等，可提升产品风味及口感，提高产品档次。蛋白质水解浓缩物具有丰富的肽类，这些小分子肽等成分不仅增加食品口感，更能提高食品本身营养价值，可以广泛应用于如方便面、膨化食品、调味品、肉制品、速冻食品、麻辣食品、炒货等各类食品中。在各式快餐食品方便面汤料中，加入复合鲜味剂会突出肉类香味和增强鲜味。总之鲜味剂已被广泛用于特鲜酱油、粉末调料、肉制品加工、鱼类加工、餐饮业加工等行业，其中微生物鲜味剂已成为发展最快的产业。</w:t>
      </w:r>
    </w:p>
    <w:p w14:paraId="189148DC" w14:textId="77777777" w:rsidR="00970176" w:rsidRDefault="008D6EE0">
      <w:pPr>
        <w:spacing w:line="360" w:lineRule="auto"/>
        <w:ind w:firstLineChars="200" w:firstLine="480"/>
        <w:rPr>
          <w:rFonts w:ascii="Times New Roman" w:hAnsi="Times New Roman" w:cs="Times New Roman"/>
          <w:sz w:val="24"/>
        </w:rPr>
      </w:pPr>
      <w:r>
        <w:rPr>
          <w:rFonts w:ascii="Times New Roman" w:hAnsi="Times New Roman" w:cs="Times New Roman"/>
          <w:sz w:val="24"/>
        </w:rPr>
        <w:t>随着我国人们生活水平的提高，对调味料的风</w:t>
      </w:r>
      <w:r>
        <w:rPr>
          <w:rFonts w:ascii="Times New Roman" w:hAnsi="Times New Roman" w:cs="Times New Roman"/>
          <w:sz w:val="24"/>
        </w:rPr>
        <w:t>味、营养、天然性等都有新的要求。过去传统的加工工艺已经不能满足产品品质对于市场的需求，另一方面也达不到资源利用的优化。我国的复合鲜味剂行业生产技术水平并不十分发达，产品质量有待提高，生产商缺乏市场竞争意识，国内品牌在发展中应重视产品质量与品牌综合度的提高，形成强势品牌，占据中国市场，以至国际市场。提高我国食品添加剂整个行业在国内、国外的竞争力，一方面对生产的每一个环节进行监控，以保证产品质量，加速新一代食品添加剂市场产业化、规模化；另一方面，应加强在新一代复合鲜味剂、甜味剂生产中运用生物技术、现代食品加工技</w:t>
      </w:r>
      <w:r>
        <w:rPr>
          <w:rFonts w:ascii="Times New Roman" w:hAnsi="Times New Roman" w:cs="Times New Roman"/>
          <w:sz w:val="24"/>
        </w:rPr>
        <w:t>术和工程化食品技术来提高此类产品生产的总体技术水平，以适应新一代复合鲜味剂行业的可持续发展需要。新型鲜味剂的发展前景：</w:t>
      </w:r>
    </w:p>
    <w:p w14:paraId="18A4EC20" w14:textId="77777777" w:rsidR="00970176" w:rsidRDefault="008D6EE0">
      <w:pPr>
        <w:pStyle w:val="3"/>
      </w:pPr>
      <w:bookmarkStart w:id="1593" w:name="_Toc14992117"/>
      <w:r>
        <w:rPr>
          <w:rFonts w:hint="eastAsia"/>
        </w:rPr>
        <w:t xml:space="preserve">5.4.1 </w:t>
      </w:r>
      <w:r>
        <w:t>利用我国的资源优势</w:t>
      </w:r>
      <w:bookmarkEnd w:id="1593"/>
    </w:p>
    <w:p w14:paraId="0A03570D" w14:textId="77777777" w:rsidR="00970176" w:rsidRDefault="008D6EE0">
      <w:pPr>
        <w:pStyle w:val="af6"/>
        <w:spacing w:line="360" w:lineRule="auto"/>
        <w:ind w:firstLine="480"/>
        <w:rPr>
          <w:rFonts w:ascii="Times New Roman" w:hAnsi="Times New Roman" w:cs="Times New Roman"/>
          <w:sz w:val="24"/>
        </w:rPr>
      </w:pPr>
      <w:r>
        <w:rPr>
          <w:rFonts w:ascii="Times New Roman" w:hAnsi="Times New Roman" w:cs="Times New Roman"/>
          <w:sz w:val="24"/>
        </w:rPr>
        <w:t>利用我国的资源优势着力开发高档次的酵母提取物、不同风味的水解动植物浸膏、新的营养性鲜味剂以及复配各种风味调料。利用我国的资源优势，着力开发高档次的酵母提取物，不同风味的水解动植物浸膏等新的营养性鲜味剂和复配各种风味的调料。因而酵母抽提物作为营养强化剂和功能性食品配料，具有良好的发展前途。目前，酵母抽提物已成为世界众多的国家如美国、日本、荷兰、丹麦等研制与开发</w:t>
      </w:r>
      <w:r>
        <w:rPr>
          <w:rFonts w:ascii="Times New Roman" w:hAnsi="Times New Roman" w:cs="Times New Roman"/>
          <w:sz w:val="24"/>
        </w:rPr>
        <w:t>的重点。利用氨基酸、味精、核苷酸、天然的水解物或萃取物，有机酸、甜昧剂、香辛料、油脂等调配而成复合鲜味剂，具有很大的市场和发展前景。</w:t>
      </w:r>
    </w:p>
    <w:p w14:paraId="3D2F55E1" w14:textId="77777777" w:rsidR="00970176" w:rsidRDefault="008D6EE0">
      <w:pPr>
        <w:pStyle w:val="3"/>
      </w:pPr>
      <w:bookmarkStart w:id="1594" w:name="_Toc14992118"/>
      <w:r>
        <w:rPr>
          <w:rFonts w:hint="eastAsia"/>
        </w:rPr>
        <w:lastRenderedPageBreak/>
        <w:t>5.4.2</w:t>
      </w:r>
      <w:r>
        <w:t>利用各种物质调配而成复合鲜味剂</w:t>
      </w:r>
      <w:bookmarkEnd w:id="1594"/>
    </w:p>
    <w:p w14:paraId="5BFE6F81" w14:textId="77777777" w:rsidR="00970176" w:rsidRDefault="008D6EE0">
      <w:pPr>
        <w:pStyle w:val="af6"/>
        <w:spacing w:line="360" w:lineRule="auto"/>
        <w:ind w:firstLine="480"/>
        <w:rPr>
          <w:rFonts w:ascii="Times New Roman" w:hAnsi="Times New Roman" w:cs="Times New Roman"/>
          <w:sz w:val="24"/>
        </w:rPr>
      </w:pPr>
      <w:r>
        <w:rPr>
          <w:rFonts w:ascii="Times New Roman" w:hAnsi="Times New Roman" w:cs="Times New Roman"/>
          <w:sz w:val="24"/>
        </w:rPr>
        <w:t>氨基酸、味精、核苷酸、天然的水解物或萃取物，有机酸、甜味剂、香辛料、油脂等调配而成的复合鲜味剂，具有很大的市场和发展前景。</w:t>
      </w:r>
    </w:p>
    <w:p w14:paraId="4B088EBD" w14:textId="77777777" w:rsidR="00970176" w:rsidRDefault="008D6EE0">
      <w:pPr>
        <w:pStyle w:val="3"/>
      </w:pPr>
      <w:bookmarkStart w:id="1595" w:name="_Toc14992119"/>
      <w:r>
        <w:rPr>
          <w:rFonts w:hint="eastAsia"/>
        </w:rPr>
        <w:t>5.4.3</w:t>
      </w:r>
      <w:r>
        <w:t>利用酱醋等发酵产品的下脚料</w:t>
      </w:r>
      <w:bookmarkEnd w:id="1595"/>
    </w:p>
    <w:p w14:paraId="2258D190" w14:textId="77777777" w:rsidR="00970176" w:rsidRDefault="008D6EE0">
      <w:pPr>
        <w:pStyle w:val="af6"/>
        <w:spacing w:line="360" w:lineRule="auto"/>
        <w:ind w:firstLine="480"/>
        <w:rPr>
          <w:rFonts w:ascii="Times New Roman" w:hAnsi="Times New Roman" w:cs="Times New Roman"/>
          <w:sz w:val="24"/>
        </w:rPr>
      </w:pPr>
      <w:r>
        <w:rPr>
          <w:rFonts w:ascii="Times New Roman" w:hAnsi="Times New Roman" w:cs="Times New Roman"/>
          <w:sz w:val="24"/>
        </w:rPr>
        <w:t>醋渣和酱渣都只含有少量粗蛋白、粗脂肪等营养成分和大量难于分解的纤维素、半纤维素。醋渣一般被当成垃圾处理掉，酱渣一般被当做粗饲料廉价卖掉。利用酱醋等发酵产品的下脚料生产鲜味剂可节约成本</w:t>
      </w:r>
      <w:r>
        <w:rPr>
          <w:rFonts w:ascii="Times New Roman" w:hAnsi="Times New Roman" w:cs="Times New Roman"/>
          <w:sz w:val="24"/>
        </w:rPr>
        <w:t>,</w:t>
      </w:r>
      <w:r>
        <w:rPr>
          <w:rFonts w:ascii="Times New Roman" w:hAnsi="Times New Roman" w:cs="Times New Roman"/>
          <w:sz w:val="24"/>
        </w:rPr>
        <w:t>且产品质量也符合相关标准</w:t>
      </w:r>
      <w:r>
        <w:rPr>
          <w:rFonts w:ascii="Times New Roman" w:hAnsi="Times New Roman" w:cs="Times New Roman"/>
          <w:sz w:val="24"/>
          <w:vertAlign w:val="superscript"/>
        </w:rPr>
        <w:fldChar w:fldCharType="begin"/>
      </w:r>
      <w:r>
        <w:rPr>
          <w:rFonts w:ascii="Times New Roman" w:hAnsi="Times New Roman" w:cs="Times New Roman"/>
          <w:sz w:val="24"/>
          <w:vertAlign w:val="superscript"/>
        </w:rPr>
        <w:instrText xml:space="preserve"> ADDIN EN.CITE &lt;EndNote&gt;&lt;Cite&gt;&lt;Author&gt;Satohkuriwada&lt;/Author&gt;&lt;Year&gt;2009&lt;/Year&gt;&lt;RecNum&gt;2593&lt;/RecNum&gt;&lt;DisplayText&gt;[10]&lt;/DisplayText&gt;&lt;record&gt;&lt;rec-number&gt;259</w:instrText>
      </w:r>
      <w:r>
        <w:rPr>
          <w:rFonts w:ascii="Times New Roman" w:hAnsi="Times New Roman" w:cs="Times New Roman"/>
          <w:sz w:val="24"/>
          <w:vertAlign w:val="superscript"/>
        </w:rPr>
        <w:instrText>3&lt;/rec-number&gt;&lt;foreign-keys&gt;&lt;key app="EN" db-id="p5vxf0095adteqesprvvffp32w9er5r2t99r" timestamp="1548662556"&gt;2593&lt;/key&gt;&lt;/foreign-keys&gt;&lt;ref-type name="Journal Article"&gt;17&lt;/ref-type&gt;&lt;contributors&gt;&lt;authors&gt;&lt;author&gt;Satohkuriwada, S&lt;/author&gt;&lt;author&gt;Shoji, N&lt;/a</w:instrText>
      </w:r>
      <w:r>
        <w:rPr>
          <w:rFonts w:ascii="Times New Roman" w:hAnsi="Times New Roman" w:cs="Times New Roman"/>
          <w:sz w:val="24"/>
          <w:vertAlign w:val="superscript"/>
        </w:rPr>
        <w:instrText>uthor&gt;&lt;author&gt;Kawai, M&lt;/author&gt;&lt;author&gt;Uneyama, H&lt;/author&gt;&lt;author&gt;Kaneta, N&lt;/author&gt;&lt;author&gt;Sasano, T&lt;/author&gt;&lt;/authors&gt;&lt;/contributors&gt;&lt;titles&gt;&lt;title&gt;Hyposalivation strongly influences hypogeusia in the elderly&lt;/title&gt;&lt;secondary-title&gt;Journal of Health Sci</w:instrText>
      </w:r>
      <w:r>
        <w:rPr>
          <w:rFonts w:ascii="Times New Roman" w:hAnsi="Times New Roman" w:cs="Times New Roman"/>
          <w:sz w:val="24"/>
          <w:vertAlign w:val="superscript"/>
        </w:rPr>
        <w:instrText>ence&lt;/secondary-title&gt;&lt;/titles&gt;&lt;periodical&gt;&lt;full-title&gt;Journal of Health Science&lt;/full-title&gt;&lt;/periodical&gt;&lt;pages&gt;689-698&lt;/pages&gt;&lt;volume&gt;55&lt;/volume&gt;&lt;number&gt;5&lt;/number&gt;&lt;dates&gt;&lt;year&gt;2009&lt;/year&gt;&lt;/dates&gt;&lt;urls&gt;&lt;/urls&gt;&lt;/record&gt;&lt;/Cite&gt;&lt;/EndNote&gt;</w:instrText>
      </w:r>
      <w:r>
        <w:rPr>
          <w:rFonts w:ascii="Times New Roman" w:hAnsi="Times New Roman" w:cs="Times New Roman"/>
          <w:sz w:val="24"/>
          <w:vertAlign w:val="superscript"/>
        </w:rPr>
        <w:fldChar w:fldCharType="separate"/>
      </w:r>
      <w:r>
        <w:rPr>
          <w:rFonts w:ascii="Times New Roman" w:hAnsi="Times New Roman" w:cs="Times New Roman"/>
          <w:sz w:val="24"/>
          <w:vertAlign w:val="superscript"/>
        </w:rPr>
        <w:t>[</w:t>
      </w:r>
      <w:hyperlink w:anchor="_ENREF_10" w:tooltip="Satohkuriwada, 2009 #2593" w:history="1">
        <w:r>
          <w:rPr>
            <w:rFonts w:ascii="Times New Roman" w:hAnsi="Times New Roman" w:cs="Times New Roman"/>
            <w:sz w:val="24"/>
            <w:vertAlign w:val="superscript"/>
          </w:rPr>
          <w:t>10</w:t>
        </w:r>
      </w:hyperlink>
      <w:r>
        <w:rPr>
          <w:rFonts w:ascii="Times New Roman" w:hAnsi="Times New Roman" w:cs="Times New Roman"/>
          <w:sz w:val="24"/>
          <w:vertAlign w:val="superscript"/>
        </w:rPr>
        <w:t>]</w:t>
      </w:r>
      <w:r>
        <w:rPr>
          <w:rFonts w:ascii="Times New Roman" w:hAnsi="Times New Roman" w:cs="Times New Roman"/>
          <w:sz w:val="24"/>
          <w:vertAlign w:val="superscript"/>
        </w:rPr>
        <w:fldChar w:fldCharType="end"/>
      </w:r>
      <w:r>
        <w:rPr>
          <w:rFonts w:ascii="Times New Roman" w:hAnsi="Times New Roman" w:cs="Times New Roman"/>
          <w:sz w:val="24"/>
        </w:rPr>
        <w:t>。</w:t>
      </w:r>
    </w:p>
    <w:p w14:paraId="446C402D" w14:textId="77777777" w:rsidR="00970176" w:rsidRDefault="008D6EE0">
      <w:pPr>
        <w:pStyle w:val="3"/>
      </w:pPr>
      <w:bookmarkStart w:id="1596" w:name="_Toc14992120"/>
      <w:r>
        <w:rPr>
          <w:rFonts w:hint="eastAsia"/>
        </w:rPr>
        <w:t>5.4.4</w:t>
      </w:r>
      <w:r>
        <w:t>利用生物技术</w:t>
      </w:r>
      <w:bookmarkEnd w:id="1596"/>
    </w:p>
    <w:p w14:paraId="07E6E767" w14:textId="77777777" w:rsidR="00970176" w:rsidRDefault="008D6EE0">
      <w:pPr>
        <w:pStyle w:val="af6"/>
        <w:spacing w:line="360" w:lineRule="auto"/>
        <w:ind w:firstLine="480"/>
        <w:rPr>
          <w:rFonts w:ascii="Times New Roman" w:hAnsi="Times New Roman" w:cs="Times New Roman"/>
          <w:sz w:val="24"/>
        </w:rPr>
      </w:pPr>
      <w:r>
        <w:rPr>
          <w:rFonts w:ascii="Times New Roman" w:hAnsi="Times New Roman" w:cs="Times New Roman"/>
          <w:sz w:val="24"/>
        </w:rPr>
        <w:t>随着现代生物技术的飞速发展，新型食品增味剂的开发和生产正成为生物技术的重要应用领域，利用生物技术，包括植物组织培养法、微生物发酵法、微生物酶转化法等，生产风味物质是人们获得天然风味物质的有效途径，将正确引领新世纪的研究热点。随着生物技术相关学科的飞速发展，生物技术生产天然风味物质将由实验室研究逐步走向大规模的工业化生产，满足人们的回归自然的需求。</w:t>
      </w:r>
    </w:p>
    <w:p w14:paraId="404800DB" w14:textId="77777777" w:rsidR="00970176" w:rsidRDefault="008D6EE0">
      <w:pPr>
        <w:pStyle w:val="2"/>
      </w:pPr>
      <w:bookmarkStart w:id="1597" w:name="_Toc14992121"/>
      <w:r>
        <w:t>5.</w:t>
      </w:r>
      <w:r>
        <w:rPr>
          <w:rFonts w:hint="eastAsia"/>
        </w:rPr>
        <w:t>5</w:t>
      </w:r>
      <w:r>
        <w:t xml:space="preserve"> </w:t>
      </w:r>
      <w:r>
        <w:t>复合调味的应用与实践</w:t>
      </w:r>
      <w:bookmarkEnd w:id="1597"/>
    </w:p>
    <w:p w14:paraId="2555B25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味觉可以分</w:t>
      </w:r>
      <w:r>
        <w:rPr>
          <w:rFonts w:ascii="Times New Roman" w:hAnsi="Times New Roman" w:cs="Times New Roman"/>
          <w:sz w:val="24"/>
          <w:szCs w:val="24"/>
        </w:rPr>
        <w:t>为甜、咸、酸、苦和鲜五个基本类别，舌头通过不同的途径分辨这五种味感。但请记住就在不久以前，味觉还被认为只有四个方面，有些神秘的鲜味</w:t>
      </w:r>
      <w:r>
        <w:rPr>
          <w:rFonts w:ascii="Times New Roman" w:hAnsi="Times New Roman" w:cs="Times New Roman"/>
          <w:sz w:val="24"/>
          <w:szCs w:val="24"/>
        </w:rPr>
        <w:t>——</w:t>
      </w:r>
      <w:r>
        <w:rPr>
          <w:rFonts w:ascii="Times New Roman" w:hAnsi="Times New Roman" w:cs="Times New Roman"/>
          <w:sz w:val="24"/>
          <w:szCs w:val="24"/>
        </w:rPr>
        <w:t>是直到最近才被列入基本味觉组成的。</w:t>
      </w:r>
    </w:p>
    <w:p w14:paraId="63A88DB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但是，即使添加了鲜味，如果考虑到所有可能的味觉组合，这种分类还是有点太宽泛了，特别是甜味和咸味的组合，本节将讨论这个问题。如果想把问题简化点，调味人员可以（也许有点大胆地说）把这个类别称为</w:t>
      </w:r>
      <w:r>
        <w:rPr>
          <w:rFonts w:ascii="Times New Roman" w:hAnsi="Times New Roman" w:cs="Times New Roman"/>
          <w:sz w:val="24"/>
          <w:szCs w:val="24"/>
        </w:rPr>
        <w:t>“</w:t>
      </w:r>
      <w:r>
        <w:rPr>
          <w:rFonts w:ascii="Times New Roman" w:hAnsi="Times New Roman" w:cs="Times New Roman"/>
          <w:sz w:val="24"/>
          <w:szCs w:val="24"/>
        </w:rPr>
        <w:t>甜咸味</w:t>
      </w:r>
      <w:r>
        <w:rPr>
          <w:rFonts w:ascii="Times New Roman" w:hAnsi="Times New Roman" w:cs="Times New Roman"/>
          <w:sz w:val="24"/>
          <w:szCs w:val="24"/>
        </w:rPr>
        <w:t>”</w:t>
      </w:r>
      <w:r>
        <w:rPr>
          <w:rFonts w:ascii="Times New Roman" w:hAnsi="Times New Roman" w:cs="Times New Roman"/>
          <w:sz w:val="24"/>
          <w:szCs w:val="24"/>
        </w:rPr>
        <w:t>。这也许会开启一扇有趣的调味应用的大门。这里的重点是我们需要关注这些组合，如果我们完全了解到当今食品配方这个领域，它受到了来自全球各种不同的味觉</w:t>
      </w:r>
      <w:r>
        <w:rPr>
          <w:rFonts w:ascii="Times New Roman" w:hAnsi="Times New Roman" w:cs="Times New Roman"/>
          <w:sz w:val="24"/>
          <w:szCs w:val="24"/>
        </w:rPr>
        <w:t>派系正在演变成主流的影响。</w:t>
      </w:r>
    </w:p>
    <w:p w14:paraId="5450E5C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当甜味和咸味组合或叠加时，它们会形成一种不同的风味，这是一种保守的说法。这正是因为不同味觉之间的界限是模糊的，在配方中它们变得让人很兴奋。焦糖会有咸味吗？里面有生姜吗？红葡萄柚会不会有股辣劲？考虑到可能的不同味觉，这五种基本味觉使人们会想起地球上一年变换的四季。在科学上我们有四个季节（冬季、春季、夏季和秋季），但是在现实中，每一个月都是单独的季节</w:t>
      </w:r>
      <w:r>
        <w:rPr>
          <w:rFonts w:ascii="Times New Roman" w:hAnsi="Times New Roman" w:cs="Times New Roman"/>
          <w:sz w:val="24"/>
          <w:szCs w:val="24"/>
        </w:rPr>
        <w:t>——</w:t>
      </w:r>
      <w:r>
        <w:rPr>
          <w:rFonts w:ascii="Times New Roman" w:hAnsi="Times New Roman" w:cs="Times New Roman"/>
          <w:sz w:val="24"/>
          <w:szCs w:val="24"/>
        </w:rPr>
        <w:t>是上一个月天气和下一个月的结合。因为有了</w:t>
      </w:r>
      <w:r>
        <w:rPr>
          <w:rFonts w:ascii="Times New Roman" w:hAnsi="Times New Roman" w:cs="Times New Roman"/>
          <w:sz w:val="24"/>
          <w:szCs w:val="24"/>
        </w:rPr>
        <w:t>12</w:t>
      </w:r>
      <w:r>
        <w:rPr>
          <w:rFonts w:ascii="Times New Roman" w:hAnsi="Times New Roman" w:cs="Times New Roman"/>
          <w:sz w:val="24"/>
          <w:szCs w:val="24"/>
        </w:rPr>
        <w:t>个季节</w:t>
      </w:r>
      <w:r>
        <w:rPr>
          <w:rFonts w:ascii="Times New Roman" w:hAnsi="Times New Roman" w:cs="Times New Roman"/>
          <w:sz w:val="24"/>
          <w:szCs w:val="24"/>
        </w:rPr>
        <w:t>——</w:t>
      </w:r>
      <w:r>
        <w:rPr>
          <w:rFonts w:ascii="Times New Roman" w:hAnsi="Times New Roman" w:cs="Times New Roman"/>
          <w:sz w:val="24"/>
          <w:szCs w:val="24"/>
        </w:rPr>
        <w:t>它们中的有些在几天甚至是几小时之内就会改变</w:t>
      </w:r>
      <w:r>
        <w:rPr>
          <w:rFonts w:ascii="Times New Roman" w:hAnsi="Times New Roman" w:cs="Times New Roman"/>
          <w:sz w:val="24"/>
          <w:szCs w:val="24"/>
        </w:rPr>
        <w:t>——</w:t>
      </w:r>
      <w:r>
        <w:rPr>
          <w:rFonts w:ascii="Times New Roman" w:hAnsi="Times New Roman" w:cs="Times New Roman"/>
          <w:sz w:val="24"/>
          <w:szCs w:val="24"/>
        </w:rPr>
        <w:t>生活在地球上可能有点不可预测，但</w:t>
      </w:r>
      <w:r>
        <w:rPr>
          <w:rFonts w:ascii="Times New Roman" w:hAnsi="Times New Roman" w:cs="Times New Roman"/>
          <w:sz w:val="24"/>
          <w:szCs w:val="24"/>
        </w:rPr>
        <w:t>是这肯定是令人兴奋的。这种情况同样也适用于具有不同味觉的食品配方。</w:t>
      </w:r>
    </w:p>
    <w:p w14:paraId="3E8C677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对于那些不能真正在甜和咸之间做出选择的消费者，在市场上正有更多的能同时满足这两种口味的产品出现。例如，北美玛氏巧克力</w:t>
      </w:r>
      <w:r>
        <w:rPr>
          <w:rFonts w:ascii="Times New Roman" w:hAnsi="Times New Roman" w:cs="Times New Roman"/>
          <w:sz w:val="24"/>
          <w:szCs w:val="24"/>
        </w:rPr>
        <w:t>(Mars Chocolate North America)</w:t>
      </w:r>
      <w:r>
        <w:rPr>
          <w:rFonts w:ascii="Times New Roman" w:hAnsi="Times New Roman" w:cs="Times New Roman"/>
          <w:sz w:val="24"/>
          <w:szCs w:val="24"/>
        </w:rPr>
        <w:t>最近推出了它的</w:t>
      </w:r>
      <w:bookmarkStart w:id="1598" w:name="OLE_LINK14"/>
      <w:bookmarkStart w:id="1599" w:name="OLE_LINK13"/>
      <w:r>
        <w:rPr>
          <w:rFonts w:ascii="Times New Roman" w:hAnsi="Times New Roman" w:cs="Times New Roman"/>
          <w:i/>
          <w:color w:val="000000"/>
          <w:sz w:val="24"/>
          <w:szCs w:val="24"/>
        </w:rPr>
        <w:t>M&amp;M’s</w:t>
      </w:r>
      <w:r>
        <w:rPr>
          <w:rFonts w:ascii="Times New Roman" w:hAnsi="Times New Roman" w:cs="Times New Roman"/>
          <w:color w:val="000000"/>
          <w:sz w:val="24"/>
          <w:szCs w:val="24"/>
          <w:vertAlign w:val="superscript"/>
        </w:rPr>
        <w:t xml:space="preserve">® </w:t>
      </w:r>
      <w:r>
        <w:rPr>
          <w:rFonts w:ascii="Times New Roman" w:hAnsi="Times New Roman" w:cs="Times New Roman"/>
          <w:i/>
          <w:color w:val="000000"/>
          <w:sz w:val="24"/>
          <w:szCs w:val="24"/>
        </w:rPr>
        <w:t>Brand Snack Mix</w:t>
      </w:r>
      <w:bookmarkEnd w:id="1598"/>
      <w:bookmarkEnd w:id="1599"/>
      <w:r>
        <w:rPr>
          <w:rFonts w:ascii="Times New Roman" w:hAnsi="Times New Roman" w:cs="Times New Roman"/>
          <w:color w:val="000000"/>
          <w:sz w:val="24"/>
          <w:szCs w:val="24"/>
        </w:rPr>
        <w:t>巧克力，它可以用一袋来满足顾客对奶油状</w:t>
      </w:r>
      <w:r>
        <w:rPr>
          <w:rFonts w:ascii="Times New Roman" w:hAnsi="Times New Roman" w:cs="Times New Roman"/>
          <w:color w:val="000000"/>
          <w:sz w:val="24"/>
          <w:szCs w:val="24"/>
        </w:rPr>
        <w:t>—</w:t>
      </w:r>
      <w:r>
        <w:rPr>
          <w:rFonts w:ascii="Times New Roman" w:hAnsi="Times New Roman" w:cs="Times New Roman"/>
          <w:color w:val="000000"/>
          <w:sz w:val="24"/>
          <w:szCs w:val="24"/>
        </w:rPr>
        <w:t>酥脆</w:t>
      </w:r>
      <w:r>
        <w:rPr>
          <w:rFonts w:ascii="Times New Roman" w:hAnsi="Times New Roman" w:cs="Times New Roman"/>
          <w:color w:val="000000"/>
          <w:sz w:val="24"/>
          <w:szCs w:val="24"/>
        </w:rPr>
        <w:t>—</w:t>
      </w:r>
      <w:r>
        <w:rPr>
          <w:rFonts w:ascii="Times New Roman" w:hAnsi="Times New Roman" w:cs="Times New Roman"/>
          <w:color w:val="000000"/>
          <w:sz w:val="24"/>
          <w:szCs w:val="24"/>
        </w:rPr>
        <w:t>甜味</w:t>
      </w:r>
      <w:r>
        <w:rPr>
          <w:rFonts w:ascii="Times New Roman" w:hAnsi="Times New Roman" w:cs="Times New Roman"/>
          <w:color w:val="000000"/>
          <w:sz w:val="24"/>
          <w:szCs w:val="24"/>
        </w:rPr>
        <w:t>—</w:t>
      </w:r>
      <w:r>
        <w:rPr>
          <w:rFonts w:ascii="Times New Roman" w:hAnsi="Times New Roman" w:cs="Times New Roman"/>
          <w:color w:val="000000"/>
          <w:sz w:val="24"/>
          <w:szCs w:val="24"/>
        </w:rPr>
        <w:t>咸味的要求。这个产品有三种选择：</w:t>
      </w:r>
      <w:r>
        <w:rPr>
          <w:rFonts w:ascii="Times New Roman" w:hAnsi="Times New Roman" w:cs="Times New Roman"/>
          <w:i/>
          <w:color w:val="000000"/>
          <w:sz w:val="24"/>
          <w:szCs w:val="24"/>
        </w:rPr>
        <w:t>M&amp;M’s Brand Milk Chocolate Candies Snack Mix</w:t>
      </w:r>
      <w:r>
        <w:rPr>
          <w:rFonts w:ascii="Times New Roman" w:hAnsi="Times New Roman" w:cs="Times New Roman"/>
          <w:color w:val="000000"/>
          <w:sz w:val="24"/>
          <w:szCs w:val="24"/>
        </w:rPr>
        <w:t>（</w:t>
      </w:r>
      <w:r>
        <w:rPr>
          <w:rFonts w:ascii="Times New Roman" w:hAnsi="Times New Roman" w:cs="Times New Roman"/>
          <w:sz w:val="24"/>
          <w:szCs w:val="24"/>
        </w:rPr>
        <w:t>M&amp;M’s</w:t>
      </w:r>
      <w:r>
        <w:rPr>
          <w:rFonts w:ascii="Times New Roman" w:hAnsi="Times New Roman" w:cs="Times New Roman"/>
          <w:sz w:val="24"/>
          <w:szCs w:val="24"/>
        </w:rPr>
        <w:t>牛奶巧克力糖果、迷你巧克力</w:t>
      </w:r>
      <w:r>
        <w:rPr>
          <w:rFonts w:ascii="Times New Roman" w:hAnsi="Times New Roman" w:cs="Times New Roman"/>
          <w:sz w:val="24"/>
          <w:szCs w:val="24"/>
        </w:rPr>
        <w:t>曲奇、花生和迷你椒盐卷饼），</w:t>
      </w:r>
      <w:r>
        <w:rPr>
          <w:rFonts w:ascii="Times New Roman" w:hAnsi="Times New Roman" w:cs="Times New Roman"/>
          <w:i/>
          <w:color w:val="000000"/>
          <w:sz w:val="24"/>
          <w:szCs w:val="24"/>
        </w:rPr>
        <w:t>M&amp;M’s Brand Dark Chocolate Candies Snack Mix</w:t>
      </w:r>
      <w:r>
        <w:rPr>
          <w:rFonts w:ascii="Times New Roman" w:hAnsi="Times New Roman" w:cs="Times New Roman"/>
          <w:sz w:val="24"/>
          <w:szCs w:val="24"/>
        </w:rPr>
        <w:t>（</w:t>
      </w:r>
      <w:r>
        <w:rPr>
          <w:rFonts w:ascii="Times New Roman" w:hAnsi="Times New Roman" w:cs="Times New Roman"/>
          <w:sz w:val="24"/>
          <w:szCs w:val="24"/>
        </w:rPr>
        <w:t>M&amp;M’s</w:t>
      </w:r>
      <w:r>
        <w:rPr>
          <w:rFonts w:ascii="Times New Roman" w:hAnsi="Times New Roman" w:cs="Times New Roman"/>
          <w:sz w:val="24"/>
          <w:szCs w:val="24"/>
        </w:rPr>
        <w:t>黑巧克力糖果、葡萄干、杏仁和迷你椒盐卷饼）和</w:t>
      </w:r>
      <w:r>
        <w:rPr>
          <w:rFonts w:ascii="Times New Roman" w:hAnsi="Times New Roman" w:cs="Times New Roman"/>
          <w:i/>
          <w:color w:val="000000"/>
          <w:sz w:val="24"/>
          <w:szCs w:val="24"/>
        </w:rPr>
        <w:t>M&amp;M’s Brand Peanut Chocolate Candies Snack Mix</w:t>
      </w:r>
      <w:r>
        <w:rPr>
          <w:rFonts w:ascii="Times New Roman" w:hAnsi="Times New Roman" w:cs="Times New Roman"/>
          <w:sz w:val="24"/>
          <w:szCs w:val="24"/>
        </w:rPr>
        <w:t>（</w:t>
      </w:r>
      <w:r>
        <w:rPr>
          <w:rFonts w:ascii="Times New Roman" w:hAnsi="Times New Roman" w:cs="Times New Roman"/>
          <w:sz w:val="24"/>
          <w:szCs w:val="24"/>
        </w:rPr>
        <w:t>M&amp;M’s</w:t>
      </w:r>
      <w:r>
        <w:rPr>
          <w:rFonts w:ascii="Times New Roman" w:hAnsi="Times New Roman" w:cs="Times New Roman"/>
          <w:sz w:val="24"/>
          <w:szCs w:val="24"/>
        </w:rPr>
        <w:t>花生巧克力糖果、迷你酥饼曲奇、杏仁和迷你椒盐卷饼）。</w:t>
      </w:r>
    </w:p>
    <w:p w14:paraId="2B69844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汉堡王（</w:t>
      </w:r>
      <w:r>
        <w:rPr>
          <w:rFonts w:ascii="Times New Roman" w:hAnsi="Times New Roman" w:cs="Times New Roman"/>
          <w:sz w:val="24"/>
          <w:szCs w:val="24"/>
        </w:rPr>
        <w:t>Burger King</w:t>
      </w:r>
      <w:r>
        <w:rPr>
          <w:rFonts w:ascii="Times New Roman" w:hAnsi="Times New Roman" w:cs="Times New Roman"/>
          <w:sz w:val="24"/>
          <w:szCs w:val="24"/>
        </w:rPr>
        <w:t>）针对夏天推出了一款</w:t>
      </w:r>
      <w:r>
        <w:rPr>
          <w:rFonts w:ascii="Times New Roman" w:hAnsi="Times New Roman" w:cs="Times New Roman"/>
          <w:sz w:val="24"/>
          <w:szCs w:val="24"/>
        </w:rPr>
        <w:t>“</w:t>
      </w:r>
      <w:r>
        <w:rPr>
          <w:rFonts w:ascii="Times New Roman" w:hAnsi="Times New Roman" w:cs="Times New Roman"/>
          <w:sz w:val="24"/>
          <w:szCs w:val="24"/>
        </w:rPr>
        <w:t>培根圣代</w:t>
      </w:r>
      <w:r>
        <w:rPr>
          <w:rFonts w:ascii="Times New Roman" w:hAnsi="Times New Roman" w:cs="Times New Roman"/>
          <w:sz w:val="24"/>
          <w:szCs w:val="24"/>
        </w:rPr>
        <w:t>”</w:t>
      </w:r>
      <w:r>
        <w:rPr>
          <w:rFonts w:ascii="Times New Roman" w:hAnsi="Times New Roman" w:cs="Times New Roman"/>
          <w:sz w:val="24"/>
          <w:szCs w:val="24"/>
        </w:rPr>
        <w:t>；它由香草冰淇淋、巧克力糖浆、焦糖、培根碎屑和一块培根做成。这个点心在另一个方面显示培根可以和例如巧克力、焦糖或者水果等</w:t>
      </w:r>
      <w:r>
        <w:rPr>
          <w:rFonts w:ascii="Times New Roman" w:hAnsi="Times New Roman" w:cs="Times New Roman"/>
          <w:sz w:val="24"/>
          <w:szCs w:val="24"/>
        </w:rPr>
        <w:t>材料一起用作食品配方，而赋予食品甜</w:t>
      </w:r>
      <w:r>
        <w:rPr>
          <w:rFonts w:ascii="Times New Roman" w:hAnsi="Times New Roman" w:cs="Times New Roman"/>
          <w:sz w:val="24"/>
          <w:szCs w:val="24"/>
        </w:rPr>
        <w:t>-</w:t>
      </w:r>
      <w:r>
        <w:rPr>
          <w:rFonts w:ascii="Times New Roman" w:hAnsi="Times New Roman" w:cs="Times New Roman"/>
          <w:sz w:val="24"/>
          <w:szCs w:val="24"/>
        </w:rPr>
        <w:t>咸味感。此外，培根的烟熏咸味可以增强甜味和其他材料的风味，例如巧克力。</w:t>
      </w:r>
    </w:p>
    <w:p w14:paraId="0A04D8B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类似甜咸味混合小吃和培根圣代的产品，它们只是冰山一角，甜</w:t>
      </w:r>
      <w:r>
        <w:rPr>
          <w:rFonts w:ascii="Times New Roman" w:hAnsi="Times New Roman" w:cs="Times New Roman"/>
          <w:sz w:val="24"/>
          <w:szCs w:val="24"/>
        </w:rPr>
        <w:t>-</w:t>
      </w:r>
      <w:r>
        <w:rPr>
          <w:rFonts w:ascii="Times New Roman" w:hAnsi="Times New Roman" w:cs="Times New Roman"/>
          <w:sz w:val="24"/>
          <w:szCs w:val="24"/>
        </w:rPr>
        <w:t>咸味混合调味的潜力一直在扩大，特别是在餐厅和特种物品店里或者来自世界各地的食品博客们的主题。想象下以下这个独特的混合：法国第戎芥末糊、山葵和用含有橘子酱、橘皮屑、姜根的一种芥末酱处理过的大蒜，再加入山萝卜叶，这就创造出一种不同的味感的酱。可以用无花果、番石榴或者百香果制得一种果酱（通常被视为甜味剂），然后将它与辣椒配对使用，可以赋予汉堡、热狗、</w:t>
      </w:r>
      <w:r>
        <w:rPr>
          <w:rFonts w:ascii="Times New Roman" w:hAnsi="Times New Roman" w:cs="Times New Roman"/>
          <w:sz w:val="24"/>
          <w:szCs w:val="24"/>
        </w:rPr>
        <w:t>烘肉卷、奶酪一种甜热感，还可以用作牛排、鸡肉、鲑鱼、猪肉或者火鸡的腌泡汁或浆汁。并</w:t>
      </w:r>
      <w:r>
        <w:rPr>
          <w:rFonts w:ascii="Times New Roman" w:hAnsi="Times New Roman" w:cs="Times New Roman"/>
          <w:sz w:val="24"/>
          <w:szCs w:val="24"/>
        </w:rPr>
        <w:lastRenderedPageBreak/>
        <w:t>且这种特殊的果酱甚至可以用来为涂抹花生酱的三明治增香。酸奶产品可以包含甜味和咸味组合，比如咸味焦糖，而龙舌兰鸡尾酒可以与芒果和红番椒混合。</w:t>
      </w:r>
    </w:p>
    <w:p w14:paraId="76FB739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在本节中大家将会看到一些这样的风味物质，比如咸味焦糖或培根，在最近已经开始崭露头角。在味觉发展的进程中，其他配料与它的互补成分拥有更久远的关系。蓝莓和它们在咸味配方中的甜味就是这方面的一个好例子。美国高丛蓝莓理事会指出，酸辣酱、烧烤酱、沙拉和调味剂为蓝莓产品的发展提供了令人瞩目的机会。目前</w:t>
      </w:r>
      <w:r>
        <w:rPr>
          <w:rFonts w:ascii="Times New Roman" w:hAnsi="Times New Roman" w:cs="Times New Roman"/>
          <w:sz w:val="24"/>
          <w:szCs w:val="24"/>
        </w:rPr>
        <w:t>这是正确的，如果是真的，这就要归功于这种用途广泛的蓝色小浆果提供了那么多的功能以及营养价值。在不同辣椒的辣度与蓝莓的对比使用中是尤其成功的</w:t>
      </w:r>
      <w:r>
        <w:rPr>
          <w:rFonts w:ascii="Times New Roman" w:hAnsi="Times New Roman" w:cs="Times New Roman"/>
          <w:sz w:val="24"/>
          <w:szCs w:val="24"/>
        </w:rPr>
        <w:t>——</w:t>
      </w:r>
      <w:r>
        <w:rPr>
          <w:rFonts w:ascii="Times New Roman" w:hAnsi="Times New Roman" w:cs="Times New Roman"/>
          <w:sz w:val="24"/>
          <w:szCs w:val="24"/>
        </w:rPr>
        <w:t>在鸭胸肉中添加安祖辣椒粉和蓝莓酱；一道蓝莓</w:t>
      </w:r>
      <w:r>
        <w:rPr>
          <w:rFonts w:ascii="Times New Roman" w:hAnsi="Times New Roman" w:cs="Times New Roman"/>
          <w:sz w:val="24"/>
          <w:szCs w:val="24"/>
        </w:rPr>
        <w:t>-</w:t>
      </w:r>
      <w:r>
        <w:rPr>
          <w:rFonts w:ascii="Times New Roman" w:hAnsi="Times New Roman" w:cs="Times New Roman"/>
          <w:sz w:val="24"/>
          <w:szCs w:val="24"/>
        </w:rPr>
        <w:t>墨西哥胡椒</w:t>
      </w:r>
      <w:r>
        <w:rPr>
          <w:rFonts w:ascii="Times New Roman" w:hAnsi="Times New Roman" w:cs="Times New Roman"/>
          <w:sz w:val="24"/>
          <w:szCs w:val="24"/>
        </w:rPr>
        <w:t>-</w:t>
      </w:r>
      <w:r>
        <w:rPr>
          <w:rFonts w:ascii="Times New Roman" w:hAnsi="Times New Roman" w:cs="Times New Roman"/>
          <w:sz w:val="24"/>
          <w:szCs w:val="24"/>
        </w:rPr>
        <w:t>柠檬的沙拉调料；或者牛排中添加的红辣椒</w:t>
      </w:r>
      <w:r>
        <w:rPr>
          <w:rFonts w:ascii="Times New Roman" w:hAnsi="Times New Roman" w:cs="Times New Roman"/>
          <w:sz w:val="24"/>
          <w:szCs w:val="24"/>
        </w:rPr>
        <w:t>-</w:t>
      </w:r>
      <w:r>
        <w:rPr>
          <w:rFonts w:ascii="Times New Roman" w:hAnsi="Times New Roman" w:cs="Times New Roman"/>
          <w:sz w:val="24"/>
          <w:szCs w:val="24"/>
        </w:rPr>
        <w:t>蓝莓佐料。当说到调味酱时，蓝莓可以与辣椒、大蒜、罗望子、芥末酱、薄荷等形成协同作用。具有异乎寻常咸味的饼干可以将传统配料如蓝莓与焦糖大蒜、百里香、咸阿月浑子和红番椒配合使用。除了蓝莓，另一个早期的甜味</w:t>
      </w:r>
      <w:r>
        <w:rPr>
          <w:rFonts w:ascii="Times New Roman" w:hAnsi="Times New Roman" w:cs="Times New Roman"/>
          <w:sz w:val="24"/>
          <w:szCs w:val="24"/>
        </w:rPr>
        <w:t>-</w:t>
      </w:r>
      <w:r>
        <w:rPr>
          <w:rFonts w:ascii="Times New Roman" w:hAnsi="Times New Roman" w:cs="Times New Roman"/>
          <w:sz w:val="24"/>
          <w:szCs w:val="24"/>
        </w:rPr>
        <w:t>咸味配合使用的例子可能就是巧克力与香料联合使用来创造的新奇味感。事实上，</w:t>
      </w:r>
      <w:r>
        <w:rPr>
          <w:rFonts w:ascii="Times New Roman" w:hAnsi="Times New Roman" w:cs="Times New Roman"/>
          <w:sz w:val="24"/>
          <w:szCs w:val="24"/>
        </w:rPr>
        <w:t>这种联合使用关系可以追溯到阿兹特克人时期。所以你有可能会说，现代配方设计师仍然需要理解一些甜味和咸味的搭配。</w:t>
      </w:r>
    </w:p>
    <w:p w14:paraId="278D88A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有趣的是，在市场上，配料的发展也推动着甜味和咸味合用。在近几年大家已经发现，许多甜味替代剂，从甜叶菊到罗汉果，在多种食品中都发现了它们的用途，并且它们的甜味可能用来开发甜味和咸味的组合。同样地，多种咸味替代剂和技术手段也用来满足这类最终味觉组合的咸味要求。</w:t>
      </w:r>
    </w:p>
    <w:p w14:paraId="7BBF1AD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甜味和咸味组合提供了新的灵感，使得配方设计师跳出了传统规则的束缚，在风味、质地和开发更健康食物的应用实践方面开辟了一条新的道路。现在甜咸味这么流</w:t>
      </w:r>
      <w:r>
        <w:rPr>
          <w:rFonts w:ascii="Times New Roman" w:hAnsi="Times New Roman" w:cs="Times New Roman"/>
          <w:sz w:val="24"/>
          <w:szCs w:val="24"/>
        </w:rPr>
        <w:t>行有很多原因，并且任何讨论都将会包括它们给现在的食品配方师带来的各种不同好处，从减少盐用量到刺激蔬菜消费再到满足消费者对于味蕾刺激的欲望。这篇文章将着眼于多种甜咸味的原型，它们中使用的配料，以及它们在市场上创造进一步刺激甜咸味趋势的机遇。或者应该说给甜咸味组合一种新的冒险？</w:t>
      </w:r>
    </w:p>
    <w:p w14:paraId="6D75BD90" w14:textId="77777777" w:rsidR="00970176" w:rsidRDefault="008D6EE0">
      <w:pPr>
        <w:pStyle w:val="3"/>
      </w:pPr>
      <w:bookmarkStart w:id="1600" w:name="_Toc14992122"/>
      <w:r>
        <w:rPr>
          <w:rFonts w:hint="eastAsia"/>
        </w:rPr>
        <w:lastRenderedPageBreak/>
        <w:t xml:space="preserve">5.5.1 </w:t>
      </w:r>
      <w:r>
        <w:t>甜咸味组合可以给你做什么？</w:t>
      </w:r>
      <w:bookmarkEnd w:id="1600"/>
    </w:p>
    <w:p w14:paraId="58F6292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sz w:val="24"/>
          <w:szCs w:val="24"/>
        </w:rPr>
        <w:t>由味好美有限公司制定的完美无盐调味品中的两种新风味物质可以增加无盐产品美味度的甜咸味组合剂。柑橘是一种很好的混合剂，它可以混合红糖、大蒜、小茴香、红辣椒、酸橙和柠檬。</w:t>
      </w:r>
      <w:r>
        <w:rPr>
          <w:rFonts w:ascii="Times New Roman" w:hAnsi="Times New Roman" w:cs="Times New Roman"/>
          <w:i/>
          <w:color w:val="000000"/>
          <w:sz w:val="24"/>
          <w:szCs w:val="24"/>
        </w:rPr>
        <w:t>Southwest Sweet ‘n’ Smoky</w:t>
      </w:r>
      <w:r>
        <w:rPr>
          <w:rFonts w:ascii="Times New Roman" w:hAnsi="Times New Roman" w:cs="Times New Roman"/>
          <w:color w:val="000000"/>
          <w:sz w:val="24"/>
          <w:szCs w:val="24"/>
        </w:rPr>
        <w:t>由一个刺激大胆的调配组合而成：红糖、熏红辣椒、干红番椒和西红柿。味好美公司的近期风味预测中列举了（不太出人意料）多种甜咸味组合剂，强化了这一倾向的流行。例如，使用甜咸味组合剂是一种主厨们庆祝厨艺传承，向传统配料和技术致敬的方式。这些组合剂通过应用新颖的视角以平衡现代口味和文化本真性来保留住这些根</w:t>
      </w:r>
      <w:r>
        <w:rPr>
          <w:rFonts w:ascii="Times New Roman" w:hAnsi="Times New Roman" w:cs="Times New Roman"/>
          <w:color w:val="000000"/>
          <w:sz w:val="24"/>
          <w:szCs w:val="24"/>
        </w:rPr>
        <w:t>本。烧烤就发生了全球性的转变</w:t>
      </w:r>
      <w:r>
        <w:rPr>
          <w:rFonts w:ascii="Times New Roman" w:hAnsi="Times New Roman" w:cs="Times New Roman"/>
          <w:color w:val="000000"/>
          <w:sz w:val="24"/>
          <w:szCs w:val="24"/>
        </w:rPr>
        <w:t>——</w:t>
      </w:r>
      <w:r>
        <w:rPr>
          <w:rFonts w:ascii="Times New Roman" w:hAnsi="Times New Roman" w:cs="Times New Roman"/>
          <w:color w:val="000000"/>
          <w:sz w:val="24"/>
          <w:szCs w:val="24"/>
        </w:rPr>
        <w:t>韩国辣椒酱（包括芝麻、亚洲梨和大蒜）提供了一种甜味、咸味、酸味和苦味的组合。韩国辣椒酱</w:t>
      </w:r>
      <w:r>
        <w:rPr>
          <w:rFonts w:ascii="Times New Roman" w:hAnsi="Times New Roman" w:cs="Times New Roman"/>
          <w:color w:val="000000"/>
          <w:sz w:val="24"/>
          <w:szCs w:val="24"/>
        </w:rPr>
        <w:t>——</w:t>
      </w:r>
      <w:r>
        <w:rPr>
          <w:rFonts w:ascii="Times New Roman" w:hAnsi="Times New Roman" w:cs="Times New Roman"/>
          <w:color w:val="000000"/>
          <w:sz w:val="24"/>
          <w:szCs w:val="24"/>
        </w:rPr>
        <w:t>由辣椒粉、糯米粉、豆豉和食盐制成</w:t>
      </w:r>
      <w:r>
        <w:rPr>
          <w:rFonts w:ascii="Times New Roman" w:hAnsi="Times New Roman" w:cs="Times New Roman"/>
          <w:color w:val="000000"/>
          <w:sz w:val="24"/>
          <w:szCs w:val="24"/>
        </w:rPr>
        <w:t>——</w:t>
      </w:r>
      <w:r>
        <w:rPr>
          <w:rFonts w:ascii="Times New Roman" w:hAnsi="Times New Roman" w:cs="Times New Roman"/>
          <w:color w:val="000000"/>
          <w:sz w:val="24"/>
          <w:szCs w:val="24"/>
        </w:rPr>
        <w:t>已经被用于炖肉、煲汤和腌泡汁，或者作为餐桌上的调味剂。在一份韩国烧烤食谱上，韩国烤肉，小薄片牛排包在豆薯（一种像萝卜的甜的根用蔬菜）中，然后添加清爽的亚洲梨沙拉（酱油、蜂蜜、米醋、香油、蜜饯生姜、肉桂和亚洲梨），为了有创意可以加上炸玉米饼。</w:t>
      </w:r>
    </w:p>
    <w:p w14:paraId="7694E5E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甜咸味香料的使用可以使你在吃蔬菜时有更加兴奋的体验，让蔬菜以未曾想过的途径显示其魅力。例如在菜肴中茄子可以用来代</w:t>
      </w:r>
      <w:r>
        <w:rPr>
          <w:rFonts w:ascii="Times New Roman" w:hAnsi="Times New Roman" w:cs="Times New Roman"/>
          <w:color w:val="000000"/>
          <w:sz w:val="24"/>
          <w:szCs w:val="24"/>
        </w:rPr>
        <w:t>替肉类，因为它实质性的结构和丰富的味道。当把蜂蜜和一种北非调味品</w:t>
      </w:r>
      <w:r>
        <w:rPr>
          <w:rFonts w:ascii="Times New Roman" w:hAnsi="Times New Roman" w:cs="Times New Roman"/>
          <w:color w:val="000000"/>
          <w:sz w:val="24"/>
          <w:szCs w:val="24"/>
        </w:rPr>
        <w:t>——</w:t>
      </w:r>
      <w:r>
        <w:rPr>
          <w:rFonts w:ascii="Times New Roman" w:hAnsi="Times New Roman" w:cs="Times New Roman"/>
          <w:color w:val="000000"/>
          <w:sz w:val="24"/>
          <w:szCs w:val="24"/>
        </w:rPr>
        <w:t>哈里萨辣酱组合使用时，可以增加一种特殊的强度，在很多国际菜肴中把茄子升级为主角。蜂蜜</w:t>
      </w:r>
      <w:r>
        <w:rPr>
          <w:rFonts w:ascii="Times New Roman" w:hAnsi="Times New Roman" w:cs="Times New Roman"/>
          <w:color w:val="000000"/>
          <w:sz w:val="24"/>
          <w:szCs w:val="24"/>
        </w:rPr>
        <w:t>—</w:t>
      </w:r>
      <w:r>
        <w:rPr>
          <w:rFonts w:ascii="Times New Roman" w:hAnsi="Times New Roman" w:cs="Times New Roman"/>
          <w:color w:val="000000"/>
          <w:sz w:val="24"/>
          <w:szCs w:val="24"/>
        </w:rPr>
        <w:t>哈里萨酱可以增加有活力的颜色和大胆的风味。有潜力的菜肴可能包括或者。或者是甜南瓜配上红咖喱和咸味培根（未用烟熏的五花肉用食盐和肉豆蔻、胡椒及茴香等香料腌制）怎么样。可能有的菜肴包括红咖喱醋油沙司凉拌南瓜条和培根韭菜烤南瓜子配咖喱冬南瓜。</w:t>
      </w:r>
    </w:p>
    <w:p w14:paraId="4943AB2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在味好美的报告中提到</w:t>
      </w:r>
      <w:r>
        <w:rPr>
          <w:rFonts w:ascii="Times New Roman" w:hAnsi="Times New Roman" w:cs="Times New Roman"/>
          <w:color w:val="000000"/>
          <w:sz w:val="24"/>
          <w:szCs w:val="24"/>
        </w:rPr>
        <w:t>“</w:t>
      </w:r>
      <w:r>
        <w:rPr>
          <w:rFonts w:ascii="Times New Roman" w:hAnsi="Times New Roman" w:cs="Times New Roman"/>
          <w:color w:val="000000"/>
          <w:sz w:val="24"/>
          <w:szCs w:val="24"/>
        </w:rPr>
        <w:t>烹饪开拓者不受烹饪的条条框框约束，他们发现，改造食物，甚至是从烹饪的食物中寻找乐趣，使大家现在可以</w:t>
      </w:r>
      <w:r>
        <w:rPr>
          <w:rFonts w:ascii="Times New Roman" w:hAnsi="Times New Roman" w:cs="Times New Roman"/>
          <w:color w:val="000000"/>
          <w:sz w:val="24"/>
          <w:szCs w:val="24"/>
        </w:rPr>
        <w:t>自由的探索和享受任何想要的食物，在任何大家想要享用食物的时候。甜咸味香料的使用可以提供一个</w:t>
      </w:r>
      <w:r>
        <w:rPr>
          <w:rFonts w:ascii="Times New Roman" w:hAnsi="Times New Roman" w:cs="Times New Roman"/>
          <w:color w:val="000000"/>
          <w:sz w:val="24"/>
          <w:szCs w:val="24"/>
        </w:rPr>
        <w:t>“</w:t>
      </w:r>
      <w:r>
        <w:rPr>
          <w:rFonts w:ascii="Times New Roman" w:hAnsi="Times New Roman" w:cs="Times New Roman"/>
          <w:color w:val="000000"/>
          <w:sz w:val="24"/>
          <w:szCs w:val="24"/>
        </w:rPr>
        <w:t>无边界的方法</w:t>
      </w:r>
      <w:r>
        <w:rPr>
          <w:rFonts w:ascii="Times New Roman" w:hAnsi="Times New Roman" w:cs="Times New Roman"/>
          <w:color w:val="000000"/>
          <w:sz w:val="24"/>
          <w:szCs w:val="24"/>
        </w:rPr>
        <w:t>”</w:t>
      </w:r>
      <w:r>
        <w:rPr>
          <w:rFonts w:ascii="Times New Roman" w:hAnsi="Times New Roman" w:cs="Times New Roman"/>
          <w:color w:val="000000"/>
          <w:sz w:val="24"/>
          <w:szCs w:val="24"/>
        </w:rPr>
        <w:t>这使得任何情况都可能发生。往牛排酱里加入含有罗望子和黑胡椒的甜酱油使其具有了亚洲特色。甜酱油</w:t>
      </w:r>
      <w:r>
        <w:rPr>
          <w:rFonts w:ascii="Times New Roman" w:hAnsi="Times New Roman" w:cs="Times New Roman"/>
          <w:color w:val="000000"/>
          <w:sz w:val="24"/>
          <w:szCs w:val="24"/>
        </w:rPr>
        <w:t>——</w:t>
      </w:r>
      <w:r>
        <w:rPr>
          <w:rFonts w:ascii="Times New Roman" w:hAnsi="Times New Roman" w:cs="Times New Roman"/>
          <w:color w:val="000000"/>
          <w:sz w:val="24"/>
          <w:szCs w:val="24"/>
        </w:rPr>
        <w:t>在它的原产地是一种调味品</w:t>
      </w:r>
      <w:r>
        <w:rPr>
          <w:rFonts w:ascii="Times New Roman" w:hAnsi="Times New Roman" w:cs="Times New Roman"/>
          <w:color w:val="000000"/>
          <w:sz w:val="24"/>
          <w:szCs w:val="24"/>
        </w:rPr>
        <w:lastRenderedPageBreak/>
        <w:t>——</w:t>
      </w:r>
      <w:r>
        <w:rPr>
          <w:rFonts w:ascii="Times New Roman" w:hAnsi="Times New Roman" w:cs="Times New Roman"/>
          <w:color w:val="000000"/>
          <w:sz w:val="24"/>
          <w:szCs w:val="24"/>
        </w:rPr>
        <w:t>是一种咸甜糖浆味的酱汁（也被称作</w:t>
      </w:r>
      <w:r>
        <w:rPr>
          <w:rFonts w:ascii="Times New Roman" w:hAnsi="Times New Roman" w:cs="Times New Roman"/>
          <w:i/>
          <w:color w:val="000000"/>
          <w:sz w:val="24"/>
          <w:szCs w:val="24"/>
        </w:rPr>
        <w:t>马尼斯酱油</w:t>
      </w:r>
      <w:r>
        <w:rPr>
          <w:rFonts w:ascii="Times New Roman" w:hAnsi="Times New Roman" w:cs="Times New Roman"/>
          <w:color w:val="000000"/>
          <w:sz w:val="24"/>
          <w:szCs w:val="24"/>
        </w:rPr>
        <w:t>）。加入黑胡椒和罗望子后，这些配料可以扩展现有的边界，并且给调味品文化带来新的灵感。一份传统的早饭组合</w:t>
      </w:r>
      <w:r>
        <w:rPr>
          <w:rFonts w:ascii="Times New Roman" w:hAnsi="Times New Roman" w:cs="Times New Roman"/>
          <w:color w:val="000000"/>
          <w:sz w:val="24"/>
          <w:szCs w:val="24"/>
        </w:rPr>
        <w:t>——</w:t>
      </w:r>
      <w:r>
        <w:rPr>
          <w:rFonts w:ascii="Times New Roman" w:hAnsi="Times New Roman" w:cs="Times New Roman"/>
          <w:color w:val="000000"/>
          <w:sz w:val="24"/>
          <w:szCs w:val="24"/>
        </w:rPr>
        <w:t>牛排和鸡蛋可以用一点由甜酱油和罗望子酱制得的牛排酱升级到不平常的级别。或者甜酱油、罗望子酱和红番椒酱是另一条增加蔬菜刺激度的途径，这点</w:t>
      </w:r>
      <w:r>
        <w:rPr>
          <w:rFonts w:ascii="Times New Roman" w:hAnsi="Times New Roman" w:cs="Times New Roman"/>
          <w:color w:val="000000"/>
          <w:sz w:val="24"/>
          <w:szCs w:val="24"/>
        </w:rPr>
        <w:t>已经被豆腐、冬南瓜和抱子甘蓝串证明了。</w:t>
      </w:r>
    </w:p>
    <w:p w14:paraId="4408C21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在这种影响的冲突下，全美的蓝莓可以满足一种墨西哥烹饪的主食（玉米糊）和一种主要的印度多功能香料（小豆蔻），这超越了用餐时间和区域边界。玉米饼是轻炸过的玉米面圈，它可以在整个拉丁美洲的甜味和咸味菜系中都能找到。在蓝莓波特酒酱五香鸭玉米饼中，玉米饼加上鸭胸脯肉和蓝莓波特酒酱会有最好的味道。蓝莓</w:t>
      </w:r>
      <w:r>
        <w:rPr>
          <w:rFonts w:ascii="Times New Roman" w:hAnsi="Times New Roman" w:cs="Times New Roman"/>
          <w:color w:val="000000"/>
          <w:sz w:val="24"/>
          <w:szCs w:val="24"/>
        </w:rPr>
        <w:t>-</w:t>
      </w:r>
      <w:r>
        <w:rPr>
          <w:rFonts w:ascii="Times New Roman" w:hAnsi="Times New Roman" w:cs="Times New Roman"/>
          <w:color w:val="000000"/>
          <w:sz w:val="24"/>
          <w:szCs w:val="24"/>
        </w:rPr>
        <w:t>小豆蔻香料可以给玉米粥，一种墨西哥传统热粉糊，增加异国情调。或者可以尝试一下甜点粽（由正宗的粽味香料制成）配上一勺香草冰淇淋和一点蓝莓</w:t>
      </w:r>
      <w:r>
        <w:rPr>
          <w:rFonts w:ascii="Times New Roman" w:hAnsi="Times New Roman" w:cs="Times New Roman"/>
          <w:color w:val="000000"/>
          <w:sz w:val="24"/>
          <w:szCs w:val="24"/>
        </w:rPr>
        <w:t>-</w:t>
      </w:r>
      <w:r>
        <w:rPr>
          <w:rFonts w:ascii="Times New Roman" w:hAnsi="Times New Roman" w:cs="Times New Roman"/>
          <w:color w:val="000000"/>
          <w:sz w:val="24"/>
          <w:szCs w:val="24"/>
        </w:rPr>
        <w:t>小豆蔻酱。</w:t>
      </w:r>
    </w:p>
    <w:p w14:paraId="1F09DF0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现在，烹饪开发者正在为终极口味体</w:t>
      </w:r>
      <w:r>
        <w:rPr>
          <w:rFonts w:ascii="Times New Roman" w:hAnsi="Times New Roman" w:cs="Times New Roman"/>
          <w:color w:val="000000"/>
          <w:sz w:val="24"/>
          <w:szCs w:val="24"/>
        </w:rPr>
        <w:t>验寻找一些能够产生强有力的，且协调爆炸式的基本香料组合。甜味和咸味就在这方面发挥作用。凉拌黄瓜和甜瓜中加入莳萝和薄荷能给人清爽的感觉。根据报告称莳萝和薄荷组合的加入可以增加期望的咸味和一种微妙的香草甜味。想象下这两种不寻常的配方：莳萝</w:t>
      </w:r>
      <w:r>
        <w:rPr>
          <w:rFonts w:ascii="Times New Roman" w:hAnsi="Times New Roman" w:cs="Times New Roman"/>
          <w:color w:val="000000"/>
          <w:sz w:val="24"/>
          <w:szCs w:val="24"/>
        </w:rPr>
        <w:t>-</w:t>
      </w:r>
      <w:r>
        <w:rPr>
          <w:rFonts w:ascii="Times New Roman" w:hAnsi="Times New Roman" w:cs="Times New Roman"/>
          <w:color w:val="000000"/>
          <w:sz w:val="24"/>
          <w:szCs w:val="24"/>
        </w:rPr>
        <w:t>薄荷冰块和黄瓜</w:t>
      </w:r>
      <w:r>
        <w:rPr>
          <w:rFonts w:ascii="Times New Roman" w:hAnsi="Times New Roman" w:cs="Times New Roman"/>
          <w:color w:val="000000"/>
          <w:sz w:val="24"/>
          <w:szCs w:val="24"/>
        </w:rPr>
        <w:t>-</w:t>
      </w:r>
      <w:r>
        <w:rPr>
          <w:rFonts w:ascii="Times New Roman" w:hAnsi="Times New Roman" w:cs="Times New Roman"/>
          <w:color w:val="000000"/>
          <w:sz w:val="24"/>
          <w:szCs w:val="24"/>
        </w:rPr>
        <w:t>西班牙凉菜汤</w:t>
      </w:r>
      <w:r>
        <w:rPr>
          <w:rFonts w:ascii="Times New Roman" w:hAnsi="Times New Roman" w:cs="Times New Roman"/>
          <w:color w:val="000000"/>
          <w:sz w:val="24"/>
          <w:szCs w:val="24"/>
        </w:rPr>
        <w:t>-</w:t>
      </w:r>
      <w:r>
        <w:rPr>
          <w:rFonts w:ascii="Times New Roman" w:hAnsi="Times New Roman" w:cs="Times New Roman"/>
          <w:color w:val="000000"/>
          <w:sz w:val="24"/>
          <w:szCs w:val="24"/>
        </w:rPr>
        <w:t>西瓜配上油炸面包丁。</w:t>
      </w:r>
    </w:p>
    <w:p w14:paraId="58BE6CC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有时最让人难忘的食物通常是最简单的。厨师关注的是优质的原料，而无需复杂的演示。甜咸味组合在这方面也能发挥作用。当香草与含大量奶油的黄油配合使用时，它们可以提高烘焙食品的品级。但是新的咸味剂把这个组合推到了应用的最前线，一些应</w:t>
      </w:r>
      <w:r>
        <w:rPr>
          <w:rFonts w:ascii="Times New Roman" w:hAnsi="Times New Roman" w:cs="Times New Roman"/>
          <w:color w:val="000000"/>
          <w:sz w:val="24"/>
          <w:szCs w:val="24"/>
        </w:rPr>
        <w:t>用雏形有：香草</w:t>
      </w:r>
      <w:r>
        <w:rPr>
          <w:rFonts w:ascii="Times New Roman" w:hAnsi="Times New Roman" w:cs="Times New Roman"/>
          <w:color w:val="000000"/>
          <w:sz w:val="24"/>
          <w:szCs w:val="24"/>
        </w:rPr>
        <w:t>-</w:t>
      </w:r>
      <w:r>
        <w:rPr>
          <w:rFonts w:ascii="Times New Roman" w:hAnsi="Times New Roman" w:cs="Times New Roman"/>
          <w:color w:val="000000"/>
          <w:sz w:val="24"/>
          <w:szCs w:val="24"/>
        </w:rPr>
        <w:t>黄油虾卷和香草褐黄油酱面团配嫩菠菜叶和烤榛子。</w:t>
      </w:r>
    </w:p>
    <w:p w14:paraId="1C61037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为食盐和脂肪选择香料和药草可以使香料本身就具有充足的活力。将红茶配上肉桂和李子制成肉桂</w:t>
      </w:r>
      <w:r>
        <w:rPr>
          <w:rFonts w:ascii="Times New Roman" w:hAnsi="Times New Roman" w:cs="Times New Roman"/>
          <w:color w:val="000000"/>
          <w:sz w:val="24"/>
          <w:szCs w:val="24"/>
        </w:rPr>
        <w:t>-</w:t>
      </w:r>
      <w:r>
        <w:rPr>
          <w:rFonts w:ascii="Times New Roman" w:hAnsi="Times New Roman" w:cs="Times New Roman"/>
          <w:color w:val="000000"/>
          <w:sz w:val="24"/>
          <w:szCs w:val="24"/>
        </w:rPr>
        <w:t>李子烤猪里脊肉。甜咸味的李子和香肠填充物从浸渍红茶和肉桂中得到浓厚的泥土芳香，这是烤猪里脊肉完美的平衡点。</w:t>
      </w:r>
    </w:p>
    <w:p w14:paraId="50CDA90B" w14:textId="77777777" w:rsidR="00970176" w:rsidRDefault="008D6EE0">
      <w:pPr>
        <w:pStyle w:val="3"/>
      </w:pPr>
      <w:bookmarkStart w:id="1601" w:name="_Toc14992123"/>
      <w:r>
        <w:rPr>
          <w:rFonts w:hint="eastAsia"/>
        </w:rPr>
        <w:lastRenderedPageBreak/>
        <w:t xml:space="preserve">5.5.2 </w:t>
      </w:r>
      <w:r>
        <w:t>咸味焦糖正在普及</w:t>
      </w:r>
      <w:bookmarkEnd w:id="1601"/>
    </w:p>
    <w:p w14:paraId="7CDADE2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当贝尔香精香料有限公司最近公布了它的十大香料发展趋势时，咸味焦糖在那份表的第一位，贝尔公司预测这种甜味</w:t>
      </w:r>
      <w:r>
        <w:rPr>
          <w:rFonts w:ascii="Times New Roman" w:hAnsi="Times New Roman" w:cs="Times New Roman"/>
          <w:color w:val="000000"/>
          <w:sz w:val="24"/>
          <w:szCs w:val="24"/>
        </w:rPr>
        <w:t>—</w:t>
      </w:r>
      <w:r>
        <w:rPr>
          <w:rFonts w:ascii="Times New Roman" w:hAnsi="Times New Roman" w:cs="Times New Roman"/>
          <w:color w:val="000000"/>
          <w:sz w:val="24"/>
          <w:szCs w:val="24"/>
        </w:rPr>
        <w:t>咸味组合将会给食品和饮料行业带来最大的冲击。并且似乎可以肯定这个预测是正确的，因为在餐馆和零售店里很容易就可以看出它们</w:t>
      </w:r>
      <w:r>
        <w:rPr>
          <w:rFonts w:ascii="Times New Roman" w:hAnsi="Times New Roman" w:cs="Times New Roman"/>
          <w:color w:val="000000"/>
          <w:sz w:val="24"/>
          <w:szCs w:val="24"/>
        </w:rPr>
        <w:t>正渐渐流行起来。以星巴克（</w:t>
      </w:r>
      <w:r>
        <w:rPr>
          <w:rFonts w:ascii="Times New Roman" w:hAnsi="Times New Roman" w:cs="Times New Roman"/>
          <w:color w:val="000000"/>
          <w:sz w:val="24"/>
          <w:szCs w:val="24"/>
        </w:rPr>
        <w:t>Starbucks</w:t>
      </w:r>
      <w:r>
        <w:rPr>
          <w:rFonts w:ascii="Times New Roman" w:hAnsi="Times New Roman" w:cs="Times New Roman"/>
          <w:color w:val="000000"/>
          <w:sz w:val="24"/>
          <w:szCs w:val="24"/>
        </w:rPr>
        <w:t>）为例，它们提供咸味焦糖摩卡咖啡和咸味焦糖酥。</w:t>
      </w:r>
    </w:p>
    <w:p w14:paraId="7389E2E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在写到有关冰淇淋的新方向时，咸焦糖被多次提及。例如，在</w:t>
      </w:r>
      <w:r>
        <w:rPr>
          <w:rFonts w:ascii="Times New Roman" w:hAnsi="Times New Roman" w:cs="Times New Roman"/>
          <w:color w:val="000000"/>
          <w:sz w:val="24"/>
        </w:rPr>
        <w:t>2011</w:t>
      </w:r>
      <w:r>
        <w:rPr>
          <w:rFonts w:ascii="Times New Roman" w:hAnsi="Times New Roman" w:cs="Times New Roman"/>
          <w:color w:val="000000"/>
          <w:sz w:val="24"/>
        </w:rPr>
        <w:t>年乳品工业最佳冷甜点创新产品的评定上，国际乳制品协会冰淇淋技术会议授予咸焦糖椒盐脆饼巧克力冰淇淋最佳原创风味称号，此产品是由感官影响风味系统开发的。这种咸甜制品是由黑巧克力片和漩涡形椒盐卷饼相结合，加入以法式口味及奶黄为基础的冰淇淋中制备而成的。文章中还提到</w:t>
      </w:r>
      <w:r>
        <w:rPr>
          <w:rFonts w:ascii="Times New Roman" w:hAnsi="Times New Roman" w:cs="Times New Roman"/>
          <w:color w:val="000000"/>
          <w:sz w:val="24"/>
        </w:rPr>
        <w:t>Ben</w:t>
      </w:r>
      <w:r>
        <w:rPr>
          <w:rFonts w:ascii="Times New Roman" w:hAnsi="Times New Roman" w:cs="Times New Roman"/>
          <w:color w:val="000000"/>
          <w:sz w:val="24"/>
        </w:rPr>
        <w:t>和</w:t>
      </w:r>
      <w:r>
        <w:rPr>
          <w:rFonts w:ascii="Times New Roman" w:hAnsi="Times New Roman" w:cs="Times New Roman"/>
          <w:color w:val="000000"/>
          <w:sz w:val="24"/>
        </w:rPr>
        <w:t>Jerry</w:t>
      </w:r>
      <w:r>
        <w:rPr>
          <w:rFonts w:ascii="Times New Roman" w:hAnsi="Times New Roman" w:cs="Times New Roman"/>
          <w:color w:val="000000"/>
          <w:sz w:val="24"/>
        </w:rPr>
        <w:t>最近介绍了一种软糖覆盖土豆片的涡状咸焦糖冰淇淋，</w:t>
      </w:r>
      <w:r>
        <w:rPr>
          <w:rFonts w:ascii="Times New Roman" w:hAnsi="Times New Roman" w:cs="Times New Roman"/>
          <w:color w:val="000000"/>
          <w:sz w:val="24"/>
        </w:rPr>
        <w:t>Kerry Ingredients</w:t>
      </w:r>
      <w:r>
        <w:rPr>
          <w:rFonts w:ascii="Times New Roman" w:hAnsi="Times New Roman" w:cs="Times New Roman"/>
          <w:color w:val="000000"/>
          <w:sz w:val="24"/>
        </w:rPr>
        <w:t>和</w:t>
      </w:r>
      <w:r>
        <w:rPr>
          <w:rFonts w:ascii="Times New Roman" w:hAnsi="Times New Roman" w:cs="Times New Roman"/>
          <w:color w:val="000000"/>
          <w:sz w:val="24"/>
        </w:rPr>
        <w:t>Flavors</w:t>
      </w:r>
      <w:r>
        <w:rPr>
          <w:rFonts w:ascii="Times New Roman" w:hAnsi="Times New Roman" w:cs="Times New Roman"/>
          <w:color w:val="000000"/>
          <w:sz w:val="24"/>
        </w:rPr>
        <w:t>，</w:t>
      </w:r>
      <w:r>
        <w:rPr>
          <w:rFonts w:ascii="Times New Roman" w:hAnsi="Times New Roman" w:cs="Times New Roman"/>
          <w:color w:val="000000"/>
          <w:sz w:val="24"/>
        </w:rPr>
        <w:t xml:space="preserve"> Beloit</w:t>
      </w:r>
      <w:r>
        <w:rPr>
          <w:rFonts w:ascii="Times New Roman" w:hAnsi="Times New Roman" w:cs="Times New Roman"/>
          <w:color w:val="000000"/>
          <w:sz w:val="24"/>
        </w:rPr>
        <w:t>，</w:t>
      </w:r>
      <w:r>
        <w:rPr>
          <w:rFonts w:ascii="Times New Roman" w:hAnsi="Times New Roman" w:cs="Times New Roman"/>
          <w:color w:val="000000"/>
          <w:sz w:val="24"/>
        </w:rPr>
        <w:t xml:space="preserve"> Wis.</w:t>
      </w:r>
      <w:r>
        <w:rPr>
          <w:rFonts w:ascii="Times New Roman" w:hAnsi="Times New Roman" w:cs="Times New Roman"/>
          <w:color w:val="000000"/>
          <w:sz w:val="24"/>
        </w:rPr>
        <w:t>则强调了一种新的原创冰淇淋</w:t>
      </w:r>
      <w:r>
        <w:rPr>
          <w:rFonts w:ascii="Times New Roman" w:hAnsi="Times New Roman" w:cs="Times New Roman"/>
          <w:color w:val="000000"/>
          <w:sz w:val="24"/>
        </w:rPr>
        <w:t>-</w:t>
      </w:r>
      <w:r>
        <w:rPr>
          <w:rFonts w:ascii="Times New Roman" w:hAnsi="Times New Roman" w:cs="Times New Roman"/>
          <w:color w:val="000000"/>
          <w:sz w:val="24"/>
        </w:rPr>
        <w:t>咸焦糖太妃糖</w:t>
      </w:r>
      <w:r>
        <w:rPr>
          <w:rFonts w:ascii="Times New Roman" w:hAnsi="Times New Roman" w:cs="Times New Roman"/>
          <w:color w:val="000000"/>
          <w:sz w:val="24"/>
        </w:rPr>
        <w:t>(</w:t>
      </w:r>
      <w:r>
        <w:rPr>
          <w:rFonts w:ascii="Times New Roman" w:hAnsi="Times New Roman" w:cs="Times New Roman"/>
          <w:i/>
          <w:color w:val="0000FF"/>
          <w:sz w:val="24"/>
        </w:rPr>
        <w:t>Salty Caramel Toffee</w:t>
      </w:r>
      <w:r>
        <w:rPr>
          <w:rFonts w:ascii="Times New Roman" w:hAnsi="Times New Roman" w:cs="Times New Roman"/>
          <w:color w:val="000000"/>
          <w:sz w:val="24"/>
        </w:rPr>
        <w:t>)</w:t>
      </w:r>
      <w:r>
        <w:rPr>
          <w:rFonts w:ascii="Times New Roman" w:hAnsi="Times New Roman" w:cs="Times New Roman"/>
          <w:color w:val="000000"/>
          <w:sz w:val="24"/>
        </w:rPr>
        <w:t>，此产品是以红糖为基混合咸焦糖卷及太妃糖而制成。</w:t>
      </w:r>
    </w:p>
    <w:p w14:paraId="0BD366B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美国北卡罗莱纳州康科德市最近推出了一种新的饮料</w:t>
      </w:r>
      <w:r>
        <w:rPr>
          <w:rFonts w:ascii="Times New Roman" w:hAnsi="Times New Roman" w:cs="Times New Roman"/>
          <w:color w:val="000000"/>
          <w:sz w:val="24"/>
        </w:rPr>
        <w:t>-</w:t>
      </w:r>
      <w:r>
        <w:rPr>
          <w:rFonts w:ascii="Times New Roman" w:hAnsi="Times New Roman" w:cs="Times New Roman"/>
          <w:i/>
          <w:color w:val="0000FF"/>
          <w:sz w:val="24"/>
        </w:rPr>
        <w:t>Cafettone</w:t>
      </w:r>
      <w:r>
        <w:rPr>
          <w:rFonts w:ascii="Times New Roman" w:hAnsi="Times New Roman" w:cs="Times New Roman"/>
          <w:i/>
          <w:color w:val="0000FF"/>
          <w:sz w:val="24"/>
          <w:vertAlign w:val="superscript"/>
        </w:rPr>
        <w:t>TM</w:t>
      </w:r>
      <w:r>
        <w:rPr>
          <w:rFonts w:ascii="Times New Roman" w:hAnsi="Times New Roman" w:cs="Times New Roman"/>
          <w:color w:val="000000"/>
          <w:sz w:val="24"/>
        </w:rPr>
        <w:t>，是一种由咸焦糖和浓咖啡制作的奶油混合物。这种产品耐储存，可即用即食，只需要向其中加入水或牛奶即可，产品中已提前加入糖、风味物质、乳化剂、稳定剂等以确保其风味的统一性及高品质的口感。</w:t>
      </w:r>
    </w:p>
    <w:p w14:paraId="4817E1A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为何咸焦糖会如此风行呢？</w:t>
      </w:r>
      <w:r>
        <w:rPr>
          <w:rFonts w:ascii="Times New Roman" w:hAnsi="Times New Roman" w:cs="Times New Roman"/>
          <w:color w:val="000000"/>
          <w:sz w:val="24"/>
        </w:rPr>
        <w:t>Wauconda</w:t>
      </w:r>
      <w:r>
        <w:rPr>
          <w:rFonts w:ascii="Times New Roman" w:hAnsi="Times New Roman" w:cs="Times New Roman"/>
          <w:color w:val="000000"/>
          <w:sz w:val="24"/>
        </w:rPr>
        <w:t>，</w:t>
      </w:r>
      <w:r>
        <w:rPr>
          <w:rFonts w:ascii="Times New Roman" w:hAnsi="Times New Roman" w:cs="Times New Roman"/>
          <w:color w:val="000000"/>
          <w:sz w:val="24"/>
        </w:rPr>
        <w:t xml:space="preserve"> Ill.</w:t>
      </w:r>
      <w:r>
        <w:rPr>
          <w:rFonts w:ascii="Times New Roman" w:hAnsi="Times New Roman" w:cs="Times New Roman"/>
          <w:color w:val="000000"/>
          <w:sz w:val="24"/>
        </w:rPr>
        <w:t>发表于协同风味</w:t>
      </w:r>
      <w:r>
        <w:rPr>
          <w:rFonts w:ascii="Times New Roman" w:hAnsi="Times New Roman" w:cs="Times New Roman"/>
          <w:color w:val="000000"/>
          <w:sz w:val="24"/>
        </w:rPr>
        <w:t>(Synergy Flavors )</w:t>
      </w:r>
      <w:r>
        <w:rPr>
          <w:rFonts w:ascii="Times New Roman" w:hAnsi="Times New Roman" w:cs="Times New Roman"/>
          <w:color w:val="000000"/>
          <w:sz w:val="24"/>
        </w:rPr>
        <w:t>上有关</w:t>
      </w:r>
      <w:r>
        <w:rPr>
          <w:rFonts w:ascii="Times New Roman" w:hAnsi="Times New Roman" w:cs="Times New Roman"/>
          <w:sz w:val="24"/>
        </w:rPr>
        <w:t>公司</w:t>
      </w:r>
      <w:r>
        <w:rPr>
          <w:rFonts w:ascii="Times New Roman" w:hAnsi="Times New Roman" w:cs="Times New Roman"/>
          <w:color w:val="000000"/>
          <w:sz w:val="24"/>
        </w:rPr>
        <w:t>的报道</w:t>
      </w:r>
      <w:r>
        <w:rPr>
          <w:rFonts w:ascii="Times New Roman" w:hAnsi="Times New Roman" w:cs="Times New Roman"/>
          <w:color w:val="000000"/>
          <w:sz w:val="24"/>
        </w:rPr>
        <w:t>-</w:t>
      </w:r>
      <w:r>
        <w:rPr>
          <w:rFonts w:ascii="Times New Roman" w:hAnsi="Times New Roman" w:cs="Times New Roman"/>
          <w:color w:val="000000"/>
          <w:sz w:val="24"/>
        </w:rPr>
        <w:t>焦糖风味的成功：对食品开发人员的重要指导</w:t>
      </w:r>
      <w:r>
        <w:rPr>
          <w:rFonts w:ascii="Times New Roman" w:hAnsi="Times New Roman" w:cs="Times New Roman"/>
          <w:color w:val="000000"/>
          <w:sz w:val="24"/>
        </w:rPr>
        <w:t>-</w:t>
      </w:r>
      <w:r>
        <w:rPr>
          <w:rFonts w:ascii="Times New Roman" w:hAnsi="Times New Roman" w:cs="Times New Roman"/>
          <w:color w:val="000000"/>
          <w:sz w:val="24"/>
        </w:rPr>
        <w:t>中讲：焦糖是糖果产品中使用最多及最广泛的原料之一。一般焦糖类糖果会有一种特殊的甜味，并且外观呈棕色。焦糖通常是由糖、玉米糖浆、乳固体及脂肪加热制备而成，这些成分的比例及其处理方式决定了焦糖成品的一致性、质感和风味。焦糖的大部分特性取决于所用糖的类型</w:t>
      </w:r>
      <w:r>
        <w:rPr>
          <w:rFonts w:ascii="Times New Roman" w:hAnsi="Times New Roman" w:cs="Times New Roman"/>
          <w:color w:val="000000"/>
          <w:sz w:val="24"/>
        </w:rPr>
        <w:t>(</w:t>
      </w:r>
      <w:r>
        <w:rPr>
          <w:rFonts w:ascii="Times New Roman" w:hAnsi="Times New Roman" w:cs="Times New Roman"/>
          <w:color w:val="000000"/>
          <w:sz w:val="24"/>
        </w:rPr>
        <w:t>白糖、红糖、蔗糖或玉米糖浆</w:t>
      </w:r>
      <w:r>
        <w:rPr>
          <w:rFonts w:ascii="Times New Roman" w:hAnsi="Times New Roman" w:cs="Times New Roman"/>
          <w:color w:val="000000"/>
          <w:sz w:val="24"/>
        </w:rPr>
        <w:t>)</w:t>
      </w:r>
      <w:r>
        <w:rPr>
          <w:rFonts w:ascii="Times New Roman" w:hAnsi="Times New Roman" w:cs="Times New Roman"/>
          <w:color w:val="000000"/>
          <w:sz w:val="24"/>
        </w:rPr>
        <w:t>和脂肪的种类</w:t>
      </w:r>
      <w:r>
        <w:rPr>
          <w:rFonts w:ascii="Times New Roman" w:hAnsi="Times New Roman" w:cs="Times New Roman"/>
          <w:color w:val="000000"/>
          <w:sz w:val="24"/>
        </w:rPr>
        <w:t>(</w:t>
      </w:r>
      <w:r>
        <w:rPr>
          <w:rFonts w:ascii="Times New Roman" w:hAnsi="Times New Roman" w:cs="Times New Roman"/>
          <w:color w:val="000000"/>
          <w:sz w:val="24"/>
        </w:rPr>
        <w:t>黄油、人造黄油或植物油</w:t>
      </w:r>
      <w:r>
        <w:rPr>
          <w:rFonts w:ascii="Times New Roman" w:hAnsi="Times New Roman" w:cs="Times New Roman"/>
          <w:color w:val="000000"/>
          <w:sz w:val="24"/>
        </w:rPr>
        <w:t>)</w:t>
      </w:r>
      <w:r>
        <w:rPr>
          <w:rFonts w:ascii="Times New Roman" w:hAnsi="Times New Roman" w:cs="Times New Roman"/>
          <w:color w:val="000000"/>
          <w:sz w:val="24"/>
        </w:rPr>
        <w:t>。焦糖味是美国市场上最流行的风味之</w:t>
      </w:r>
      <w:r>
        <w:rPr>
          <w:rFonts w:ascii="Times New Roman" w:hAnsi="Times New Roman" w:cs="Times New Roman"/>
          <w:color w:val="000000"/>
          <w:sz w:val="24"/>
        </w:rPr>
        <w:t>一，自</w:t>
      </w:r>
      <w:r>
        <w:rPr>
          <w:rFonts w:ascii="Times New Roman" w:hAnsi="Times New Roman" w:cs="Times New Roman"/>
          <w:color w:val="000000"/>
          <w:sz w:val="24"/>
        </w:rPr>
        <w:t>2006</w:t>
      </w:r>
      <w:r>
        <w:rPr>
          <w:rFonts w:ascii="Times New Roman" w:hAnsi="Times New Roman" w:cs="Times New Roman"/>
          <w:color w:val="000000"/>
          <w:sz w:val="24"/>
        </w:rPr>
        <w:t>年以来美国有</w:t>
      </w:r>
      <w:r>
        <w:rPr>
          <w:rFonts w:ascii="Times New Roman" w:hAnsi="Times New Roman" w:cs="Times New Roman"/>
          <w:color w:val="000000"/>
          <w:sz w:val="24"/>
        </w:rPr>
        <w:t>31</w:t>
      </w:r>
      <w:r>
        <w:rPr>
          <w:rFonts w:ascii="Times New Roman" w:hAnsi="Times New Roman" w:cs="Times New Roman"/>
          <w:color w:val="000000"/>
          <w:sz w:val="24"/>
        </w:rPr>
        <w:t>，</w:t>
      </w:r>
      <w:r>
        <w:rPr>
          <w:rFonts w:ascii="Times New Roman" w:hAnsi="Times New Roman" w:cs="Times New Roman"/>
          <w:color w:val="000000"/>
          <w:sz w:val="24"/>
        </w:rPr>
        <w:t>000</w:t>
      </w:r>
      <w:r>
        <w:rPr>
          <w:rFonts w:ascii="Times New Roman" w:hAnsi="Times New Roman" w:cs="Times New Roman"/>
          <w:color w:val="000000"/>
          <w:sz w:val="24"/>
        </w:rPr>
        <w:t>种新的食品及饮料上市，其中超过</w:t>
      </w:r>
      <w:r>
        <w:rPr>
          <w:rFonts w:ascii="Times New Roman" w:hAnsi="Times New Roman" w:cs="Times New Roman"/>
          <w:color w:val="000000"/>
          <w:sz w:val="24"/>
        </w:rPr>
        <w:t>1045</w:t>
      </w:r>
      <w:r>
        <w:rPr>
          <w:rFonts w:ascii="Times New Roman" w:hAnsi="Times New Roman" w:cs="Times New Roman"/>
          <w:color w:val="000000"/>
          <w:sz w:val="24"/>
        </w:rPr>
        <w:t>种</w:t>
      </w:r>
      <w:r>
        <w:rPr>
          <w:rFonts w:ascii="Times New Roman" w:hAnsi="Times New Roman" w:cs="Times New Roman"/>
          <w:color w:val="000000"/>
          <w:sz w:val="24"/>
        </w:rPr>
        <w:t>(</w:t>
      </w:r>
      <w:r>
        <w:rPr>
          <w:rFonts w:ascii="Times New Roman" w:hAnsi="Times New Roman" w:cs="Times New Roman"/>
          <w:color w:val="000000"/>
          <w:sz w:val="24"/>
        </w:rPr>
        <w:t>约</w:t>
      </w:r>
      <w:r>
        <w:rPr>
          <w:rFonts w:ascii="Times New Roman" w:hAnsi="Times New Roman" w:cs="Times New Roman"/>
          <w:color w:val="000000"/>
          <w:sz w:val="24"/>
        </w:rPr>
        <w:t>3.3%)</w:t>
      </w:r>
      <w:r>
        <w:rPr>
          <w:rFonts w:ascii="Times New Roman" w:hAnsi="Times New Roman" w:cs="Times New Roman"/>
          <w:color w:val="000000"/>
          <w:sz w:val="24"/>
        </w:rPr>
        <w:t>加入了焦糖，此点可以很好的验证这个说法。这些使用咸焦糖的产品绝大多数是糖果类，其他</w:t>
      </w:r>
      <w:r>
        <w:rPr>
          <w:rFonts w:ascii="Times New Roman" w:hAnsi="Times New Roman" w:cs="Times New Roman"/>
          <w:color w:val="000000"/>
          <w:sz w:val="24"/>
        </w:rPr>
        <w:lastRenderedPageBreak/>
        <w:t>还有热饮料、烘焙食品、谷类食品、冰淇淋及风味小吃。</w:t>
      </w:r>
    </w:p>
    <w:p w14:paraId="5739A55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现在可以想象一下向这种备受欢迎的口味中加入咸味来赋予其新的风味特性。最近有人发表了关于通过向诸如黄油等调料中加入其它风味来赋予传统产品新风味的报道。由这种改良黄油在市场上的状况可以预料到咸焦糖或许也能如其一样取得成功，如今咸焦糖风味的流行也表明甜咸混合的风味是极受市场欢迎的。</w:t>
      </w:r>
    </w:p>
    <w:p w14:paraId="59886E8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此外，我</w:t>
      </w:r>
      <w:r>
        <w:rPr>
          <w:rFonts w:ascii="Times New Roman" w:hAnsi="Times New Roman" w:cs="Times New Roman"/>
          <w:color w:val="000000"/>
          <w:sz w:val="24"/>
        </w:rPr>
        <w:t>们知道向焦糖中添加咸味会发生什么状况，那么假如辣味会如何呢？芝加哥的</w:t>
      </w:r>
      <w:r>
        <w:rPr>
          <w:rFonts w:ascii="Times New Roman" w:hAnsi="Times New Roman" w:cs="Times New Roman"/>
          <w:color w:val="0000FF"/>
          <w:sz w:val="24"/>
        </w:rPr>
        <w:t>Dishoom</w:t>
      </w:r>
      <w:r>
        <w:rPr>
          <w:rFonts w:ascii="Times New Roman" w:hAnsi="Times New Roman" w:cs="Times New Roman"/>
          <w:color w:val="000000"/>
          <w:sz w:val="24"/>
        </w:rPr>
        <w:t>食品有限公司推出了</w:t>
      </w:r>
      <w:r>
        <w:rPr>
          <w:rFonts w:ascii="Times New Roman" w:hAnsi="Times New Roman" w:cs="Times New Roman"/>
          <w:i/>
          <w:color w:val="0000FF"/>
          <w:sz w:val="24"/>
        </w:rPr>
        <w:t>Cobra Corn</w:t>
      </w:r>
      <w:r>
        <w:rPr>
          <w:rFonts w:ascii="Times New Roman" w:hAnsi="Times New Roman" w:cs="Times New Roman"/>
          <w:i/>
          <w:color w:val="0000FF"/>
          <w:sz w:val="24"/>
          <w:vertAlign w:val="superscript"/>
        </w:rPr>
        <w:t>®</w:t>
      </w:r>
      <w:r>
        <w:rPr>
          <w:rFonts w:ascii="Times New Roman" w:hAnsi="Times New Roman" w:cs="Times New Roman"/>
          <w:color w:val="000000"/>
          <w:sz w:val="24"/>
        </w:rPr>
        <w:t>一种由孟买马沙拉</w:t>
      </w:r>
      <w:r>
        <w:rPr>
          <w:rFonts w:ascii="Times New Roman" w:hAnsi="Times New Roman" w:cs="Times New Roman"/>
          <w:color w:val="000000"/>
          <w:sz w:val="24"/>
        </w:rPr>
        <w:t xml:space="preserve">(Mumbai </w:t>
      </w:r>
      <w:r>
        <w:rPr>
          <w:rFonts w:ascii="Times New Roman" w:hAnsi="Times New Roman" w:cs="Times New Roman"/>
          <w:color w:val="000000"/>
          <w:sz w:val="24"/>
        </w:rPr>
        <w:t>Masala</w:t>
      </w:r>
      <w:r>
        <w:rPr>
          <w:rFonts w:ascii="Times New Roman" w:hAnsi="Times New Roman" w:cs="Times New Roman"/>
          <w:color w:val="000000"/>
          <w:sz w:val="24"/>
        </w:rPr>
        <w:t>，一种孟买香料</w:t>
      </w:r>
      <w:r>
        <w:rPr>
          <w:rFonts w:ascii="Times New Roman" w:hAnsi="Times New Roman" w:cs="Times New Roman"/>
          <w:color w:val="000000"/>
          <w:sz w:val="24"/>
        </w:rPr>
        <w:t>)</w:t>
      </w:r>
      <w:r>
        <w:rPr>
          <w:rFonts w:ascii="Times New Roman" w:hAnsi="Times New Roman" w:cs="Times New Roman"/>
          <w:color w:val="000000"/>
          <w:sz w:val="24"/>
        </w:rPr>
        <w:t>和</w:t>
      </w:r>
      <w:r>
        <w:rPr>
          <w:rFonts w:ascii="Times New Roman" w:hAnsi="Times New Roman" w:cs="Times New Roman"/>
          <w:color w:val="000000"/>
          <w:sz w:val="24"/>
        </w:rPr>
        <w:t>10</w:t>
      </w:r>
      <w:r>
        <w:rPr>
          <w:rFonts w:ascii="Times New Roman" w:hAnsi="Times New Roman" w:cs="Times New Roman"/>
          <w:color w:val="000000"/>
          <w:sz w:val="24"/>
        </w:rPr>
        <w:t>种印度香料及调味料的混合物调味的爆米花。现在此公司又为大家推出了一种新的爆米花小吃。这种小吃有焦糖味、豆蔻味、生姜味，可以说其涵盖了印度香辣奶茶</w:t>
      </w:r>
      <w:r>
        <w:rPr>
          <w:rFonts w:ascii="Times New Roman" w:hAnsi="Times New Roman" w:cs="Times New Roman"/>
          <w:color w:val="000000"/>
          <w:sz w:val="24"/>
        </w:rPr>
        <w:t>(</w:t>
      </w:r>
      <w:r>
        <w:rPr>
          <w:rFonts w:ascii="Times New Roman" w:hAnsi="Times New Roman" w:cs="Times New Roman"/>
          <w:i/>
          <w:iCs/>
          <w:color w:val="000000"/>
          <w:sz w:val="24"/>
        </w:rPr>
        <w:t>Indian chai tea</w:t>
      </w:r>
      <w:r>
        <w:rPr>
          <w:rFonts w:ascii="Times New Roman" w:hAnsi="Times New Roman" w:cs="Times New Roman"/>
          <w:color w:val="000000"/>
          <w:sz w:val="24"/>
        </w:rPr>
        <w:t>)</w:t>
      </w:r>
      <w:r>
        <w:rPr>
          <w:rFonts w:ascii="Times New Roman" w:hAnsi="Times New Roman" w:cs="Times New Roman"/>
          <w:color w:val="000000"/>
          <w:sz w:val="24"/>
        </w:rPr>
        <w:t>的流行风味。同时，他们对其进行进一步开发，可以将此类小吃加入或装饰于巧克力冰淇淋、汤、沙拉、炒蛋、马铃薯沙拉或其他食品中，也可以作为油炸面包丁的替代品。作为这一故事的奇异结尾，英国美食评论家</w:t>
      </w:r>
      <w:r>
        <w:rPr>
          <w:rFonts w:ascii="Times New Roman" w:hAnsi="Times New Roman" w:cs="Times New Roman"/>
          <w:color w:val="000000"/>
          <w:sz w:val="24"/>
        </w:rPr>
        <w:t>Nigella Lawson</w:t>
      </w:r>
      <w:r>
        <w:rPr>
          <w:rFonts w:ascii="Times New Roman" w:hAnsi="Times New Roman" w:cs="Times New Roman"/>
          <w:color w:val="000000"/>
          <w:sz w:val="24"/>
        </w:rPr>
        <w:t>以自己被涂以咸焦糖酱的形象刊登于</w:t>
      </w:r>
      <w:r>
        <w:rPr>
          <w:rFonts w:ascii="Times New Roman" w:hAnsi="Times New Roman" w:cs="Times New Roman"/>
          <w:color w:val="000000"/>
          <w:sz w:val="24"/>
        </w:rPr>
        <w:t>Stylist</w:t>
      </w:r>
      <w:r>
        <w:rPr>
          <w:rFonts w:ascii="Times New Roman" w:hAnsi="Times New Roman" w:cs="Times New Roman"/>
          <w:color w:val="000000"/>
          <w:sz w:val="24"/>
        </w:rPr>
        <w:t>杂志封面。</w:t>
      </w:r>
      <w:r>
        <w:rPr>
          <w:rFonts w:ascii="Times New Roman" w:hAnsi="Times New Roman" w:cs="Times New Roman"/>
          <w:color w:val="000000"/>
          <w:sz w:val="24"/>
        </w:rPr>
        <w:t>Lawson</w:t>
      </w:r>
      <w:r>
        <w:rPr>
          <w:rFonts w:ascii="Times New Roman" w:hAnsi="Times New Roman" w:cs="Times New Roman"/>
          <w:color w:val="000000"/>
          <w:sz w:val="24"/>
        </w:rPr>
        <w:t>说她最近痴迷于</w:t>
      </w:r>
      <w:r>
        <w:rPr>
          <w:rFonts w:ascii="Times New Roman" w:hAnsi="Times New Roman" w:cs="Times New Roman"/>
          <w:color w:val="000000"/>
          <w:sz w:val="24"/>
        </w:rPr>
        <w:t>一种新的食物</w:t>
      </w:r>
      <w:r>
        <w:rPr>
          <w:rFonts w:ascii="Times New Roman" w:hAnsi="Times New Roman" w:cs="Times New Roman"/>
          <w:color w:val="000000"/>
          <w:sz w:val="24"/>
        </w:rPr>
        <w:t>-</w:t>
      </w:r>
      <w:r>
        <w:rPr>
          <w:rFonts w:ascii="Times New Roman" w:hAnsi="Times New Roman" w:cs="Times New Roman"/>
          <w:color w:val="000000"/>
          <w:sz w:val="24"/>
        </w:rPr>
        <w:t>咸焦糖。在其文章</w:t>
      </w:r>
      <w:r>
        <w:rPr>
          <w:rFonts w:ascii="Times New Roman" w:hAnsi="Times New Roman" w:cs="Times New Roman"/>
          <w:color w:val="000000"/>
          <w:sz w:val="24"/>
        </w:rPr>
        <w:t>“</w:t>
      </w:r>
      <w:r>
        <w:rPr>
          <w:rFonts w:ascii="Times New Roman" w:hAnsi="Times New Roman" w:cs="Times New Roman"/>
          <w:color w:val="000000"/>
          <w:sz w:val="24"/>
        </w:rPr>
        <w:t>我与咸焦糖的爱情</w:t>
      </w:r>
      <w:r>
        <w:rPr>
          <w:rFonts w:ascii="Times New Roman" w:hAnsi="Times New Roman" w:cs="Times New Roman"/>
          <w:color w:val="000000"/>
          <w:sz w:val="24"/>
        </w:rPr>
        <w:t>”</w:t>
      </w:r>
      <w:r>
        <w:rPr>
          <w:rFonts w:ascii="Times New Roman" w:hAnsi="Times New Roman" w:cs="Times New Roman"/>
          <w:color w:val="000000"/>
          <w:sz w:val="24"/>
        </w:rPr>
        <w:t>中，她写到：</w:t>
      </w:r>
      <w:r>
        <w:rPr>
          <w:rFonts w:ascii="Times New Roman" w:hAnsi="Times New Roman" w:cs="Times New Roman"/>
          <w:color w:val="000000"/>
          <w:sz w:val="24"/>
        </w:rPr>
        <w:t>“</w:t>
      </w:r>
      <w:r>
        <w:rPr>
          <w:rFonts w:ascii="Times New Roman" w:hAnsi="Times New Roman" w:cs="Times New Roman"/>
          <w:color w:val="000000"/>
          <w:sz w:val="24"/>
        </w:rPr>
        <w:t>咸焦糖是糖果世界的救星</w:t>
      </w:r>
      <w:r>
        <w:rPr>
          <w:rFonts w:ascii="Times New Roman" w:hAnsi="Times New Roman" w:cs="Times New Roman"/>
          <w:color w:val="000000"/>
          <w:sz w:val="24"/>
        </w:rPr>
        <w:t>”</w:t>
      </w:r>
      <w:r>
        <w:rPr>
          <w:rFonts w:ascii="Times New Roman" w:hAnsi="Times New Roman" w:cs="Times New Roman"/>
          <w:color w:val="000000"/>
          <w:sz w:val="24"/>
        </w:rPr>
        <w:t>。以下是一段有趣的节选，</w:t>
      </w:r>
      <w:r>
        <w:rPr>
          <w:rFonts w:ascii="Times New Roman" w:hAnsi="Times New Roman" w:cs="Times New Roman"/>
          <w:color w:val="000000"/>
          <w:sz w:val="24"/>
        </w:rPr>
        <w:t>“</w:t>
      </w:r>
      <w:r>
        <w:rPr>
          <w:rFonts w:ascii="Times New Roman" w:hAnsi="Times New Roman" w:cs="Times New Roman"/>
          <w:color w:val="000000"/>
          <w:sz w:val="24"/>
        </w:rPr>
        <w:t>有关咸焦糖的研究仍将持续</w:t>
      </w:r>
      <w:r>
        <w:rPr>
          <w:rFonts w:ascii="Times New Roman" w:hAnsi="Times New Roman" w:cs="Times New Roman"/>
          <w:color w:val="000000"/>
          <w:sz w:val="24"/>
        </w:rPr>
        <w:t>…</w:t>
      </w:r>
      <w:r>
        <w:rPr>
          <w:rFonts w:ascii="Times New Roman" w:hAnsi="Times New Roman" w:cs="Times New Roman"/>
          <w:color w:val="000000"/>
          <w:sz w:val="24"/>
        </w:rPr>
        <w:t>咸焦糖的历史尚未被书写，但是所有的证据都表明咸焦糖的在</w:t>
      </w:r>
      <w:r>
        <w:rPr>
          <w:rFonts w:ascii="Times New Roman" w:hAnsi="Times New Roman" w:cs="Times New Roman"/>
          <w:color w:val="000000"/>
          <w:sz w:val="24"/>
        </w:rPr>
        <w:t>70</w:t>
      </w:r>
      <w:r>
        <w:rPr>
          <w:rFonts w:ascii="Times New Roman" w:hAnsi="Times New Roman" w:cs="Times New Roman"/>
          <w:color w:val="000000"/>
          <w:sz w:val="24"/>
        </w:rPr>
        <w:t>年代末期诞生于布罗塔尼</w:t>
      </w:r>
      <w:r>
        <w:rPr>
          <w:rFonts w:ascii="Times New Roman" w:hAnsi="Times New Roman" w:cs="Times New Roman"/>
          <w:color w:val="000000"/>
          <w:sz w:val="24"/>
        </w:rPr>
        <w:t>(</w:t>
      </w:r>
      <w:r>
        <w:rPr>
          <w:rFonts w:ascii="Times New Roman" w:hAnsi="Times New Roman" w:cs="Times New Roman"/>
          <w:i/>
          <w:iCs/>
          <w:color w:val="000000"/>
          <w:sz w:val="24"/>
        </w:rPr>
        <w:t xml:space="preserve">Brittany </w:t>
      </w:r>
      <w:r>
        <w:rPr>
          <w:rFonts w:ascii="Times New Roman" w:hAnsi="Times New Roman" w:cs="Times New Roman"/>
          <w:color w:val="000000"/>
          <w:sz w:val="24"/>
        </w:rPr>
        <w:t>)…</w:t>
      </w:r>
      <w:r>
        <w:rPr>
          <w:rFonts w:ascii="Times New Roman" w:hAnsi="Times New Roman" w:cs="Times New Roman"/>
          <w:color w:val="000000"/>
          <w:sz w:val="24"/>
        </w:rPr>
        <w:t>现阶段，咸焦糖主要是作为糖果的一部分存在的。但是十年内，有</w:t>
      </w:r>
      <w:r>
        <w:rPr>
          <w:rFonts w:ascii="Times New Roman" w:hAnsi="Times New Roman" w:cs="Times New Roman"/>
          <w:color w:val="000000"/>
          <w:sz w:val="24"/>
        </w:rPr>
        <w:t>‘</w:t>
      </w:r>
      <w:r>
        <w:rPr>
          <w:rFonts w:ascii="Times New Roman" w:hAnsi="Times New Roman" w:cs="Times New Roman"/>
          <w:color w:val="000000"/>
          <w:sz w:val="24"/>
        </w:rPr>
        <w:t>糕点界的毕加索</w:t>
      </w:r>
      <w:r>
        <w:rPr>
          <w:rFonts w:ascii="Times New Roman" w:hAnsi="Times New Roman" w:cs="Times New Roman"/>
          <w:color w:val="000000"/>
          <w:sz w:val="24"/>
        </w:rPr>
        <w:t>’</w:t>
      </w:r>
      <w:r>
        <w:rPr>
          <w:rFonts w:ascii="Times New Roman" w:hAnsi="Times New Roman" w:cs="Times New Roman"/>
          <w:color w:val="000000"/>
          <w:sz w:val="24"/>
        </w:rPr>
        <w:t>之称的法国糕点师</w:t>
      </w:r>
      <w:r>
        <w:rPr>
          <w:rFonts w:ascii="Times New Roman" w:hAnsi="Times New Roman" w:cs="Times New Roman"/>
          <w:color w:val="000000"/>
          <w:sz w:val="24"/>
        </w:rPr>
        <w:t xml:space="preserve">  Pierre Herme</w:t>
      </w:r>
      <w:r>
        <w:rPr>
          <w:rFonts w:ascii="Times New Roman" w:hAnsi="Times New Roman" w:cs="Times New Roman"/>
          <w:color w:val="000000"/>
          <w:sz w:val="24"/>
        </w:rPr>
        <w:t>已经研制出了咸焦糖蛋白杏仁饼，并从此创造了咸焦糖的粘性逐滴法</w:t>
      </w:r>
      <w:r>
        <w:rPr>
          <w:rFonts w:ascii="Times New Roman" w:hAnsi="Times New Roman" w:cs="Times New Roman"/>
          <w:color w:val="000000"/>
          <w:sz w:val="24"/>
        </w:rPr>
        <w:t>(sticky drip-by-drip)”</w:t>
      </w:r>
      <w:r>
        <w:rPr>
          <w:rFonts w:ascii="Times New Roman" w:hAnsi="Times New Roman" w:cs="Times New Roman"/>
          <w:color w:val="000000"/>
          <w:sz w:val="24"/>
        </w:rPr>
        <w:t>。她这样描述液态、极薄的</w:t>
      </w:r>
      <w:r>
        <w:rPr>
          <w:rFonts w:ascii="Times New Roman" w:hAnsi="Times New Roman" w:cs="Times New Roman"/>
          <w:color w:val="000000"/>
          <w:sz w:val="24"/>
        </w:rPr>
        <w:t xml:space="preserve">L’Artisan </w:t>
      </w:r>
      <w:r>
        <w:rPr>
          <w:rFonts w:ascii="Times New Roman" w:hAnsi="Times New Roman" w:cs="Times New Roman"/>
          <w:color w:val="000000"/>
          <w:sz w:val="24"/>
        </w:rPr>
        <w:t xml:space="preserve">du </w:t>
      </w:r>
      <w:r>
        <w:rPr>
          <w:rFonts w:ascii="Times New Roman" w:hAnsi="Times New Roman" w:cs="Times New Roman"/>
          <w:color w:val="000000"/>
          <w:sz w:val="24"/>
        </w:rPr>
        <w:t>巧克力中的咸焦糖：快速流动的金色细流，烟雾飘渺，拥有着甜蜜、咸涩的味道，迷人的不可思议。</w:t>
      </w:r>
    </w:p>
    <w:p w14:paraId="62059AF8" w14:textId="77777777" w:rsidR="00970176" w:rsidRDefault="008D6EE0">
      <w:pPr>
        <w:pStyle w:val="3"/>
      </w:pPr>
      <w:bookmarkStart w:id="1602" w:name="_Toc14992124"/>
      <w:r>
        <w:rPr>
          <w:rFonts w:hint="eastAsia"/>
        </w:rPr>
        <w:t xml:space="preserve">5.5.3 </w:t>
      </w:r>
      <w:r>
        <w:t>并不是所有的纸杯蛋糕</w:t>
      </w:r>
      <w:r>
        <w:t xml:space="preserve"> (Cupcakes)</w:t>
      </w:r>
      <w:r>
        <w:t>都是甜的</w:t>
      </w:r>
      <w:bookmarkEnd w:id="1602"/>
    </w:p>
    <w:p w14:paraId="0C16F91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最近的风味创新之展</w:t>
      </w:r>
      <w:r>
        <w:rPr>
          <w:rFonts w:ascii="Times New Roman" w:hAnsi="Times New Roman" w:cs="Times New Roman"/>
          <w:color w:val="000000"/>
          <w:sz w:val="24"/>
        </w:rPr>
        <w:t>(</w:t>
      </w:r>
      <w:r>
        <w:rPr>
          <w:rFonts w:ascii="Times New Roman" w:hAnsi="Times New Roman" w:cs="Times New Roman"/>
          <w:color w:val="0000FF"/>
          <w:sz w:val="24"/>
        </w:rPr>
        <w:t>Innovation Roadshow</w:t>
      </w:r>
      <w:r>
        <w:rPr>
          <w:rFonts w:ascii="Times New Roman" w:hAnsi="Times New Roman" w:cs="Times New Roman"/>
          <w:color w:val="000000"/>
          <w:sz w:val="24"/>
        </w:rPr>
        <w:t>)</w:t>
      </w:r>
      <w:r>
        <w:rPr>
          <w:rFonts w:ascii="Times New Roman" w:hAnsi="Times New Roman" w:cs="Times New Roman"/>
          <w:color w:val="000000"/>
          <w:sz w:val="24"/>
        </w:rPr>
        <w:t>上，宾夕法尼亚州费城市的</w:t>
      </w:r>
      <w:r>
        <w:rPr>
          <w:rFonts w:ascii="Times New Roman" w:hAnsi="Times New Roman" w:cs="Times New Roman"/>
          <w:color w:val="0000FF"/>
          <w:sz w:val="24"/>
        </w:rPr>
        <w:t>David Michael &amp; Co.</w:t>
      </w:r>
      <w:r>
        <w:rPr>
          <w:rFonts w:ascii="Times New Roman" w:hAnsi="Times New Roman" w:cs="Times New Roman"/>
          <w:color w:val="000000"/>
          <w:sz w:val="24"/>
        </w:rPr>
        <w:t>，</w:t>
      </w:r>
      <w:r>
        <w:rPr>
          <w:rFonts w:ascii="Times New Roman" w:hAnsi="Times New Roman" w:cs="Times New Roman"/>
          <w:color w:val="000000"/>
          <w:sz w:val="24"/>
        </w:rPr>
        <w:t xml:space="preserve"> </w:t>
      </w:r>
      <w:r>
        <w:rPr>
          <w:rFonts w:ascii="Times New Roman" w:hAnsi="Times New Roman" w:cs="Times New Roman"/>
          <w:color w:val="000000"/>
          <w:sz w:val="24"/>
        </w:rPr>
        <w:t>强调了一些甜咸味结合的小吃，由可口的开胃蛋糕到香草卤汁。</w:t>
      </w:r>
    </w:p>
    <w:p w14:paraId="685E5E1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FF"/>
          <w:sz w:val="24"/>
        </w:rPr>
        <w:t>David Michae</w:t>
      </w:r>
      <w:r>
        <w:rPr>
          <w:rFonts w:ascii="Times New Roman" w:hAnsi="Times New Roman" w:cs="Times New Roman"/>
          <w:sz w:val="24"/>
        </w:rPr>
        <w:t>l</w:t>
      </w:r>
      <w:r>
        <w:rPr>
          <w:rFonts w:ascii="Times New Roman" w:hAnsi="Times New Roman" w:cs="Times New Roman"/>
          <w:color w:val="000000"/>
          <w:sz w:val="24"/>
        </w:rPr>
        <w:t>公司说纸托蛋糕传统的定位就是甜食，但是并不是所有的纸</w:t>
      </w:r>
      <w:r>
        <w:rPr>
          <w:rFonts w:ascii="Times New Roman" w:hAnsi="Times New Roman" w:cs="Times New Roman"/>
          <w:color w:val="000000"/>
          <w:sz w:val="24"/>
        </w:rPr>
        <w:lastRenderedPageBreak/>
        <w:t>托蛋糕都只能作为甜食存在。</w:t>
      </w:r>
      <w:r>
        <w:rPr>
          <w:rFonts w:ascii="Times New Roman" w:hAnsi="Times New Roman" w:cs="Times New Roman"/>
          <w:color w:val="000000"/>
          <w:sz w:val="24"/>
        </w:rPr>
        <w:t>“</w:t>
      </w:r>
      <w:r>
        <w:rPr>
          <w:rFonts w:ascii="Times New Roman" w:hAnsi="Times New Roman" w:cs="Times New Roman"/>
          <w:color w:val="000000"/>
          <w:sz w:val="24"/>
        </w:rPr>
        <w:t>纸托蛋糕的形式也是经过了漫长而曲折的由许多因素铺成的路而形成的</w:t>
      </w:r>
      <w:r>
        <w:rPr>
          <w:rFonts w:ascii="Times New Roman" w:hAnsi="Times New Roman" w:cs="Times New Roman"/>
          <w:color w:val="000000"/>
          <w:sz w:val="24"/>
        </w:rPr>
        <w:t>，这些因素包括婚礼蛋糕、鸡尾酒头香、微型、昂贵的装饰品、无谷蛋白及素食者</w:t>
      </w:r>
      <w:r>
        <w:rPr>
          <w:rFonts w:ascii="Times New Roman" w:hAnsi="Times New Roman" w:cs="Times New Roman"/>
          <w:color w:val="000000"/>
          <w:sz w:val="24"/>
        </w:rPr>
        <w:t>”</w:t>
      </w:r>
      <w:r>
        <w:rPr>
          <w:rFonts w:ascii="Times New Roman" w:hAnsi="Times New Roman" w:cs="Times New Roman"/>
          <w:color w:val="000000"/>
          <w:sz w:val="24"/>
        </w:rPr>
        <w:t>，</w:t>
      </w:r>
      <w:r>
        <w:rPr>
          <w:rFonts w:ascii="Times New Roman" w:hAnsi="Times New Roman" w:cs="Times New Roman"/>
          <w:color w:val="0000FF"/>
          <w:sz w:val="24"/>
        </w:rPr>
        <w:t>David Michae</w:t>
      </w:r>
      <w:r>
        <w:rPr>
          <w:rFonts w:ascii="Times New Roman" w:hAnsi="Times New Roman" w:cs="Times New Roman"/>
          <w:color w:val="000000"/>
          <w:sz w:val="24"/>
        </w:rPr>
        <w:t>l</w:t>
      </w:r>
      <w:r>
        <w:rPr>
          <w:rFonts w:ascii="Times New Roman" w:hAnsi="Times New Roman" w:cs="Times New Roman"/>
          <w:color w:val="000000"/>
          <w:sz w:val="24"/>
        </w:rPr>
        <w:t>的营销及消费者研究经理</w:t>
      </w:r>
      <w:r>
        <w:rPr>
          <w:rFonts w:ascii="Times New Roman" w:hAnsi="Times New Roman" w:cs="Times New Roman"/>
          <w:color w:val="000000"/>
          <w:sz w:val="24"/>
        </w:rPr>
        <w:t>Victoria Vayneberger</w:t>
      </w:r>
      <w:r>
        <w:rPr>
          <w:rFonts w:ascii="Times New Roman" w:hAnsi="Times New Roman" w:cs="Times New Roman"/>
          <w:color w:val="000000"/>
          <w:sz w:val="24"/>
        </w:rPr>
        <w:t>说，</w:t>
      </w:r>
      <w:r>
        <w:rPr>
          <w:rFonts w:ascii="Times New Roman" w:hAnsi="Times New Roman" w:cs="Times New Roman"/>
          <w:color w:val="000000"/>
          <w:sz w:val="24"/>
        </w:rPr>
        <w:t>“</w:t>
      </w:r>
      <w:r>
        <w:rPr>
          <w:rFonts w:ascii="Times New Roman" w:hAnsi="Times New Roman" w:cs="Times New Roman"/>
          <w:color w:val="000000"/>
          <w:sz w:val="24"/>
        </w:rPr>
        <w:t>毫无疑问，其扭曲旋转的外形是一种柔软的爱心抚慰。</w:t>
      </w:r>
    </w:p>
    <w:p w14:paraId="074B77F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为了证明这一点，该公司出品了一些迷你微型开胃蛋糕，一种可口的心形纸托蛋糕。从技术上讲，这些产品是由咸味香精制备的，但是却运用了传统上被认为是甜味的工艺，所以我认为把它放进这篇讨论甜咸结合的文章里是合适的。比如说，该公司将传统的咸味香精与糖霜结合：鸡味蛋糕加切达干酪糖霜，蟹味蛋糕加番茄草药糖霜</w:t>
      </w:r>
      <w:r>
        <w:rPr>
          <w:rFonts w:ascii="Times New Roman" w:hAnsi="Times New Roman" w:cs="Times New Roman"/>
          <w:color w:val="000000"/>
          <w:sz w:val="24"/>
        </w:rPr>
        <w:t>，油炸洋葱牛排味蛋糕加培根糖霜。这些蛋糕冷盘也可以跟其他咸味香精或甜味物质搭配，像猪肉青豆加苹果酱、比萨加蛋糕配饰</w:t>
      </w:r>
      <w:r>
        <w:rPr>
          <w:rFonts w:ascii="Times New Roman" w:hAnsi="Times New Roman" w:cs="Times New Roman"/>
          <w:color w:val="000000"/>
          <w:sz w:val="24"/>
        </w:rPr>
        <w:t>(</w:t>
      </w:r>
      <w:r>
        <w:rPr>
          <w:rFonts w:ascii="Times New Roman" w:hAnsi="Times New Roman" w:cs="Times New Roman"/>
          <w:color w:val="000000"/>
          <w:sz w:val="24"/>
        </w:rPr>
        <w:t>我觉得配饰可以使一种水果，比如蓝莓酱之类的</w:t>
      </w:r>
      <w:r>
        <w:rPr>
          <w:rFonts w:ascii="Times New Roman" w:hAnsi="Times New Roman" w:cs="Times New Roman"/>
          <w:color w:val="000000"/>
          <w:sz w:val="24"/>
        </w:rPr>
        <w:t>)</w:t>
      </w:r>
      <w:r>
        <w:rPr>
          <w:rFonts w:ascii="Times New Roman" w:hAnsi="Times New Roman" w:cs="Times New Roman"/>
          <w:color w:val="000000"/>
          <w:sz w:val="24"/>
        </w:rPr>
        <w:t>、海鲜通心粉加奶酪、传统的</w:t>
      </w:r>
      <w:r>
        <w:rPr>
          <w:rFonts w:ascii="Times New Roman" w:hAnsi="Times New Roman" w:cs="Times New Roman"/>
          <w:color w:val="000000"/>
          <w:sz w:val="24"/>
        </w:rPr>
        <w:t>BLT(</w:t>
      </w:r>
      <w:r>
        <w:rPr>
          <w:rFonts w:ascii="Times New Roman" w:hAnsi="Times New Roman" w:cs="Times New Roman"/>
          <w:color w:val="000000"/>
          <w:sz w:val="24"/>
        </w:rPr>
        <w:t>培根、生菜、番茄三明治</w:t>
      </w:r>
      <w:r>
        <w:rPr>
          <w:rFonts w:ascii="Times New Roman" w:hAnsi="Times New Roman" w:cs="Times New Roman"/>
          <w:color w:val="000000"/>
          <w:sz w:val="24"/>
        </w:rPr>
        <w:t>)</w:t>
      </w:r>
      <w:r>
        <w:rPr>
          <w:rFonts w:ascii="Times New Roman" w:hAnsi="Times New Roman" w:cs="Times New Roman"/>
          <w:color w:val="000000"/>
          <w:sz w:val="24"/>
        </w:rPr>
        <w:t>烘肉卷加肉汁等，或者肉饼加红薯糖霜如何？</w:t>
      </w:r>
    </w:p>
    <w:p w14:paraId="7544E9C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暂且先不谈蛋糕，</w:t>
      </w:r>
      <w:r>
        <w:rPr>
          <w:rFonts w:ascii="Times New Roman" w:hAnsi="Times New Roman" w:cs="Times New Roman"/>
          <w:color w:val="0000FF"/>
          <w:sz w:val="24"/>
        </w:rPr>
        <w:t>David Michael</w:t>
      </w:r>
      <w:r>
        <w:rPr>
          <w:rFonts w:ascii="Times New Roman" w:hAnsi="Times New Roman" w:cs="Times New Roman"/>
          <w:color w:val="000000"/>
          <w:sz w:val="24"/>
        </w:rPr>
        <w:t>还关注了香草卤汁。香草味可以说是世界上最受欢迎的口味，但是却很少在主菜中出现。为了挑战这一理念，</w:t>
      </w:r>
      <w:r>
        <w:rPr>
          <w:rFonts w:ascii="Times New Roman" w:hAnsi="Times New Roman" w:cs="Times New Roman"/>
          <w:color w:val="0000FF"/>
          <w:sz w:val="24"/>
        </w:rPr>
        <w:t>David Michael</w:t>
      </w:r>
      <w:r>
        <w:rPr>
          <w:rFonts w:ascii="Times New Roman" w:hAnsi="Times New Roman" w:cs="Times New Roman"/>
          <w:color w:val="000000"/>
          <w:sz w:val="24"/>
        </w:rPr>
        <w:t>正在尝试寻找能与香草最佳互补的肉类蛋白，并试图解释原因。该公司以腌料为实验原料，并结合某</w:t>
      </w:r>
      <w:r>
        <w:rPr>
          <w:rFonts w:ascii="Times New Roman" w:hAnsi="Times New Roman" w:cs="Times New Roman"/>
          <w:color w:val="000000"/>
          <w:sz w:val="24"/>
        </w:rPr>
        <w:t>种风味进行了一系列研究，试图找到最佳组合。首先是将鸡胸脯肉与</w:t>
      </w:r>
      <w:r>
        <w:rPr>
          <w:rFonts w:ascii="Times New Roman" w:hAnsi="Times New Roman" w:cs="Times New Roman"/>
          <w:sz w:val="24"/>
        </w:rPr>
        <w:t>香草姜味柠檬腌料</w:t>
      </w:r>
      <w:r>
        <w:rPr>
          <w:rFonts w:ascii="Times New Roman" w:hAnsi="Times New Roman" w:cs="Times New Roman"/>
          <w:color w:val="000000"/>
          <w:sz w:val="24"/>
        </w:rPr>
        <w:t>进行组合。</w:t>
      </w:r>
      <w:r>
        <w:rPr>
          <w:rFonts w:ascii="Times New Roman" w:hAnsi="Times New Roman" w:cs="Times New Roman"/>
          <w:color w:val="000000"/>
          <w:sz w:val="24"/>
        </w:rPr>
        <w:t>Vayneberger</w:t>
      </w:r>
      <w:r>
        <w:rPr>
          <w:rFonts w:ascii="Times New Roman" w:hAnsi="Times New Roman" w:cs="Times New Roman"/>
          <w:color w:val="000000"/>
          <w:sz w:val="24"/>
        </w:rPr>
        <w:t>说：</w:t>
      </w:r>
      <w:r>
        <w:rPr>
          <w:rFonts w:ascii="Times New Roman" w:hAnsi="Times New Roman" w:cs="Times New Roman"/>
          <w:color w:val="000000"/>
          <w:sz w:val="24"/>
        </w:rPr>
        <w:t>“</w:t>
      </w:r>
      <w:r>
        <w:rPr>
          <w:rFonts w:ascii="Times New Roman" w:hAnsi="Times New Roman" w:cs="Times New Roman"/>
          <w:color w:val="000000"/>
          <w:sz w:val="24"/>
        </w:rPr>
        <w:t>该腌料塔希提香草风味曲线的甜度和粘度可以显示鸡肉的细微差别。将</w:t>
      </w:r>
      <w:r>
        <w:rPr>
          <w:rFonts w:ascii="Times New Roman" w:hAnsi="Times New Roman" w:cs="Times New Roman"/>
          <w:color w:val="000000"/>
          <w:sz w:val="24"/>
        </w:rPr>
        <w:t>Supreme</w:t>
      </w:r>
      <w:r>
        <w:rPr>
          <w:rFonts w:ascii="Times New Roman" w:hAnsi="Times New Roman" w:cs="Times New Roman"/>
          <w:color w:val="000000"/>
          <w:sz w:val="24"/>
          <w:vertAlign w:val="superscript"/>
        </w:rPr>
        <w:t>®</w:t>
      </w:r>
      <w:r>
        <w:rPr>
          <w:rFonts w:ascii="Times New Roman" w:hAnsi="Times New Roman" w:cs="Times New Roman"/>
          <w:color w:val="000000"/>
          <w:sz w:val="24"/>
        </w:rPr>
        <w:t>(David Michael</w:t>
      </w:r>
      <w:r>
        <w:rPr>
          <w:rFonts w:ascii="Times New Roman" w:hAnsi="Times New Roman" w:cs="Times New Roman"/>
          <w:color w:val="000000"/>
          <w:sz w:val="24"/>
        </w:rPr>
        <w:t>出品的一种效益极佳的香草提取物</w:t>
      </w:r>
      <w:r>
        <w:rPr>
          <w:rFonts w:ascii="Times New Roman" w:hAnsi="Times New Roman" w:cs="Times New Roman"/>
          <w:color w:val="000000"/>
          <w:sz w:val="24"/>
        </w:rPr>
        <w:t>)</w:t>
      </w:r>
      <w:r>
        <w:rPr>
          <w:rFonts w:ascii="Times New Roman" w:hAnsi="Times New Roman" w:cs="Times New Roman"/>
          <w:color w:val="000000"/>
          <w:sz w:val="24"/>
        </w:rPr>
        <w:t>加入其中有益于香草风味的维持，以便于后期一系列实验的进行</w:t>
      </w:r>
      <w:r>
        <w:rPr>
          <w:rFonts w:ascii="Times New Roman" w:hAnsi="Times New Roman" w:cs="Times New Roman"/>
          <w:color w:val="000000"/>
          <w:sz w:val="24"/>
        </w:rPr>
        <w:t>”</w:t>
      </w:r>
      <w:r>
        <w:rPr>
          <w:rFonts w:ascii="Times New Roman" w:hAnsi="Times New Roman" w:cs="Times New Roman"/>
          <w:color w:val="000000"/>
          <w:sz w:val="24"/>
        </w:rPr>
        <w:t>。</w:t>
      </w:r>
    </w:p>
    <w:p w14:paraId="6FC9955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类似的，该公司也研究了猪肉里脊与香草风味的搭配来探索猪肉蛋白与香草风味的最佳组合，此次选择的是香草李子</w:t>
      </w:r>
      <w:r>
        <w:rPr>
          <w:rFonts w:ascii="Times New Roman" w:hAnsi="Times New Roman" w:cs="Times New Roman"/>
          <w:color w:val="000000"/>
          <w:sz w:val="24"/>
        </w:rPr>
        <w:t>-</w:t>
      </w:r>
      <w:r>
        <w:rPr>
          <w:rFonts w:ascii="Times New Roman" w:hAnsi="Times New Roman" w:cs="Times New Roman"/>
          <w:color w:val="000000"/>
          <w:sz w:val="24"/>
        </w:rPr>
        <w:t>草药腌料与猪肉结合。在此腌料中，</w:t>
      </w:r>
      <w:r>
        <w:rPr>
          <w:rFonts w:ascii="Times New Roman" w:hAnsi="Times New Roman" w:cs="Times New Roman"/>
          <w:color w:val="000000"/>
          <w:sz w:val="24"/>
        </w:rPr>
        <w:t>Supreme</w:t>
      </w:r>
      <w:r>
        <w:rPr>
          <w:rFonts w:ascii="Times New Roman" w:hAnsi="Times New Roman" w:cs="Times New Roman"/>
          <w:color w:val="000000"/>
          <w:sz w:val="24"/>
        </w:rPr>
        <w:t>是香草风味的来源，它即加强了猪肉的特征风味同时也</w:t>
      </w:r>
      <w:r>
        <w:rPr>
          <w:rFonts w:ascii="Times New Roman" w:hAnsi="Times New Roman" w:cs="Times New Roman"/>
          <w:color w:val="000000"/>
          <w:sz w:val="24"/>
        </w:rPr>
        <w:t>使香草风味得以完美释放。更微妙的是威士忌香草的使用，它作为头香首先释放后会再与李子混合。</w:t>
      </w:r>
    </w:p>
    <w:p w14:paraId="2372216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除了肉，香草也可以与其他咸味美味结合，如酱汁、蘸水、敷料等。</w:t>
      </w:r>
    </w:p>
    <w:p w14:paraId="6C78A304" w14:textId="77777777" w:rsidR="00970176" w:rsidRDefault="008D6EE0">
      <w:pPr>
        <w:pStyle w:val="3"/>
      </w:pPr>
      <w:bookmarkStart w:id="1603" w:name="_Toc14992125"/>
      <w:r>
        <w:rPr>
          <w:rFonts w:hint="eastAsia"/>
        </w:rPr>
        <w:lastRenderedPageBreak/>
        <w:t xml:space="preserve">5.5.4 </w:t>
      </w:r>
      <w:r>
        <w:t>甜咸风味的塑造方向</w:t>
      </w:r>
      <w:bookmarkEnd w:id="1603"/>
    </w:p>
    <w:p w14:paraId="6B12C38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来自肯塔基州厄兰格市的</w:t>
      </w:r>
      <w:r>
        <w:rPr>
          <w:rFonts w:ascii="Times New Roman" w:hAnsi="Times New Roman" w:cs="Times New Roman"/>
          <w:color w:val="000000"/>
          <w:sz w:val="24"/>
        </w:rPr>
        <w:t>Wild Flavors</w:t>
      </w:r>
      <w:r>
        <w:rPr>
          <w:rFonts w:ascii="Times New Roman" w:hAnsi="Times New Roman" w:cs="Times New Roman"/>
          <w:color w:val="000000"/>
          <w:sz w:val="24"/>
        </w:rPr>
        <w:t>有限公司营销副主任</w:t>
      </w:r>
      <w:r>
        <w:rPr>
          <w:rFonts w:ascii="Times New Roman" w:hAnsi="Times New Roman" w:cs="Times New Roman"/>
          <w:color w:val="000000"/>
          <w:sz w:val="24"/>
        </w:rPr>
        <w:t>Jessica R. Jones-Dille</w:t>
      </w:r>
      <w:r>
        <w:rPr>
          <w:rFonts w:ascii="Times New Roman" w:hAnsi="Times New Roman" w:cs="Times New Roman"/>
          <w:color w:val="000000"/>
          <w:sz w:val="24"/>
        </w:rPr>
        <w:t>说：</w:t>
      </w:r>
      <w:r>
        <w:rPr>
          <w:rFonts w:ascii="Times New Roman" w:hAnsi="Times New Roman" w:cs="Times New Roman"/>
          <w:color w:val="000000"/>
          <w:sz w:val="24"/>
        </w:rPr>
        <w:t>“</w:t>
      </w:r>
      <w:r>
        <w:rPr>
          <w:rFonts w:ascii="Times New Roman" w:hAnsi="Times New Roman" w:cs="Times New Roman"/>
          <w:color w:val="000000"/>
          <w:sz w:val="24"/>
        </w:rPr>
        <w:t>甜咸结合风味的食品似乎出现在很多餐馆的菜单上，这种</w:t>
      </w:r>
      <w:r>
        <w:rPr>
          <w:rFonts w:ascii="Times New Roman" w:hAnsi="Times New Roman" w:cs="Times New Roman"/>
          <w:color w:val="000000"/>
          <w:sz w:val="24"/>
        </w:rPr>
        <w:t>‘</w:t>
      </w:r>
      <w:r>
        <w:rPr>
          <w:rFonts w:ascii="Times New Roman" w:hAnsi="Times New Roman" w:cs="Times New Roman"/>
          <w:color w:val="000000"/>
          <w:sz w:val="24"/>
        </w:rPr>
        <w:t>风味融合</w:t>
      </w:r>
      <w:r>
        <w:rPr>
          <w:rFonts w:ascii="Times New Roman" w:hAnsi="Times New Roman" w:cs="Times New Roman"/>
          <w:color w:val="000000"/>
          <w:sz w:val="24"/>
        </w:rPr>
        <w:t>’</w:t>
      </w:r>
      <w:r>
        <w:rPr>
          <w:rFonts w:ascii="Times New Roman" w:hAnsi="Times New Roman" w:cs="Times New Roman"/>
          <w:color w:val="000000"/>
          <w:sz w:val="24"/>
        </w:rPr>
        <w:t>或者说</w:t>
      </w:r>
      <w:r>
        <w:rPr>
          <w:rFonts w:ascii="Times New Roman" w:hAnsi="Times New Roman" w:cs="Times New Roman"/>
          <w:color w:val="000000"/>
          <w:sz w:val="24"/>
        </w:rPr>
        <w:t>‘</w:t>
      </w:r>
      <w:r>
        <w:rPr>
          <w:rFonts w:ascii="Times New Roman" w:hAnsi="Times New Roman" w:cs="Times New Roman"/>
          <w:color w:val="000000"/>
          <w:sz w:val="24"/>
        </w:rPr>
        <w:t>跨风味</w:t>
      </w:r>
      <w:r>
        <w:rPr>
          <w:rFonts w:ascii="Times New Roman" w:hAnsi="Times New Roman" w:cs="Times New Roman"/>
          <w:color w:val="000000"/>
          <w:sz w:val="24"/>
        </w:rPr>
        <w:t>’</w:t>
      </w:r>
      <w:r>
        <w:rPr>
          <w:rFonts w:ascii="Times New Roman" w:hAnsi="Times New Roman" w:cs="Times New Roman"/>
          <w:color w:val="000000"/>
          <w:sz w:val="24"/>
        </w:rPr>
        <w:t>的现象也流行于商店。我们可以在传统的咸味沙拉酱、调味料及腌肉中发现水果风味或成分，而同时香料、草药、辣椒甚至培根等肉类也如雨后春笋般出现</w:t>
      </w:r>
      <w:r>
        <w:rPr>
          <w:rFonts w:ascii="Times New Roman" w:hAnsi="Times New Roman" w:cs="Times New Roman"/>
          <w:color w:val="000000"/>
          <w:sz w:val="24"/>
        </w:rPr>
        <w:t>于糖果中。</w:t>
      </w:r>
      <w:r>
        <w:rPr>
          <w:rFonts w:ascii="Times New Roman" w:hAnsi="Times New Roman" w:cs="Times New Roman"/>
          <w:color w:val="000000"/>
          <w:sz w:val="24"/>
        </w:rPr>
        <w:t>”</w:t>
      </w:r>
    </w:p>
    <w:p w14:paraId="49E4855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Wild Flavors</w:t>
      </w:r>
      <w:r>
        <w:rPr>
          <w:rFonts w:ascii="Times New Roman" w:hAnsi="Times New Roman" w:cs="Times New Roman"/>
          <w:color w:val="000000"/>
          <w:sz w:val="24"/>
        </w:rPr>
        <w:t>开发甜咸产品倒不足为奇，这点可以由他们生产的一些产品来看，包括：黑莓烧烤牛肉，</w:t>
      </w:r>
      <w:r>
        <w:rPr>
          <w:rFonts w:ascii="Times New Roman" w:hAnsi="Times New Roman" w:cs="Times New Roman"/>
          <w:color w:val="000000"/>
          <w:sz w:val="24"/>
        </w:rPr>
        <w:t xml:space="preserve"> </w:t>
      </w:r>
      <w:r>
        <w:rPr>
          <w:rFonts w:ascii="Times New Roman" w:hAnsi="Times New Roman" w:cs="Times New Roman"/>
          <w:color w:val="000000"/>
          <w:sz w:val="24"/>
        </w:rPr>
        <w:t>姜味梅子绿茶香醋，格鲁吉亚桃烧烤汁，</w:t>
      </w:r>
      <w:r>
        <w:rPr>
          <w:rFonts w:ascii="Times New Roman" w:hAnsi="Times New Roman" w:cs="Times New Roman"/>
          <w:color w:val="000000"/>
          <w:sz w:val="24"/>
        </w:rPr>
        <w:t xml:space="preserve"> </w:t>
      </w:r>
      <w:r>
        <w:rPr>
          <w:rFonts w:ascii="Times New Roman" w:hAnsi="Times New Roman" w:cs="Times New Roman"/>
          <w:color w:val="000000"/>
          <w:sz w:val="24"/>
        </w:rPr>
        <w:t>苹果汁糖蜜醋，苹果梨蜜芥末，</w:t>
      </w:r>
      <w:r>
        <w:rPr>
          <w:rFonts w:ascii="Times New Roman" w:hAnsi="Times New Roman" w:cs="Times New Roman"/>
          <w:color w:val="000000"/>
          <w:sz w:val="24"/>
        </w:rPr>
        <w:t xml:space="preserve"> </w:t>
      </w:r>
      <w:r>
        <w:rPr>
          <w:rFonts w:ascii="Times New Roman" w:hAnsi="Times New Roman" w:cs="Times New Roman"/>
          <w:color w:val="000000"/>
          <w:sz w:val="24"/>
        </w:rPr>
        <w:t>红酒胡椒巧克力松露，橙味南非博士茶，</w:t>
      </w:r>
      <w:r>
        <w:rPr>
          <w:rFonts w:ascii="Times New Roman" w:hAnsi="Times New Roman" w:cs="Times New Roman"/>
          <w:color w:val="000000"/>
          <w:sz w:val="24"/>
        </w:rPr>
        <w:t xml:space="preserve"> </w:t>
      </w:r>
      <w:r>
        <w:rPr>
          <w:rFonts w:ascii="Times New Roman" w:hAnsi="Times New Roman" w:cs="Times New Roman"/>
          <w:color w:val="000000"/>
          <w:sz w:val="24"/>
        </w:rPr>
        <w:t>西番莲辣椒苏打水，和黑巧克力味醋。本节的图片便是黑巧克力味醋，是一种向传统醋中加入黑巧克力口味的甜咸口味产品。水果沙拉及甜敷料本身的成分组成使得它们成为甜咸组合风味产品的完美例子。在蔬菜沙拉中加入醋会使其风味上更加可口。在最近一次的食品科技协会</w:t>
      </w:r>
      <w:r>
        <w:rPr>
          <w:rFonts w:ascii="Times New Roman" w:hAnsi="Times New Roman" w:cs="Times New Roman"/>
          <w:color w:val="000000"/>
          <w:sz w:val="24"/>
        </w:rPr>
        <w:t>(</w:t>
      </w:r>
      <w:r>
        <w:rPr>
          <w:rFonts w:ascii="Times New Roman" w:hAnsi="Times New Roman" w:cs="Times New Roman"/>
          <w:color w:val="0000FF"/>
          <w:sz w:val="24"/>
        </w:rPr>
        <w:t>IFT</w:t>
      </w:r>
      <w:r>
        <w:rPr>
          <w:rFonts w:ascii="Times New Roman" w:hAnsi="Times New Roman" w:cs="Times New Roman"/>
          <w:color w:val="000000"/>
          <w:sz w:val="24"/>
        </w:rPr>
        <w:t>)</w:t>
      </w:r>
      <w:r>
        <w:rPr>
          <w:rFonts w:ascii="Times New Roman" w:hAnsi="Times New Roman" w:cs="Times New Roman"/>
          <w:color w:val="000000"/>
          <w:sz w:val="24"/>
        </w:rPr>
        <w:t>食品会展上，该公司展示了一系列甜咸</w:t>
      </w:r>
      <w:r>
        <w:rPr>
          <w:rFonts w:ascii="Times New Roman" w:hAnsi="Times New Roman" w:cs="Times New Roman"/>
          <w:color w:val="000000"/>
          <w:sz w:val="24"/>
        </w:rPr>
        <w:t>风味的迷你三明治，有：</w:t>
      </w:r>
      <w:r>
        <w:rPr>
          <w:rFonts w:ascii="Times New Roman" w:hAnsi="Times New Roman" w:cs="Times New Roman"/>
          <w:color w:val="0000FF"/>
          <w:sz w:val="24"/>
        </w:rPr>
        <w:t>干西红柿柠檬腌鸡肉加帕尔马蒜蓉蛋黄酱加地中海面包圈，</w:t>
      </w:r>
      <w:r>
        <w:rPr>
          <w:rFonts w:ascii="Times New Roman" w:hAnsi="Times New Roman" w:cs="Times New Roman"/>
          <w:color w:val="0000FF"/>
          <w:sz w:val="24"/>
        </w:rPr>
        <w:t xml:space="preserve"> </w:t>
      </w:r>
      <w:r>
        <w:rPr>
          <w:rFonts w:ascii="Times New Roman" w:hAnsi="Times New Roman" w:cs="Times New Roman"/>
          <w:color w:val="0000FF"/>
          <w:sz w:val="24"/>
        </w:rPr>
        <w:t>辣椒粉黑啤火鸡胸加苹果蜂蜜芥末加粗裸麦面包圈，及乔治亚桃烧烤汁加苹果汁糖蜜洋葱加罂粟籽面包。</w:t>
      </w:r>
      <w:r>
        <w:rPr>
          <w:rFonts w:ascii="Times New Roman" w:hAnsi="Times New Roman" w:cs="Times New Roman"/>
          <w:color w:val="000000"/>
          <w:sz w:val="24"/>
        </w:rPr>
        <w:t>植物风味长久流行，或许将其与咸甜风味食品结合是一种很有趣的尝试，也为甜咸风味开创了一个新的方位。或者可以想象一下加入木槿或者橙花的巧克力茶饮料，听起来可以接受。</w:t>
      </w:r>
      <w:r>
        <w:rPr>
          <w:rFonts w:ascii="Times New Roman" w:hAnsi="Times New Roman" w:cs="Times New Roman"/>
          <w:color w:val="0000FF"/>
          <w:sz w:val="24"/>
        </w:rPr>
        <w:t>Wild Flavors</w:t>
      </w:r>
      <w:r>
        <w:rPr>
          <w:rFonts w:ascii="Times New Roman" w:hAnsi="Times New Roman" w:cs="Times New Roman"/>
          <w:color w:val="000000"/>
          <w:sz w:val="24"/>
        </w:rPr>
        <w:t>已经开发出了一系列植物风味的产品，包括茉莉花、薰衣草、樱花、橙花、洋甘菊，含羞草、鸢尾、玫瑰、芙蓉、菊花。</w:t>
      </w:r>
      <w:r>
        <w:rPr>
          <w:rFonts w:ascii="Times New Roman" w:hAnsi="Times New Roman" w:cs="Times New Roman"/>
          <w:color w:val="000000"/>
          <w:sz w:val="24"/>
        </w:rPr>
        <w:t>Jones-Dille</w:t>
      </w:r>
      <w:r>
        <w:rPr>
          <w:rFonts w:ascii="Times New Roman" w:hAnsi="Times New Roman" w:cs="Times New Roman"/>
          <w:color w:val="000000"/>
          <w:sz w:val="24"/>
        </w:rPr>
        <w:t>指出：</w:t>
      </w:r>
      <w:r>
        <w:rPr>
          <w:rFonts w:ascii="Times New Roman" w:hAnsi="Times New Roman" w:cs="Times New Roman"/>
          <w:color w:val="000000"/>
          <w:sz w:val="24"/>
        </w:rPr>
        <w:t>“</w:t>
      </w:r>
      <w:r>
        <w:rPr>
          <w:rFonts w:ascii="Times New Roman" w:hAnsi="Times New Roman" w:cs="Times New Roman"/>
          <w:color w:val="000000"/>
          <w:sz w:val="24"/>
        </w:rPr>
        <w:t>以前，植物风味为主的产品</w:t>
      </w:r>
      <w:r>
        <w:rPr>
          <w:rFonts w:ascii="Times New Roman" w:hAnsi="Times New Roman" w:cs="Times New Roman"/>
          <w:color w:val="000000"/>
          <w:sz w:val="24"/>
        </w:rPr>
        <w:t>是属于比较小众的市场的，由于其越来越受欢迎，其种类、鲜度及风味的复杂度都在增加，植物风味食品已成为一种流行趋势。</w:t>
      </w:r>
      <w:r>
        <w:rPr>
          <w:rFonts w:ascii="Times New Roman" w:hAnsi="Times New Roman" w:cs="Times New Roman"/>
          <w:color w:val="0000FF"/>
          <w:sz w:val="24"/>
        </w:rPr>
        <w:t>Wild</w:t>
      </w:r>
      <w:r>
        <w:rPr>
          <w:rFonts w:ascii="Times New Roman" w:hAnsi="Times New Roman" w:cs="Times New Roman"/>
          <w:color w:val="000000"/>
          <w:sz w:val="24"/>
        </w:rPr>
        <w:t>认为这是一个开发植物风味结合水果及其香料风味新产品的机会。若将植物风味与传统风味如香料、草药等结合可能还会给消费者带来额外的健康福利。植物风味、甜味、香料的三重结合很容易开发出新产品的配方，如药茶、功能饮料、能量饮料、果汁、水、碳酸饮料、糖果、甜点等，当然，它也同样适用于烹饪。</w:t>
      </w:r>
    </w:p>
    <w:p w14:paraId="5EDC05F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color w:val="000000"/>
          <w:sz w:val="24"/>
        </w:rPr>
        <w:t>Wild</w:t>
      </w:r>
      <w:r>
        <w:rPr>
          <w:rFonts w:ascii="Times New Roman" w:hAnsi="Times New Roman" w:cs="Times New Roman"/>
          <w:color w:val="000000"/>
          <w:sz w:val="24"/>
        </w:rPr>
        <w:t>还有其他的一些猪肉、鸡肉、牛肉等腌肉制品与草药、水果、蔬菜的</w:t>
      </w:r>
      <w:r>
        <w:rPr>
          <w:rFonts w:ascii="Times New Roman" w:hAnsi="Times New Roman" w:cs="Times New Roman"/>
          <w:color w:val="000000"/>
          <w:sz w:val="24"/>
        </w:rPr>
        <w:lastRenderedPageBreak/>
        <w:t>风味组合</w:t>
      </w:r>
      <w:r>
        <w:rPr>
          <w:rFonts w:ascii="Times New Roman" w:hAnsi="Times New Roman" w:cs="Times New Roman"/>
          <w:color w:val="0000FF"/>
          <w:sz w:val="24"/>
        </w:rPr>
        <w:t>(Farmstand Favorites™</w:t>
      </w:r>
      <w:r>
        <w:rPr>
          <w:rFonts w:ascii="Times New Roman" w:hAnsi="Times New Roman" w:cs="Times New Roman"/>
          <w:color w:val="000000"/>
          <w:sz w:val="24"/>
        </w:rPr>
        <w:t>)</w:t>
      </w:r>
      <w:r>
        <w:rPr>
          <w:rFonts w:ascii="Times New Roman" w:hAnsi="Times New Roman" w:cs="Times New Roman"/>
          <w:color w:val="000000"/>
          <w:sz w:val="24"/>
        </w:rPr>
        <w:t>，总之，就是一些甜咸成分组合而成的风味体系。</w:t>
      </w:r>
      <w:r>
        <w:rPr>
          <w:rFonts w:ascii="Times New Roman" w:hAnsi="Times New Roman" w:cs="Times New Roman"/>
          <w:sz w:val="24"/>
        </w:rPr>
        <w:t>一些创造性的风味有</w:t>
      </w:r>
      <w:r>
        <w:rPr>
          <w:rFonts w:ascii="Times New Roman" w:hAnsi="Times New Roman" w:cs="Times New Roman"/>
          <w:color w:val="0000FF"/>
          <w:sz w:val="24"/>
        </w:rPr>
        <w:t>：辣味桃味猪肉，蜜梨百香果鸡肉，黑莓烧烤汁牛腩排，油桃莎莎酱，苹果迷迭香等。</w:t>
      </w:r>
    </w:p>
    <w:p w14:paraId="39DE9B4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rPr>
      </w:pPr>
      <w:r>
        <w:rPr>
          <w:rFonts w:ascii="Times New Roman" w:hAnsi="Times New Roman" w:cs="Times New Roman"/>
          <w:sz w:val="24"/>
        </w:rPr>
        <w:t>影响甜咸组合风味的另一个重要作用是使盐的替代品及甜味剂的选择性增多。</w:t>
      </w:r>
      <w:r>
        <w:rPr>
          <w:rFonts w:ascii="Times New Roman" w:hAnsi="Times New Roman" w:cs="Times New Roman"/>
          <w:color w:val="0000FF"/>
          <w:sz w:val="24"/>
        </w:rPr>
        <w:t>Wild</w:t>
      </w:r>
      <w:r>
        <w:rPr>
          <w:rFonts w:ascii="Times New Roman" w:hAnsi="Times New Roman" w:cs="Times New Roman"/>
          <w:color w:val="000000"/>
          <w:sz w:val="24"/>
        </w:rPr>
        <w:t>认为这种组合是甜叶菊苷的口味改善途径，可以大大的减弱甜叶菊苷的不良口感。该公司还提供了不同配方的混有口味改良成分的</w:t>
      </w:r>
      <w:r>
        <w:rPr>
          <w:rFonts w:ascii="Times New Roman" w:hAnsi="Times New Roman" w:cs="Times New Roman"/>
          <w:color w:val="0000FF"/>
          <w:sz w:val="24"/>
        </w:rPr>
        <w:t>Sunwin</w:t>
      </w:r>
      <w:r>
        <w:rPr>
          <w:rFonts w:ascii="Times New Roman" w:hAnsi="Times New Roman" w:cs="Times New Roman"/>
          <w:color w:val="0000FF"/>
          <w:sz w:val="24"/>
        </w:rPr>
        <w:t>甜叶菊</w:t>
      </w:r>
      <w:r>
        <w:rPr>
          <w:rFonts w:ascii="Times New Roman" w:hAnsi="Times New Roman" w:cs="Times New Roman"/>
          <w:color w:val="0000FF"/>
          <w:sz w:val="24"/>
        </w:rPr>
        <w:t>(</w:t>
      </w:r>
      <w:r>
        <w:rPr>
          <w:rFonts w:ascii="Times New Roman" w:hAnsi="Times New Roman" w:cs="Times New Roman"/>
          <w:color w:val="0000FF"/>
          <w:sz w:val="24"/>
        </w:rPr>
        <w:t>甜叶菊苷</w:t>
      </w:r>
      <w:r>
        <w:rPr>
          <w:rFonts w:ascii="Times New Roman" w:hAnsi="Times New Roman" w:cs="Times New Roman"/>
          <w:color w:val="0000FF"/>
          <w:sz w:val="24"/>
        </w:rPr>
        <w:t xml:space="preserve"> 95%</w:t>
      </w:r>
      <w:r>
        <w:rPr>
          <w:rFonts w:ascii="Times New Roman" w:hAnsi="Times New Roman" w:cs="Times New Roman"/>
          <w:color w:val="0000FF"/>
          <w:sz w:val="24"/>
        </w:rPr>
        <w:t>，</w:t>
      </w:r>
      <w:r>
        <w:rPr>
          <w:rFonts w:ascii="Times New Roman" w:hAnsi="Times New Roman" w:cs="Times New Roman"/>
          <w:color w:val="0000FF"/>
          <w:sz w:val="24"/>
        </w:rPr>
        <w:t xml:space="preserve"> 60%</w:t>
      </w:r>
      <w:r>
        <w:rPr>
          <w:rFonts w:ascii="Times New Roman" w:hAnsi="Times New Roman" w:cs="Times New Roman"/>
          <w:color w:val="0000FF"/>
          <w:sz w:val="24"/>
        </w:rPr>
        <w:t>，</w:t>
      </w:r>
      <w:r>
        <w:rPr>
          <w:rFonts w:ascii="Times New Roman" w:hAnsi="Times New Roman" w:cs="Times New Roman"/>
          <w:color w:val="0000FF"/>
          <w:sz w:val="24"/>
        </w:rPr>
        <w:t xml:space="preserve"> </w:t>
      </w:r>
      <w:r>
        <w:rPr>
          <w:rFonts w:ascii="Times New Roman" w:hAnsi="Times New Roman" w:cs="Times New Roman"/>
          <w:color w:val="0000FF"/>
          <w:sz w:val="24"/>
        </w:rPr>
        <w:t>及</w:t>
      </w:r>
      <w:r>
        <w:rPr>
          <w:rFonts w:ascii="Times New Roman" w:hAnsi="Times New Roman" w:cs="Times New Roman"/>
          <w:color w:val="0000FF"/>
          <w:sz w:val="24"/>
        </w:rPr>
        <w:t xml:space="preserve"> 80%)</w:t>
      </w:r>
      <w:r>
        <w:rPr>
          <w:rFonts w:ascii="Times New Roman" w:hAnsi="Times New Roman" w:cs="Times New Roman"/>
          <w:color w:val="0000FF"/>
          <w:sz w:val="24"/>
        </w:rPr>
        <w:t>，</w:t>
      </w:r>
      <w:r>
        <w:rPr>
          <w:rFonts w:ascii="Times New Roman" w:hAnsi="Times New Roman" w:cs="Times New Roman"/>
          <w:color w:val="000000"/>
          <w:sz w:val="24"/>
        </w:rPr>
        <w:t>他们制定了最佳平衡及整体甜味剖面规格。有些甜咸组合配方可以很轻易地解决甜叶菊苷的口味修饰问题。</w:t>
      </w:r>
    </w:p>
    <w:p w14:paraId="2BF7702C" w14:textId="77777777" w:rsidR="00970176" w:rsidRDefault="008D6EE0">
      <w:pPr>
        <w:pStyle w:val="3"/>
      </w:pPr>
      <w:bookmarkStart w:id="1604" w:name="_Toc14992126"/>
      <w:r>
        <w:rPr>
          <w:rFonts w:hint="eastAsia"/>
        </w:rPr>
        <w:t xml:space="preserve">5.5.5 </w:t>
      </w:r>
      <w:r>
        <w:t>甜咸结合很酷吗？</w:t>
      </w:r>
      <w:bookmarkEnd w:id="1604"/>
    </w:p>
    <w:p w14:paraId="4E97141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rPr>
        <w:t>来自明尼苏达州查斯卡市的</w:t>
      </w:r>
      <w:r>
        <w:rPr>
          <w:rFonts w:ascii="Times New Roman" w:hAnsi="Times New Roman" w:cs="Times New Roman"/>
          <w:color w:val="0000FF"/>
          <w:sz w:val="24"/>
        </w:rPr>
        <w:t>Quali Tech</w:t>
      </w:r>
      <w:r>
        <w:rPr>
          <w:rFonts w:ascii="Times New Roman" w:hAnsi="Times New Roman" w:cs="Times New Roman"/>
          <w:sz w:val="24"/>
        </w:rPr>
        <w:t>公司总经理兼副总裁</w:t>
      </w:r>
      <w:r>
        <w:rPr>
          <w:rFonts w:ascii="Times New Roman" w:hAnsi="Times New Roman" w:cs="Times New Roman"/>
          <w:sz w:val="24"/>
        </w:rPr>
        <w:t>Rudy Roesken(</w:t>
      </w:r>
      <w:r>
        <w:rPr>
          <w:rFonts w:ascii="Times New Roman" w:hAnsi="Times New Roman" w:cs="Times New Roman"/>
          <w:sz w:val="24"/>
        </w:rPr>
        <w:t>说：</w:t>
      </w:r>
      <w:r>
        <w:rPr>
          <w:rFonts w:ascii="Times New Roman" w:hAnsi="Times New Roman" w:cs="Times New Roman"/>
          <w:sz w:val="24"/>
        </w:rPr>
        <w:t>“</w:t>
      </w:r>
      <w:r>
        <w:rPr>
          <w:rFonts w:ascii="Times New Roman" w:hAnsi="Times New Roman" w:cs="Times New Roman"/>
          <w:sz w:val="24"/>
        </w:rPr>
        <w:t>甜咸结合是很酷的。</w:t>
      </w:r>
      <w:r>
        <w:rPr>
          <w:rFonts w:ascii="Times New Roman" w:hAnsi="Times New Roman" w:cs="Times New Roman"/>
          <w:sz w:val="24"/>
        </w:rPr>
        <w:t>”</w:t>
      </w:r>
      <w:r>
        <w:rPr>
          <w:rFonts w:ascii="Times New Roman" w:hAnsi="Times New Roman" w:cs="Times New Roman"/>
          <w:color w:val="0000FF"/>
          <w:sz w:val="24"/>
        </w:rPr>
        <w:t>Quali Tech</w:t>
      </w:r>
      <w:r>
        <w:rPr>
          <w:rFonts w:ascii="Times New Roman" w:hAnsi="Times New Roman" w:cs="Times New Roman"/>
          <w:sz w:val="24"/>
        </w:rPr>
        <w:t>公司是一个将微粒、包含物与美味结合来体现美食风味、功能、口感、视觉吸引力及健康特性的制造商。</w:t>
      </w:r>
    </w:p>
    <w:p w14:paraId="14EB64F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rPr>
        <w:t>在最近一次食品技术杂志</w:t>
      </w:r>
      <w:r>
        <w:rPr>
          <w:rFonts w:ascii="Times New Roman" w:hAnsi="Times New Roman" w:cs="Times New Roman"/>
          <w:sz w:val="24"/>
        </w:rPr>
        <w:t xml:space="preserve">( </w:t>
      </w:r>
      <w:r>
        <w:rPr>
          <w:rFonts w:ascii="Times New Roman" w:hAnsi="Times New Roman" w:cs="Times New Roman"/>
          <w:i/>
          <w:iCs/>
          <w:sz w:val="24"/>
        </w:rPr>
        <w:t>Food Technology</w:t>
      </w:r>
      <w:r>
        <w:rPr>
          <w:rFonts w:ascii="Times New Roman" w:hAnsi="Times New Roman" w:cs="Times New Roman"/>
          <w:sz w:val="24"/>
        </w:rPr>
        <w:t>)</w:t>
      </w:r>
      <w:r>
        <w:rPr>
          <w:rFonts w:ascii="Times New Roman" w:hAnsi="Times New Roman" w:cs="Times New Roman"/>
          <w:sz w:val="24"/>
        </w:rPr>
        <w:t>的采访中，</w:t>
      </w:r>
      <w:r>
        <w:rPr>
          <w:rFonts w:ascii="Times New Roman" w:hAnsi="Times New Roman" w:cs="Times New Roman"/>
          <w:sz w:val="24"/>
        </w:rPr>
        <w:t>Roesken</w:t>
      </w:r>
      <w:r>
        <w:rPr>
          <w:rFonts w:ascii="Times New Roman" w:hAnsi="Times New Roman" w:cs="Times New Roman"/>
          <w:sz w:val="24"/>
        </w:rPr>
        <w:t>分享了他对于甜咸结合风味趋势的看法，并表示他们公司将参与其中进行对此风味的</w:t>
      </w:r>
      <w:r>
        <w:rPr>
          <w:rFonts w:ascii="Times New Roman" w:hAnsi="Times New Roman" w:cs="Times New Roman"/>
          <w:sz w:val="24"/>
        </w:rPr>
        <w:t>开发。</w:t>
      </w:r>
    </w:p>
    <w:p w14:paraId="258E308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color w:val="000000"/>
          <w:sz w:val="24"/>
          <w:szCs w:val="24"/>
        </w:rPr>
        <w:t>他指出甜味和咸味的组合已经找到进入不同分段的方式，究其原因，这是多种食品、社会、人口的发展趋势的多元化融合的结果。美国人在饮食上变得更加有冒险精神。他们现在拥有的民族风味食品</w:t>
      </w:r>
      <w:r>
        <w:rPr>
          <w:rFonts w:ascii="Times New Roman" w:hAnsi="Times New Roman" w:cs="Times New Roman"/>
          <w:sz w:val="24"/>
          <w:szCs w:val="24"/>
        </w:rPr>
        <w:t>比以往任何时候都更多。并且意识到他们享受其经得起时间考验的</w:t>
      </w:r>
      <w:r>
        <w:rPr>
          <w:rFonts w:ascii="Times New Roman" w:hAnsi="Times New Roman" w:cs="Times New Roman"/>
          <w:color w:val="FF0000"/>
          <w:sz w:val="24"/>
          <w:szCs w:val="24"/>
        </w:rPr>
        <w:t>舒适区</w:t>
      </w:r>
      <w:r>
        <w:rPr>
          <w:rFonts w:ascii="Times New Roman" w:hAnsi="Times New Roman" w:cs="Times New Roman"/>
          <w:sz w:val="24"/>
          <w:szCs w:val="24"/>
        </w:rPr>
        <w:t>以外的口味。此外，并不完全无关的，美食家们从名厨那里得到一些消息，来迎接新的和意想不到的口味，如甜味和咸味的组合。</w:t>
      </w:r>
      <w:r>
        <w:rPr>
          <w:rFonts w:ascii="Times New Roman" w:hAnsi="Times New Roman" w:cs="Times New Roman"/>
          <w:sz w:val="24"/>
          <w:szCs w:val="24"/>
        </w:rPr>
        <w:t>Roesken</w:t>
      </w:r>
      <w:r>
        <w:rPr>
          <w:rFonts w:ascii="Times New Roman" w:hAnsi="Times New Roman" w:cs="Times New Roman"/>
          <w:sz w:val="24"/>
          <w:szCs w:val="24"/>
        </w:rPr>
        <w:t>讨论了他们公司已经开始开发的几个甜咸组合的研究进展。</w:t>
      </w:r>
    </w:p>
    <w:p w14:paraId="5AE9679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Roesken</w:t>
      </w:r>
      <w:r>
        <w:rPr>
          <w:rFonts w:ascii="Times New Roman" w:hAnsi="Times New Roman" w:cs="Times New Roman"/>
          <w:color w:val="000000"/>
          <w:sz w:val="24"/>
          <w:szCs w:val="24"/>
        </w:rPr>
        <w:t>说道：</w:t>
      </w:r>
      <w:r>
        <w:rPr>
          <w:rFonts w:ascii="Times New Roman" w:hAnsi="Times New Roman" w:cs="Times New Roman"/>
          <w:color w:val="000000"/>
          <w:sz w:val="24"/>
          <w:szCs w:val="24"/>
        </w:rPr>
        <w:t>“</w:t>
      </w:r>
      <w:r>
        <w:rPr>
          <w:rFonts w:ascii="Times New Roman" w:hAnsi="Times New Roman" w:cs="Times New Roman"/>
          <w:color w:val="000000"/>
          <w:sz w:val="24"/>
          <w:szCs w:val="24"/>
        </w:rPr>
        <w:t>我们观察到焦糖海盐在咖啡店里出现，便努力将其转化应用到松饼中</w:t>
      </w:r>
      <w:r>
        <w:rPr>
          <w:rFonts w:ascii="Times New Roman" w:hAnsi="Times New Roman" w:cs="Times New Roman"/>
          <w:color w:val="000000"/>
          <w:sz w:val="24"/>
          <w:szCs w:val="24"/>
        </w:rPr>
        <w:t>”</w:t>
      </w:r>
      <w:r>
        <w:rPr>
          <w:rFonts w:ascii="Times New Roman" w:hAnsi="Times New Roman" w:cs="Times New Roman"/>
          <w:color w:val="000000"/>
          <w:sz w:val="24"/>
          <w:szCs w:val="24"/>
        </w:rPr>
        <w:t>。可以充分利用该风味物质到其他类型的产品如面包、蛋糕、百吉饼、玉米片、面包屑、饼干、华夫饼、油炸圈饼、麦片和椒盐脆饼等中。他说：</w:t>
      </w:r>
      <w:r>
        <w:rPr>
          <w:rFonts w:ascii="Times New Roman" w:hAnsi="Times New Roman" w:cs="Times New Roman"/>
          <w:color w:val="000000"/>
          <w:sz w:val="24"/>
          <w:szCs w:val="24"/>
        </w:rPr>
        <w:t>“</w:t>
      </w:r>
      <w:r>
        <w:rPr>
          <w:rFonts w:ascii="Times New Roman" w:hAnsi="Times New Roman" w:cs="Times New Roman"/>
          <w:color w:val="000000"/>
          <w:sz w:val="24"/>
          <w:szCs w:val="24"/>
        </w:rPr>
        <w:t>一种应用包括一个配方中通过咸味感觉来补充提供丰富甜焦糖味的可融化的囊状物（</w:t>
      </w:r>
      <w:r>
        <w:rPr>
          <w:rFonts w:ascii="Times New Roman" w:hAnsi="Times New Roman" w:cs="Times New Roman"/>
          <w:color w:val="000000"/>
          <w:sz w:val="24"/>
          <w:szCs w:val="24"/>
        </w:rPr>
        <w:t>a melted pocket</w:t>
      </w:r>
      <w:r>
        <w:rPr>
          <w:rFonts w:ascii="Times New Roman" w:hAnsi="Times New Roman" w:cs="Times New Roman"/>
          <w:color w:val="000000"/>
          <w:sz w:val="24"/>
          <w:szCs w:val="24"/>
        </w:rPr>
        <w:t>）</w:t>
      </w:r>
      <w:r>
        <w:rPr>
          <w:rFonts w:ascii="Times New Roman" w:hAnsi="Times New Roman" w:cs="Times New Roman"/>
          <w:color w:val="000000"/>
          <w:sz w:val="24"/>
          <w:szCs w:val="24"/>
        </w:rPr>
        <w:t>”</w:t>
      </w:r>
      <w:r>
        <w:rPr>
          <w:rFonts w:ascii="Times New Roman" w:hAnsi="Times New Roman" w:cs="Times New Roman"/>
          <w:color w:val="000000"/>
          <w:sz w:val="24"/>
          <w:szCs w:val="24"/>
        </w:rPr>
        <w:t>。他补充说：</w:t>
      </w:r>
      <w:r>
        <w:rPr>
          <w:rFonts w:ascii="Times New Roman" w:hAnsi="Times New Roman" w:cs="Times New Roman"/>
          <w:color w:val="000000"/>
          <w:sz w:val="24"/>
          <w:szCs w:val="24"/>
        </w:rPr>
        <w:t>“</w:t>
      </w:r>
      <w:r>
        <w:rPr>
          <w:rFonts w:ascii="Times New Roman" w:hAnsi="Times New Roman" w:cs="Times New Roman"/>
          <w:color w:val="000000"/>
          <w:sz w:val="24"/>
          <w:szCs w:val="24"/>
        </w:rPr>
        <w:t>焦糖风味在</w:t>
      </w:r>
      <w:r>
        <w:rPr>
          <w:rFonts w:ascii="Times New Roman" w:hAnsi="Times New Roman" w:cs="Times New Roman"/>
          <w:color w:val="FF0000"/>
          <w:sz w:val="24"/>
          <w:szCs w:val="24"/>
        </w:rPr>
        <w:t>我们的一部分味觉中</w:t>
      </w:r>
      <w:r>
        <w:rPr>
          <w:rFonts w:ascii="Times New Roman" w:hAnsi="Times New Roman" w:cs="Times New Roman"/>
          <w:color w:val="000000"/>
          <w:sz w:val="24"/>
          <w:szCs w:val="24"/>
        </w:rPr>
        <w:t>也可以通过烟熏来提供三维的风味特性</w:t>
      </w:r>
      <w:r>
        <w:rPr>
          <w:rFonts w:ascii="Times New Roman" w:hAnsi="Times New Roman" w:cs="Times New Roman"/>
          <w:color w:val="000000"/>
          <w:sz w:val="24"/>
          <w:szCs w:val="24"/>
        </w:rPr>
        <w:t>-</w:t>
      </w:r>
      <w:r>
        <w:rPr>
          <w:rFonts w:ascii="Times New Roman" w:hAnsi="Times New Roman" w:cs="Times New Roman"/>
          <w:color w:val="000000"/>
          <w:sz w:val="24"/>
          <w:szCs w:val="24"/>
        </w:rPr>
        <w:t>甜味、可口和咸味而加强</w:t>
      </w:r>
      <w:r>
        <w:rPr>
          <w:rFonts w:ascii="Times New Roman" w:hAnsi="Times New Roman" w:cs="Times New Roman"/>
          <w:color w:val="000000"/>
          <w:sz w:val="24"/>
          <w:szCs w:val="24"/>
        </w:rPr>
        <w:t>”</w:t>
      </w:r>
      <w:r>
        <w:rPr>
          <w:rFonts w:ascii="Times New Roman" w:hAnsi="Times New Roman" w:cs="Times New Roman"/>
          <w:color w:val="000000"/>
          <w:sz w:val="24"/>
          <w:szCs w:val="24"/>
        </w:rPr>
        <w:t>。</w:t>
      </w:r>
    </w:p>
    <w:p w14:paraId="4738DC6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Roesken</w:t>
      </w:r>
      <w:r>
        <w:rPr>
          <w:rFonts w:ascii="Times New Roman" w:hAnsi="Times New Roman" w:cs="Times New Roman"/>
          <w:color w:val="000000"/>
          <w:sz w:val="24"/>
          <w:szCs w:val="24"/>
        </w:rPr>
        <w:t>解释说。</w:t>
      </w:r>
      <w:r>
        <w:rPr>
          <w:rFonts w:ascii="Times New Roman" w:hAnsi="Times New Roman" w:cs="Times New Roman"/>
          <w:color w:val="000000"/>
          <w:sz w:val="24"/>
          <w:szCs w:val="24"/>
        </w:rPr>
        <w:t>“</w:t>
      </w:r>
      <w:r>
        <w:rPr>
          <w:rFonts w:ascii="Times New Roman" w:hAnsi="Times New Roman" w:cs="Times New Roman"/>
          <w:color w:val="000000"/>
          <w:sz w:val="24"/>
          <w:szCs w:val="24"/>
        </w:rPr>
        <w:t>培根是可以解释甜味感觉中加入咸味的一种途径。根据</w:t>
      </w:r>
      <w:r>
        <w:rPr>
          <w:rFonts w:ascii="Times New Roman" w:hAnsi="Times New Roman" w:cs="Times New Roman"/>
          <w:color w:val="000000"/>
          <w:sz w:val="24"/>
          <w:szCs w:val="24"/>
        </w:rPr>
        <w:t>Roesken</w:t>
      </w:r>
      <w:r>
        <w:rPr>
          <w:rFonts w:ascii="Times New Roman" w:hAnsi="Times New Roman" w:cs="Times New Roman"/>
          <w:color w:val="000000"/>
          <w:sz w:val="24"/>
          <w:szCs w:val="24"/>
        </w:rPr>
        <w:t>所说，消费者喜欢的是增加了食物的丰富性。如果你增加其脂肪和盐分的特征，那么你现在便</w:t>
      </w:r>
      <w:r>
        <w:rPr>
          <w:rFonts w:ascii="Times New Roman" w:hAnsi="Times New Roman" w:cs="Times New Roman"/>
          <w:color w:val="000000"/>
          <w:sz w:val="24"/>
          <w:szCs w:val="24"/>
        </w:rPr>
        <w:t>是正在研究非常复杂的却又令人满意的食物产品。用苹果木、山核桃木熏制和枫树木熏制培根是目前较流行的风味。在它的组合中，</w:t>
      </w:r>
      <w:r>
        <w:rPr>
          <w:rFonts w:ascii="Times New Roman" w:hAnsi="Times New Roman" w:cs="Times New Roman"/>
          <w:color w:val="00B050"/>
          <w:sz w:val="24"/>
          <w:szCs w:val="24"/>
        </w:rPr>
        <w:t>QualiTech</w:t>
      </w:r>
      <w:r>
        <w:rPr>
          <w:rFonts w:ascii="Times New Roman" w:hAnsi="Times New Roman" w:cs="Times New Roman"/>
          <w:color w:val="000000"/>
          <w:sz w:val="24"/>
          <w:szCs w:val="24"/>
        </w:rPr>
        <w:t>拥有一个经犹太食品认证不含肉的且含钠量比实际产品还要低的培根。此外，不含有反式脂肪酸而且风味强度可以被操控</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
    <w:p w14:paraId="6B6D657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w:t>
      </w:r>
      <w:r>
        <w:rPr>
          <w:rFonts w:ascii="Times New Roman" w:hAnsi="Times New Roman" w:cs="Times New Roman"/>
          <w:color w:val="000000"/>
          <w:sz w:val="24"/>
          <w:szCs w:val="24"/>
        </w:rPr>
        <w:t>在焙烤中，我们看到一个大的转向药草和香料，</w:t>
      </w:r>
      <w:r>
        <w:rPr>
          <w:rFonts w:ascii="Times New Roman" w:hAnsi="Times New Roman" w:cs="Times New Roman"/>
          <w:color w:val="000000"/>
          <w:sz w:val="24"/>
          <w:szCs w:val="24"/>
        </w:rPr>
        <w:t>”</w:t>
      </w:r>
      <w:r>
        <w:rPr>
          <w:rFonts w:ascii="Times New Roman" w:hAnsi="Times New Roman" w:cs="Times New Roman"/>
          <w:color w:val="000000"/>
          <w:sz w:val="24"/>
          <w:szCs w:val="24"/>
        </w:rPr>
        <w:t>他继续说，</w:t>
      </w:r>
      <w:r>
        <w:rPr>
          <w:rFonts w:ascii="Times New Roman" w:hAnsi="Times New Roman" w:cs="Times New Roman"/>
          <w:color w:val="000000"/>
          <w:sz w:val="24"/>
          <w:szCs w:val="24"/>
        </w:rPr>
        <w:t>“</w:t>
      </w:r>
      <w:r>
        <w:rPr>
          <w:rFonts w:ascii="Times New Roman" w:hAnsi="Times New Roman" w:cs="Times New Roman"/>
          <w:color w:val="000000"/>
          <w:sz w:val="24"/>
          <w:szCs w:val="24"/>
        </w:rPr>
        <w:t>在过去</w:t>
      </w:r>
      <w:r>
        <w:rPr>
          <w:rFonts w:ascii="Times New Roman" w:hAnsi="Times New Roman" w:cs="Times New Roman"/>
          <w:color w:val="000000"/>
          <w:sz w:val="24"/>
          <w:szCs w:val="24"/>
        </w:rPr>
        <w:t>10</w:t>
      </w:r>
      <w:r>
        <w:rPr>
          <w:rFonts w:ascii="Times New Roman" w:hAnsi="Times New Roman" w:cs="Times New Roman"/>
          <w:color w:val="000000"/>
          <w:sz w:val="24"/>
          <w:szCs w:val="24"/>
        </w:rPr>
        <w:t>年里，连同手工面包市场的快速增长，药草和香料都发现它们超过面包屑、营养棒，甚至蛋糕的途径。香料的出现应该对进一步甜</w:t>
      </w:r>
      <w:r>
        <w:rPr>
          <w:rFonts w:ascii="Times New Roman" w:hAnsi="Times New Roman" w:cs="Times New Roman"/>
          <w:color w:val="000000"/>
          <w:sz w:val="24"/>
          <w:szCs w:val="24"/>
        </w:rPr>
        <w:t>-</w:t>
      </w:r>
      <w:r>
        <w:rPr>
          <w:rFonts w:ascii="Times New Roman" w:hAnsi="Times New Roman" w:cs="Times New Roman"/>
          <w:color w:val="000000"/>
          <w:sz w:val="24"/>
          <w:szCs w:val="24"/>
        </w:rPr>
        <w:t>咸味结合的创造产生了主要的影响。</w:t>
      </w:r>
      <w:r>
        <w:rPr>
          <w:rFonts w:ascii="Times New Roman" w:hAnsi="Times New Roman" w:cs="Times New Roman"/>
          <w:color w:val="000000"/>
          <w:sz w:val="24"/>
          <w:szCs w:val="24"/>
        </w:rPr>
        <w:t>”</w:t>
      </w:r>
    </w:p>
    <w:p w14:paraId="5EDA6995" w14:textId="77777777" w:rsidR="00970176" w:rsidRDefault="008D6EE0">
      <w:pPr>
        <w:pStyle w:val="3"/>
      </w:pPr>
      <w:bookmarkStart w:id="1605" w:name="_Toc14992127"/>
      <w:r>
        <w:rPr>
          <w:rFonts w:hint="eastAsia"/>
        </w:rPr>
        <w:t xml:space="preserve">5.5.6 </w:t>
      </w:r>
      <w:r>
        <w:t>使许多东西更吸引人</w:t>
      </w:r>
      <w:bookmarkEnd w:id="1605"/>
    </w:p>
    <w:p w14:paraId="7C1173E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位于纽约麦尔维尔</w:t>
      </w:r>
      <w:r>
        <w:rPr>
          <w:rFonts w:ascii="Times New Roman" w:hAnsi="Times New Roman" w:cs="Times New Roman"/>
          <w:color w:val="FF0000"/>
          <w:sz w:val="24"/>
          <w:szCs w:val="24"/>
        </w:rPr>
        <w:t>（</w:t>
      </w:r>
      <w:r>
        <w:rPr>
          <w:rFonts w:ascii="Times New Roman" w:hAnsi="Times New Roman" w:cs="Times New Roman"/>
          <w:color w:val="FF0000"/>
          <w:sz w:val="24"/>
          <w:szCs w:val="24"/>
        </w:rPr>
        <w:t>Melville, N. Y.</w:t>
      </w:r>
      <w:r>
        <w:rPr>
          <w:rFonts w:ascii="Times New Roman" w:hAnsi="Times New Roman" w:cs="Times New Roman"/>
          <w:color w:val="FF0000"/>
          <w:sz w:val="24"/>
          <w:szCs w:val="24"/>
        </w:rPr>
        <w:t>）</w:t>
      </w:r>
      <w:r>
        <w:rPr>
          <w:rFonts w:ascii="Times New Roman" w:hAnsi="Times New Roman" w:cs="Times New Roman"/>
          <w:color w:val="000000"/>
          <w:sz w:val="24"/>
          <w:szCs w:val="24"/>
        </w:rPr>
        <w:t>的</w:t>
      </w:r>
      <w:r>
        <w:rPr>
          <w:rFonts w:ascii="Times New Roman" w:hAnsi="Times New Roman" w:cs="Times New Roman"/>
          <w:color w:val="000000"/>
          <w:sz w:val="24"/>
          <w:szCs w:val="24"/>
        </w:rPr>
        <w:t>Comax</w:t>
      </w:r>
      <w:r>
        <w:rPr>
          <w:rFonts w:ascii="Times New Roman" w:hAnsi="Times New Roman" w:cs="Times New Roman"/>
          <w:color w:val="000000"/>
          <w:sz w:val="24"/>
          <w:szCs w:val="24"/>
        </w:rPr>
        <w:t>风味公司企业通讯副总裁，</w:t>
      </w:r>
      <w:r>
        <w:rPr>
          <w:rFonts w:ascii="Times New Roman" w:hAnsi="Times New Roman" w:cs="Times New Roman"/>
          <w:color w:val="000000"/>
          <w:sz w:val="24"/>
          <w:szCs w:val="24"/>
        </w:rPr>
        <w:t>Catherine Armstrong</w:t>
      </w:r>
      <w:r>
        <w:rPr>
          <w:rFonts w:ascii="Times New Roman" w:hAnsi="Times New Roman" w:cs="Times New Roman"/>
          <w:color w:val="000000"/>
          <w:sz w:val="24"/>
          <w:szCs w:val="24"/>
        </w:rPr>
        <w:t>陈述道：</w:t>
      </w:r>
      <w:r>
        <w:rPr>
          <w:rFonts w:ascii="Times New Roman" w:hAnsi="Times New Roman" w:cs="Times New Roman"/>
          <w:color w:val="000000"/>
          <w:sz w:val="24"/>
          <w:szCs w:val="24"/>
        </w:rPr>
        <w:t>“</w:t>
      </w:r>
      <w:r>
        <w:rPr>
          <w:rFonts w:ascii="Times New Roman" w:hAnsi="Times New Roman" w:cs="Times New Roman"/>
          <w:color w:val="000000"/>
          <w:sz w:val="24"/>
          <w:szCs w:val="24"/>
        </w:rPr>
        <w:t>甜味和咸味是当今风味研究的趋势，消费者继续找出有趣的和现代的味道融合的从而使他们平常的菜单变得更吸引人。</w:t>
      </w:r>
      <w:r>
        <w:rPr>
          <w:rFonts w:ascii="Times New Roman" w:hAnsi="Times New Roman" w:cs="Times New Roman"/>
          <w:color w:val="000000"/>
          <w:sz w:val="24"/>
          <w:szCs w:val="24"/>
        </w:rPr>
        <w:t>”</w:t>
      </w:r>
    </w:p>
    <w:p w14:paraId="44998CD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当甜味和咸味相互配</w:t>
      </w:r>
      <w:r>
        <w:rPr>
          <w:rFonts w:ascii="Times New Roman" w:hAnsi="Times New Roman" w:cs="Times New Roman"/>
          <w:color w:val="000000"/>
          <w:sz w:val="24"/>
          <w:szCs w:val="24"/>
        </w:rPr>
        <w:t>合时，导致形成了一种与众不同的风味维度，向食品中带进一种新的令人兴奋的感觉。这里仅仅是公司提供的能够给配方带来新的维度的一些关于甜味和咸味组合的例子。</w:t>
      </w:r>
    </w:p>
    <w:p w14:paraId="51BDC9A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粉红葡萄柚姜用姜的冲击提供了西柚苦涩的甜味，并被用于酒和饮料中。或者生姜李子利用一点姜味香料来提供成熟的李子的味道，创造了一个具有吸引力的组合的茶。同样也有柠檬姜味，因其具有强烈的五香甜味，仅仅适用于糖果和奶油填充物中。</w:t>
      </w:r>
    </w:p>
    <w:p w14:paraId="78ED336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有时三种味道组合在一起也是可以的，拿黄瓜柠檬酸橙来说，它们为饮料提供了黄瓜的脆感、甜瓜的香甜和酸橙的尖酸混合感觉。</w:t>
      </w:r>
    </w:p>
    <w:p w14:paraId="3ED9D14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最终结果会怎样呢？一些双组份具有良好的兼容性，然而其他的则成鲜明对比。但不管在哪种情况下，这种结合带来了新的令人愉快的味觉。</w:t>
      </w:r>
    </w:p>
    <w:p w14:paraId="453F83EA" w14:textId="77777777" w:rsidR="00970176" w:rsidRDefault="008D6EE0">
      <w:pPr>
        <w:pStyle w:val="3"/>
      </w:pPr>
      <w:bookmarkStart w:id="1606" w:name="_Toc14992128"/>
      <w:r>
        <w:rPr>
          <w:rFonts w:hint="eastAsia"/>
        </w:rPr>
        <w:lastRenderedPageBreak/>
        <w:t xml:space="preserve">5.5.7 </w:t>
      </w:r>
      <w:r>
        <w:t>杏仁提供了一个甜咸组合和谐介质</w:t>
      </w:r>
      <w:bookmarkEnd w:id="1606"/>
    </w:p>
    <w:p w14:paraId="30B4750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在最近的</w:t>
      </w:r>
      <w:r>
        <w:rPr>
          <w:rFonts w:ascii="Times New Roman" w:hAnsi="Times New Roman" w:cs="Times New Roman"/>
          <w:color w:val="000000"/>
          <w:sz w:val="24"/>
          <w:szCs w:val="24"/>
        </w:rPr>
        <w:t xml:space="preserve"> IFT </w:t>
      </w:r>
      <w:r>
        <w:rPr>
          <w:rFonts w:ascii="Times New Roman" w:hAnsi="Times New Roman" w:cs="Times New Roman"/>
          <w:color w:val="000000"/>
          <w:sz w:val="24"/>
          <w:szCs w:val="24"/>
        </w:rPr>
        <w:t>食品展览会上位于加利福尼亚州莫德斯托市的加州杏仁商会强调，杏仁蓝莓芝麻酱冰冻，一种由奶油的甜咸味和杏仁乳、杏仁黄油、烤杏仁粒、蓝莓和芝麻酱的组合形成了一种很酷的甜点。顺便提下，芝麻酱是一种通过碾磨去壳芝麻籽而制成的膏状物，经常用于北非、希腊、土耳其和中东的烹饪中。</w:t>
      </w:r>
      <w:r>
        <w:rPr>
          <w:rFonts w:ascii="Times New Roman" w:hAnsi="Times New Roman" w:cs="Times New Roman"/>
          <w:color w:val="000000"/>
          <w:sz w:val="24"/>
          <w:szCs w:val="24"/>
        </w:rPr>
        <w:t xml:space="preserve"> </w:t>
      </w:r>
    </w:p>
    <w:p w14:paraId="15FAA99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烹饪专家</w:t>
      </w:r>
      <w:r>
        <w:rPr>
          <w:rFonts w:ascii="Times New Roman" w:hAnsi="Times New Roman" w:cs="Times New Roman"/>
          <w:color w:val="000000"/>
          <w:sz w:val="24"/>
          <w:szCs w:val="24"/>
        </w:rPr>
        <w:t xml:space="preserve">Chef John Csukor </w:t>
      </w:r>
      <w:r>
        <w:rPr>
          <w:rFonts w:ascii="Times New Roman" w:hAnsi="Times New Roman" w:cs="Times New Roman"/>
          <w:color w:val="000000"/>
          <w:sz w:val="24"/>
          <w:szCs w:val="24"/>
        </w:rPr>
        <w:t>向加州杏仁协会</w:t>
      </w:r>
      <w:r>
        <w:rPr>
          <w:rFonts w:ascii="Times New Roman" w:hAnsi="Times New Roman" w:cs="Times New Roman"/>
          <w:color w:val="000000"/>
          <w:sz w:val="24"/>
          <w:szCs w:val="24"/>
        </w:rPr>
        <w:t>指出：</w:t>
      </w:r>
      <w:r>
        <w:rPr>
          <w:rFonts w:ascii="Times New Roman" w:hAnsi="Times New Roman" w:cs="Times New Roman"/>
          <w:color w:val="000000"/>
          <w:sz w:val="24"/>
          <w:szCs w:val="24"/>
        </w:rPr>
        <w:t>“</w:t>
      </w:r>
      <w:r>
        <w:rPr>
          <w:rFonts w:ascii="Times New Roman" w:hAnsi="Times New Roman" w:cs="Times New Roman"/>
          <w:color w:val="000000"/>
          <w:sz w:val="24"/>
          <w:szCs w:val="24"/>
        </w:rPr>
        <w:t>当把甜味和咸味组合在一起时，杏仁为永久的风味选择提供了一个和谐的介质</w:t>
      </w:r>
      <w:r>
        <w:rPr>
          <w:rFonts w:ascii="Times New Roman" w:hAnsi="Times New Roman" w:cs="Times New Roman"/>
          <w:color w:val="000000"/>
          <w:sz w:val="24"/>
          <w:szCs w:val="24"/>
        </w:rPr>
        <w:t>”</w:t>
      </w:r>
      <w:r>
        <w:rPr>
          <w:rFonts w:ascii="Times New Roman" w:hAnsi="Times New Roman" w:cs="Times New Roman"/>
          <w:color w:val="000000"/>
          <w:sz w:val="24"/>
          <w:szCs w:val="24"/>
        </w:rPr>
        <w:t>。某些文化如东南亚、印度、拉丁美洲对这种配对做的非常好，这些创新性的组合已经刺激了现在的</w:t>
      </w:r>
      <w:r>
        <w:rPr>
          <w:rFonts w:ascii="Times New Roman" w:hAnsi="Times New Roman" w:cs="Times New Roman"/>
          <w:color w:val="000000"/>
          <w:sz w:val="24"/>
          <w:szCs w:val="24"/>
        </w:rPr>
        <w:t>“</w:t>
      </w:r>
      <w:r>
        <w:rPr>
          <w:rFonts w:ascii="Times New Roman" w:hAnsi="Times New Roman" w:cs="Times New Roman"/>
          <w:color w:val="000000"/>
          <w:sz w:val="24"/>
          <w:szCs w:val="24"/>
        </w:rPr>
        <w:t>街头食品</w:t>
      </w:r>
      <w:r>
        <w:rPr>
          <w:rFonts w:ascii="Times New Roman" w:hAnsi="Times New Roman" w:cs="Times New Roman"/>
          <w:color w:val="000000"/>
          <w:sz w:val="24"/>
          <w:szCs w:val="24"/>
        </w:rPr>
        <w:t>”</w:t>
      </w:r>
      <w:r>
        <w:rPr>
          <w:rFonts w:ascii="Times New Roman" w:hAnsi="Times New Roman" w:cs="Times New Roman"/>
          <w:color w:val="000000"/>
          <w:sz w:val="24"/>
          <w:szCs w:val="24"/>
        </w:rPr>
        <w:t>。一些例子如智利的具有甜咸味的肉馅卷饼，它含有干燥的水果、坚果和咸的肉馅；贯穿于整个加勒比海影响的波多黎各和古巴的拉丁文化，外来的坚果和水果</w:t>
      </w:r>
      <w:r>
        <w:rPr>
          <w:rFonts w:ascii="Times New Roman" w:hAnsi="Times New Roman" w:cs="Times New Roman"/>
          <w:color w:val="000000"/>
          <w:sz w:val="24"/>
          <w:szCs w:val="24"/>
        </w:rPr>
        <w:t>“mojo”</w:t>
      </w:r>
      <w:r>
        <w:rPr>
          <w:rFonts w:ascii="Times New Roman" w:hAnsi="Times New Roman" w:cs="Times New Roman"/>
          <w:color w:val="000000"/>
          <w:sz w:val="24"/>
          <w:szCs w:val="24"/>
        </w:rPr>
        <w:t>经常会具有烤的咸肉味；带有甜香味的酸辣酱的</w:t>
      </w:r>
      <w:r>
        <w:rPr>
          <w:rFonts w:ascii="Times New Roman" w:hAnsi="Times New Roman" w:cs="Times New Roman"/>
          <w:color w:val="000000"/>
          <w:sz w:val="24"/>
          <w:szCs w:val="24"/>
        </w:rPr>
        <w:t>Papadum</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咸味胡椒粉粒；夏季面包圈佐以甜辣椒蘸酱会充满坚果和海鲜味。</w:t>
      </w:r>
    </w:p>
    <w:p w14:paraId="4C49F9F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Csuker</w:t>
      </w:r>
      <w:r>
        <w:rPr>
          <w:rFonts w:ascii="Times New Roman" w:hAnsi="Times New Roman" w:cs="Times New Roman"/>
          <w:color w:val="000000"/>
          <w:sz w:val="24"/>
          <w:szCs w:val="24"/>
        </w:rPr>
        <w:t>已经研究了许多甜咸味食谱，包括杏仁的烧烤</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迷你炸玉米</w:t>
      </w:r>
      <w:r>
        <w:rPr>
          <w:rFonts w:ascii="Times New Roman" w:hAnsi="Times New Roman" w:cs="Times New Roman"/>
          <w:color w:val="000000"/>
          <w:sz w:val="24"/>
          <w:szCs w:val="24"/>
        </w:rPr>
        <w:t>饼和越南杏仁串。啤酒和以杏仁釉面的培根小吃混合也被糕点师</w:t>
      </w:r>
      <w:r>
        <w:rPr>
          <w:rFonts w:ascii="Times New Roman" w:hAnsi="Times New Roman" w:cs="Times New Roman"/>
          <w:color w:val="000000"/>
          <w:sz w:val="24"/>
          <w:szCs w:val="24"/>
        </w:rPr>
        <w:t>Cory Barrett</w:t>
      </w:r>
      <w:r>
        <w:rPr>
          <w:rFonts w:ascii="Times New Roman" w:hAnsi="Times New Roman" w:cs="Times New Roman"/>
          <w:color w:val="000000"/>
          <w:sz w:val="24"/>
          <w:szCs w:val="24"/>
        </w:rPr>
        <w:t>和铁人料理</w:t>
      </w:r>
      <w:r>
        <w:rPr>
          <w:rFonts w:ascii="Times New Roman" w:hAnsi="Times New Roman" w:cs="Times New Roman"/>
          <w:color w:val="000000"/>
          <w:sz w:val="24"/>
          <w:szCs w:val="24"/>
        </w:rPr>
        <w:t xml:space="preserve">Michael Simon </w:t>
      </w:r>
      <w:r>
        <w:rPr>
          <w:rFonts w:ascii="Times New Roman" w:hAnsi="Times New Roman" w:cs="Times New Roman"/>
          <w:color w:val="000000"/>
          <w:sz w:val="24"/>
          <w:szCs w:val="24"/>
        </w:rPr>
        <w:t>共同创造出来。</w:t>
      </w:r>
    </w:p>
    <w:p w14:paraId="4D06BA2A" w14:textId="77777777" w:rsidR="00970176" w:rsidRDefault="008D6EE0">
      <w:pPr>
        <w:pStyle w:val="3"/>
      </w:pPr>
      <w:bookmarkStart w:id="1607" w:name="_Toc14992129"/>
      <w:r>
        <w:rPr>
          <w:rFonts w:hint="eastAsia"/>
        </w:rPr>
        <w:t xml:space="preserve">5.5.8 </w:t>
      </w:r>
      <w:r>
        <w:t>甜咸味调味品</w:t>
      </w:r>
      <w:bookmarkEnd w:id="1607"/>
    </w:p>
    <w:p w14:paraId="1620C3C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Wixon</w:t>
      </w:r>
      <w:r>
        <w:rPr>
          <w:rFonts w:ascii="Times New Roman" w:hAnsi="Times New Roman" w:cs="Times New Roman"/>
          <w:sz w:val="24"/>
          <w:szCs w:val="24"/>
        </w:rPr>
        <w:t>公司出品的多款新品甜咸味调料使肉类、蘸料和酱料很容易就变得更美味。这种趋势的调味品可以促进新品的开发和以前经典调味品的复苏。</w:t>
      </w:r>
    </w:p>
    <w:p w14:paraId="0202D5E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highlight w:val="yellow"/>
        </w:rPr>
      </w:pPr>
      <w:r>
        <w:rPr>
          <w:rFonts w:ascii="Times New Roman" w:hAnsi="Times New Roman" w:cs="Times New Roman"/>
          <w:sz w:val="24"/>
          <w:szCs w:val="24"/>
        </w:rPr>
        <w:t>这里有几个关于肉味调味品、调味粉和腌泡汁产生明显差别甜咸味的例子。</w:t>
      </w:r>
      <w:bookmarkStart w:id="1608" w:name="OLE_LINK6"/>
      <w:r>
        <w:rPr>
          <w:rFonts w:ascii="Times New Roman" w:hAnsi="Times New Roman" w:cs="Times New Roman"/>
          <w:sz w:val="24"/>
          <w:szCs w:val="24"/>
        </w:rPr>
        <w:t>用于湿腌泡汁的五香亚洲调味品具有的风味特征是有较强的大豆，大蒜和来源于鲭鱼鳞片的鲜味，同时还兼有甜菠萝，生姜和红糖的味道</w:t>
      </w:r>
      <w:bookmarkEnd w:id="1608"/>
      <w:r>
        <w:rPr>
          <w:rFonts w:ascii="Times New Roman" w:hAnsi="Times New Roman" w:cs="Times New Roman"/>
          <w:sz w:val="24"/>
          <w:szCs w:val="24"/>
        </w:rPr>
        <w:t>。</w:t>
      </w:r>
      <w:r>
        <w:rPr>
          <w:rFonts w:ascii="Times New Roman" w:hAnsi="Times New Roman" w:cs="Times New Roman"/>
          <w:color w:val="000000"/>
          <w:sz w:val="24"/>
          <w:szCs w:val="24"/>
        </w:rPr>
        <w:t>沾糖烧烤风格调味品的特征是中</w:t>
      </w:r>
      <w:r>
        <w:rPr>
          <w:rFonts w:ascii="Times New Roman" w:hAnsi="Times New Roman" w:cs="Times New Roman"/>
          <w:color w:val="000000"/>
          <w:sz w:val="24"/>
          <w:szCs w:val="24"/>
        </w:rPr>
        <w:t>国五香调料的头香。另一种用于湿腌料的沾糖烧烤风格调料，柠檬草香烤肉味大蒜腌泡汁，它是将甜菠萝、姜和红糖与浓厚的咸味和鲜味组合在一起。柠檬草和大蒜的头香就是由这种腌泡汁产生的。甜、烟味辣椒以及芒果调味粉将芒果和烟味辣椒、洋葱、大蒜以及芫荽叶组合在一起。辛辣</w:t>
      </w:r>
      <w:r>
        <w:rPr>
          <w:rFonts w:ascii="Times New Roman" w:hAnsi="Times New Roman" w:cs="Times New Roman"/>
          <w:color w:val="000000"/>
          <w:sz w:val="24"/>
          <w:szCs w:val="24"/>
        </w:rPr>
        <w:t>Recado de Arbol</w:t>
      </w:r>
      <w:r>
        <w:rPr>
          <w:rFonts w:ascii="Times New Roman" w:hAnsi="Times New Roman" w:cs="Times New Roman"/>
          <w:color w:val="000000"/>
          <w:sz w:val="24"/>
          <w:szCs w:val="24"/>
        </w:rPr>
        <w:t>调</w:t>
      </w:r>
      <w:r>
        <w:rPr>
          <w:rFonts w:ascii="Times New Roman" w:hAnsi="Times New Roman" w:cs="Times New Roman"/>
          <w:color w:val="000000"/>
          <w:sz w:val="24"/>
          <w:szCs w:val="24"/>
        </w:rPr>
        <w:lastRenderedPageBreak/>
        <w:t>味粉由肉桂、蜂蜜、酸橙、罗勒以及干红番椒组成。威士忌波旁盐是将黄油、鸡肉味香料与牛奶、蜂蜜和枫叶（</w:t>
      </w:r>
      <w:r>
        <w:rPr>
          <w:rFonts w:ascii="Times New Roman" w:hAnsi="Times New Roman" w:cs="Times New Roman"/>
          <w:color w:val="000000"/>
          <w:sz w:val="24"/>
          <w:szCs w:val="24"/>
        </w:rPr>
        <w:t>maple</w:t>
      </w:r>
      <w:r>
        <w:rPr>
          <w:rFonts w:ascii="Times New Roman" w:hAnsi="Times New Roman" w:cs="Times New Roman"/>
          <w:color w:val="000000"/>
          <w:sz w:val="24"/>
          <w:szCs w:val="24"/>
        </w:rPr>
        <w:t>）混合而成的。往这种调味盐中加入一点波旁威士忌，就可以用作当地的一种肉味调理品。</w:t>
      </w:r>
    </w:p>
    <w:p w14:paraId="41D4AC0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对于酱汁和蘸酱调味料，红辣椒干融合酸</w:t>
      </w:r>
      <w:r>
        <w:rPr>
          <w:rFonts w:ascii="Times New Roman" w:hAnsi="Times New Roman" w:cs="Times New Roman"/>
          <w:color w:val="000000"/>
          <w:sz w:val="24"/>
          <w:szCs w:val="24"/>
        </w:rPr>
        <w:t>奶油酱是一种令人惊奇的香料混合物。它由干红番椒、烤大蒜、醋和包括红番椒及蜂蜜的鲜味剂组成。</w:t>
      </w:r>
    </w:p>
    <w:p w14:paraId="16D8495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highlight w:val="yellow"/>
        </w:rPr>
      </w:pPr>
      <w:r>
        <w:rPr>
          <w:rFonts w:ascii="Times New Roman" w:hAnsi="Times New Roman" w:cs="Times New Roman"/>
          <w:color w:val="000000"/>
          <w:sz w:val="24"/>
          <w:szCs w:val="24"/>
        </w:rPr>
        <w:t>至于小吃调味品，可以试试齐皮中国芥末酱</w:t>
      </w:r>
      <w:r>
        <w:rPr>
          <w:rFonts w:ascii="Times New Roman" w:hAnsi="Times New Roman" w:cs="Times New Roman"/>
          <w:color w:val="000000"/>
          <w:sz w:val="24"/>
          <w:szCs w:val="24"/>
        </w:rPr>
        <w:t>(</w:t>
      </w:r>
      <w:r>
        <w:rPr>
          <w:rFonts w:ascii="Times New Roman" w:hAnsi="Times New Roman" w:cs="Times New Roman"/>
          <w:i/>
          <w:color w:val="000000"/>
          <w:sz w:val="24"/>
          <w:szCs w:val="24"/>
        </w:rPr>
        <w:t>Zippy Chinese Mustard)</w:t>
      </w:r>
      <w:r>
        <w:rPr>
          <w:rFonts w:ascii="Times New Roman" w:hAnsi="Times New Roman" w:cs="Times New Roman"/>
          <w:color w:val="000000"/>
          <w:sz w:val="24"/>
          <w:szCs w:val="24"/>
        </w:rPr>
        <w:t>（芥末加蜂蜜适合于椒盐脆饼干和其他脆性饼干）和哈瓦那烧烤酱</w:t>
      </w:r>
      <w:r>
        <w:rPr>
          <w:rFonts w:ascii="Times New Roman" w:hAnsi="Times New Roman" w:cs="Times New Roman"/>
          <w:color w:val="000000"/>
          <w:sz w:val="24"/>
          <w:szCs w:val="24"/>
        </w:rPr>
        <w:t>(</w:t>
      </w:r>
      <w:r>
        <w:rPr>
          <w:rFonts w:ascii="Times New Roman" w:hAnsi="Times New Roman" w:cs="Times New Roman"/>
          <w:i/>
          <w:color w:val="000000"/>
          <w:sz w:val="24"/>
          <w:szCs w:val="24"/>
        </w:rPr>
        <w:t>Habanero BBQ)</w:t>
      </w:r>
      <w:r>
        <w:rPr>
          <w:rFonts w:ascii="Times New Roman" w:hAnsi="Times New Roman" w:cs="Times New Roman"/>
          <w:color w:val="000000"/>
          <w:sz w:val="24"/>
          <w:szCs w:val="24"/>
        </w:rPr>
        <w:t>(</w:t>
      </w:r>
      <w:r>
        <w:rPr>
          <w:rFonts w:ascii="Times New Roman" w:hAnsi="Times New Roman" w:cs="Times New Roman"/>
          <w:color w:val="000000"/>
          <w:sz w:val="24"/>
          <w:szCs w:val="24"/>
        </w:rPr>
        <w:t>一种甜辣的粘稠酱</w:t>
      </w:r>
      <w:r>
        <w:rPr>
          <w:rFonts w:ascii="Times New Roman" w:hAnsi="Times New Roman" w:cs="Times New Roman"/>
          <w:color w:val="000000"/>
          <w:sz w:val="24"/>
          <w:szCs w:val="24"/>
        </w:rPr>
        <w:t>)</w:t>
      </w:r>
      <w:r>
        <w:rPr>
          <w:rFonts w:ascii="Times New Roman" w:hAnsi="Times New Roman" w:cs="Times New Roman"/>
          <w:color w:val="000000"/>
          <w:sz w:val="24"/>
          <w:szCs w:val="24"/>
        </w:rPr>
        <w:t>。</w:t>
      </w:r>
    </w:p>
    <w:p w14:paraId="02831D7A" w14:textId="77777777" w:rsidR="00970176" w:rsidRDefault="008D6EE0">
      <w:pPr>
        <w:pStyle w:val="3"/>
      </w:pPr>
      <w:bookmarkStart w:id="1609" w:name="_Toc14992130"/>
      <w:r>
        <w:rPr>
          <w:rFonts w:hint="eastAsia"/>
        </w:rPr>
        <w:t xml:space="preserve">5.5.9 </w:t>
      </w:r>
      <w:r>
        <w:t>让甜咸味变的更加出色</w:t>
      </w:r>
      <w:bookmarkEnd w:id="1609"/>
    </w:p>
    <w:p w14:paraId="7B0E76A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Tate &amp; </w:t>
      </w:r>
      <w:r>
        <w:rPr>
          <w:rFonts w:ascii="Times New Roman" w:hAnsi="Times New Roman" w:cs="Times New Roman"/>
          <w:color w:val="000000"/>
          <w:sz w:val="24"/>
          <w:szCs w:val="24"/>
        </w:rPr>
        <w:t>Lyle</w:t>
      </w:r>
      <w:r>
        <w:rPr>
          <w:rFonts w:ascii="Times New Roman" w:hAnsi="Times New Roman" w:cs="Times New Roman"/>
          <w:color w:val="000000"/>
          <w:sz w:val="24"/>
          <w:szCs w:val="24"/>
        </w:rPr>
        <w:t>公司用他们新的配方证明了，为了降低脂肪、糖类、卡路里和钠而不导致口感下降的配方体系可以促进甜咸味组合的发展。由</w:t>
      </w:r>
      <w:r>
        <w:rPr>
          <w:rFonts w:ascii="Times New Roman" w:hAnsi="Times New Roman" w:cs="Times New Roman"/>
          <w:i/>
          <w:color w:val="000000"/>
          <w:sz w:val="24"/>
          <w:szCs w:val="24"/>
        </w:rPr>
        <w:t>Splenda</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三氯蔗糖和</w:t>
      </w:r>
      <w:r>
        <w:rPr>
          <w:rFonts w:ascii="Times New Roman" w:hAnsi="Times New Roman" w:cs="Times New Roman"/>
          <w:i/>
          <w:color w:val="000000"/>
          <w:sz w:val="24"/>
          <w:szCs w:val="24"/>
        </w:rPr>
        <w:t>Krystar</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果糖晶体制成的</w:t>
      </w:r>
      <w:bookmarkStart w:id="1610" w:name="OLE_LINK9"/>
      <w:r>
        <w:rPr>
          <w:rFonts w:ascii="Times New Roman" w:hAnsi="Times New Roman" w:cs="Times New Roman"/>
          <w:color w:val="000000"/>
          <w:sz w:val="24"/>
          <w:szCs w:val="24"/>
        </w:rPr>
        <w:t>甜辣酱</w:t>
      </w:r>
      <w:bookmarkEnd w:id="1610"/>
      <w:r>
        <w:rPr>
          <w:rFonts w:ascii="Times New Roman" w:hAnsi="Times New Roman" w:cs="Times New Roman"/>
          <w:color w:val="000000"/>
          <w:sz w:val="24"/>
          <w:szCs w:val="24"/>
        </w:rPr>
        <w:t>和它的全糖对应物相比之含有一般的糖和</w:t>
      </w:r>
      <w:r>
        <w:rPr>
          <w:rFonts w:ascii="Times New Roman" w:hAnsi="Times New Roman" w:cs="Times New Roman"/>
          <w:color w:val="000000"/>
          <w:sz w:val="24"/>
          <w:szCs w:val="24"/>
        </w:rPr>
        <w:t>30%</w:t>
      </w:r>
      <w:r>
        <w:rPr>
          <w:rFonts w:ascii="Times New Roman" w:hAnsi="Times New Roman" w:cs="Times New Roman"/>
          <w:color w:val="000000"/>
          <w:sz w:val="24"/>
          <w:szCs w:val="24"/>
        </w:rPr>
        <w:t>的卡路里。（全糖甜辣酱含有</w:t>
      </w:r>
      <w:r>
        <w:rPr>
          <w:rFonts w:ascii="Times New Roman" w:hAnsi="Times New Roman" w:cs="Times New Roman"/>
          <w:color w:val="000000"/>
          <w:sz w:val="24"/>
          <w:szCs w:val="24"/>
        </w:rPr>
        <w:t>12g</w:t>
      </w:r>
      <w:r>
        <w:rPr>
          <w:rFonts w:ascii="Times New Roman" w:hAnsi="Times New Roman" w:cs="Times New Roman"/>
          <w:color w:val="000000"/>
          <w:sz w:val="24"/>
          <w:szCs w:val="24"/>
        </w:rPr>
        <w:t>糖，且每</w:t>
      </w:r>
      <w:r>
        <w:rPr>
          <w:rFonts w:ascii="Times New Roman" w:hAnsi="Times New Roman" w:cs="Times New Roman"/>
          <w:color w:val="000000"/>
          <w:sz w:val="24"/>
          <w:szCs w:val="24"/>
        </w:rPr>
        <w:t>30g</w:t>
      </w:r>
      <w:r>
        <w:rPr>
          <w:rFonts w:ascii="Times New Roman" w:hAnsi="Times New Roman" w:cs="Times New Roman"/>
          <w:color w:val="000000"/>
          <w:sz w:val="24"/>
          <w:szCs w:val="24"/>
        </w:rPr>
        <w:t>产品含有</w:t>
      </w:r>
      <w:r>
        <w:rPr>
          <w:rFonts w:ascii="Times New Roman" w:hAnsi="Times New Roman" w:cs="Times New Roman"/>
          <w:color w:val="000000"/>
          <w:sz w:val="24"/>
          <w:szCs w:val="24"/>
        </w:rPr>
        <w:t>50</w:t>
      </w:r>
      <w:r>
        <w:rPr>
          <w:rFonts w:ascii="Times New Roman" w:hAnsi="Times New Roman" w:cs="Times New Roman"/>
          <w:color w:val="000000"/>
          <w:sz w:val="24"/>
          <w:szCs w:val="24"/>
        </w:rPr>
        <w:t>卡路里。）如果加上</w:t>
      </w:r>
      <w:r>
        <w:rPr>
          <w:rFonts w:ascii="Times New Roman" w:hAnsi="Times New Roman" w:cs="Times New Roman"/>
          <w:i/>
          <w:color w:val="000000"/>
          <w:sz w:val="24"/>
          <w:szCs w:val="24"/>
        </w:rPr>
        <w:t>Sta-Lite</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葡聚糖可以使这种酱汁变成很好的膳食纤维。这种酱汁的模板是用这个公司的</w:t>
      </w:r>
      <w:r>
        <w:rPr>
          <w:rFonts w:ascii="Times New Roman" w:hAnsi="Times New Roman" w:cs="Times New Roman"/>
          <w:i/>
          <w:color w:val="000000"/>
          <w:sz w:val="24"/>
          <w:szCs w:val="24"/>
        </w:rPr>
        <w:t>Rebalance</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配方服务系统制得的，这个系统可以帮助厂商减少脂肪、糖类、卡路里和钠的用量而不降低口感。</w:t>
      </w:r>
    </w:p>
    <w:p w14:paraId="74EA103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color w:val="000000"/>
          <w:sz w:val="24"/>
          <w:szCs w:val="24"/>
        </w:rPr>
        <w:t>第二种酱汁模板是韩国</w:t>
      </w:r>
      <w:r>
        <w:rPr>
          <w:rFonts w:ascii="Times New Roman" w:hAnsi="Times New Roman" w:cs="Times New Roman"/>
          <w:color w:val="000000"/>
          <w:sz w:val="24"/>
          <w:szCs w:val="24"/>
        </w:rPr>
        <w:t>烧烤酱，它可以使食物具有甜咸味。使用这个公司的</w:t>
      </w:r>
      <w:r>
        <w:rPr>
          <w:rFonts w:ascii="Times New Roman" w:hAnsi="Times New Roman" w:cs="Times New Roman"/>
          <w:i/>
          <w:color w:val="000000"/>
          <w:sz w:val="24"/>
          <w:szCs w:val="24"/>
        </w:rPr>
        <w:t>Create</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配方服务系统，它可以帮助厂商设计具有新口感和质感的产品，它与</w:t>
      </w:r>
      <w:r>
        <w:rPr>
          <w:rFonts w:ascii="Times New Roman" w:hAnsi="Times New Roman" w:cs="Times New Roman"/>
          <w:i/>
          <w:color w:val="000000"/>
          <w:sz w:val="24"/>
          <w:szCs w:val="24"/>
        </w:rPr>
        <w:t>Vico</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SSD Seasoning Granules</w:t>
      </w:r>
      <w:r>
        <w:rPr>
          <w:rFonts w:ascii="Times New Roman" w:hAnsi="Times New Roman" w:cs="Times New Roman"/>
          <w:color w:val="000000"/>
          <w:sz w:val="24"/>
          <w:szCs w:val="24"/>
        </w:rPr>
        <w:t>联用可以使腌泡汁、烹饪调料或者调味品具有浓厚的咸味风味。据说这些颗粒在调味品中是很容易使用的。</w:t>
      </w:r>
    </w:p>
    <w:p w14:paraId="527D56B6" w14:textId="77777777" w:rsidR="00970176" w:rsidRDefault="008D6EE0">
      <w:pPr>
        <w:pStyle w:val="3"/>
      </w:pPr>
      <w:bookmarkStart w:id="1611" w:name="_Toc14992131"/>
      <w:r>
        <w:rPr>
          <w:rFonts w:hint="eastAsia"/>
        </w:rPr>
        <w:t xml:space="preserve">5.5.10 </w:t>
      </w:r>
      <w:r>
        <w:t>甜咸味大放光彩</w:t>
      </w:r>
      <w:bookmarkEnd w:id="1611"/>
    </w:p>
    <w:p w14:paraId="2D7475A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在最近的美国食品科技博览会上，</w:t>
      </w:r>
      <w:r>
        <w:rPr>
          <w:rFonts w:ascii="Times New Roman" w:hAnsi="Times New Roman" w:cs="Times New Roman"/>
          <w:color w:val="000000"/>
          <w:sz w:val="24"/>
          <w:szCs w:val="24"/>
        </w:rPr>
        <w:t>甜咸味</w:t>
      </w:r>
      <w:r>
        <w:rPr>
          <w:rFonts w:ascii="Times New Roman" w:hAnsi="Times New Roman" w:cs="Times New Roman"/>
          <w:sz w:val="24"/>
          <w:szCs w:val="24"/>
        </w:rPr>
        <w:t>的组合有许多闪耀的瞬间。由于这些发展和技术原型可能进一步促进这一趋势，我想在此结束之际对他们做一些回顾。</w:t>
      </w:r>
    </w:p>
    <w:p w14:paraId="67D1A8C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加州黄金海岸成分贸易公司</w:t>
      </w:r>
      <w:r>
        <w:rPr>
          <w:rFonts w:ascii="Times New Roman" w:hAnsi="Times New Roman" w:cs="Times New Roman"/>
          <w:sz w:val="24"/>
          <w:szCs w:val="24"/>
        </w:rPr>
        <w:t xml:space="preserve">, </w:t>
      </w:r>
      <w:r>
        <w:rPr>
          <w:rFonts w:ascii="Times New Roman" w:hAnsi="Times New Roman" w:cs="Times New Roman"/>
          <w:sz w:val="24"/>
          <w:szCs w:val="24"/>
        </w:rPr>
        <w:t>通过油炸豌豆，让与会者品尝不同风味的油炸</w:t>
      </w:r>
      <w:r>
        <w:rPr>
          <w:rFonts w:ascii="Times New Roman" w:hAnsi="Times New Roman" w:cs="Times New Roman"/>
          <w:sz w:val="24"/>
          <w:szCs w:val="24"/>
        </w:rPr>
        <w:t>豌豆，包括蜂蜜芥末味、辣椒柠檬草味道</w:t>
      </w:r>
      <w:r>
        <w:rPr>
          <w:rFonts w:ascii="Times New Roman" w:hAnsi="Times New Roman" w:cs="Times New Roman"/>
          <w:sz w:val="24"/>
          <w:szCs w:val="24"/>
        </w:rPr>
        <w:t>,</w:t>
      </w:r>
      <w:r>
        <w:rPr>
          <w:rFonts w:ascii="Times New Roman" w:hAnsi="Times New Roman" w:cs="Times New Roman"/>
          <w:sz w:val="24"/>
          <w:szCs w:val="24"/>
        </w:rPr>
        <w:t>枫叶烟熏培根口味</w:t>
      </w:r>
      <w:r>
        <w:rPr>
          <w:rFonts w:ascii="Times New Roman" w:hAnsi="Times New Roman" w:cs="Times New Roman"/>
          <w:sz w:val="24"/>
          <w:szCs w:val="24"/>
        </w:rPr>
        <w:t>,</w:t>
      </w:r>
      <w:r>
        <w:rPr>
          <w:rFonts w:ascii="Times New Roman" w:hAnsi="Times New Roman" w:cs="Times New Roman"/>
          <w:sz w:val="24"/>
          <w:szCs w:val="24"/>
        </w:rPr>
        <w:t>芥末柚子醋风味。芥末柚子醋类似于一种辣味芥末，结合了特殊风味酱油、柑橘、香料、和芥末酱等风味。</w:t>
      </w:r>
    </w:p>
    <w:p w14:paraId="7145E8A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由印第安纳波利斯的森馨风味公司展示的这些风味源自不同的地区</w:t>
      </w:r>
      <w:r>
        <w:rPr>
          <w:rFonts w:ascii="Times New Roman" w:hAnsi="Times New Roman" w:cs="Times New Roman"/>
          <w:sz w:val="24"/>
          <w:szCs w:val="24"/>
        </w:rPr>
        <w:t>,</w:t>
      </w:r>
      <w:r>
        <w:rPr>
          <w:rFonts w:ascii="Times New Roman" w:hAnsi="Times New Roman" w:cs="Times New Roman"/>
          <w:sz w:val="24"/>
          <w:szCs w:val="24"/>
        </w:rPr>
        <w:t>如印度、印度尼西亚、马达加斯加、墨西哥和塔希提岛。这些包括一些甜蜜的开胃菜组合慢炖牛肉锅，腌肉、烤波布拉诺椒</w:t>
      </w:r>
      <w:r>
        <w:rPr>
          <w:rFonts w:ascii="Times New Roman" w:hAnsi="Times New Roman" w:cs="Times New Roman"/>
          <w:sz w:val="24"/>
          <w:szCs w:val="24"/>
        </w:rPr>
        <w:t>(</w:t>
      </w:r>
      <w:r>
        <w:rPr>
          <w:rFonts w:ascii="Times New Roman" w:hAnsi="Times New Roman" w:cs="Times New Roman"/>
          <w:sz w:val="24"/>
          <w:szCs w:val="24"/>
        </w:rPr>
        <w:t>微辣或中辣，人们常说这种辣椒具有水果和泥土的味道</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密脆苹果果酱</w:t>
      </w:r>
      <w:r>
        <w:rPr>
          <w:rFonts w:ascii="Times New Roman" w:hAnsi="Times New Roman" w:cs="Times New Roman"/>
          <w:sz w:val="24"/>
          <w:szCs w:val="24"/>
        </w:rPr>
        <w:t xml:space="preserve">, </w:t>
      </w:r>
      <w:r>
        <w:rPr>
          <w:rFonts w:ascii="Times New Roman" w:hAnsi="Times New Roman" w:cs="Times New Roman"/>
          <w:sz w:val="24"/>
          <w:szCs w:val="24"/>
        </w:rPr>
        <w:t>以菠萝味阿马里洛酱釉的慢炖鸡肉，和柠檬粉红胡椒巧克力松露。</w:t>
      </w:r>
    </w:p>
    <w:p w14:paraId="21FC797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位于加州的</w:t>
      </w:r>
      <w:r>
        <w:rPr>
          <w:rFonts w:ascii="Times New Roman" w:hAnsi="Times New Roman" w:cs="Times New Roman"/>
          <w:sz w:val="24"/>
          <w:szCs w:val="24"/>
        </w:rPr>
        <w:t>Folsom</w:t>
      </w:r>
      <w:r>
        <w:rPr>
          <w:rFonts w:ascii="Times New Roman" w:hAnsi="Times New Roman" w:cs="Times New Roman"/>
          <w:sz w:val="24"/>
          <w:szCs w:val="24"/>
        </w:rPr>
        <w:t>公司则用糖、橘皮、盐</w:t>
      </w:r>
      <w:r>
        <w:rPr>
          <w:rFonts w:ascii="Times New Roman" w:hAnsi="Times New Roman" w:cs="Times New Roman"/>
          <w:sz w:val="24"/>
          <w:szCs w:val="24"/>
        </w:rPr>
        <w:t>,</w:t>
      </w:r>
      <w:r>
        <w:rPr>
          <w:rFonts w:ascii="Times New Roman" w:hAnsi="Times New Roman" w:cs="Times New Roman"/>
          <w:sz w:val="24"/>
          <w:szCs w:val="24"/>
        </w:rPr>
        <w:t>和天然橙子风味物</w:t>
      </w:r>
      <w:r>
        <w:rPr>
          <w:rFonts w:ascii="Times New Roman" w:hAnsi="Times New Roman" w:cs="Times New Roman"/>
          <w:sz w:val="24"/>
          <w:szCs w:val="24"/>
        </w:rPr>
        <w:t>味结合涂层核桃瓣，从而诞生出一种甘甜可口点心</w:t>
      </w:r>
      <w:r>
        <w:rPr>
          <w:rFonts w:ascii="Times New Roman" w:hAnsi="Times New Roman" w:cs="Times New Roman"/>
          <w:sz w:val="24"/>
          <w:szCs w:val="24"/>
        </w:rPr>
        <w:t>——</w:t>
      </w:r>
      <w:r>
        <w:rPr>
          <w:rFonts w:ascii="Times New Roman" w:hAnsi="Times New Roman" w:cs="Times New Roman"/>
          <w:sz w:val="24"/>
          <w:szCs w:val="24"/>
        </w:rPr>
        <w:t>橙色釉面核桃，给核桃赋予口味、质地、功能和重要的营养物质。</w:t>
      </w:r>
    </w:p>
    <w:p w14:paraId="6DCC6F5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风味组合的惊喜是由香料风味和调味料的处理中形成提出的。位于内布拉斯加州奥马哈市的康尼格拉食品公司哲开发了一种以椰子柠檬香水稻碎块结合了混合着东南亚流行甜点口味美食的辣椒巧克力覆盆子果酱。</w:t>
      </w:r>
      <w:r>
        <w:rPr>
          <w:rFonts w:ascii="Times New Roman" w:hAnsi="Times New Roman" w:cs="Times New Roman"/>
          <w:sz w:val="24"/>
          <w:szCs w:val="24"/>
        </w:rPr>
        <w:t xml:space="preserve"> </w:t>
      </w:r>
    </w:p>
    <w:p w14:paraId="56D7734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位于新泽西州泰特波罗市的德之馨则展示了一份令人兴奋的特色的食品和饮料的原型的菜单，表现了最好的亚洲和拉美美食。其中的一些食材都具有自然的甜咸味特征。这些包括亚洲薄荷香草鸡加梅醋汁，柠檬草水煮虎虾加鸡尾酒酱，香草和血</w:t>
      </w:r>
      <w:r>
        <w:rPr>
          <w:rFonts w:ascii="Times New Roman" w:hAnsi="Times New Roman" w:cs="Times New Roman"/>
          <w:sz w:val="24"/>
          <w:szCs w:val="24"/>
        </w:rPr>
        <w:t>橙分层奶酪布丁加龙蒿芒果酸辣酱，</w:t>
      </w:r>
      <w:r>
        <w:rPr>
          <w:rFonts w:ascii="Times New Roman" w:hAnsi="Times New Roman" w:cs="Times New Roman"/>
          <w:sz w:val="24"/>
          <w:szCs w:val="24"/>
        </w:rPr>
        <w:t xml:space="preserve"> </w:t>
      </w:r>
      <w:r>
        <w:rPr>
          <w:rFonts w:ascii="Times New Roman" w:hAnsi="Times New Roman" w:cs="Times New Roman"/>
          <w:sz w:val="24"/>
          <w:szCs w:val="24"/>
        </w:rPr>
        <w:t>柠檬罗勒果冻加椰奶（甜点，浓郁的柑橘，鲜绿色罗勒，甜椰青），</w:t>
      </w:r>
      <w:r>
        <w:rPr>
          <w:rFonts w:ascii="Times New Roman" w:hAnsi="Times New Roman" w:cs="Times New Roman"/>
          <w:sz w:val="24"/>
          <w:szCs w:val="24"/>
        </w:rPr>
        <w:t xml:space="preserve"> </w:t>
      </w:r>
      <w:r>
        <w:rPr>
          <w:rFonts w:ascii="Times New Roman" w:hAnsi="Times New Roman" w:cs="Times New Roman"/>
          <w:sz w:val="24"/>
          <w:szCs w:val="24"/>
        </w:rPr>
        <w:t>鳄梨酱与烤，墨西哥花椒，注入龙舌兰酒和烤菠萝，和玛雅巧克力蛋糕，这是一种加入了可可和一股淡淡的辣椒和肉桂香料的甜美的巧克力蛋糕。</w:t>
      </w:r>
    </w:p>
    <w:p w14:paraId="226D762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一个著名的日本厨师曾经说过：</w:t>
      </w:r>
      <w:r>
        <w:rPr>
          <w:rFonts w:ascii="Times New Roman" w:hAnsi="Times New Roman" w:cs="Times New Roman"/>
          <w:sz w:val="24"/>
          <w:szCs w:val="24"/>
        </w:rPr>
        <w:t>“</w:t>
      </w:r>
      <w:r>
        <w:rPr>
          <w:rFonts w:ascii="Times New Roman" w:hAnsi="Times New Roman" w:cs="Times New Roman"/>
          <w:sz w:val="24"/>
          <w:szCs w:val="24"/>
        </w:rPr>
        <w:t>我不喜欢</w:t>
      </w:r>
      <w:r>
        <w:rPr>
          <w:rFonts w:ascii="Times New Roman" w:hAnsi="Times New Roman" w:cs="Times New Roman"/>
          <w:sz w:val="24"/>
          <w:szCs w:val="24"/>
        </w:rPr>
        <w:t>“</w:t>
      </w:r>
      <w:r>
        <w:rPr>
          <w:rFonts w:ascii="Times New Roman" w:hAnsi="Times New Roman" w:cs="Times New Roman"/>
          <w:sz w:val="24"/>
          <w:szCs w:val="24"/>
        </w:rPr>
        <w:t>融合</w:t>
      </w:r>
      <w:r>
        <w:rPr>
          <w:rFonts w:ascii="Times New Roman" w:hAnsi="Times New Roman" w:cs="Times New Roman"/>
          <w:sz w:val="24"/>
          <w:szCs w:val="24"/>
        </w:rPr>
        <w:t>”</w:t>
      </w:r>
      <w:r>
        <w:rPr>
          <w:rFonts w:ascii="Times New Roman" w:hAnsi="Times New Roman" w:cs="Times New Roman"/>
          <w:sz w:val="24"/>
          <w:szCs w:val="24"/>
        </w:rPr>
        <w:t>这个词，因为它就像我总是说的</w:t>
      </w:r>
      <w:r>
        <w:rPr>
          <w:rFonts w:ascii="Times New Roman" w:hAnsi="Times New Roman" w:cs="Times New Roman"/>
          <w:sz w:val="24"/>
          <w:szCs w:val="24"/>
        </w:rPr>
        <w:t>‘</w:t>
      </w:r>
      <w:r>
        <w:rPr>
          <w:rFonts w:ascii="Times New Roman" w:hAnsi="Times New Roman" w:cs="Times New Roman"/>
          <w:sz w:val="24"/>
          <w:szCs w:val="24"/>
        </w:rPr>
        <w:t>融合是混乱！</w:t>
      </w:r>
      <w:r>
        <w:rPr>
          <w:rFonts w:ascii="Times New Roman" w:hAnsi="Times New Roman" w:cs="Times New Roman"/>
          <w:sz w:val="24"/>
          <w:szCs w:val="24"/>
        </w:rPr>
        <w:t>’</w:t>
      </w:r>
      <w:r>
        <w:rPr>
          <w:rFonts w:ascii="Times New Roman" w:hAnsi="Times New Roman" w:cs="Times New Roman"/>
          <w:sz w:val="24"/>
          <w:szCs w:val="24"/>
        </w:rPr>
        <w:t>人们的食物是不是真的融合，但更多的是人们对全球美食的理解。在同样的意义，甜咸味（如现在出现的所有其他味道的组合）可以被认为是人类全球美食的解释。</w:t>
      </w:r>
    </w:p>
    <w:p w14:paraId="5C59B0F2" w14:textId="77777777" w:rsidR="00970176" w:rsidRDefault="00970176">
      <w:pPr>
        <w:spacing w:before="240" w:afterLines="100" w:after="312" w:line="360" w:lineRule="auto"/>
        <w:ind w:left="539" w:right="40" w:firstLineChars="100" w:firstLine="383"/>
        <w:jc w:val="center"/>
        <w:rPr>
          <w:rFonts w:ascii="Times New Roman" w:eastAsiaTheme="majorEastAsia" w:hAnsi="Times New Roman" w:cs="Times New Roman"/>
          <w:b/>
          <w:spacing w:val="11"/>
          <w:sz w:val="36"/>
          <w:szCs w:val="36"/>
        </w:rPr>
        <w:sectPr w:rsidR="00970176">
          <w:pgSz w:w="11906" w:h="16838"/>
          <w:pgMar w:top="1440" w:right="1800" w:bottom="1440" w:left="1800" w:header="851" w:footer="992" w:gutter="0"/>
          <w:cols w:space="425"/>
          <w:docGrid w:type="lines" w:linePitch="312"/>
        </w:sectPr>
      </w:pPr>
    </w:p>
    <w:p w14:paraId="77E60F66" w14:textId="77777777" w:rsidR="00970176" w:rsidRDefault="008D6EE0">
      <w:pPr>
        <w:pStyle w:val="1"/>
        <w:jc w:val="center"/>
        <w:rPr>
          <w:rFonts w:eastAsia="宋体"/>
          <w:sz w:val="24"/>
        </w:rPr>
      </w:pPr>
      <w:bookmarkStart w:id="1612" w:name="_Toc14992132"/>
      <w:r>
        <w:lastRenderedPageBreak/>
        <w:t>第六章</w:t>
      </w:r>
      <w:r>
        <w:t xml:space="preserve"> </w:t>
      </w:r>
      <w:r>
        <w:t>浓厚味剂的发展与应用</w:t>
      </w:r>
      <w:bookmarkEnd w:id="1612"/>
    </w:p>
    <w:p w14:paraId="4FE9B3F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w w:val="90"/>
          <w:sz w:val="24"/>
          <w:szCs w:val="24"/>
        </w:rPr>
      </w:pPr>
      <w:r>
        <w:rPr>
          <w:rFonts w:ascii="Times New Roman" w:hAnsi="Times New Roman" w:cs="Times New Roman"/>
          <w:sz w:val="24"/>
          <w:szCs w:val="24"/>
        </w:rPr>
        <w:t>食品中的滋味具有多样性，最基本的味觉有酸味、甜味、咸味、苦味、鲜味，这些味觉均是由特定的受体和传导路径被感知的。近年来，除了这</w:t>
      </w:r>
      <w:r>
        <w:rPr>
          <w:rFonts w:ascii="Times New Roman" w:hAnsi="Times New Roman" w:cs="Times New Roman"/>
          <w:sz w:val="24"/>
          <w:szCs w:val="24"/>
        </w:rPr>
        <w:t>5</w:t>
      </w:r>
      <w:r>
        <w:rPr>
          <w:rFonts w:ascii="Times New Roman" w:hAnsi="Times New Roman" w:cs="Times New Roman"/>
          <w:sz w:val="24"/>
          <w:szCs w:val="24"/>
        </w:rPr>
        <w:t>种基本滋味外，能够引起品尝浓厚感、持续性的浓厚感类呈味组分的相关研究越来越引起分子感官科学家们的关注。</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90</w:t>
      </w:r>
      <w:r>
        <w:rPr>
          <w:rFonts w:ascii="Times New Roman" w:hAnsi="Times New Roman" w:cs="Times New Roman"/>
          <w:sz w:val="24"/>
          <w:szCs w:val="24"/>
        </w:rPr>
        <w:t>年代</w:t>
      </w:r>
      <w:r>
        <w:rPr>
          <w:rFonts w:ascii="Times New Roman" w:hAnsi="Times New Roman" w:cs="Times New Roman"/>
          <w:sz w:val="24"/>
          <w:szCs w:val="24"/>
        </w:rPr>
        <w:t xml:space="preserve"> Ueda</w:t>
      </w:r>
      <w:r>
        <w:rPr>
          <w:rFonts w:ascii="Times New Roman" w:hAnsi="Times New Roman" w:cs="Times New Roman"/>
          <w:sz w:val="24"/>
          <w:szCs w:val="24"/>
        </w:rPr>
        <w:t>等人研究表明大蒜中的含硫化合物，如</w:t>
      </w:r>
      <w:r>
        <w:rPr>
          <w:rFonts w:ascii="Times New Roman" w:hAnsi="Times New Roman" w:cs="Times New Roman"/>
          <w:sz w:val="24"/>
          <w:szCs w:val="24"/>
        </w:rPr>
        <w:t>S-</w:t>
      </w:r>
      <w:r>
        <w:rPr>
          <w:rFonts w:ascii="Times New Roman" w:hAnsi="Times New Roman" w:cs="Times New Roman"/>
          <w:sz w:val="24"/>
          <w:szCs w:val="24"/>
        </w:rPr>
        <w:t>烯丙基</w:t>
      </w:r>
      <w:r>
        <w:rPr>
          <w:rFonts w:ascii="Times New Roman" w:hAnsi="Times New Roman" w:cs="Times New Roman"/>
          <w:sz w:val="24"/>
          <w:szCs w:val="24"/>
        </w:rPr>
        <w:t>-</w:t>
      </w:r>
      <w:r>
        <w:rPr>
          <w:rFonts w:ascii="Times New Roman" w:hAnsi="Times New Roman" w:cs="Times New Roman"/>
          <w:sz w:val="24"/>
          <w:szCs w:val="24"/>
        </w:rPr>
        <w:t>半胱氨酸亚砜（蒜氨酸），</w:t>
      </w:r>
      <w:r>
        <w:rPr>
          <w:rFonts w:ascii="Times New Roman" w:hAnsi="Times New Roman" w:cs="Times New Roman"/>
          <w:sz w:val="24"/>
          <w:szCs w:val="24"/>
        </w:rPr>
        <w:t>S-</w:t>
      </w:r>
      <w:r>
        <w:rPr>
          <w:rFonts w:ascii="Times New Roman" w:hAnsi="Times New Roman" w:cs="Times New Roman"/>
          <w:sz w:val="24"/>
          <w:szCs w:val="24"/>
        </w:rPr>
        <w:t>甲基</w:t>
      </w:r>
      <w:r>
        <w:rPr>
          <w:rFonts w:ascii="Times New Roman" w:hAnsi="Times New Roman" w:cs="Times New Roman"/>
          <w:sz w:val="24"/>
          <w:szCs w:val="24"/>
        </w:rPr>
        <w:t>-</w:t>
      </w:r>
      <w:r>
        <w:rPr>
          <w:rFonts w:ascii="Times New Roman" w:hAnsi="Times New Roman" w:cs="Times New Roman"/>
          <w:sz w:val="24"/>
          <w:szCs w:val="24"/>
        </w:rPr>
        <w:t>半胱氨酸亚砜和谷胱甘肽（</w:t>
      </w:r>
      <w:r>
        <w:rPr>
          <w:rFonts w:ascii="Times New Roman" w:hAnsi="Times New Roman" w:cs="Times New Roman"/>
          <w:sz w:val="24"/>
          <w:szCs w:val="24"/>
        </w:rPr>
        <w:t>c-</w:t>
      </w:r>
      <w:r>
        <w:rPr>
          <w:rFonts w:ascii="Times New Roman" w:hAnsi="Times New Roman" w:cs="Times New Roman"/>
          <w:sz w:val="24"/>
          <w:szCs w:val="24"/>
        </w:rPr>
        <w:t>谷氨酰半胱氨酰</w:t>
      </w:r>
      <w:r>
        <w:rPr>
          <w:rFonts w:ascii="Times New Roman" w:hAnsi="Times New Roman" w:cs="Times New Roman"/>
          <w:sz w:val="24"/>
          <w:szCs w:val="24"/>
        </w:rPr>
        <w:t>-</w:t>
      </w:r>
      <w:r>
        <w:rPr>
          <w:rFonts w:ascii="Times New Roman" w:hAnsi="Times New Roman" w:cs="Times New Roman"/>
          <w:sz w:val="24"/>
          <w:szCs w:val="24"/>
        </w:rPr>
        <w:t>甘氨酸）加入含有鲜味组分的溶液中时能够增强味道的连续性、充实感、厚重感。日本研究学者将食品中这类能引起浓厚感和持久感的呈味组分称为浓</w:t>
      </w:r>
      <w:r>
        <w:rPr>
          <w:rFonts w:ascii="Times New Roman" w:hAnsi="Times New Roman" w:cs="Times New Roman"/>
          <w:sz w:val="24"/>
          <w:szCs w:val="24"/>
        </w:rPr>
        <w:t>厚感（</w:t>
      </w:r>
      <w:r>
        <w:rPr>
          <w:rFonts w:ascii="Times New Roman" w:hAnsi="Times New Roman" w:cs="Times New Roman"/>
          <w:sz w:val="24"/>
          <w:szCs w:val="24"/>
        </w:rPr>
        <w:t>kokumi</w:t>
      </w:r>
      <w:r>
        <w:rPr>
          <w:rFonts w:ascii="Times New Roman" w:hAnsi="Times New Roman" w:cs="Times New Roman"/>
          <w:sz w:val="24"/>
          <w:szCs w:val="24"/>
        </w:rPr>
        <w:t>）组分。与传统的鲜味组分相比，浓厚味物质则偏重于</w:t>
      </w:r>
      <w:r>
        <w:rPr>
          <w:rFonts w:ascii="Times New Roman" w:hAnsi="Times New Roman" w:cs="Times New Roman"/>
          <w:sz w:val="24"/>
          <w:szCs w:val="24"/>
        </w:rPr>
        <w:t>“</w:t>
      </w:r>
      <w:r>
        <w:rPr>
          <w:rFonts w:ascii="Times New Roman" w:hAnsi="Times New Roman" w:cs="Times New Roman"/>
          <w:sz w:val="24"/>
          <w:szCs w:val="24"/>
        </w:rPr>
        <w:t>浓厚味、增强味感</w:t>
      </w:r>
      <w:r>
        <w:rPr>
          <w:rFonts w:ascii="Times New Roman" w:hAnsi="Times New Roman" w:cs="Times New Roman"/>
          <w:sz w:val="24"/>
          <w:szCs w:val="24"/>
        </w:rPr>
        <w:t>”</w:t>
      </w:r>
      <w:r>
        <w:rPr>
          <w:rFonts w:ascii="Times New Roman" w:hAnsi="Times New Roman" w:cs="Times New Roman"/>
          <w:sz w:val="24"/>
          <w:szCs w:val="24"/>
        </w:rPr>
        <w:t>以及一种</w:t>
      </w:r>
      <w:r>
        <w:rPr>
          <w:rFonts w:ascii="Times New Roman" w:hAnsi="Times New Roman" w:cs="Times New Roman"/>
          <w:sz w:val="24"/>
          <w:szCs w:val="24"/>
        </w:rPr>
        <w:t>“</w:t>
      </w:r>
      <w:r>
        <w:rPr>
          <w:rFonts w:ascii="Times New Roman" w:hAnsi="Times New Roman" w:cs="Times New Roman"/>
          <w:sz w:val="24"/>
          <w:szCs w:val="24"/>
        </w:rPr>
        <w:t>满口感</w:t>
      </w:r>
      <w:r>
        <w:rPr>
          <w:rFonts w:ascii="Times New Roman" w:hAnsi="Times New Roman" w:cs="Times New Roman"/>
          <w:sz w:val="24"/>
          <w:szCs w:val="24"/>
        </w:rPr>
        <w:t>”</w:t>
      </w:r>
      <w:r>
        <w:rPr>
          <w:rFonts w:ascii="Times New Roman" w:hAnsi="Times New Roman" w:cs="Times New Roman"/>
          <w:sz w:val="24"/>
          <w:szCs w:val="24"/>
        </w:rPr>
        <w:t>。通常而言浓厚感类组分具有直冲感温和，先觉感强，中觉味天然、圆润，后觉感丰满，回味悠长等特点。其呈味特征与鲜味组分呈味特征感受差异见图</w:t>
      </w:r>
      <w:r>
        <w:rPr>
          <w:rFonts w:ascii="Times New Roman" w:hAnsi="Times New Roman" w:cs="Times New Roman"/>
          <w:sz w:val="24"/>
          <w:szCs w:val="24"/>
        </w:rPr>
        <w:t>6.1</w:t>
      </w:r>
      <w:r>
        <w:rPr>
          <w:rFonts w:ascii="Times New Roman" w:hAnsi="Times New Roman" w:cs="Times New Roman"/>
          <w:sz w:val="24"/>
          <w:szCs w:val="24"/>
        </w:rPr>
        <w:t>所示。浓厚感更强调带给食物的复杂口感和持久性。并且对浓厚感类组分的分子感官生物学研究表明：浓厚感类物质在人体内是通过钙敏感受体（</w:t>
      </w:r>
      <w:r>
        <w:rPr>
          <w:rFonts w:ascii="Times New Roman" w:hAnsi="Times New Roman" w:cs="Times New Roman"/>
          <w:sz w:val="24"/>
          <w:szCs w:val="24"/>
        </w:rPr>
        <w:t>calcium-sensing receptor</w:t>
      </w:r>
      <w:r>
        <w:rPr>
          <w:rFonts w:ascii="Times New Roman" w:hAnsi="Times New Roman" w:cs="Times New Roman"/>
          <w:sz w:val="24"/>
          <w:szCs w:val="24"/>
        </w:rPr>
        <w:t>，</w:t>
      </w:r>
      <w:r>
        <w:rPr>
          <w:rFonts w:ascii="Times New Roman" w:hAnsi="Times New Roman" w:cs="Times New Roman"/>
          <w:sz w:val="24"/>
          <w:szCs w:val="24"/>
        </w:rPr>
        <w:t>CaSR</w:t>
      </w:r>
      <w:r>
        <w:rPr>
          <w:rFonts w:ascii="Times New Roman" w:hAnsi="Times New Roman" w:cs="Times New Roman"/>
          <w:sz w:val="24"/>
          <w:szCs w:val="24"/>
        </w:rPr>
        <w:t>）被感知的，因而该类浓厚感物质具有基本味感，但还有一些研究表明该类组分除了基本味感</w:t>
      </w:r>
      <w:r>
        <w:rPr>
          <w:rFonts w:ascii="Times New Roman" w:hAnsi="Times New Roman" w:cs="Times New Roman"/>
          <w:sz w:val="24"/>
          <w:szCs w:val="24"/>
        </w:rPr>
        <w:t>外，还有一些类似于粘度等的物理学特性。浓厚感物质在日本的研究与应用较为广泛而深入，近年来我国浓厚感物质风味的研究也逐渐增多。</w:t>
      </w:r>
    </w:p>
    <w:p w14:paraId="53A8F001" w14:textId="77777777" w:rsidR="00970176" w:rsidRDefault="008D6EE0">
      <w:pPr>
        <w:spacing w:before="65" w:line="360" w:lineRule="auto"/>
        <w:ind w:left="119" w:right="38" w:firstLine="42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27233B" wp14:editId="7A7F8857">
            <wp:extent cx="3003550" cy="209804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4" cstate="print"/>
                    <a:stretch>
                      <a:fillRect/>
                    </a:stretch>
                  </pic:blipFill>
                  <pic:spPr>
                    <a:xfrm>
                      <a:off x="0" y="0"/>
                      <a:ext cx="3016596" cy="2107187"/>
                    </a:xfrm>
                    <a:prstGeom prst="rect">
                      <a:avLst/>
                    </a:prstGeom>
                  </pic:spPr>
                </pic:pic>
              </a:graphicData>
            </a:graphic>
          </wp:inline>
        </w:drawing>
      </w:r>
    </w:p>
    <w:p w14:paraId="130C2CD5" w14:textId="77777777" w:rsidR="00970176" w:rsidRDefault="008D6EE0">
      <w:pPr>
        <w:spacing w:before="124" w:line="360" w:lineRule="auto"/>
        <w:ind w:left="286"/>
        <w:jc w:val="center"/>
        <w:rPr>
          <w:rFonts w:ascii="Times New Roman" w:hAnsi="Times New Roman" w:cs="Times New Roman"/>
          <w:spacing w:val="8"/>
          <w:sz w:val="24"/>
          <w:szCs w:val="24"/>
        </w:rPr>
      </w:pPr>
      <w:r>
        <w:rPr>
          <w:rFonts w:ascii="Times New Roman" w:hAnsi="Times New Roman" w:cs="Times New Roman"/>
          <w:spacing w:val="8"/>
          <w:sz w:val="24"/>
          <w:szCs w:val="24"/>
        </w:rPr>
        <w:t>图</w:t>
      </w:r>
      <w:r>
        <w:rPr>
          <w:rFonts w:ascii="Times New Roman" w:hAnsi="Times New Roman" w:cs="Times New Roman"/>
          <w:spacing w:val="8"/>
          <w:sz w:val="24"/>
          <w:szCs w:val="24"/>
        </w:rPr>
        <w:t xml:space="preserve">6.1 </w:t>
      </w:r>
      <w:r>
        <w:rPr>
          <w:rFonts w:ascii="Times New Roman" w:hAnsi="Times New Roman" w:cs="Times New Roman"/>
          <w:spacing w:val="8"/>
          <w:sz w:val="24"/>
          <w:szCs w:val="24"/>
        </w:rPr>
        <w:t>浓厚感组分呈味强度示意图</w:t>
      </w:r>
    </w:p>
    <w:p w14:paraId="5520B262" w14:textId="77777777" w:rsidR="00970176" w:rsidRDefault="008D6EE0">
      <w:pPr>
        <w:pStyle w:val="2"/>
      </w:pPr>
      <w:bookmarkStart w:id="1613" w:name="_Toc14992133"/>
      <w:r>
        <w:lastRenderedPageBreak/>
        <w:t xml:space="preserve">6.1 </w:t>
      </w:r>
      <w:r>
        <w:t>浓厚味剂的概念</w:t>
      </w:r>
      <w:bookmarkEnd w:id="1613"/>
    </w:p>
    <w:p w14:paraId="62682C9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t>浓厚感呈味特性的物质大致可以分为非肽类和肽类两种。浓厚感物质最早是在大蒜的水提物中发现的一些非肽类组分，经过鉴定发现大蒜中赋予浓厚感风味特性的主要是一些含硫化合物如大蒜碱、</w:t>
      </w:r>
      <w:r>
        <w:rPr>
          <w:rFonts w:ascii="Times New Roman" w:hAnsi="Times New Roman" w:cs="Times New Roman"/>
          <w:sz w:val="24"/>
          <w:szCs w:val="24"/>
        </w:rPr>
        <w:t>S-</w:t>
      </w:r>
      <w:r>
        <w:rPr>
          <w:rFonts w:ascii="Times New Roman" w:hAnsi="Times New Roman" w:cs="Times New Roman"/>
          <w:sz w:val="24"/>
          <w:szCs w:val="24"/>
        </w:rPr>
        <w:t>甲基</w:t>
      </w:r>
      <w:r>
        <w:rPr>
          <w:rFonts w:ascii="Times New Roman" w:hAnsi="Times New Roman" w:cs="Times New Roman"/>
          <w:sz w:val="24"/>
          <w:szCs w:val="24"/>
        </w:rPr>
        <w:t>-L-</w:t>
      </w:r>
      <w:r>
        <w:rPr>
          <w:rFonts w:ascii="Times New Roman" w:hAnsi="Times New Roman" w:cs="Times New Roman"/>
          <w:sz w:val="24"/>
          <w:szCs w:val="24"/>
        </w:rPr>
        <w:t>半胱氨酸亚砜和</w:t>
      </w:r>
      <w:r>
        <w:rPr>
          <w:rFonts w:ascii="Times New Roman" w:hAnsi="Times New Roman" w:cs="Times New Roman"/>
          <w:sz w:val="24"/>
          <w:szCs w:val="24"/>
        </w:rPr>
        <w:t>γ-L-</w:t>
      </w:r>
      <w:r>
        <w:rPr>
          <w:rFonts w:ascii="Times New Roman" w:hAnsi="Times New Roman" w:cs="Times New Roman"/>
          <w:sz w:val="24"/>
          <w:szCs w:val="24"/>
        </w:rPr>
        <w:t>谷酰基</w:t>
      </w:r>
      <w:r>
        <w:rPr>
          <w:rFonts w:ascii="Times New Roman" w:hAnsi="Times New Roman" w:cs="Times New Roman"/>
          <w:sz w:val="24"/>
          <w:szCs w:val="24"/>
        </w:rPr>
        <w:t>-S-</w:t>
      </w:r>
      <w:r>
        <w:rPr>
          <w:rFonts w:ascii="Times New Roman" w:hAnsi="Times New Roman" w:cs="Times New Roman"/>
          <w:sz w:val="24"/>
          <w:szCs w:val="24"/>
        </w:rPr>
        <w:t>烯丙基</w:t>
      </w:r>
      <w:r>
        <w:rPr>
          <w:rFonts w:ascii="Times New Roman" w:hAnsi="Times New Roman" w:cs="Times New Roman"/>
          <w:sz w:val="24"/>
          <w:szCs w:val="24"/>
        </w:rPr>
        <w:t>-L-</w:t>
      </w:r>
      <w:r>
        <w:rPr>
          <w:rFonts w:ascii="Times New Roman" w:hAnsi="Times New Roman" w:cs="Times New Roman"/>
          <w:sz w:val="24"/>
          <w:szCs w:val="24"/>
        </w:rPr>
        <w:t>半胱氨酸。随后在洋葱中也发现了含硫的浓厚感物质，像</w:t>
      </w:r>
      <w:r>
        <w:rPr>
          <w:rFonts w:ascii="Times New Roman" w:hAnsi="Times New Roman" w:cs="Times New Roman"/>
          <w:sz w:val="24"/>
          <w:szCs w:val="24"/>
        </w:rPr>
        <w:t>γ-</w:t>
      </w:r>
      <w:r>
        <w:rPr>
          <w:rFonts w:ascii="Times New Roman" w:hAnsi="Times New Roman" w:cs="Times New Roman"/>
          <w:sz w:val="24"/>
          <w:szCs w:val="24"/>
        </w:rPr>
        <w:t>谷酰基</w:t>
      </w:r>
      <w:r>
        <w:rPr>
          <w:rFonts w:ascii="Times New Roman" w:hAnsi="Times New Roman" w:cs="Times New Roman"/>
          <w:sz w:val="24"/>
          <w:szCs w:val="24"/>
        </w:rPr>
        <w:t>-S-</w:t>
      </w:r>
      <w:r>
        <w:rPr>
          <w:rFonts w:ascii="Times New Roman" w:hAnsi="Times New Roman" w:cs="Times New Roman"/>
          <w:sz w:val="24"/>
          <w:szCs w:val="24"/>
        </w:rPr>
        <w:t>丙烯基</w:t>
      </w:r>
      <w:r>
        <w:rPr>
          <w:rFonts w:ascii="Times New Roman" w:hAnsi="Times New Roman" w:cs="Times New Roman"/>
          <w:sz w:val="24"/>
          <w:szCs w:val="24"/>
        </w:rPr>
        <w:t>-L-</w:t>
      </w:r>
      <w:r>
        <w:rPr>
          <w:rFonts w:ascii="Times New Roman" w:hAnsi="Times New Roman" w:cs="Times New Roman"/>
          <w:sz w:val="24"/>
          <w:szCs w:val="24"/>
        </w:rPr>
        <w:t>半胱氨酸亚砜</w:t>
      </w:r>
      <w:r>
        <w:rPr>
          <w:rFonts w:ascii="Times New Roman" w:hAnsi="Times New Roman" w:cs="Times New Roman"/>
          <w:sz w:val="24"/>
          <w:szCs w:val="24"/>
        </w:rPr>
        <w:t>和反</w:t>
      </w:r>
      <w:r>
        <w:rPr>
          <w:rFonts w:ascii="Times New Roman" w:hAnsi="Times New Roman" w:cs="Times New Roman"/>
          <w:sz w:val="24"/>
          <w:szCs w:val="24"/>
        </w:rPr>
        <w:t>-S-</w:t>
      </w:r>
      <w:r>
        <w:rPr>
          <w:rFonts w:ascii="Times New Roman" w:hAnsi="Times New Roman" w:cs="Times New Roman"/>
          <w:sz w:val="24"/>
          <w:szCs w:val="24"/>
        </w:rPr>
        <w:t>丙烯基</w:t>
      </w:r>
      <w:r>
        <w:rPr>
          <w:rFonts w:ascii="Times New Roman" w:hAnsi="Times New Roman" w:cs="Times New Roman"/>
          <w:sz w:val="24"/>
          <w:szCs w:val="24"/>
        </w:rPr>
        <w:t>-L-</w:t>
      </w:r>
      <w:r>
        <w:rPr>
          <w:rFonts w:ascii="Times New Roman" w:hAnsi="Times New Roman" w:cs="Times New Roman"/>
          <w:sz w:val="24"/>
          <w:szCs w:val="24"/>
        </w:rPr>
        <w:t>半胱氨酸亚砜。目前已有的非肽类组分的浓厚感物质研究结果总结见表</w:t>
      </w:r>
      <w:r>
        <w:rPr>
          <w:rFonts w:ascii="Times New Roman" w:hAnsi="Times New Roman" w:cs="Times New Roman"/>
          <w:sz w:val="24"/>
          <w:szCs w:val="24"/>
        </w:rPr>
        <w:t>6.1</w:t>
      </w:r>
      <w:r>
        <w:rPr>
          <w:rFonts w:ascii="Times New Roman" w:hAnsi="Times New Roman" w:cs="Times New Roman"/>
          <w:sz w:val="24"/>
          <w:szCs w:val="24"/>
        </w:rPr>
        <w:t>。</w:t>
      </w:r>
    </w:p>
    <w:p w14:paraId="5184B37E" w14:textId="77777777" w:rsidR="00970176" w:rsidRDefault="008D6EE0">
      <w:pPr>
        <w:spacing w:beforeLines="50" w:before="156" w:afterLines="50" w:after="156" w:line="360" w:lineRule="auto"/>
        <w:ind w:firstLineChars="200" w:firstLine="548"/>
        <w:jc w:val="center"/>
        <w:rPr>
          <w:rFonts w:ascii="Times New Roman" w:hAnsi="Times New Roman" w:cs="Times New Roman"/>
          <w:spacing w:val="17"/>
          <w:sz w:val="24"/>
          <w:szCs w:val="24"/>
        </w:rPr>
      </w:pPr>
      <w:r>
        <w:rPr>
          <w:rFonts w:ascii="Times New Roman" w:hAnsi="Times New Roman" w:cs="Times New Roman"/>
          <w:spacing w:val="17"/>
          <w:sz w:val="24"/>
          <w:szCs w:val="24"/>
        </w:rPr>
        <w:t>表</w:t>
      </w:r>
      <w:r>
        <w:rPr>
          <w:rFonts w:ascii="Times New Roman" w:hAnsi="Times New Roman" w:cs="Times New Roman"/>
          <w:spacing w:val="17"/>
          <w:sz w:val="24"/>
          <w:szCs w:val="24"/>
        </w:rPr>
        <w:t xml:space="preserve">6.1 </w:t>
      </w:r>
      <w:r>
        <w:rPr>
          <w:rFonts w:ascii="Times New Roman" w:hAnsi="Times New Roman" w:cs="Times New Roman"/>
          <w:spacing w:val="17"/>
          <w:sz w:val="24"/>
          <w:szCs w:val="24"/>
        </w:rPr>
        <w:t>非肽类浓厚感组分</w:t>
      </w:r>
    </w:p>
    <w:tbl>
      <w:tblPr>
        <w:tblW w:w="8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51"/>
        <w:gridCol w:w="2221"/>
        <w:gridCol w:w="1260"/>
        <w:gridCol w:w="1579"/>
        <w:gridCol w:w="2552"/>
      </w:tblGrid>
      <w:tr w:rsidR="00970176" w14:paraId="3A961CE0" w14:textId="77777777">
        <w:trPr>
          <w:trHeight w:val="313"/>
          <w:jc w:val="center"/>
        </w:trPr>
        <w:tc>
          <w:tcPr>
            <w:tcW w:w="851" w:type="dxa"/>
            <w:shd w:val="clear" w:color="auto" w:fill="auto"/>
            <w:vAlign w:val="center"/>
          </w:tcPr>
          <w:p w14:paraId="6AE6B98B"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原料</w:t>
            </w:r>
          </w:p>
        </w:tc>
        <w:tc>
          <w:tcPr>
            <w:tcW w:w="2221" w:type="dxa"/>
            <w:shd w:val="clear" w:color="auto" w:fill="auto"/>
            <w:vAlign w:val="center"/>
          </w:tcPr>
          <w:p w14:paraId="3069025B"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预处理</w:t>
            </w:r>
          </w:p>
        </w:tc>
        <w:tc>
          <w:tcPr>
            <w:tcW w:w="1260" w:type="dxa"/>
            <w:shd w:val="clear" w:color="auto" w:fill="auto"/>
            <w:vAlign w:val="center"/>
          </w:tcPr>
          <w:p w14:paraId="478C3673"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分离纯化的方法</w:t>
            </w:r>
          </w:p>
        </w:tc>
        <w:tc>
          <w:tcPr>
            <w:tcW w:w="1579" w:type="dxa"/>
            <w:shd w:val="clear" w:color="auto" w:fill="auto"/>
            <w:vAlign w:val="center"/>
          </w:tcPr>
          <w:p w14:paraId="6911A800"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鉴定方法</w:t>
            </w:r>
          </w:p>
        </w:tc>
        <w:tc>
          <w:tcPr>
            <w:tcW w:w="2552" w:type="dxa"/>
            <w:shd w:val="clear" w:color="auto" w:fill="auto"/>
            <w:vAlign w:val="center"/>
          </w:tcPr>
          <w:p w14:paraId="6566FA1D"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 xml:space="preserve">Kokumi </w:t>
            </w:r>
            <w:r>
              <w:rPr>
                <w:rFonts w:ascii="Times New Roman" w:eastAsia="宋体" w:hAnsi="Times New Roman" w:cs="Times New Roman"/>
                <w:sz w:val="16"/>
                <w:szCs w:val="24"/>
              </w:rPr>
              <w:t>感物质</w:t>
            </w:r>
          </w:p>
        </w:tc>
      </w:tr>
      <w:tr w:rsidR="00970176" w14:paraId="4568F680" w14:textId="77777777">
        <w:trPr>
          <w:trHeight w:val="1441"/>
          <w:jc w:val="center"/>
        </w:trPr>
        <w:tc>
          <w:tcPr>
            <w:tcW w:w="851" w:type="dxa"/>
            <w:shd w:val="clear" w:color="auto" w:fill="auto"/>
            <w:vAlign w:val="center"/>
          </w:tcPr>
          <w:p w14:paraId="2BDE9E42"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大蒜</w:t>
            </w:r>
          </w:p>
        </w:tc>
        <w:tc>
          <w:tcPr>
            <w:tcW w:w="2221" w:type="dxa"/>
            <w:shd w:val="clear" w:color="auto" w:fill="auto"/>
            <w:vAlign w:val="center"/>
          </w:tcPr>
          <w:p w14:paraId="166A1E80"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热水浸提、均质、离心</w:t>
            </w:r>
          </w:p>
        </w:tc>
        <w:tc>
          <w:tcPr>
            <w:tcW w:w="1260" w:type="dxa"/>
            <w:shd w:val="clear" w:color="auto" w:fill="auto"/>
            <w:vAlign w:val="center"/>
          </w:tcPr>
          <w:p w14:paraId="0020C3C9"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反渗透、离子交换色谱</w:t>
            </w:r>
          </w:p>
        </w:tc>
        <w:tc>
          <w:tcPr>
            <w:tcW w:w="1579" w:type="dxa"/>
            <w:shd w:val="clear" w:color="auto" w:fill="auto"/>
            <w:vAlign w:val="center"/>
          </w:tcPr>
          <w:p w14:paraId="04039ABD"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核磁共振、质谱</w:t>
            </w:r>
          </w:p>
        </w:tc>
        <w:tc>
          <w:tcPr>
            <w:tcW w:w="2552" w:type="dxa"/>
            <w:shd w:val="clear" w:color="auto" w:fill="auto"/>
            <w:vAlign w:val="center"/>
          </w:tcPr>
          <w:p w14:paraId="1953F84A"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大蒜碱、</w:t>
            </w:r>
            <w:r>
              <w:rPr>
                <w:rFonts w:ascii="Times New Roman" w:eastAsia="宋体" w:hAnsi="Times New Roman" w:cs="Times New Roman"/>
                <w:sz w:val="16"/>
                <w:szCs w:val="24"/>
              </w:rPr>
              <w:t>S-</w:t>
            </w:r>
            <w:r>
              <w:rPr>
                <w:rFonts w:ascii="Times New Roman" w:eastAsia="宋体" w:hAnsi="Times New Roman" w:cs="Times New Roman"/>
                <w:sz w:val="16"/>
                <w:szCs w:val="24"/>
              </w:rPr>
              <w:t>甲基</w:t>
            </w:r>
            <w:r>
              <w:rPr>
                <w:rFonts w:ascii="Times New Roman" w:eastAsia="宋体" w:hAnsi="Times New Roman" w:cs="Times New Roman"/>
                <w:sz w:val="16"/>
                <w:szCs w:val="24"/>
              </w:rPr>
              <w:t>-L-</w:t>
            </w:r>
            <w:r>
              <w:rPr>
                <w:rFonts w:ascii="Times New Roman" w:eastAsia="宋体" w:hAnsi="Times New Roman" w:cs="Times New Roman"/>
                <w:sz w:val="16"/>
                <w:szCs w:val="24"/>
              </w:rPr>
              <w:t>半胱氨酸亚砜、</w:t>
            </w:r>
            <w:r>
              <w:rPr>
                <w:rFonts w:ascii="Times New Roman" w:eastAsia="宋体" w:hAnsi="Times New Roman" w:cs="Times New Roman"/>
                <w:sz w:val="16"/>
                <w:szCs w:val="24"/>
              </w:rPr>
              <w:t>γ-L-</w:t>
            </w:r>
            <w:r>
              <w:rPr>
                <w:rFonts w:ascii="Times New Roman" w:eastAsia="宋体" w:hAnsi="Times New Roman" w:cs="Times New Roman"/>
                <w:sz w:val="16"/>
                <w:szCs w:val="24"/>
              </w:rPr>
              <w:t>谷酰基</w:t>
            </w:r>
            <w:r>
              <w:rPr>
                <w:rFonts w:ascii="Times New Roman" w:eastAsia="宋体" w:hAnsi="Times New Roman" w:cs="Times New Roman"/>
                <w:sz w:val="16"/>
                <w:szCs w:val="24"/>
              </w:rPr>
              <w:t>-S-</w:t>
            </w:r>
            <w:r>
              <w:rPr>
                <w:rFonts w:ascii="Times New Roman" w:eastAsia="宋体" w:hAnsi="Times New Roman" w:cs="Times New Roman"/>
                <w:sz w:val="16"/>
                <w:szCs w:val="24"/>
              </w:rPr>
              <w:t>烯丙基</w:t>
            </w:r>
            <w:r>
              <w:rPr>
                <w:rFonts w:ascii="Times New Roman" w:eastAsia="宋体" w:hAnsi="Times New Roman" w:cs="Times New Roman"/>
                <w:sz w:val="16"/>
                <w:szCs w:val="24"/>
              </w:rPr>
              <w:t>-L-</w:t>
            </w:r>
            <w:r>
              <w:rPr>
                <w:rFonts w:ascii="Times New Roman" w:eastAsia="宋体" w:hAnsi="Times New Roman" w:cs="Times New Roman"/>
                <w:sz w:val="16"/>
                <w:szCs w:val="24"/>
              </w:rPr>
              <w:t>半胱氨酸</w:t>
            </w:r>
          </w:p>
        </w:tc>
      </w:tr>
      <w:tr w:rsidR="00970176" w14:paraId="1AAB18E3" w14:textId="77777777">
        <w:trPr>
          <w:trHeight w:val="1441"/>
          <w:jc w:val="center"/>
        </w:trPr>
        <w:tc>
          <w:tcPr>
            <w:tcW w:w="851" w:type="dxa"/>
            <w:shd w:val="clear" w:color="auto" w:fill="auto"/>
            <w:vAlign w:val="center"/>
          </w:tcPr>
          <w:p w14:paraId="66C56853"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洋葱</w:t>
            </w:r>
          </w:p>
        </w:tc>
        <w:tc>
          <w:tcPr>
            <w:tcW w:w="2221" w:type="dxa"/>
            <w:shd w:val="clear" w:color="auto" w:fill="auto"/>
            <w:vAlign w:val="center"/>
          </w:tcPr>
          <w:p w14:paraId="3E4015D0"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酒精提取、沸水提取</w:t>
            </w:r>
          </w:p>
        </w:tc>
        <w:tc>
          <w:tcPr>
            <w:tcW w:w="1260" w:type="dxa"/>
            <w:shd w:val="clear" w:color="auto" w:fill="auto"/>
            <w:vAlign w:val="center"/>
          </w:tcPr>
          <w:p w14:paraId="3B91A85A"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离子交换色谱</w:t>
            </w:r>
          </w:p>
        </w:tc>
        <w:tc>
          <w:tcPr>
            <w:tcW w:w="1579" w:type="dxa"/>
            <w:shd w:val="clear" w:color="auto" w:fill="auto"/>
            <w:vAlign w:val="center"/>
          </w:tcPr>
          <w:p w14:paraId="5DF44BBA"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质谱、核磁共振</w:t>
            </w:r>
          </w:p>
        </w:tc>
        <w:tc>
          <w:tcPr>
            <w:tcW w:w="2552" w:type="dxa"/>
            <w:shd w:val="clear" w:color="auto" w:fill="auto"/>
            <w:vAlign w:val="center"/>
          </w:tcPr>
          <w:p w14:paraId="0009FFE8"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γ-</w:t>
            </w:r>
            <w:r>
              <w:rPr>
                <w:rFonts w:ascii="Times New Roman" w:eastAsia="宋体" w:hAnsi="Times New Roman" w:cs="Times New Roman"/>
                <w:sz w:val="16"/>
                <w:szCs w:val="24"/>
              </w:rPr>
              <w:t>谷酰基</w:t>
            </w:r>
            <w:r>
              <w:rPr>
                <w:rFonts w:ascii="Times New Roman" w:eastAsia="宋体" w:hAnsi="Times New Roman" w:cs="Times New Roman"/>
                <w:sz w:val="16"/>
                <w:szCs w:val="24"/>
              </w:rPr>
              <w:t>-S-</w:t>
            </w:r>
            <w:r>
              <w:rPr>
                <w:rFonts w:ascii="Times New Roman" w:eastAsia="宋体" w:hAnsi="Times New Roman" w:cs="Times New Roman"/>
                <w:sz w:val="16"/>
                <w:szCs w:val="24"/>
              </w:rPr>
              <w:t>丙烯基</w:t>
            </w:r>
            <w:r>
              <w:rPr>
                <w:rFonts w:ascii="Times New Roman" w:eastAsia="宋体" w:hAnsi="Times New Roman" w:cs="Times New Roman"/>
                <w:sz w:val="16"/>
                <w:szCs w:val="24"/>
              </w:rPr>
              <w:t>-L-</w:t>
            </w:r>
            <w:r>
              <w:rPr>
                <w:rFonts w:ascii="Times New Roman" w:eastAsia="宋体" w:hAnsi="Times New Roman" w:cs="Times New Roman"/>
                <w:sz w:val="16"/>
                <w:szCs w:val="24"/>
              </w:rPr>
              <w:t>半胱氨酸亚砜和反</w:t>
            </w:r>
            <w:r>
              <w:rPr>
                <w:rFonts w:ascii="Times New Roman" w:eastAsia="宋体" w:hAnsi="Times New Roman" w:cs="Times New Roman"/>
                <w:sz w:val="16"/>
                <w:szCs w:val="24"/>
              </w:rPr>
              <w:t>-S-</w:t>
            </w:r>
            <w:r>
              <w:rPr>
                <w:rFonts w:ascii="Times New Roman" w:eastAsia="宋体" w:hAnsi="Times New Roman" w:cs="Times New Roman"/>
                <w:sz w:val="16"/>
                <w:szCs w:val="24"/>
              </w:rPr>
              <w:t>丙烯基</w:t>
            </w:r>
            <w:r>
              <w:rPr>
                <w:rFonts w:ascii="Times New Roman" w:eastAsia="宋体" w:hAnsi="Times New Roman" w:cs="Times New Roman"/>
                <w:sz w:val="16"/>
                <w:szCs w:val="24"/>
              </w:rPr>
              <w:t>-L-</w:t>
            </w:r>
            <w:r>
              <w:rPr>
                <w:rFonts w:ascii="Times New Roman" w:eastAsia="宋体" w:hAnsi="Times New Roman" w:cs="Times New Roman"/>
                <w:sz w:val="16"/>
                <w:szCs w:val="24"/>
              </w:rPr>
              <w:t>半胱氨酸亚砜</w:t>
            </w:r>
          </w:p>
        </w:tc>
      </w:tr>
      <w:tr w:rsidR="00970176" w14:paraId="1D37C048" w14:textId="77777777">
        <w:trPr>
          <w:trHeight w:val="1441"/>
          <w:jc w:val="center"/>
        </w:trPr>
        <w:tc>
          <w:tcPr>
            <w:tcW w:w="851" w:type="dxa"/>
            <w:shd w:val="clear" w:color="auto" w:fill="auto"/>
            <w:vAlign w:val="center"/>
          </w:tcPr>
          <w:p w14:paraId="30E67962"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洋葱</w:t>
            </w:r>
          </w:p>
        </w:tc>
        <w:tc>
          <w:tcPr>
            <w:tcW w:w="2221" w:type="dxa"/>
            <w:shd w:val="clear" w:color="auto" w:fill="auto"/>
            <w:vAlign w:val="center"/>
          </w:tcPr>
          <w:p w14:paraId="14CB7F96"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高温提取（</w:t>
            </w:r>
            <w:r>
              <w:rPr>
                <w:rFonts w:ascii="Times New Roman" w:eastAsia="宋体" w:hAnsi="Times New Roman" w:cs="Times New Roman"/>
                <w:sz w:val="16"/>
                <w:szCs w:val="24"/>
              </w:rPr>
              <w:t xml:space="preserve">160 </w:t>
            </w:r>
            <w:r>
              <w:rPr>
                <w:rFonts w:ascii="宋体" w:eastAsia="宋体" w:hAnsi="宋体" w:cs="宋体" w:hint="eastAsia"/>
                <w:sz w:val="16"/>
                <w:szCs w:val="24"/>
              </w:rPr>
              <w:t>℃</w:t>
            </w:r>
            <w:r>
              <w:rPr>
                <w:rFonts w:ascii="Times New Roman" w:eastAsia="宋体" w:hAnsi="Times New Roman" w:cs="Times New Roman"/>
                <w:sz w:val="16"/>
                <w:szCs w:val="24"/>
              </w:rPr>
              <w:t>）</w:t>
            </w:r>
          </w:p>
        </w:tc>
        <w:tc>
          <w:tcPr>
            <w:tcW w:w="1260" w:type="dxa"/>
            <w:shd w:val="clear" w:color="auto" w:fill="auto"/>
            <w:vAlign w:val="center"/>
          </w:tcPr>
          <w:p w14:paraId="5DEA5CBB"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离心得沉淀物</w:t>
            </w:r>
          </w:p>
        </w:tc>
        <w:tc>
          <w:tcPr>
            <w:tcW w:w="1579" w:type="dxa"/>
            <w:shd w:val="clear" w:color="auto" w:fill="auto"/>
            <w:vAlign w:val="center"/>
          </w:tcPr>
          <w:p w14:paraId="02F45777"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气相色谱</w:t>
            </w:r>
            <w:r>
              <w:rPr>
                <w:rFonts w:ascii="Times New Roman" w:eastAsia="宋体" w:hAnsi="Times New Roman" w:cs="Times New Roman"/>
                <w:sz w:val="16"/>
                <w:szCs w:val="24"/>
              </w:rPr>
              <w:t>-</w:t>
            </w:r>
            <w:r>
              <w:rPr>
                <w:rFonts w:ascii="Times New Roman" w:eastAsia="宋体" w:hAnsi="Times New Roman" w:cs="Times New Roman"/>
                <w:sz w:val="16"/>
                <w:szCs w:val="24"/>
              </w:rPr>
              <w:t>质谱联用</w:t>
            </w:r>
          </w:p>
        </w:tc>
        <w:tc>
          <w:tcPr>
            <w:tcW w:w="2552" w:type="dxa"/>
            <w:shd w:val="clear" w:color="auto" w:fill="auto"/>
            <w:vAlign w:val="center"/>
          </w:tcPr>
          <w:p w14:paraId="72CC286D"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植物甾醇类</w:t>
            </w:r>
          </w:p>
        </w:tc>
      </w:tr>
      <w:tr w:rsidR="00970176" w14:paraId="6D4A6117" w14:textId="77777777">
        <w:trPr>
          <w:trHeight w:val="1441"/>
          <w:jc w:val="center"/>
        </w:trPr>
        <w:tc>
          <w:tcPr>
            <w:tcW w:w="851" w:type="dxa"/>
            <w:shd w:val="clear" w:color="auto" w:fill="auto"/>
            <w:vAlign w:val="center"/>
          </w:tcPr>
          <w:p w14:paraId="7ED85D19"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青鱼片</w:t>
            </w:r>
          </w:p>
        </w:tc>
        <w:tc>
          <w:tcPr>
            <w:tcW w:w="2221" w:type="dxa"/>
            <w:shd w:val="clear" w:color="auto" w:fill="auto"/>
            <w:vAlign w:val="center"/>
          </w:tcPr>
          <w:p w14:paraId="4D788B35"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去脂后用去离子水提取</w:t>
            </w:r>
          </w:p>
        </w:tc>
        <w:tc>
          <w:tcPr>
            <w:tcW w:w="1260" w:type="dxa"/>
            <w:shd w:val="clear" w:color="auto" w:fill="auto"/>
            <w:vAlign w:val="center"/>
          </w:tcPr>
          <w:p w14:paraId="2481454D"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透析、凝胶过滤色谱、高效液相色谱</w:t>
            </w:r>
          </w:p>
        </w:tc>
        <w:tc>
          <w:tcPr>
            <w:tcW w:w="1579" w:type="dxa"/>
            <w:shd w:val="clear" w:color="auto" w:fill="auto"/>
            <w:vAlign w:val="center"/>
          </w:tcPr>
          <w:p w14:paraId="0E4C54AC"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质谱、核磁共振</w:t>
            </w:r>
          </w:p>
        </w:tc>
        <w:tc>
          <w:tcPr>
            <w:tcW w:w="2552" w:type="dxa"/>
            <w:shd w:val="clear" w:color="auto" w:fill="auto"/>
            <w:vAlign w:val="center"/>
          </w:tcPr>
          <w:p w14:paraId="2158F8B8"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肌氨酸、肌酸酐</w:t>
            </w:r>
          </w:p>
        </w:tc>
      </w:tr>
      <w:tr w:rsidR="00970176" w14:paraId="4A804F1E" w14:textId="77777777">
        <w:trPr>
          <w:trHeight w:val="1728"/>
          <w:jc w:val="center"/>
        </w:trPr>
        <w:tc>
          <w:tcPr>
            <w:tcW w:w="851" w:type="dxa"/>
            <w:shd w:val="clear" w:color="auto" w:fill="auto"/>
            <w:vAlign w:val="center"/>
          </w:tcPr>
          <w:p w14:paraId="597B9CAD"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鳄梨</w:t>
            </w:r>
          </w:p>
        </w:tc>
        <w:tc>
          <w:tcPr>
            <w:tcW w:w="2221" w:type="dxa"/>
            <w:shd w:val="clear" w:color="auto" w:fill="auto"/>
            <w:vAlign w:val="center"/>
          </w:tcPr>
          <w:p w14:paraId="76367348"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热水处理，戊烷提取</w:t>
            </w:r>
          </w:p>
        </w:tc>
        <w:tc>
          <w:tcPr>
            <w:tcW w:w="1260" w:type="dxa"/>
            <w:shd w:val="clear" w:color="auto" w:fill="auto"/>
            <w:vAlign w:val="center"/>
          </w:tcPr>
          <w:p w14:paraId="21F19A94"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反相高效液相色谱</w:t>
            </w:r>
          </w:p>
        </w:tc>
        <w:tc>
          <w:tcPr>
            <w:tcW w:w="1579" w:type="dxa"/>
            <w:shd w:val="clear" w:color="auto" w:fill="auto"/>
            <w:vAlign w:val="center"/>
          </w:tcPr>
          <w:p w14:paraId="4CC3D856"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二级质谱，核磁共振</w:t>
            </w:r>
          </w:p>
        </w:tc>
        <w:tc>
          <w:tcPr>
            <w:tcW w:w="2552" w:type="dxa"/>
            <w:shd w:val="clear" w:color="auto" w:fill="auto"/>
            <w:vAlign w:val="center"/>
          </w:tcPr>
          <w:p w14:paraId="104F3A68"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 xml:space="preserve">10 </w:t>
            </w:r>
            <w:r>
              <w:rPr>
                <w:rFonts w:ascii="Times New Roman" w:eastAsia="宋体" w:hAnsi="Times New Roman" w:cs="Times New Roman"/>
                <w:sz w:val="16"/>
                <w:szCs w:val="24"/>
              </w:rPr>
              <w:t>种炔烃和烯烃类物质</w:t>
            </w:r>
          </w:p>
        </w:tc>
      </w:tr>
      <w:tr w:rsidR="00970176" w14:paraId="5AA9F8AB" w14:textId="77777777">
        <w:trPr>
          <w:trHeight w:val="625"/>
          <w:jc w:val="center"/>
        </w:trPr>
        <w:tc>
          <w:tcPr>
            <w:tcW w:w="851" w:type="dxa"/>
            <w:shd w:val="clear" w:color="auto" w:fill="auto"/>
            <w:vAlign w:val="center"/>
          </w:tcPr>
          <w:p w14:paraId="3768199A"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烤大蒜</w:t>
            </w:r>
          </w:p>
        </w:tc>
        <w:tc>
          <w:tcPr>
            <w:tcW w:w="2221" w:type="dxa"/>
            <w:shd w:val="clear" w:color="auto" w:fill="auto"/>
            <w:vAlign w:val="center"/>
          </w:tcPr>
          <w:p w14:paraId="2FAAEB68" w14:textId="77777777" w:rsidR="00970176" w:rsidRDefault="008D6EE0">
            <w:pPr>
              <w:spacing w:line="360" w:lineRule="auto"/>
              <w:jc w:val="center"/>
              <w:rPr>
                <w:rFonts w:ascii="Times New Roman" w:eastAsia="宋体" w:hAnsi="Times New Roman" w:cs="Times New Roman"/>
                <w:sz w:val="16"/>
                <w:szCs w:val="24"/>
              </w:rPr>
            </w:pPr>
            <w:r>
              <w:rPr>
                <w:rFonts w:ascii="Times New Roman" w:eastAsia="宋体" w:hAnsi="Times New Roman" w:cs="Times New Roman"/>
                <w:sz w:val="16"/>
                <w:szCs w:val="24"/>
              </w:rPr>
              <w:t>水</w:t>
            </w:r>
            <w:r>
              <w:rPr>
                <w:rFonts w:ascii="Times New Roman" w:eastAsia="宋体" w:hAnsi="Times New Roman" w:cs="Times New Roman"/>
                <w:sz w:val="16"/>
                <w:szCs w:val="24"/>
              </w:rPr>
              <w:t>/</w:t>
            </w:r>
            <w:r>
              <w:rPr>
                <w:rFonts w:ascii="Times New Roman" w:eastAsia="宋体" w:hAnsi="Times New Roman" w:cs="Times New Roman"/>
                <w:sz w:val="16"/>
                <w:szCs w:val="24"/>
              </w:rPr>
              <w:t>乙腈处理后用乙酸乙酯萃取</w:t>
            </w:r>
          </w:p>
        </w:tc>
        <w:tc>
          <w:tcPr>
            <w:tcW w:w="1260" w:type="dxa"/>
            <w:shd w:val="clear" w:color="auto" w:fill="auto"/>
            <w:vAlign w:val="center"/>
          </w:tcPr>
          <w:p w14:paraId="4B15D30A" w14:textId="77777777" w:rsidR="00970176" w:rsidRDefault="008D6EE0">
            <w:pPr>
              <w:spacing w:line="360" w:lineRule="auto"/>
              <w:jc w:val="center"/>
              <w:rPr>
                <w:rFonts w:ascii="Times New Roman" w:eastAsia="宋体" w:hAnsi="Times New Roman" w:cs="Times New Roman"/>
                <w:sz w:val="16"/>
                <w:szCs w:val="24"/>
              </w:rPr>
            </w:pPr>
            <w:r>
              <w:rPr>
                <w:rFonts w:ascii="Times New Roman" w:eastAsia="宋体" w:hAnsi="Times New Roman" w:cs="Times New Roman"/>
                <w:sz w:val="16"/>
                <w:szCs w:val="24"/>
              </w:rPr>
              <w:t>高效液相色谱</w:t>
            </w:r>
          </w:p>
        </w:tc>
        <w:tc>
          <w:tcPr>
            <w:tcW w:w="1579" w:type="dxa"/>
            <w:shd w:val="clear" w:color="auto" w:fill="auto"/>
            <w:vAlign w:val="center"/>
          </w:tcPr>
          <w:p w14:paraId="1F4E13CE" w14:textId="77777777" w:rsidR="00970176" w:rsidRDefault="008D6EE0">
            <w:pPr>
              <w:spacing w:line="360" w:lineRule="auto"/>
              <w:jc w:val="center"/>
              <w:rPr>
                <w:rFonts w:ascii="Times New Roman" w:eastAsia="宋体" w:hAnsi="Times New Roman" w:cs="Times New Roman"/>
                <w:sz w:val="16"/>
                <w:szCs w:val="24"/>
              </w:rPr>
            </w:pPr>
            <w:r>
              <w:rPr>
                <w:rFonts w:ascii="Times New Roman" w:eastAsia="宋体" w:hAnsi="Times New Roman" w:cs="Times New Roman"/>
                <w:sz w:val="16"/>
                <w:szCs w:val="24"/>
              </w:rPr>
              <w:t>核磁共振</w:t>
            </w:r>
          </w:p>
        </w:tc>
        <w:tc>
          <w:tcPr>
            <w:tcW w:w="2552" w:type="dxa"/>
            <w:shd w:val="clear" w:color="auto" w:fill="auto"/>
            <w:vAlign w:val="center"/>
          </w:tcPr>
          <w:p w14:paraId="115A9244" w14:textId="77777777" w:rsidR="00970176" w:rsidRDefault="008D6EE0">
            <w:pPr>
              <w:widowControl/>
              <w:spacing w:line="360" w:lineRule="auto"/>
              <w:jc w:val="center"/>
              <w:textAlignment w:val="center"/>
              <w:rPr>
                <w:rFonts w:ascii="Times New Roman" w:eastAsia="宋体" w:hAnsi="Times New Roman" w:cs="Times New Roman"/>
                <w:sz w:val="16"/>
                <w:szCs w:val="24"/>
              </w:rPr>
            </w:pPr>
            <w:r>
              <w:rPr>
                <w:rFonts w:ascii="Times New Roman" w:eastAsia="宋体" w:hAnsi="Times New Roman" w:cs="Times New Roman"/>
                <w:sz w:val="16"/>
                <w:szCs w:val="24"/>
              </w:rPr>
              <w:t>（</w:t>
            </w:r>
            <w:r>
              <w:rPr>
                <w:rFonts w:ascii="Times New Roman" w:eastAsia="宋体" w:hAnsi="Times New Roman" w:cs="Times New Roman"/>
                <w:sz w:val="16"/>
                <w:szCs w:val="24"/>
              </w:rPr>
              <w:t xml:space="preserve">3 </w:t>
            </w:r>
            <w:r>
              <w:rPr>
                <w:rFonts w:ascii="Times New Roman" w:eastAsia="宋体" w:hAnsi="Times New Roman" w:cs="Times New Roman"/>
                <w:sz w:val="16"/>
                <w:szCs w:val="24"/>
              </w:rPr>
              <w:t>烯丙基硫）</w:t>
            </w:r>
            <w:r>
              <w:rPr>
                <w:rFonts w:ascii="Times New Roman" w:eastAsia="宋体" w:hAnsi="Times New Roman" w:cs="Times New Roman"/>
                <w:sz w:val="16"/>
                <w:szCs w:val="24"/>
              </w:rPr>
              <w:t>- 2 -</w:t>
            </w:r>
            <w:r>
              <w:rPr>
                <w:rFonts w:ascii="Times New Roman" w:eastAsia="宋体" w:hAnsi="Times New Roman" w:cs="Times New Roman"/>
                <w:sz w:val="16"/>
                <w:szCs w:val="24"/>
              </w:rPr>
              <w:t>（</w:t>
            </w:r>
            <w:r>
              <w:rPr>
                <w:rFonts w:ascii="Times New Roman" w:eastAsia="宋体" w:hAnsi="Times New Roman" w:cs="Times New Roman"/>
                <w:sz w:val="16"/>
                <w:szCs w:val="24"/>
              </w:rPr>
              <w:t xml:space="preserve">2 </w:t>
            </w:r>
            <w:r>
              <w:rPr>
                <w:rFonts w:ascii="Times New Roman" w:eastAsia="宋体" w:hAnsi="Times New Roman" w:cs="Times New Roman"/>
                <w:sz w:val="16"/>
                <w:szCs w:val="24"/>
              </w:rPr>
              <w:t>-</w:t>
            </w:r>
            <w:r>
              <w:rPr>
                <w:rFonts w:ascii="Times New Roman" w:eastAsia="宋体" w:hAnsi="Times New Roman" w:cs="Times New Roman"/>
                <w:sz w:val="16"/>
                <w:szCs w:val="24"/>
              </w:rPr>
              <w:t>甲酰基</w:t>
            </w:r>
            <w:r>
              <w:rPr>
                <w:rFonts w:ascii="Times New Roman" w:eastAsia="宋体" w:hAnsi="Times New Roman" w:cs="Times New Roman"/>
                <w:sz w:val="16"/>
                <w:szCs w:val="24"/>
              </w:rPr>
              <w:t>-5-</w:t>
            </w:r>
            <w:r>
              <w:rPr>
                <w:rFonts w:ascii="Times New Roman" w:eastAsia="宋体" w:hAnsi="Times New Roman" w:cs="Times New Roman"/>
                <w:sz w:val="16"/>
                <w:szCs w:val="24"/>
              </w:rPr>
              <w:t>羟甲基</w:t>
            </w:r>
            <w:r>
              <w:rPr>
                <w:rFonts w:ascii="Times New Roman" w:eastAsia="宋体" w:hAnsi="Times New Roman" w:cs="Times New Roman"/>
                <w:sz w:val="16"/>
                <w:szCs w:val="24"/>
              </w:rPr>
              <w:t>-1H-</w:t>
            </w:r>
            <w:r>
              <w:rPr>
                <w:rFonts w:ascii="Times New Roman" w:eastAsia="宋体" w:hAnsi="Times New Roman" w:cs="Times New Roman"/>
                <w:sz w:val="16"/>
                <w:szCs w:val="24"/>
              </w:rPr>
              <w:t>吡咯</w:t>
            </w:r>
            <w:r>
              <w:rPr>
                <w:rFonts w:ascii="Times New Roman" w:eastAsia="宋体" w:hAnsi="Times New Roman" w:cs="Times New Roman"/>
                <w:sz w:val="16"/>
                <w:szCs w:val="24"/>
              </w:rPr>
              <w:t>-1-</w:t>
            </w:r>
            <w:r>
              <w:rPr>
                <w:rFonts w:ascii="Times New Roman" w:eastAsia="宋体" w:hAnsi="Times New Roman" w:cs="Times New Roman"/>
                <w:sz w:val="16"/>
                <w:szCs w:val="24"/>
              </w:rPr>
              <w:t>基）丙酸</w:t>
            </w:r>
          </w:p>
        </w:tc>
      </w:tr>
    </w:tbl>
    <w:p w14:paraId="45B59A4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lastRenderedPageBreak/>
        <w:t>虽然浓厚感类组分最早是以非肽类组分为主，但随着研究的进一步开展，目前发现的具有浓厚感呈味特性的物质主要以肽类为主，近年来浓厚味肽类组分研究相关结果见表</w:t>
      </w:r>
      <w:r>
        <w:rPr>
          <w:rFonts w:ascii="Times New Roman" w:hAnsi="Times New Roman" w:cs="Times New Roman"/>
          <w:sz w:val="24"/>
          <w:szCs w:val="24"/>
        </w:rPr>
        <w:t>6.2</w:t>
      </w:r>
      <w:r>
        <w:rPr>
          <w:rFonts w:ascii="Times New Roman" w:hAnsi="Times New Roman" w:cs="Times New Roman"/>
          <w:sz w:val="24"/>
          <w:szCs w:val="24"/>
        </w:rPr>
        <w:t>。肽在食品中的呈味作用因其肽链的长度、氨基酸的组成、种类以及排列方式不同而不同。目前已有研究结果表明食品中引起浓厚味滋味的肽类组分大部分为含有</w:t>
      </w:r>
      <w:r>
        <w:rPr>
          <w:rFonts w:ascii="Times New Roman" w:hAnsi="Times New Roman" w:cs="Times New Roman"/>
          <w:sz w:val="24"/>
          <w:szCs w:val="24"/>
        </w:rPr>
        <w:t>Glu</w:t>
      </w:r>
      <w:r>
        <w:rPr>
          <w:rFonts w:ascii="Times New Roman" w:hAnsi="Times New Roman" w:cs="Times New Roman"/>
          <w:sz w:val="24"/>
          <w:szCs w:val="24"/>
        </w:rPr>
        <w:t>的二肽，如</w:t>
      </w:r>
      <w:r>
        <w:rPr>
          <w:rFonts w:ascii="Times New Roman" w:hAnsi="Times New Roman" w:cs="Times New Roman"/>
          <w:sz w:val="24"/>
          <w:szCs w:val="24"/>
        </w:rPr>
        <w:t>γ-</w:t>
      </w:r>
      <w:r>
        <w:rPr>
          <w:rFonts w:ascii="Times New Roman" w:hAnsi="Times New Roman" w:cs="Times New Roman"/>
          <w:sz w:val="24"/>
          <w:szCs w:val="24"/>
        </w:rPr>
        <w:t>谷胱甘肽、</w:t>
      </w:r>
      <w:r>
        <w:rPr>
          <w:rFonts w:ascii="Times New Roman" w:hAnsi="Times New Roman" w:cs="Times New Roman"/>
          <w:sz w:val="24"/>
          <w:szCs w:val="24"/>
        </w:rPr>
        <w:t>γ-</w:t>
      </w:r>
      <w:r>
        <w:rPr>
          <w:rFonts w:ascii="Times New Roman" w:hAnsi="Times New Roman" w:cs="Times New Roman"/>
          <w:sz w:val="24"/>
          <w:szCs w:val="24"/>
        </w:rPr>
        <w:t>谷氨酰肽类以及一些低分子肽类等。此外，含有</w:t>
      </w:r>
      <w:r>
        <w:rPr>
          <w:rFonts w:ascii="Times New Roman" w:hAnsi="Times New Roman" w:cs="Times New Roman"/>
          <w:sz w:val="24"/>
          <w:szCs w:val="24"/>
        </w:rPr>
        <w:t>Cys</w:t>
      </w:r>
      <w:r>
        <w:rPr>
          <w:rFonts w:ascii="Times New Roman" w:hAnsi="Times New Roman" w:cs="Times New Roman"/>
          <w:sz w:val="24"/>
          <w:szCs w:val="24"/>
        </w:rPr>
        <w:t>的肽段因氨基酸侧链基团上含有的</w:t>
      </w:r>
      <w:r>
        <w:rPr>
          <w:rFonts w:ascii="Times New Roman" w:hAnsi="Times New Roman" w:cs="Times New Roman"/>
          <w:sz w:val="24"/>
          <w:szCs w:val="24"/>
        </w:rPr>
        <w:t>-SH</w:t>
      </w:r>
      <w:r>
        <w:rPr>
          <w:rFonts w:ascii="Times New Roman" w:hAnsi="Times New Roman" w:cs="Times New Roman"/>
          <w:sz w:val="24"/>
          <w:szCs w:val="24"/>
        </w:rPr>
        <w:t>在舌尖上产生一种轻微的收敛感，能够显著增强味觉浓厚感，故</w:t>
      </w:r>
      <w:r>
        <w:rPr>
          <w:rFonts w:ascii="Times New Roman" w:hAnsi="Times New Roman" w:cs="Times New Roman"/>
          <w:sz w:val="24"/>
          <w:szCs w:val="24"/>
        </w:rPr>
        <w:t>Cys</w:t>
      </w:r>
      <w:r>
        <w:rPr>
          <w:rFonts w:ascii="Times New Roman" w:hAnsi="Times New Roman" w:cs="Times New Roman"/>
          <w:sz w:val="24"/>
          <w:szCs w:val="24"/>
        </w:rPr>
        <w:t>残基也对浓厚味肽类组分的品尝阈值具</w:t>
      </w:r>
      <w:r>
        <w:rPr>
          <w:rFonts w:ascii="Times New Roman" w:hAnsi="Times New Roman" w:cs="Times New Roman"/>
          <w:sz w:val="24"/>
          <w:szCs w:val="24"/>
        </w:rPr>
        <w:t>有重要的作用。</w:t>
      </w:r>
    </w:p>
    <w:p w14:paraId="62EC6DAF" w14:textId="77777777" w:rsidR="00970176" w:rsidRDefault="008D6EE0">
      <w:pPr>
        <w:spacing w:beforeLines="50" w:before="156" w:afterLines="50" w:after="156" w:line="360" w:lineRule="auto"/>
        <w:ind w:firstLineChars="200" w:firstLine="548"/>
        <w:jc w:val="center"/>
        <w:rPr>
          <w:rFonts w:ascii="Times New Roman" w:hAnsi="Times New Roman" w:cs="Times New Roman"/>
          <w:spacing w:val="17"/>
          <w:sz w:val="24"/>
          <w:szCs w:val="24"/>
        </w:rPr>
      </w:pPr>
      <w:r>
        <w:rPr>
          <w:rFonts w:ascii="Times New Roman" w:hAnsi="Times New Roman" w:cs="Times New Roman"/>
          <w:spacing w:val="17"/>
          <w:sz w:val="24"/>
          <w:szCs w:val="24"/>
        </w:rPr>
        <w:t>表</w:t>
      </w:r>
      <w:r>
        <w:rPr>
          <w:rFonts w:ascii="Times New Roman" w:hAnsi="Times New Roman" w:cs="Times New Roman"/>
          <w:spacing w:val="17"/>
          <w:sz w:val="24"/>
          <w:szCs w:val="24"/>
        </w:rPr>
        <w:t xml:space="preserve">6.2 </w:t>
      </w:r>
      <w:r>
        <w:rPr>
          <w:rFonts w:ascii="Times New Roman" w:hAnsi="Times New Roman" w:cs="Times New Roman"/>
          <w:spacing w:val="17"/>
          <w:sz w:val="24"/>
          <w:szCs w:val="24"/>
        </w:rPr>
        <w:t>浓厚感肽类组分</w:t>
      </w:r>
    </w:p>
    <w:tbl>
      <w:tblPr>
        <w:tblW w:w="9030" w:type="dxa"/>
        <w:jc w:val="center"/>
        <w:tblLayout w:type="fixed"/>
        <w:tblCellMar>
          <w:top w:w="15" w:type="dxa"/>
          <w:left w:w="15" w:type="dxa"/>
          <w:bottom w:w="15" w:type="dxa"/>
          <w:right w:w="15" w:type="dxa"/>
        </w:tblCellMar>
        <w:tblLook w:val="04A0" w:firstRow="1" w:lastRow="0" w:firstColumn="1" w:lastColumn="0" w:noHBand="0" w:noVBand="1"/>
      </w:tblPr>
      <w:tblGrid>
        <w:gridCol w:w="1164"/>
        <w:gridCol w:w="963"/>
        <w:gridCol w:w="1559"/>
        <w:gridCol w:w="1942"/>
        <w:gridCol w:w="3402"/>
      </w:tblGrid>
      <w:tr w:rsidR="00970176" w14:paraId="06AC0B0E" w14:textId="77777777">
        <w:trPr>
          <w:trHeight w:val="31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8AEE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原料</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9A0BE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预处理</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C7D47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分离纯化的方法</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FC05C"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鉴定方法</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37A6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肽序列</w:t>
            </w:r>
          </w:p>
        </w:tc>
      </w:tr>
      <w:tr w:rsidR="00970176" w14:paraId="56F4B84A" w14:textId="77777777">
        <w:trPr>
          <w:trHeight w:val="1119"/>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0C3B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牛肉</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05291"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热水浸提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FC426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凝胶过滤色谱、离子交换色谱和电泳</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CD01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爱德曼降解、羧肽酶解技术</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191984"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Lys-Gly-As-Glu-Glu-Ser-Leu-Ala</w:t>
            </w:r>
          </w:p>
        </w:tc>
      </w:tr>
      <w:tr w:rsidR="00970176" w14:paraId="5753D528" w14:textId="77777777">
        <w:trPr>
          <w:trHeight w:val="1362"/>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4ED8D6"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菜豆</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E1371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水煮</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AA99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凝胶过滤色谱、亲水液相色谱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1A0AC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液相色谱串联质谱、</w:t>
            </w:r>
            <w:r>
              <w:rPr>
                <w:rFonts w:ascii="Times New Roman" w:eastAsia="宋体" w:hAnsi="Times New Roman" w:cs="Times New Roman"/>
                <w:sz w:val="18"/>
                <w:szCs w:val="24"/>
              </w:rPr>
              <w:br/>
            </w:r>
            <w:r>
              <w:rPr>
                <w:rFonts w:ascii="Times New Roman" w:eastAsia="宋体" w:hAnsi="Times New Roman" w:cs="Times New Roman"/>
                <w:sz w:val="18"/>
                <w:szCs w:val="24"/>
              </w:rPr>
              <w:t>核磁共振</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D7D1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γ-L-glu-L-leu</w:t>
            </w:r>
            <w:r>
              <w:rPr>
                <w:rFonts w:ascii="Times New Roman" w:eastAsia="宋体" w:hAnsi="Times New Roman" w:cs="Times New Roman"/>
                <w:sz w:val="18"/>
                <w:szCs w:val="24"/>
              </w:rPr>
              <w:t>、</w:t>
            </w:r>
            <w:r>
              <w:rPr>
                <w:rFonts w:ascii="Times New Roman" w:eastAsia="宋体" w:hAnsi="Times New Roman" w:cs="Times New Roman"/>
                <w:sz w:val="18"/>
                <w:szCs w:val="24"/>
              </w:rPr>
              <w:t>γ-L-glu-L-val</w:t>
            </w:r>
            <w:r>
              <w:rPr>
                <w:rFonts w:ascii="Times New Roman" w:eastAsia="宋体" w:hAnsi="Times New Roman" w:cs="Times New Roman"/>
                <w:sz w:val="18"/>
                <w:szCs w:val="24"/>
              </w:rPr>
              <w:t>、</w:t>
            </w:r>
            <w:r>
              <w:rPr>
                <w:rFonts w:ascii="Times New Roman" w:eastAsia="宋体" w:hAnsi="Times New Roman" w:cs="Times New Roman"/>
                <w:sz w:val="18"/>
                <w:szCs w:val="24"/>
              </w:rPr>
              <w:t xml:space="preserve"> γ-L-glu-L-cys-β-ala</w:t>
            </w:r>
          </w:p>
        </w:tc>
      </w:tr>
      <w:tr w:rsidR="00970176" w14:paraId="74EF0C4C" w14:textId="77777777">
        <w:trPr>
          <w:trHeight w:val="124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5538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高达奶酪</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01F60D"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9174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凝胶过滤色谱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FE93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2FA0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 xml:space="preserve">10 </w:t>
            </w:r>
            <w:r>
              <w:rPr>
                <w:rFonts w:ascii="Times New Roman" w:eastAsia="宋体" w:hAnsi="Times New Roman" w:cs="Times New Roman"/>
                <w:sz w:val="18"/>
                <w:szCs w:val="24"/>
              </w:rPr>
              <w:t>种</w:t>
            </w:r>
            <w:r>
              <w:rPr>
                <w:rFonts w:ascii="Times New Roman" w:eastAsia="宋体" w:hAnsi="Times New Roman" w:cs="Times New Roman"/>
                <w:sz w:val="18"/>
                <w:szCs w:val="24"/>
              </w:rPr>
              <w:t xml:space="preserve"> γ-L-glutamyl </w:t>
            </w:r>
            <w:r>
              <w:rPr>
                <w:rFonts w:ascii="Times New Roman" w:eastAsia="宋体" w:hAnsi="Times New Roman" w:cs="Times New Roman"/>
                <w:sz w:val="18"/>
                <w:szCs w:val="24"/>
              </w:rPr>
              <w:t>dipeptides</w:t>
            </w:r>
          </w:p>
        </w:tc>
      </w:tr>
      <w:tr w:rsidR="00970176" w14:paraId="77E7058B" w14:textId="77777777">
        <w:trPr>
          <w:trHeight w:val="1244"/>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B7C86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酵母抽提物</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0F18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温水提取、离心</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E085B"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超滤、凝胶过滤色谱、反相高效液相色谱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355C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飞行时间串联质谱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5DF75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γ-glu-(leu/val/tyr)</w:t>
            </w:r>
            <w:r>
              <w:rPr>
                <w:rFonts w:ascii="Times New Roman" w:eastAsia="宋体" w:hAnsi="Times New Roman" w:cs="Times New Roman"/>
                <w:sz w:val="18"/>
                <w:szCs w:val="24"/>
              </w:rPr>
              <w:t>、</w:t>
            </w:r>
            <w:r>
              <w:rPr>
                <w:rFonts w:ascii="Times New Roman" w:eastAsia="宋体" w:hAnsi="Times New Roman" w:cs="Times New Roman"/>
                <w:sz w:val="18"/>
                <w:szCs w:val="24"/>
              </w:rPr>
              <w:t>ala-leu</w:t>
            </w:r>
            <w:r>
              <w:rPr>
                <w:rFonts w:ascii="Times New Roman" w:eastAsia="宋体" w:hAnsi="Times New Roman" w:cs="Times New Roman"/>
                <w:sz w:val="18"/>
                <w:szCs w:val="24"/>
              </w:rPr>
              <w:t>、</w:t>
            </w:r>
            <w:r>
              <w:rPr>
                <w:rFonts w:ascii="Times New Roman" w:eastAsia="宋体" w:hAnsi="Times New Roman" w:cs="Times New Roman"/>
                <w:sz w:val="18"/>
                <w:szCs w:val="24"/>
              </w:rPr>
              <w:t>GSH</w:t>
            </w:r>
            <w:r>
              <w:rPr>
                <w:rFonts w:ascii="Times New Roman" w:eastAsia="宋体" w:hAnsi="Times New Roman" w:cs="Times New Roman"/>
                <w:sz w:val="18"/>
                <w:szCs w:val="24"/>
              </w:rPr>
              <w:t>、</w:t>
            </w:r>
            <w:r>
              <w:rPr>
                <w:rFonts w:ascii="Times New Roman" w:eastAsia="宋体" w:hAnsi="Times New Roman" w:cs="Times New Roman"/>
                <w:sz w:val="18"/>
                <w:szCs w:val="24"/>
              </w:rPr>
              <w:t>leu-lys</w:t>
            </w:r>
            <w:r>
              <w:rPr>
                <w:rFonts w:ascii="Times New Roman" w:eastAsia="宋体" w:hAnsi="Times New Roman" w:cs="Times New Roman"/>
                <w:sz w:val="18"/>
                <w:szCs w:val="24"/>
              </w:rPr>
              <w:t>（</w:t>
            </w:r>
            <w:r>
              <w:rPr>
                <w:rFonts w:ascii="Times New Roman" w:eastAsia="宋体" w:hAnsi="Times New Roman" w:cs="Times New Roman"/>
                <w:sz w:val="18"/>
                <w:szCs w:val="24"/>
              </w:rPr>
              <w:t>gln/ala/glu/thr</w:t>
            </w:r>
            <w:r>
              <w:rPr>
                <w:rFonts w:ascii="Times New Roman" w:eastAsia="宋体" w:hAnsi="Times New Roman" w:cs="Times New Roman"/>
                <w:sz w:val="18"/>
                <w:szCs w:val="24"/>
              </w:rPr>
              <w:t>）</w:t>
            </w:r>
          </w:p>
        </w:tc>
      </w:tr>
      <w:tr w:rsidR="00970176" w14:paraId="0B65F4DC" w14:textId="77777777">
        <w:trPr>
          <w:trHeight w:val="1234"/>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C9B21"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虾酱</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68481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r>
              <w:rPr>
                <w:rFonts w:ascii="Times New Roman" w:eastAsia="宋体" w:hAnsi="Times New Roman" w:cs="Times New Roman"/>
                <w:sz w:val="18"/>
                <w:szCs w:val="24"/>
              </w:rPr>
              <w:t>/</w:t>
            </w:r>
            <w:r>
              <w:rPr>
                <w:rFonts w:ascii="Times New Roman" w:eastAsia="宋体" w:hAnsi="Times New Roman" w:cs="Times New Roman"/>
                <w:sz w:val="18"/>
                <w:szCs w:val="24"/>
              </w:rPr>
              <w:t>加酸溶解</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23AA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衍生化</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B0D72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高效液相色谱串联质谱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B061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γ-glu-val-gly</w:t>
            </w:r>
          </w:p>
        </w:tc>
      </w:tr>
      <w:tr w:rsidR="00970176" w14:paraId="36B7D329" w14:textId="77777777">
        <w:trPr>
          <w:trHeight w:val="864"/>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6F453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乳蛋白</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EDF5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酶解</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9F0D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凝胶过滤色谱、反相高效</w:t>
            </w:r>
            <w:r>
              <w:rPr>
                <w:rFonts w:ascii="Times New Roman" w:eastAsia="宋体" w:hAnsi="Times New Roman" w:cs="Times New Roman"/>
                <w:sz w:val="18"/>
                <w:szCs w:val="24"/>
              </w:rPr>
              <w:br/>
            </w:r>
            <w:r>
              <w:rPr>
                <w:rFonts w:ascii="Times New Roman" w:eastAsia="宋体" w:hAnsi="Times New Roman" w:cs="Times New Roman"/>
                <w:sz w:val="18"/>
                <w:szCs w:val="24"/>
              </w:rPr>
              <w:t>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8DD0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基质辅助激光解析飞行时间质谱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3C0C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rPr>
              <w:t>Glu-Glu-Leu-Asn-Val-Pro-Gly</w:t>
            </w:r>
          </w:p>
        </w:tc>
      </w:tr>
      <w:tr w:rsidR="00970176" w14:paraId="65B64C04" w14:textId="77777777">
        <w:trPr>
          <w:trHeight w:val="1215"/>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C943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lastRenderedPageBreak/>
              <w:t>扇贝</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3E4D3B"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5AF1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衍生化</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A08D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高效液相色谱串联质谱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164D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γ-glu-val-gly</w:t>
            </w:r>
          </w:p>
        </w:tc>
      </w:tr>
      <w:tr w:rsidR="00970176" w14:paraId="4225E770" w14:textId="77777777">
        <w:trPr>
          <w:trHeight w:val="181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F3356"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咸水鸭</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23B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3E32C"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超滤、凝胶过滤色谱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1ED198"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5BA06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Gly-Pro-Asp-Pro-leu-Arg        Tyr-Met</w:t>
            </w:r>
            <w:r>
              <w:rPr>
                <w:rFonts w:ascii="Times New Roman" w:eastAsia="宋体" w:hAnsi="Times New Roman" w:cs="Times New Roman"/>
                <w:sz w:val="18"/>
                <w:szCs w:val="24"/>
              </w:rPr>
              <w:t>、</w:t>
            </w:r>
            <w:r>
              <w:rPr>
                <w:rFonts w:ascii="Times New Roman" w:eastAsia="宋体" w:hAnsi="Times New Roman" w:cs="Times New Roman"/>
                <w:sz w:val="18"/>
                <w:szCs w:val="24"/>
              </w:rPr>
              <w:t>Asp-Pro-Leu-Arg-Tyr-Met</w:t>
            </w:r>
            <w:r>
              <w:rPr>
                <w:rFonts w:ascii="Times New Roman" w:eastAsia="宋体" w:hAnsi="Times New Roman" w:cs="Times New Roman"/>
                <w:sz w:val="18"/>
                <w:szCs w:val="24"/>
              </w:rPr>
              <w:br/>
              <w:t>Val-Val-Thr-Asn-Pro-Ser-Arg-Pro-Trp</w:t>
            </w:r>
          </w:p>
        </w:tc>
      </w:tr>
      <w:tr w:rsidR="00970176" w14:paraId="72C9F3CB" w14:textId="77777777">
        <w:trPr>
          <w:trHeight w:val="139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C80DD"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暗纹东方鲀</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87B93" w14:textId="77777777" w:rsidR="00970176" w:rsidRDefault="008D6EE0">
            <w:pPr>
              <w:widowControl/>
              <w:spacing w:line="360" w:lineRule="auto"/>
              <w:jc w:val="center"/>
              <w:textAlignment w:val="center"/>
              <w:rPr>
                <w:rFonts w:ascii="Times New Roman" w:eastAsia="宋体" w:hAnsi="Times New Roman" w:cs="Times New Roman"/>
                <w:sz w:val="18"/>
              </w:rPr>
            </w:pPr>
            <w:r>
              <w:rPr>
                <w:rStyle w:val="font01"/>
                <w:rFonts w:ascii="Times New Roman" w:hAnsi="Times New Roman" w:cs="Times New Roman" w:hint="default"/>
                <w:color w:val="auto"/>
                <w:sz w:val="18"/>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96F5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超滤、凝胶过滤色谱、反相高效液相色谱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8184F8"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基质辅助激光解析飞行时间质谱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D6FD8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Pro-A-Ala-B-Met-Cys-Arg</w:t>
            </w:r>
          </w:p>
        </w:tc>
      </w:tr>
      <w:tr w:rsidR="00970176" w14:paraId="7AB9C206" w14:textId="77777777">
        <w:trPr>
          <w:trHeight w:val="139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AB05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酱油</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B4A7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过滤离心、稀释</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4FA7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衍生化</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9B6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高效液相色谱串联质谱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879E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γ-glu-val-gly</w:t>
            </w:r>
          </w:p>
        </w:tc>
      </w:tr>
      <w:tr w:rsidR="00970176" w14:paraId="0B5756D6" w14:textId="77777777">
        <w:trPr>
          <w:trHeight w:val="1526"/>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54CF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含酒精的饮料</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6E2C5" w14:textId="77777777" w:rsidR="00970176" w:rsidRDefault="008D6EE0">
            <w:pPr>
              <w:widowControl/>
              <w:spacing w:line="360" w:lineRule="auto"/>
              <w:jc w:val="center"/>
              <w:textAlignment w:val="center"/>
              <w:rPr>
                <w:rFonts w:ascii="Times New Roman" w:eastAsia="宋体" w:hAnsi="Times New Roman" w:cs="Times New Roman"/>
                <w:sz w:val="18"/>
              </w:rPr>
            </w:pPr>
            <w:r>
              <w:rPr>
                <w:rStyle w:val="font01"/>
                <w:rFonts w:ascii="Times New Roman" w:hAnsi="Times New Roman" w:cs="Times New Roman" w:hint="default"/>
                <w:color w:val="auto"/>
                <w:sz w:val="18"/>
              </w:rPr>
              <w:t>过滤离心得上清液</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6722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衍生化</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B58900"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高效液相色谱串联质谱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558836"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γ-glu-val-gly</w:t>
            </w:r>
          </w:p>
        </w:tc>
      </w:tr>
      <w:tr w:rsidR="00970176" w14:paraId="21FC8F45" w14:textId="77777777">
        <w:trPr>
          <w:trHeight w:val="937"/>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B13B4"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牛肉</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1FB091"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酶解</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56BCB"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超滤、凝胶过滤色谱、反相高效液相色谱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C4F84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飞行时间串联质谱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68C9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eu-Cys, glus - cys - gly,       sys - gly - val, Val-Met,      pheo - glu</w:t>
            </w:r>
            <w:r>
              <w:rPr>
                <w:rFonts w:ascii="Times New Roman" w:eastAsia="宋体" w:hAnsi="Times New Roman" w:cs="Times New Roman"/>
                <w:sz w:val="18"/>
                <w:szCs w:val="24"/>
              </w:rPr>
              <w:t>，</w:t>
            </w:r>
            <w:r>
              <w:rPr>
                <w:rFonts w:ascii="Times New Roman" w:eastAsia="宋体" w:hAnsi="Times New Roman" w:cs="Times New Roman"/>
                <w:sz w:val="18"/>
                <w:szCs w:val="24"/>
              </w:rPr>
              <w:t>pheo - gln</w:t>
            </w:r>
          </w:p>
        </w:tc>
      </w:tr>
      <w:tr w:rsidR="00970176" w14:paraId="0F8C1A7D" w14:textId="77777777">
        <w:trPr>
          <w:trHeight w:val="2497"/>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10632"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牛骨髓提取物</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27903B"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5046B"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w:t>
            </w:r>
            <w:r>
              <w:rPr>
                <w:rFonts w:ascii="Times New Roman" w:eastAsia="宋体" w:hAnsi="Times New Roman" w:cs="Times New Roman"/>
                <w:sz w:val="18"/>
                <w:szCs w:val="24"/>
              </w:rPr>
              <w:t>-</w:t>
            </w:r>
            <w:r>
              <w:rPr>
                <w:rFonts w:ascii="Times New Roman" w:eastAsia="宋体" w:hAnsi="Times New Roman" w:cs="Times New Roman"/>
                <w:sz w:val="18"/>
                <w:szCs w:val="24"/>
              </w:rPr>
              <w:t>凝胶过滤法</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1766AC"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反相高效液相色谱、液相色谱</w:t>
            </w:r>
            <w:r>
              <w:rPr>
                <w:rFonts w:ascii="Times New Roman" w:eastAsia="宋体" w:hAnsi="Times New Roman" w:cs="Times New Roman"/>
                <w:sz w:val="18"/>
                <w:szCs w:val="24"/>
              </w:rPr>
              <w:t>/</w:t>
            </w:r>
            <w:r>
              <w:rPr>
                <w:rFonts w:ascii="Times New Roman" w:eastAsia="宋体" w:hAnsi="Times New Roman" w:cs="Times New Roman"/>
                <w:sz w:val="18"/>
                <w:szCs w:val="24"/>
              </w:rPr>
              <w:t>四极色谱飞行时间质谱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CA9A3D"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Ala-His</w:t>
            </w:r>
            <w:r>
              <w:rPr>
                <w:rFonts w:ascii="Times New Roman" w:eastAsia="宋体" w:hAnsi="Times New Roman" w:cs="Times New Roman"/>
                <w:sz w:val="18"/>
                <w:szCs w:val="24"/>
              </w:rPr>
              <w:t>、</w:t>
            </w:r>
            <w:r>
              <w:rPr>
                <w:rFonts w:ascii="Times New Roman" w:eastAsia="宋体" w:hAnsi="Times New Roman" w:cs="Times New Roman"/>
                <w:sz w:val="18"/>
                <w:szCs w:val="24"/>
              </w:rPr>
              <w:t>Ala-Val-His</w:t>
            </w:r>
            <w:r>
              <w:rPr>
                <w:rFonts w:ascii="Times New Roman" w:eastAsia="宋体" w:hAnsi="Times New Roman" w:cs="Times New Roman"/>
                <w:sz w:val="18"/>
                <w:szCs w:val="24"/>
              </w:rPr>
              <w:t>、</w:t>
            </w:r>
            <w:r>
              <w:rPr>
                <w:rFonts w:ascii="Times New Roman" w:eastAsia="宋体" w:hAnsi="Times New Roman" w:cs="Times New Roman"/>
                <w:sz w:val="18"/>
                <w:szCs w:val="24"/>
              </w:rPr>
              <w:t>Gly-Pro</w:t>
            </w:r>
            <w:r>
              <w:rPr>
                <w:rFonts w:ascii="Times New Roman" w:eastAsia="宋体" w:hAnsi="Times New Roman" w:cs="Times New Roman"/>
                <w:sz w:val="18"/>
                <w:szCs w:val="24"/>
              </w:rPr>
              <w:t>、</w:t>
            </w:r>
            <w:r>
              <w:rPr>
                <w:rFonts w:ascii="Times New Roman" w:eastAsia="宋体" w:hAnsi="Times New Roman" w:cs="Times New Roman"/>
                <w:sz w:val="18"/>
                <w:szCs w:val="24"/>
              </w:rPr>
              <w:t>His-Gly</w:t>
            </w:r>
            <w:r>
              <w:rPr>
                <w:rFonts w:ascii="Times New Roman" w:eastAsia="宋体" w:hAnsi="Times New Roman" w:cs="Times New Roman"/>
                <w:sz w:val="18"/>
                <w:szCs w:val="24"/>
              </w:rPr>
              <w:t>、</w:t>
            </w:r>
            <w:r>
              <w:rPr>
                <w:rFonts w:ascii="Times New Roman" w:eastAsia="宋体" w:hAnsi="Times New Roman" w:cs="Times New Roman"/>
                <w:sz w:val="18"/>
                <w:szCs w:val="24"/>
              </w:rPr>
              <w:t>Pro-Ala-His</w:t>
            </w:r>
            <w:r>
              <w:rPr>
                <w:rFonts w:ascii="Times New Roman" w:eastAsia="宋体" w:hAnsi="Times New Roman" w:cs="Times New Roman"/>
                <w:sz w:val="18"/>
                <w:szCs w:val="24"/>
              </w:rPr>
              <w:t>、</w:t>
            </w:r>
            <w:r>
              <w:rPr>
                <w:rFonts w:ascii="Times New Roman" w:eastAsia="宋体" w:hAnsi="Times New Roman" w:cs="Times New Roman"/>
                <w:sz w:val="18"/>
                <w:szCs w:val="24"/>
              </w:rPr>
              <w:t xml:space="preserve">           </w:t>
            </w:r>
            <w:r>
              <w:rPr>
                <w:rFonts w:ascii="Times New Roman" w:eastAsia="宋体" w:hAnsi="Times New Roman" w:cs="Times New Roman"/>
                <w:sz w:val="18"/>
                <w:szCs w:val="24"/>
              </w:rPr>
              <w:t>亲</w:t>
            </w:r>
            <w:r>
              <w:rPr>
                <w:rFonts w:ascii="Times New Roman" w:eastAsia="宋体" w:hAnsi="Times New Roman" w:cs="Times New Roman"/>
                <w:sz w:val="18"/>
                <w:szCs w:val="24"/>
              </w:rPr>
              <w:t>valasen - his, pheu - glu- ala, Ala-Ala-Cys-Arg, Leu-Met</w:t>
            </w:r>
            <w:r>
              <w:rPr>
                <w:rFonts w:ascii="Times New Roman" w:eastAsia="宋体" w:hAnsi="Times New Roman" w:cs="Times New Roman"/>
                <w:sz w:val="18"/>
                <w:szCs w:val="24"/>
              </w:rPr>
              <w:t>，</w:t>
            </w:r>
            <w:r>
              <w:rPr>
                <w:rFonts w:ascii="Times New Roman" w:eastAsia="宋体" w:hAnsi="Times New Roman" w:cs="Times New Roman"/>
                <w:sz w:val="18"/>
                <w:szCs w:val="24"/>
              </w:rPr>
              <w:t xml:space="preserve">     Cys-Pro-Arg</w:t>
            </w:r>
            <w:r>
              <w:rPr>
                <w:rFonts w:ascii="Times New Roman" w:eastAsia="宋体" w:hAnsi="Times New Roman" w:cs="Times New Roman"/>
                <w:sz w:val="18"/>
                <w:szCs w:val="24"/>
              </w:rPr>
              <w:t>、</w:t>
            </w:r>
            <w:r>
              <w:rPr>
                <w:rFonts w:ascii="Times New Roman" w:eastAsia="宋体" w:hAnsi="Times New Roman" w:cs="Times New Roman"/>
                <w:sz w:val="18"/>
                <w:szCs w:val="24"/>
              </w:rPr>
              <w:t>Ser-Gly-Val-Glu</w:t>
            </w:r>
            <w:r>
              <w:rPr>
                <w:rFonts w:ascii="Times New Roman" w:eastAsia="宋体" w:hAnsi="Times New Roman" w:cs="Times New Roman"/>
                <w:sz w:val="18"/>
                <w:szCs w:val="24"/>
              </w:rPr>
              <w:t>、</w:t>
            </w:r>
            <w:r>
              <w:rPr>
                <w:rFonts w:ascii="Times New Roman" w:eastAsia="宋体" w:hAnsi="Times New Roman" w:cs="Times New Roman"/>
                <w:sz w:val="18"/>
                <w:szCs w:val="24"/>
              </w:rPr>
              <w:t xml:space="preserve">   </w:t>
            </w:r>
            <w:r>
              <w:rPr>
                <w:rFonts w:ascii="Times New Roman" w:eastAsia="宋体" w:hAnsi="Times New Roman" w:cs="Times New Roman"/>
                <w:sz w:val="18"/>
                <w:szCs w:val="24"/>
              </w:rPr>
              <w:t>合成</w:t>
            </w:r>
            <w:r>
              <w:rPr>
                <w:rFonts w:ascii="Times New Roman" w:eastAsia="宋体" w:hAnsi="Times New Roman" w:cs="Times New Roman"/>
                <w:sz w:val="18"/>
                <w:szCs w:val="24"/>
              </w:rPr>
              <w:t>Pro-Cys</w:t>
            </w:r>
            <w:r>
              <w:rPr>
                <w:rFonts w:ascii="Times New Roman" w:eastAsia="宋体" w:hAnsi="Times New Roman" w:cs="Times New Roman"/>
                <w:sz w:val="18"/>
                <w:szCs w:val="24"/>
              </w:rPr>
              <w:t>、</w:t>
            </w:r>
            <w:r>
              <w:rPr>
                <w:rFonts w:ascii="Times New Roman" w:eastAsia="宋体" w:hAnsi="Times New Roman" w:cs="Times New Roman"/>
                <w:sz w:val="18"/>
                <w:szCs w:val="24"/>
              </w:rPr>
              <w:t>Ala-Gln</w:t>
            </w:r>
            <w:r>
              <w:rPr>
                <w:rFonts w:ascii="Times New Roman" w:eastAsia="宋体" w:hAnsi="Times New Roman" w:cs="Times New Roman"/>
                <w:sz w:val="18"/>
                <w:szCs w:val="24"/>
              </w:rPr>
              <w:t>、</w:t>
            </w:r>
            <w:r>
              <w:rPr>
                <w:rFonts w:ascii="Times New Roman" w:eastAsia="宋体" w:hAnsi="Times New Roman" w:cs="Times New Roman"/>
                <w:sz w:val="18"/>
                <w:szCs w:val="24"/>
              </w:rPr>
              <w:t>Leu-Met                    sy - glu</w:t>
            </w:r>
            <w:r>
              <w:rPr>
                <w:rFonts w:ascii="Times New Roman" w:eastAsia="宋体" w:hAnsi="Times New Roman" w:cs="Times New Roman"/>
                <w:sz w:val="18"/>
                <w:szCs w:val="24"/>
              </w:rPr>
              <w:t>、</w:t>
            </w:r>
            <w:r>
              <w:rPr>
                <w:rFonts w:ascii="Times New Roman" w:eastAsia="宋体" w:hAnsi="Times New Roman" w:cs="Times New Roman"/>
                <w:sz w:val="18"/>
                <w:szCs w:val="24"/>
              </w:rPr>
              <w:t>sy - met - thr</w:t>
            </w:r>
            <w:r>
              <w:rPr>
                <w:rFonts w:ascii="Times New Roman" w:eastAsia="宋体" w:hAnsi="Times New Roman" w:cs="Times New Roman"/>
                <w:sz w:val="18"/>
                <w:szCs w:val="24"/>
              </w:rPr>
              <w:t>、</w:t>
            </w:r>
            <w:r>
              <w:rPr>
                <w:rFonts w:ascii="Times New Roman" w:eastAsia="宋体" w:hAnsi="Times New Roman" w:cs="Times New Roman"/>
                <w:sz w:val="18"/>
                <w:szCs w:val="24"/>
              </w:rPr>
              <w:t xml:space="preserve">     pheu - glu- ala</w:t>
            </w:r>
            <w:r>
              <w:rPr>
                <w:rFonts w:ascii="Times New Roman" w:eastAsia="宋体" w:hAnsi="Times New Roman" w:cs="Times New Roman"/>
                <w:sz w:val="18"/>
                <w:szCs w:val="24"/>
              </w:rPr>
              <w:t>、</w:t>
            </w:r>
          </w:p>
        </w:tc>
      </w:tr>
      <w:tr w:rsidR="00970176" w14:paraId="3F3F95A3" w14:textId="77777777">
        <w:trPr>
          <w:trHeight w:val="625"/>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E0D87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大豆</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E449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B625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超滤、凝胶过滤色谱、反相高效液相色谱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F8E15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超高效液相色谱，四极色谱，飞行时间串联质谱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E903B3"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低聚糖，</w:t>
            </w:r>
            <w:r>
              <w:rPr>
                <w:rFonts w:ascii="Times New Roman" w:eastAsia="宋体" w:hAnsi="Times New Roman" w:cs="Times New Roman"/>
                <w:sz w:val="18"/>
                <w:szCs w:val="24"/>
              </w:rPr>
              <w:t>γ-Glu-Tyr</w:t>
            </w:r>
            <w:r>
              <w:rPr>
                <w:rFonts w:ascii="Times New Roman" w:eastAsia="宋体" w:hAnsi="Times New Roman" w:cs="Times New Roman"/>
                <w:sz w:val="18"/>
                <w:szCs w:val="24"/>
              </w:rPr>
              <w:t>，</w:t>
            </w:r>
            <w:r>
              <w:rPr>
                <w:rFonts w:ascii="Times New Roman" w:eastAsia="宋体" w:hAnsi="Times New Roman" w:cs="Times New Roman"/>
                <w:sz w:val="18"/>
                <w:szCs w:val="24"/>
              </w:rPr>
              <w:t>γ-Glu-Phe</w:t>
            </w:r>
          </w:p>
        </w:tc>
      </w:tr>
      <w:tr w:rsidR="00970176" w14:paraId="2D8469A0" w14:textId="77777777">
        <w:trPr>
          <w:trHeight w:val="31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C5D1E"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鱼酱油、酱油、</w:t>
            </w:r>
            <w:r>
              <w:rPr>
                <w:rFonts w:ascii="Times New Roman" w:eastAsia="宋体" w:hAnsi="Times New Roman" w:cs="Times New Roman"/>
                <w:sz w:val="18"/>
                <w:szCs w:val="24"/>
              </w:rPr>
              <w:lastRenderedPageBreak/>
              <w:t>虾酱</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6D05A4"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lastRenderedPageBreak/>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E31D4"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rPr>
              <w:t>6-</w:t>
            </w:r>
            <w:r>
              <w:rPr>
                <w:rFonts w:ascii="Times New Roman" w:eastAsia="宋体" w:hAnsi="Times New Roman" w:cs="Times New Roman"/>
                <w:sz w:val="18"/>
              </w:rPr>
              <w:t>氨基喹啉</w:t>
            </w:r>
            <w:r>
              <w:rPr>
                <w:rFonts w:ascii="Times New Roman" w:eastAsia="宋体" w:hAnsi="Times New Roman" w:cs="Times New Roman"/>
                <w:sz w:val="18"/>
              </w:rPr>
              <w:t>- n -</w:t>
            </w:r>
            <w:r>
              <w:rPr>
                <w:rFonts w:ascii="Times New Roman" w:eastAsia="宋体" w:hAnsi="Times New Roman" w:cs="Times New Roman"/>
                <w:sz w:val="18"/>
              </w:rPr>
              <w:t>羟</w:t>
            </w:r>
            <w:r>
              <w:rPr>
                <w:rFonts w:ascii="Times New Roman" w:eastAsia="宋体" w:hAnsi="Times New Roman" w:cs="Times New Roman"/>
                <w:sz w:val="18"/>
              </w:rPr>
              <w:lastRenderedPageBreak/>
              <w:t>基丁二酰氨基甲酸酯</w:t>
            </w:r>
            <w:r>
              <w:rPr>
                <w:rFonts w:ascii="Times New Roman" w:eastAsia="宋体" w:hAnsi="Times New Roman" w:cs="Times New Roman"/>
                <w:sz w:val="18"/>
              </w:rPr>
              <w:t>(AQC)</w:t>
            </w:r>
            <w:r>
              <w:rPr>
                <w:rFonts w:ascii="Times New Roman" w:eastAsia="宋体" w:hAnsi="Times New Roman" w:cs="Times New Roman"/>
                <w:sz w:val="18"/>
              </w:rPr>
              <w:t>衍生化后的色谱分析</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A7645"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lastRenderedPageBreak/>
              <w:t>高效液相色谱</w:t>
            </w:r>
            <w:r>
              <w:rPr>
                <w:rFonts w:ascii="Times New Roman" w:eastAsia="宋体" w:hAnsi="Times New Roman" w:cs="Times New Roman"/>
                <w:sz w:val="18"/>
                <w:szCs w:val="24"/>
              </w:rPr>
              <w:t>-</w:t>
            </w:r>
            <w:r>
              <w:rPr>
                <w:rFonts w:ascii="Times New Roman" w:eastAsia="宋体" w:hAnsi="Times New Roman" w:cs="Times New Roman"/>
                <w:sz w:val="18"/>
                <w:szCs w:val="24"/>
              </w:rPr>
              <w:t>串联质谱</w:t>
            </w:r>
            <w:r>
              <w:rPr>
                <w:rFonts w:ascii="Times New Roman" w:eastAsia="宋体" w:hAnsi="Times New Roman" w:cs="Times New Roman"/>
                <w:sz w:val="18"/>
                <w:szCs w:val="24"/>
              </w:rPr>
              <w:lastRenderedPageBreak/>
              <w:t>法</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A81041"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lastRenderedPageBreak/>
              <w:t>γ-Glu-Val-Gly</w:t>
            </w:r>
          </w:p>
        </w:tc>
      </w:tr>
      <w:tr w:rsidR="00970176" w14:paraId="526D270D" w14:textId="77777777">
        <w:trPr>
          <w:trHeight w:val="313"/>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D4FB10"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啤酒</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B069C8"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过滤离心得上清液</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6F6B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rPr>
              <w:t>6-</w:t>
            </w:r>
            <w:r>
              <w:rPr>
                <w:rFonts w:ascii="Times New Roman" w:eastAsia="宋体" w:hAnsi="Times New Roman" w:cs="Times New Roman"/>
                <w:sz w:val="18"/>
              </w:rPr>
              <w:t>氨基喹啉</w:t>
            </w:r>
            <w:r>
              <w:rPr>
                <w:rFonts w:ascii="Times New Roman" w:eastAsia="宋体" w:hAnsi="Times New Roman" w:cs="Times New Roman"/>
                <w:sz w:val="18"/>
              </w:rPr>
              <w:t>- n -</w:t>
            </w:r>
            <w:r>
              <w:rPr>
                <w:rFonts w:ascii="Times New Roman" w:eastAsia="宋体" w:hAnsi="Times New Roman" w:cs="Times New Roman"/>
                <w:sz w:val="18"/>
              </w:rPr>
              <w:t>羟基丁二酰氨基甲酸酯</w:t>
            </w:r>
            <w:r>
              <w:rPr>
                <w:rFonts w:ascii="Times New Roman" w:eastAsia="宋体" w:hAnsi="Times New Roman" w:cs="Times New Roman"/>
                <w:sz w:val="18"/>
              </w:rPr>
              <w:t>(AQC)</w:t>
            </w:r>
            <w:r>
              <w:rPr>
                <w:rFonts w:ascii="Times New Roman" w:eastAsia="宋体" w:hAnsi="Times New Roman" w:cs="Times New Roman"/>
                <w:sz w:val="18"/>
              </w:rPr>
              <w:t>衍生化后的色谱分析</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4D61A"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高效液相色谱</w:t>
            </w:r>
            <w:r>
              <w:rPr>
                <w:rFonts w:ascii="Times New Roman" w:eastAsia="宋体" w:hAnsi="Times New Roman" w:cs="Times New Roman"/>
                <w:sz w:val="18"/>
                <w:szCs w:val="24"/>
              </w:rPr>
              <w:t>-</w:t>
            </w:r>
            <w:r>
              <w:rPr>
                <w:rFonts w:ascii="Times New Roman" w:eastAsia="宋体" w:hAnsi="Times New Roman" w:cs="Times New Roman"/>
                <w:sz w:val="18"/>
                <w:szCs w:val="24"/>
              </w:rPr>
              <w:t>串联质谱法</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67FAF"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γ-Glu-Val-Gly</w:t>
            </w:r>
          </w:p>
        </w:tc>
      </w:tr>
      <w:tr w:rsidR="00970176" w14:paraId="222D58C0" w14:textId="77777777">
        <w:trPr>
          <w:trHeight w:val="1248"/>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800CB1"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酵母抽提物</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73BC85" w14:textId="77777777" w:rsidR="00970176" w:rsidRDefault="008D6EE0">
            <w:pPr>
              <w:spacing w:line="360" w:lineRule="auto"/>
              <w:jc w:val="center"/>
              <w:rPr>
                <w:rFonts w:ascii="Times New Roman" w:eastAsia="宋体" w:hAnsi="Times New Roman" w:cs="Times New Roman"/>
                <w:sz w:val="18"/>
              </w:rPr>
            </w:pPr>
            <w:r>
              <w:rPr>
                <w:rFonts w:ascii="Times New Roman" w:eastAsia="宋体" w:hAnsi="Times New Roman" w:cs="Times New Roman"/>
                <w:sz w:val="18"/>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3E21A" w14:textId="77777777" w:rsidR="00970176" w:rsidRDefault="008D6EE0">
            <w:pPr>
              <w:spacing w:line="360" w:lineRule="auto"/>
              <w:jc w:val="center"/>
              <w:rPr>
                <w:rFonts w:ascii="Times New Roman" w:eastAsia="宋体" w:hAnsi="Times New Roman" w:cs="Times New Roman"/>
                <w:sz w:val="18"/>
              </w:rPr>
            </w:pPr>
            <w:r>
              <w:rPr>
                <w:rFonts w:ascii="Times New Roman" w:eastAsia="宋体" w:hAnsi="Times New Roman" w:cs="Times New Roman"/>
                <w:sz w:val="18"/>
              </w:rPr>
              <w:t>超滤、凝胶过滤色谱、反相高效液相色谱</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5EA9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液相色谱和四极</w:t>
            </w:r>
            <w:r>
              <w:rPr>
                <w:rFonts w:ascii="Times New Roman" w:eastAsia="宋体" w:hAnsi="Times New Roman" w:cs="Times New Roman"/>
                <w:sz w:val="18"/>
                <w:szCs w:val="24"/>
              </w:rPr>
              <w:t>-</w:t>
            </w:r>
            <w:r>
              <w:rPr>
                <w:rFonts w:ascii="Times New Roman" w:eastAsia="宋体" w:hAnsi="Times New Roman" w:cs="Times New Roman"/>
                <w:sz w:val="18"/>
                <w:szCs w:val="24"/>
              </w:rPr>
              <w:t>飞行时间</w:t>
            </w:r>
            <w:r>
              <w:rPr>
                <w:rFonts w:ascii="Times New Roman" w:eastAsia="宋体" w:hAnsi="Times New Roman" w:cs="Times New Roman"/>
                <w:sz w:val="18"/>
                <w:szCs w:val="24"/>
              </w:rPr>
              <w:t>-</w:t>
            </w:r>
            <w:r>
              <w:rPr>
                <w:rFonts w:ascii="Times New Roman" w:eastAsia="宋体" w:hAnsi="Times New Roman" w:cs="Times New Roman"/>
                <w:sz w:val="18"/>
                <w:szCs w:val="24"/>
              </w:rPr>
              <w:t>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959977"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glu-cys-gly</w:t>
            </w:r>
            <w:r>
              <w:rPr>
                <w:rFonts w:ascii="Times New Roman" w:eastAsia="宋体" w:hAnsi="Times New Roman" w:cs="Times New Roman"/>
                <w:sz w:val="18"/>
                <w:szCs w:val="24"/>
              </w:rPr>
              <w:t>、</w:t>
            </w:r>
            <w:r>
              <w:rPr>
                <w:rFonts w:ascii="Times New Roman" w:eastAsia="宋体" w:hAnsi="Times New Roman" w:cs="Times New Roman"/>
                <w:sz w:val="18"/>
                <w:szCs w:val="24"/>
              </w:rPr>
              <w:t>-glu-leu</w:t>
            </w:r>
            <w:r>
              <w:rPr>
                <w:rFonts w:ascii="Times New Roman" w:eastAsia="宋体" w:hAnsi="Times New Roman" w:cs="Times New Roman"/>
                <w:sz w:val="18"/>
                <w:szCs w:val="24"/>
              </w:rPr>
              <w:t>、</w:t>
            </w:r>
            <w:r>
              <w:rPr>
                <w:rFonts w:ascii="Times New Roman" w:eastAsia="宋体" w:hAnsi="Times New Roman" w:cs="Times New Roman"/>
                <w:sz w:val="18"/>
                <w:szCs w:val="24"/>
              </w:rPr>
              <w:t>-glu-val</w:t>
            </w:r>
            <w:r>
              <w:rPr>
                <w:rFonts w:ascii="Times New Roman" w:eastAsia="宋体" w:hAnsi="Times New Roman" w:cs="Times New Roman"/>
                <w:sz w:val="18"/>
                <w:szCs w:val="24"/>
              </w:rPr>
              <w:t>、</w:t>
            </w:r>
            <w:r>
              <w:rPr>
                <w:rFonts w:ascii="Times New Roman" w:eastAsia="宋体" w:hAnsi="Times New Roman" w:cs="Times New Roman"/>
                <w:sz w:val="18"/>
                <w:szCs w:val="24"/>
              </w:rPr>
              <w:t>-glu-tyr</w:t>
            </w:r>
            <w:r>
              <w:rPr>
                <w:rFonts w:ascii="Times New Roman" w:eastAsia="宋体" w:hAnsi="Times New Roman" w:cs="Times New Roman"/>
                <w:sz w:val="18"/>
                <w:szCs w:val="24"/>
              </w:rPr>
              <w:t>、</w:t>
            </w:r>
            <w:r>
              <w:rPr>
                <w:rFonts w:ascii="Times New Roman" w:eastAsia="宋体" w:hAnsi="Times New Roman" w:cs="Times New Roman"/>
                <w:sz w:val="18"/>
                <w:szCs w:val="24"/>
              </w:rPr>
              <w:t>leu-lys</w:t>
            </w:r>
            <w:r>
              <w:rPr>
                <w:rFonts w:ascii="Times New Roman" w:eastAsia="宋体" w:hAnsi="Times New Roman" w:cs="Times New Roman"/>
                <w:sz w:val="18"/>
                <w:szCs w:val="24"/>
              </w:rPr>
              <w:t>、</w:t>
            </w:r>
            <w:r>
              <w:rPr>
                <w:rFonts w:ascii="Times New Roman" w:eastAsia="宋体" w:hAnsi="Times New Roman" w:cs="Times New Roman"/>
                <w:sz w:val="18"/>
                <w:szCs w:val="24"/>
              </w:rPr>
              <w:t>leu-gln</w:t>
            </w:r>
            <w:r>
              <w:rPr>
                <w:rFonts w:ascii="Times New Roman" w:eastAsia="宋体" w:hAnsi="Times New Roman" w:cs="Times New Roman"/>
                <w:sz w:val="18"/>
                <w:szCs w:val="24"/>
              </w:rPr>
              <w:t>、</w:t>
            </w:r>
            <w:r>
              <w:rPr>
                <w:rFonts w:ascii="Times New Roman" w:eastAsia="宋体" w:hAnsi="Times New Roman" w:cs="Times New Roman"/>
                <w:sz w:val="18"/>
                <w:szCs w:val="24"/>
              </w:rPr>
              <w:t>leu-ala</w:t>
            </w:r>
            <w:r>
              <w:rPr>
                <w:rFonts w:ascii="Times New Roman" w:eastAsia="宋体" w:hAnsi="Times New Roman" w:cs="Times New Roman"/>
                <w:sz w:val="18"/>
                <w:szCs w:val="24"/>
              </w:rPr>
              <w:t>、</w:t>
            </w:r>
            <w:r>
              <w:rPr>
                <w:rFonts w:ascii="Times New Roman" w:eastAsia="宋体" w:hAnsi="Times New Roman" w:cs="Times New Roman"/>
                <w:sz w:val="18"/>
                <w:szCs w:val="24"/>
              </w:rPr>
              <w:t>leu-glu</w:t>
            </w:r>
            <w:r>
              <w:rPr>
                <w:rFonts w:ascii="Times New Roman" w:eastAsia="宋体" w:hAnsi="Times New Roman" w:cs="Times New Roman"/>
                <w:sz w:val="18"/>
                <w:szCs w:val="24"/>
              </w:rPr>
              <w:t>、</w:t>
            </w:r>
            <w:r>
              <w:rPr>
                <w:rFonts w:ascii="Times New Roman" w:eastAsia="宋体" w:hAnsi="Times New Roman" w:cs="Times New Roman"/>
                <w:sz w:val="18"/>
                <w:szCs w:val="24"/>
              </w:rPr>
              <w:t>leu-thr</w:t>
            </w:r>
            <w:r>
              <w:rPr>
                <w:rFonts w:ascii="Times New Roman" w:eastAsia="宋体" w:hAnsi="Times New Roman" w:cs="Times New Roman"/>
                <w:sz w:val="18"/>
                <w:szCs w:val="24"/>
              </w:rPr>
              <w:t>和</w:t>
            </w:r>
            <w:r>
              <w:rPr>
                <w:rFonts w:ascii="Times New Roman" w:eastAsia="宋体" w:hAnsi="Times New Roman" w:cs="Times New Roman"/>
                <w:sz w:val="18"/>
                <w:szCs w:val="24"/>
              </w:rPr>
              <w:t>ala-leu</w:t>
            </w:r>
          </w:p>
        </w:tc>
      </w:tr>
      <w:tr w:rsidR="00970176" w14:paraId="314678A2" w14:textId="77777777">
        <w:trPr>
          <w:trHeight w:val="1248"/>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29484"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帕尔马干酪</w:t>
            </w:r>
          </w:p>
        </w:tc>
        <w:tc>
          <w:tcPr>
            <w:tcW w:w="9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F872D5" w14:textId="77777777" w:rsidR="00970176" w:rsidRDefault="008D6EE0">
            <w:pPr>
              <w:spacing w:line="360" w:lineRule="auto"/>
              <w:jc w:val="center"/>
              <w:rPr>
                <w:rFonts w:ascii="Times New Roman" w:eastAsia="宋体" w:hAnsi="Times New Roman" w:cs="Times New Roman"/>
                <w:sz w:val="18"/>
              </w:rPr>
            </w:pPr>
            <w:r>
              <w:rPr>
                <w:rFonts w:ascii="Times New Roman" w:eastAsia="宋体" w:hAnsi="Times New Roman" w:cs="Times New Roman"/>
                <w:sz w:val="18"/>
              </w:rPr>
              <w:t>水提</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5A17EA" w14:textId="77777777" w:rsidR="00970176" w:rsidRDefault="008D6EE0">
            <w:pPr>
              <w:spacing w:line="360" w:lineRule="auto"/>
              <w:jc w:val="center"/>
              <w:rPr>
                <w:rFonts w:ascii="Times New Roman" w:eastAsia="宋体" w:hAnsi="Times New Roman" w:cs="Times New Roman"/>
                <w:sz w:val="18"/>
              </w:rPr>
            </w:pPr>
            <w:r>
              <w:rPr>
                <w:rFonts w:ascii="Times New Roman" w:eastAsia="宋体" w:hAnsi="Times New Roman" w:cs="Times New Roman"/>
                <w:sz w:val="18"/>
              </w:rPr>
              <w:t>均质、离心</w:t>
            </w:r>
          </w:p>
        </w:tc>
        <w:tc>
          <w:tcPr>
            <w:tcW w:w="19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4513D" w14:textId="77777777" w:rsidR="00970176" w:rsidRDefault="008D6EE0">
            <w:pPr>
              <w:spacing w:line="360" w:lineRule="auto"/>
              <w:jc w:val="center"/>
              <w:rPr>
                <w:rFonts w:ascii="Times New Roman" w:eastAsia="宋体" w:hAnsi="Times New Roman" w:cs="Times New Roman"/>
                <w:sz w:val="18"/>
              </w:rPr>
            </w:pPr>
            <w:r>
              <w:rPr>
                <w:rFonts w:ascii="Times New Roman" w:eastAsia="宋体" w:hAnsi="Times New Roman" w:cs="Times New Roman"/>
                <w:sz w:val="18"/>
              </w:rPr>
              <w:t>液相色谱和四极</w:t>
            </w:r>
            <w:r>
              <w:rPr>
                <w:rFonts w:ascii="Times New Roman" w:eastAsia="宋体" w:hAnsi="Times New Roman" w:cs="Times New Roman"/>
                <w:sz w:val="18"/>
              </w:rPr>
              <w:t>-</w:t>
            </w:r>
            <w:r>
              <w:rPr>
                <w:rFonts w:ascii="Times New Roman" w:eastAsia="宋体" w:hAnsi="Times New Roman" w:cs="Times New Roman"/>
                <w:sz w:val="18"/>
              </w:rPr>
              <w:t>飞行时间</w:t>
            </w:r>
            <w:r>
              <w:rPr>
                <w:rFonts w:ascii="Times New Roman" w:eastAsia="宋体" w:hAnsi="Times New Roman" w:cs="Times New Roman"/>
                <w:sz w:val="18"/>
              </w:rPr>
              <w:t>-</w:t>
            </w:r>
            <w:r>
              <w:rPr>
                <w:rFonts w:ascii="Times New Roman" w:eastAsia="宋体" w:hAnsi="Times New Roman" w:cs="Times New Roman"/>
                <w:sz w:val="18"/>
              </w:rPr>
              <w:t>串联质谱</w:t>
            </w:r>
          </w:p>
        </w:tc>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D53D9" w14:textId="77777777" w:rsidR="00970176" w:rsidRDefault="008D6EE0">
            <w:pPr>
              <w:widowControl/>
              <w:spacing w:line="360" w:lineRule="auto"/>
              <w:jc w:val="center"/>
              <w:textAlignment w:val="center"/>
              <w:rPr>
                <w:rFonts w:ascii="Times New Roman" w:eastAsia="宋体" w:hAnsi="Times New Roman" w:cs="Times New Roman"/>
                <w:sz w:val="18"/>
              </w:rPr>
            </w:pPr>
            <w:r>
              <w:rPr>
                <w:rFonts w:ascii="Times New Roman" w:eastAsia="宋体" w:hAnsi="Times New Roman" w:cs="Times New Roman"/>
                <w:sz w:val="18"/>
                <w:szCs w:val="24"/>
              </w:rPr>
              <w:t>γ-glu-gly</w:t>
            </w:r>
            <w:r>
              <w:rPr>
                <w:rFonts w:ascii="Times New Roman" w:eastAsia="宋体" w:hAnsi="Times New Roman" w:cs="Times New Roman"/>
                <w:sz w:val="18"/>
                <w:szCs w:val="24"/>
              </w:rPr>
              <w:t>、</w:t>
            </w:r>
            <w:r>
              <w:rPr>
                <w:rFonts w:ascii="Times New Roman" w:eastAsia="宋体" w:hAnsi="Times New Roman" w:cs="Times New Roman"/>
                <w:sz w:val="18"/>
                <w:szCs w:val="24"/>
              </w:rPr>
              <w:t>γ-glu-ala</w:t>
            </w:r>
            <w:r>
              <w:rPr>
                <w:rFonts w:ascii="Times New Roman" w:eastAsia="宋体" w:hAnsi="Times New Roman" w:cs="Times New Roman"/>
                <w:sz w:val="18"/>
                <w:szCs w:val="24"/>
              </w:rPr>
              <w:t>、</w:t>
            </w:r>
            <w:r>
              <w:rPr>
                <w:rFonts w:ascii="Times New Roman" w:eastAsia="宋体" w:hAnsi="Times New Roman" w:cs="Times New Roman"/>
                <w:sz w:val="18"/>
                <w:szCs w:val="24"/>
              </w:rPr>
              <w:t>γ-glu-thr</w:t>
            </w:r>
            <w:r>
              <w:rPr>
                <w:rFonts w:ascii="Times New Roman" w:eastAsia="宋体" w:hAnsi="Times New Roman" w:cs="Times New Roman"/>
                <w:sz w:val="18"/>
                <w:szCs w:val="24"/>
              </w:rPr>
              <w:t>、</w:t>
            </w:r>
            <w:r>
              <w:rPr>
                <w:rFonts w:ascii="Times New Roman" w:eastAsia="宋体" w:hAnsi="Times New Roman" w:cs="Times New Roman"/>
                <w:sz w:val="18"/>
                <w:szCs w:val="24"/>
              </w:rPr>
              <w:t>γ-glu-asp</w:t>
            </w:r>
            <w:r>
              <w:rPr>
                <w:rFonts w:ascii="Times New Roman" w:eastAsia="宋体" w:hAnsi="Times New Roman" w:cs="Times New Roman"/>
                <w:sz w:val="18"/>
                <w:szCs w:val="24"/>
              </w:rPr>
              <w:t>、</w:t>
            </w:r>
            <w:r>
              <w:rPr>
                <w:rFonts w:ascii="Times New Roman" w:eastAsia="宋体" w:hAnsi="Times New Roman" w:cs="Times New Roman"/>
                <w:sz w:val="18"/>
                <w:szCs w:val="24"/>
              </w:rPr>
              <w:t>γ-glu-lys</w:t>
            </w:r>
            <w:r>
              <w:rPr>
                <w:rFonts w:ascii="Times New Roman" w:eastAsia="宋体" w:hAnsi="Times New Roman" w:cs="Times New Roman"/>
                <w:sz w:val="18"/>
                <w:szCs w:val="24"/>
              </w:rPr>
              <w:t>、</w:t>
            </w:r>
            <w:r>
              <w:rPr>
                <w:rFonts w:ascii="Times New Roman" w:eastAsia="宋体" w:hAnsi="Times New Roman" w:cs="Times New Roman"/>
                <w:sz w:val="18"/>
                <w:szCs w:val="24"/>
              </w:rPr>
              <w:t>γ-glu-glu</w:t>
            </w:r>
            <w:r>
              <w:rPr>
                <w:rFonts w:ascii="Times New Roman" w:eastAsia="宋体" w:hAnsi="Times New Roman" w:cs="Times New Roman"/>
                <w:sz w:val="18"/>
                <w:szCs w:val="24"/>
              </w:rPr>
              <w:t>、</w:t>
            </w:r>
            <w:r>
              <w:rPr>
                <w:rFonts w:ascii="Times New Roman" w:eastAsia="宋体" w:hAnsi="Times New Roman" w:cs="Times New Roman"/>
                <w:sz w:val="18"/>
                <w:szCs w:val="24"/>
              </w:rPr>
              <w:t>γ-glu-trp</w:t>
            </w:r>
            <w:r>
              <w:rPr>
                <w:rFonts w:ascii="Times New Roman" w:eastAsia="宋体" w:hAnsi="Times New Roman" w:cs="Times New Roman"/>
                <w:sz w:val="18"/>
                <w:szCs w:val="24"/>
              </w:rPr>
              <w:t>、</w:t>
            </w:r>
            <w:r>
              <w:rPr>
                <w:rFonts w:ascii="Times New Roman" w:eastAsia="宋体" w:hAnsi="Times New Roman" w:cs="Times New Roman"/>
                <w:sz w:val="18"/>
                <w:szCs w:val="24"/>
              </w:rPr>
              <w:t>γ-glu-gln</w:t>
            </w:r>
            <w:r>
              <w:rPr>
                <w:rFonts w:ascii="Times New Roman" w:eastAsia="宋体" w:hAnsi="Times New Roman" w:cs="Times New Roman"/>
                <w:sz w:val="18"/>
                <w:szCs w:val="24"/>
              </w:rPr>
              <w:t>和</w:t>
            </w:r>
            <w:r>
              <w:rPr>
                <w:rFonts w:ascii="Times New Roman" w:eastAsia="宋体" w:hAnsi="Times New Roman" w:cs="Times New Roman"/>
                <w:sz w:val="18"/>
                <w:szCs w:val="24"/>
              </w:rPr>
              <w:t>γ-glu-his</w:t>
            </w:r>
          </w:p>
        </w:tc>
      </w:tr>
    </w:tbl>
    <w:p w14:paraId="778EBFA8" w14:textId="77777777" w:rsidR="00970176" w:rsidRDefault="008D6EE0">
      <w:pPr>
        <w:pStyle w:val="2"/>
      </w:pPr>
      <w:bookmarkStart w:id="1614" w:name="_Toc14992134"/>
      <w:r>
        <w:t xml:space="preserve">6.2 </w:t>
      </w:r>
      <w:r>
        <w:t>新型浓厚味剂的制备技术</w:t>
      </w:r>
      <w:bookmarkEnd w:id="1614"/>
    </w:p>
    <w:p w14:paraId="3A5B83F2" w14:textId="77777777" w:rsidR="00970176" w:rsidRDefault="008D6EE0">
      <w:pPr>
        <w:pStyle w:val="3"/>
      </w:pPr>
      <w:bookmarkStart w:id="1615" w:name="_Toc14992135"/>
      <w:r>
        <w:t xml:space="preserve">6.2.1 </w:t>
      </w:r>
      <w:r>
        <w:t>浓厚味剂的制备</w:t>
      </w:r>
      <w:bookmarkEnd w:id="1615"/>
    </w:p>
    <w:p w14:paraId="63E1B4C0" w14:textId="77777777" w:rsidR="00970176" w:rsidRDefault="008D6EE0">
      <w:pPr>
        <w:pStyle w:val="4"/>
        <w:rPr>
          <w:rFonts w:eastAsia="宋体"/>
        </w:rPr>
      </w:pPr>
      <w:bookmarkStart w:id="1616" w:name="_Hlk137112"/>
      <w:r>
        <w:t xml:space="preserve">6.2.1.1 </w:t>
      </w:r>
      <w:r>
        <w:t>水解蛋白质制备</w:t>
      </w:r>
    </w:p>
    <w:bookmarkEnd w:id="1616"/>
    <w:p w14:paraId="64E021C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浓厚感组分与食品中的鲜味组分一样，大多由食品中的蛋白质在发酵过程中蛋白质降解后生成的肽类组分为主，因而基于此原因，浓厚味组分可以通过水解蛋白质得到。由酸水解产生的蛋白质水解产物可以完全降解成氨基酸，从而产生非常强烈的鲜味，被认为是优良的鲜味调味品。然而原料蛋白质中存在的甘油类组分在高温及盐酸存在下会进一步转化为对人体有害的氯丙醇，因而采用相对温和的蛋白酶水解制备浓厚感滋味增强组分安全性较高。并且由于已有研究表明浓厚感组分大多为</w:t>
      </w:r>
      <w:r>
        <w:rPr>
          <w:rFonts w:ascii="Times New Roman" w:hAnsi="Times New Roman" w:cs="Times New Roman"/>
          <w:sz w:val="24"/>
          <w:szCs w:val="24"/>
        </w:rPr>
        <w:t>γ-</w:t>
      </w:r>
      <w:r>
        <w:rPr>
          <w:rFonts w:ascii="Times New Roman" w:hAnsi="Times New Roman" w:cs="Times New Roman"/>
          <w:sz w:val="24"/>
          <w:szCs w:val="24"/>
        </w:rPr>
        <w:t>谷氨酰肽，因此利用水解制备浓厚感组分与选用的蛋白质底物的氨基酸组成也有较大关系</w:t>
      </w:r>
      <w:r>
        <w:rPr>
          <w:rFonts w:ascii="Times New Roman" w:hAnsi="Times New Roman" w:cs="Times New Roman"/>
          <w:sz w:val="24"/>
          <w:szCs w:val="24"/>
        </w:rPr>
        <w:t>。</w:t>
      </w:r>
    </w:p>
    <w:p w14:paraId="057CF56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面筋蛋白由麦谷蛋白和麦醇溶蛋白和低、高分子量谷蛋白亚基组成，这些蛋</w:t>
      </w:r>
      <w:r>
        <w:rPr>
          <w:rFonts w:ascii="Times New Roman" w:hAnsi="Times New Roman" w:cs="Times New Roman"/>
          <w:sz w:val="24"/>
          <w:szCs w:val="24"/>
        </w:rPr>
        <w:lastRenderedPageBreak/>
        <w:t>白质中的谷氨酰胺残留量占其总氨基酸残留量的近</w:t>
      </w:r>
      <w:r>
        <w:rPr>
          <w:rFonts w:ascii="Times New Roman" w:hAnsi="Times New Roman" w:cs="Times New Roman"/>
          <w:sz w:val="24"/>
          <w:szCs w:val="24"/>
        </w:rPr>
        <w:t>40%</w:t>
      </w:r>
      <w:r>
        <w:rPr>
          <w:rFonts w:ascii="Times New Roman" w:hAnsi="Times New Roman" w:cs="Times New Roman"/>
          <w:sz w:val="24"/>
          <w:szCs w:val="24"/>
        </w:rPr>
        <w:t>，而常见的蛋白质水解原料大豆中主要蛋白中的谷氨酰胺残留量小于</w:t>
      </w:r>
      <w:r>
        <w:rPr>
          <w:rFonts w:ascii="Times New Roman" w:hAnsi="Times New Roman" w:cs="Times New Roman"/>
          <w:sz w:val="24"/>
          <w:szCs w:val="24"/>
        </w:rPr>
        <w:t>10%</w:t>
      </w:r>
      <w:r>
        <w:rPr>
          <w:rFonts w:ascii="Times New Roman" w:hAnsi="Times New Roman" w:cs="Times New Roman"/>
          <w:sz w:val="24"/>
          <w:szCs w:val="24"/>
        </w:rPr>
        <w:t>。由于面筋蛋白含有非常高比例的谷氨酰胺残基，水解不仅分解谷氨酰胺的肽键，还会分解谷氨酰胺的</w:t>
      </w:r>
      <w:r>
        <w:rPr>
          <w:rFonts w:ascii="Times New Roman" w:hAnsi="Times New Roman" w:cs="Times New Roman"/>
          <w:sz w:val="24"/>
          <w:szCs w:val="24"/>
        </w:rPr>
        <w:t>γ-</w:t>
      </w:r>
      <w:r>
        <w:rPr>
          <w:rFonts w:ascii="Times New Roman" w:hAnsi="Times New Roman" w:cs="Times New Roman"/>
          <w:sz w:val="24"/>
          <w:szCs w:val="24"/>
        </w:rPr>
        <w:t>羧基的酰胺键，因此所得水解产物含有非常高量的谷氨酰胺。</w:t>
      </w:r>
      <w:r>
        <w:rPr>
          <w:rFonts w:ascii="Times New Roman" w:hAnsi="Times New Roman" w:cs="Times New Roman"/>
          <w:sz w:val="24"/>
          <w:szCs w:val="24"/>
        </w:rPr>
        <w:t>Koo</w:t>
      </w:r>
      <w:r>
        <w:rPr>
          <w:rFonts w:ascii="Times New Roman" w:hAnsi="Times New Roman" w:cs="Times New Roman"/>
          <w:sz w:val="24"/>
          <w:szCs w:val="24"/>
        </w:rPr>
        <w:t>等人利用各种蛋白酶（碱性蛋白酶、风味酶、复合蛋白酶）对小麦面筋进行酶解，并对所得面筋蛋白水解物的增味特性和抗氧化活性进行了研究。研究结果表明除碱性蛋白酶外，面筋蛋白的疏水氨</w:t>
      </w:r>
      <w:r>
        <w:rPr>
          <w:rFonts w:ascii="Times New Roman" w:hAnsi="Times New Roman" w:cs="Times New Roman"/>
          <w:sz w:val="24"/>
          <w:szCs w:val="24"/>
        </w:rPr>
        <w:t>基酸含量与风味酶和复合蛋白酶的水解程度高度相关。经碱性蛋白酶处理的面筋蛋白的味道曲线显示其苦味稍低，而鲜味、浓厚感和酶解产物的整体可接受性增加。因此，水解面筋蛋白可以制备浓厚感与鲜味感，并具有潜在抗氧化活性的多功能调味料。</w:t>
      </w:r>
    </w:p>
    <w:p w14:paraId="25DF8B5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蛋白酶水解产物虽然能生成氨基酸与肽类组分，增强酶解产物的浓厚感与鲜味，但由于酶法水解会暴露出大量的疏水性氨基酸，因而其最终的产品往往会有明显苦味，如何对蛋白酶解产物进行进一步脱苦，改善酶解产物呈味特征，也是一个亟待解决的问题。</w:t>
      </w:r>
      <w:r>
        <w:rPr>
          <w:rFonts w:ascii="Times New Roman" w:hAnsi="Times New Roman" w:cs="Times New Roman"/>
          <w:sz w:val="24"/>
          <w:szCs w:val="24"/>
        </w:rPr>
        <w:t>Suzuki</w:t>
      </w:r>
      <w:r>
        <w:rPr>
          <w:rFonts w:ascii="Times New Roman" w:hAnsi="Times New Roman" w:cs="Times New Roman"/>
          <w:sz w:val="24"/>
          <w:szCs w:val="24"/>
        </w:rPr>
        <w:t>等人用地衣芽孢杆菌分离的蛋白酶水解面筋蛋白，这种蛋</w:t>
      </w:r>
      <w:r>
        <w:rPr>
          <w:rFonts w:ascii="Times New Roman" w:hAnsi="Times New Roman" w:cs="Times New Roman"/>
          <w:sz w:val="24"/>
          <w:szCs w:val="24"/>
        </w:rPr>
        <w:t>白酶可以使谷氨酰胺大量地从面筋蛋白中释放出来，因而谷蛋白水解产物的</w:t>
      </w:r>
      <w:r>
        <w:rPr>
          <w:rFonts w:ascii="Times New Roman" w:hAnsi="Times New Roman" w:cs="Times New Roman"/>
          <w:sz w:val="24"/>
          <w:szCs w:val="24"/>
        </w:rPr>
        <w:t>γ</w:t>
      </w:r>
      <w:r>
        <w:rPr>
          <w:rFonts w:ascii="Times New Roman" w:hAnsi="Times New Roman" w:cs="Times New Roman"/>
          <w:sz w:val="24"/>
          <w:szCs w:val="24"/>
        </w:rPr>
        <w:t>谷氨酰胺化不需要加入谷氨酰胺。所得蛋白水解产物经一种商品</w:t>
      </w:r>
      <w:r>
        <w:rPr>
          <w:rFonts w:ascii="Times New Roman" w:hAnsi="Times New Roman" w:cs="Times New Roman"/>
          <w:sz w:val="24"/>
          <w:szCs w:val="24"/>
        </w:rPr>
        <w:t>γ</w:t>
      </w:r>
      <w:r>
        <w:rPr>
          <w:rFonts w:ascii="Times New Roman" w:hAnsi="Times New Roman" w:cs="Times New Roman"/>
          <w:sz w:val="24"/>
          <w:szCs w:val="24"/>
        </w:rPr>
        <w:t>谷氨酰转肽酶进行</w:t>
      </w:r>
      <w:r>
        <w:rPr>
          <w:rFonts w:ascii="Times New Roman" w:hAnsi="Times New Roman" w:cs="Times New Roman"/>
          <w:sz w:val="24"/>
          <w:szCs w:val="24"/>
        </w:rPr>
        <w:t>γ</w:t>
      </w:r>
      <w:r>
        <w:rPr>
          <w:rFonts w:ascii="Times New Roman" w:hAnsi="Times New Roman" w:cs="Times New Roman"/>
          <w:sz w:val="24"/>
          <w:szCs w:val="24"/>
        </w:rPr>
        <w:t>谷氨酰化后进行脱苦处理得到浓厚感组分，最终得到的</w:t>
      </w:r>
      <w:r>
        <w:rPr>
          <w:rFonts w:ascii="Times New Roman" w:hAnsi="Times New Roman" w:cs="Times New Roman"/>
          <w:sz w:val="24"/>
          <w:szCs w:val="24"/>
        </w:rPr>
        <w:t>γ</w:t>
      </w:r>
      <w:r>
        <w:rPr>
          <w:rFonts w:ascii="Times New Roman" w:hAnsi="Times New Roman" w:cs="Times New Roman"/>
          <w:sz w:val="24"/>
          <w:szCs w:val="24"/>
        </w:rPr>
        <w:t>谷氨酰胺化后的面筋蛋白水解产物其厚度、浓厚感和鲜味显著增加，盐味适度增加，是理想的浓厚感剂。</w:t>
      </w:r>
    </w:p>
    <w:p w14:paraId="0BF28745" w14:textId="77777777" w:rsidR="00970176" w:rsidRDefault="008D6EE0">
      <w:pPr>
        <w:pStyle w:val="4"/>
        <w:rPr>
          <w:rFonts w:eastAsia="宋体"/>
        </w:rPr>
      </w:pPr>
      <w:r>
        <w:t xml:space="preserve">6.2.1.2 </w:t>
      </w:r>
      <w:r>
        <w:t>氨基酸酶法合成制备</w:t>
      </w:r>
    </w:p>
    <w:p w14:paraId="723C07A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相对于常见的蛋白酶解法，直接利用酶进行催化合成</w:t>
      </w:r>
      <w:r>
        <w:rPr>
          <w:rFonts w:ascii="Times New Roman" w:hAnsi="Times New Roman" w:cs="Times New Roman"/>
          <w:sz w:val="24"/>
          <w:szCs w:val="24"/>
        </w:rPr>
        <w:t>γ-</w:t>
      </w:r>
      <w:r>
        <w:rPr>
          <w:rFonts w:ascii="Times New Roman" w:hAnsi="Times New Roman" w:cs="Times New Roman"/>
          <w:sz w:val="24"/>
          <w:szCs w:val="24"/>
        </w:rPr>
        <w:t>谷氨酰肽，可以大幅度降低</w:t>
      </w:r>
      <w:r>
        <w:rPr>
          <w:rFonts w:ascii="Times New Roman" w:hAnsi="Times New Roman" w:cs="Times New Roman"/>
          <w:sz w:val="24"/>
          <w:szCs w:val="24"/>
        </w:rPr>
        <w:t>kokumi</w:t>
      </w:r>
      <w:r>
        <w:rPr>
          <w:rFonts w:ascii="Times New Roman" w:hAnsi="Times New Roman" w:cs="Times New Roman"/>
          <w:sz w:val="24"/>
          <w:szCs w:val="24"/>
        </w:rPr>
        <w:t>肽类组分的生产成本，提高其商业化应用价值，此外，该方法还能够进一步避免其它</w:t>
      </w:r>
      <w:r>
        <w:rPr>
          <w:rFonts w:ascii="Times New Roman" w:hAnsi="Times New Roman" w:cs="Times New Roman"/>
          <w:sz w:val="24"/>
          <w:szCs w:val="24"/>
        </w:rPr>
        <w:t>kokumi</w:t>
      </w:r>
      <w:r>
        <w:rPr>
          <w:rFonts w:ascii="Times New Roman" w:hAnsi="Times New Roman" w:cs="Times New Roman"/>
          <w:sz w:val="24"/>
          <w:szCs w:val="24"/>
        </w:rPr>
        <w:t>类组分的制备方法</w:t>
      </w:r>
      <w:r>
        <w:rPr>
          <w:rFonts w:ascii="Times New Roman" w:hAnsi="Times New Roman" w:cs="Times New Roman"/>
          <w:sz w:val="24"/>
          <w:szCs w:val="24"/>
        </w:rPr>
        <w:t>对对农业和环境加工条件产生影响。</w:t>
      </w:r>
      <w:r>
        <w:rPr>
          <w:rFonts w:ascii="Times New Roman" w:hAnsi="Times New Roman" w:cs="Times New Roman"/>
          <w:sz w:val="24"/>
          <w:szCs w:val="24"/>
        </w:rPr>
        <w:t>L-</w:t>
      </w:r>
      <w:r>
        <w:rPr>
          <w:rFonts w:ascii="Times New Roman" w:hAnsi="Times New Roman" w:cs="Times New Roman"/>
          <w:sz w:val="24"/>
          <w:szCs w:val="24"/>
        </w:rPr>
        <w:t>谷氨酰胺酶（</w:t>
      </w:r>
      <w:r>
        <w:rPr>
          <w:rFonts w:ascii="Times New Roman" w:hAnsi="Times New Roman" w:cs="Times New Roman"/>
          <w:sz w:val="24"/>
          <w:szCs w:val="24"/>
        </w:rPr>
        <w:t>L-</w:t>
      </w:r>
      <w:r>
        <w:rPr>
          <w:rFonts w:ascii="Times New Roman" w:hAnsi="Times New Roman" w:cs="Times New Roman"/>
          <w:sz w:val="24"/>
          <w:szCs w:val="24"/>
        </w:rPr>
        <w:t>谷氨酰胺水解酶</w:t>
      </w:r>
      <w:r>
        <w:rPr>
          <w:rFonts w:ascii="Times New Roman" w:hAnsi="Times New Roman" w:cs="Times New Roman"/>
          <w:sz w:val="24"/>
          <w:szCs w:val="24"/>
        </w:rPr>
        <w:t>EC3.5.1.2</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广泛分布于细菌、酵母和真菌等微生物中。这种酶主要催化谷氨酰胺水解为谷氨酸和氨类组分，同时该酶还可以催化</w:t>
      </w:r>
      <w:r>
        <w:rPr>
          <w:rFonts w:ascii="Times New Roman" w:hAnsi="Times New Roman" w:cs="Times New Roman"/>
          <w:sz w:val="24"/>
          <w:szCs w:val="24"/>
        </w:rPr>
        <w:t>γ-</w:t>
      </w:r>
      <w:r>
        <w:rPr>
          <w:rFonts w:ascii="Times New Roman" w:hAnsi="Times New Roman" w:cs="Times New Roman"/>
          <w:sz w:val="24"/>
          <w:szCs w:val="24"/>
        </w:rPr>
        <w:t>谷氨酰转移反应。已有研究表明大肠杆菌</w:t>
      </w:r>
      <w:r>
        <w:rPr>
          <w:rFonts w:ascii="Times New Roman" w:hAnsi="Times New Roman" w:cs="Times New Roman"/>
          <w:sz w:val="24"/>
          <w:szCs w:val="24"/>
        </w:rPr>
        <w:t>Coli14</w:t>
      </w:r>
      <w:r>
        <w:rPr>
          <w:rFonts w:ascii="Times New Roman" w:hAnsi="Times New Roman" w:cs="Times New Roman"/>
          <w:sz w:val="24"/>
          <w:szCs w:val="24"/>
        </w:rPr>
        <w:t>和铜绿假单胞菌</w:t>
      </w:r>
      <w:r>
        <w:rPr>
          <w:rFonts w:ascii="Times New Roman" w:hAnsi="Times New Roman" w:cs="Times New Roman"/>
          <w:sz w:val="24"/>
          <w:szCs w:val="24"/>
        </w:rPr>
        <w:t>A15</w:t>
      </w:r>
      <w:r>
        <w:rPr>
          <w:rFonts w:ascii="Times New Roman" w:hAnsi="Times New Roman" w:cs="Times New Roman"/>
          <w:sz w:val="24"/>
          <w:szCs w:val="24"/>
        </w:rPr>
        <w:t>的谷氨酰胺酶可以催化水解然后转移</w:t>
      </w:r>
      <w:r>
        <w:rPr>
          <w:rFonts w:ascii="Times New Roman" w:hAnsi="Times New Roman" w:cs="Times New Roman"/>
          <w:sz w:val="24"/>
          <w:szCs w:val="24"/>
        </w:rPr>
        <w:t>γ-</w:t>
      </w:r>
      <w:r>
        <w:rPr>
          <w:rFonts w:ascii="Times New Roman" w:hAnsi="Times New Roman" w:cs="Times New Roman"/>
          <w:sz w:val="24"/>
          <w:szCs w:val="24"/>
        </w:rPr>
        <w:t>谷氨酰部分。硝基还原假单胞菌中的谷氨</w:t>
      </w:r>
      <w:r>
        <w:rPr>
          <w:rFonts w:ascii="Times New Roman" w:hAnsi="Times New Roman" w:cs="Times New Roman"/>
          <w:sz w:val="24"/>
          <w:szCs w:val="24"/>
        </w:rPr>
        <w:lastRenderedPageBreak/>
        <w:t>酰胺酶也可以通过抑制谷氨酰胺的水解作用，催化</w:t>
      </w:r>
      <w:r>
        <w:rPr>
          <w:rFonts w:ascii="Times New Roman" w:hAnsi="Times New Roman" w:cs="Times New Roman"/>
          <w:sz w:val="24"/>
          <w:szCs w:val="24"/>
        </w:rPr>
        <w:t>γ-</w:t>
      </w:r>
      <w:r>
        <w:rPr>
          <w:rFonts w:ascii="Times New Roman" w:hAnsi="Times New Roman" w:cs="Times New Roman"/>
          <w:sz w:val="24"/>
          <w:szCs w:val="24"/>
        </w:rPr>
        <w:t>谷氨酰胺转移到</w:t>
      </w:r>
      <w:bookmarkStart w:id="1617" w:name="_Hlk536781029"/>
      <w:r>
        <w:rPr>
          <w:rFonts w:ascii="Times New Roman" w:hAnsi="Times New Roman" w:cs="Times New Roman"/>
          <w:sz w:val="24"/>
          <w:szCs w:val="24"/>
        </w:rPr>
        <w:t>氨基酸上</w:t>
      </w:r>
      <w:bookmarkEnd w:id="1617"/>
      <w:r>
        <w:rPr>
          <w:rFonts w:ascii="Times New Roman" w:hAnsi="Times New Roman" w:cs="Times New Roman"/>
          <w:sz w:val="24"/>
          <w:szCs w:val="24"/>
        </w:rPr>
        <w:t>。例如：硝基还原假单胞菌</w:t>
      </w:r>
      <w:r>
        <w:rPr>
          <w:rFonts w:ascii="Times New Roman" w:hAnsi="Times New Roman" w:cs="Times New Roman"/>
          <w:sz w:val="24"/>
          <w:szCs w:val="24"/>
        </w:rPr>
        <w:t>ifo 1269417</w:t>
      </w:r>
      <w:r>
        <w:rPr>
          <w:rFonts w:ascii="Times New Roman" w:hAnsi="Times New Roman" w:cs="Times New Roman"/>
          <w:sz w:val="24"/>
          <w:szCs w:val="24"/>
        </w:rPr>
        <w:t>和米曲霉</w:t>
      </w:r>
      <w:r>
        <w:rPr>
          <w:rFonts w:ascii="Times New Roman" w:hAnsi="Times New Roman" w:cs="Times New Roman"/>
          <w:sz w:val="24"/>
          <w:szCs w:val="24"/>
        </w:rPr>
        <w:t>18</w:t>
      </w:r>
      <w:r>
        <w:rPr>
          <w:rFonts w:ascii="Times New Roman" w:hAnsi="Times New Roman" w:cs="Times New Roman"/>
          <w:sz w:val="24"/>
          <w:szCs w:val="24"/>
        </w:rPr>
        <w:t>中的谷氨酰胺酶具有转肽酶活性，分别用于催化</w:t>
      </w:r>
      <w:r>
        <w:rPr>
          <w:rFonts w:ascii="Times New Roman" w:hAnsi="Times New Roman" w:cs="Times New Roman"/>
          <w:sz w:val="24"/>
          <w:szCs w:val="24"/>
        </w:rPr>
        <w:t>L-</w:t>
      </w:r>
      <w:r>
        <w:rPr>
          <w:rFonts w:ascii="Times New Roman" w:hAnsi="Times New Roman" w:cs="Times New Roman"/>
          <w:sz w:val="24"/>
          <w:szCs w:val="24"/>
        </w:rPr>
        <w:t>茶氨</w:t>
      </w:r>
      <w:r>
        <w:rPr>
          <w:rFonts w:ascii="Times New Roman" w:hAnsi="Times New Roman" w:cs="Times New Roman"/>
          <w:sz w:val="24"/>
          <w:szCs w:val="24"/>
        </w:rPr>
        <w:t>酸和大量</w:t>
      </w:r>
      <w:r>
        <w:rPr>
          <w:rFonts w:ascii="Times New Roman" w:hAnsi="Times New Roman" w:cs="Times New Roman"/>
          <w:sz w:val="24"/>
          <w:szCs w:val="24"/>
        </w:rPr>
        <w:t>γ-</w:t>
      </w:r>
      <w:r>
        <w:rPr>
          <w:rFonts w:ascii="Times New Roman" w:hAnsi="Times New Roman" w:cs="Times New Roman"/>
          <w:sz w:val="24"/>
          <w:szCs w:val="24"/>
        </w:rPr>
        <w:t>谷氨酰肽的合成。因此，这几种微生物谷氨酰胺酶可能具有转肽酶活性，用于</w:t>
      </w:r>
      <w:r>
        <w:rPr>
          <w:rFonts w:ascii="Times New Roman" w:hAnsi="Times New Roman" w:cs="Times New Roman"/>
          <w:sz w:val="24"/>
          <w:szCs w:val="24"/>
        </w:rPr>
        <w:t>kokumi</w:t>
      </w:r>
      <w:r>
        <w:rPr>
          <w:rFonts w:ascii="Times New Roman" w:hAnsi="Times New Roman" w:cs="Times New Roman"/>
          <w:sz w:val="24"/>
          <w:szCs w:val="24"/>
        </w:rPr>
        <w:t>肽类组分的合成。</w:t>
      </w:r>
      <w:r>
        <w:rPr>
          <w:rFonts w:ascii="Times New Roman" w:hAnsi="Times New Roman" w:cs="Times New Roman"/>
          <w:sz w:val="24"/>
          <w:szCs w:val="24"/>
        </w:rPr>
        <w:t>Yang Juan</w:t>
      </w:r>
      <w:r>
        <w:rPr>
          <w:rFonts w:ascii="Times New Roman" w:hAnsi="Times New Roman" w:cs="Times New Roman"/>
          <w:sz w:val="24"/>
          <w:szCs w:val="24"/>
        </w:rPr>
        <w:t>等人利用淀粉样芽孢杆菌（</w:t>
      </w:r>
      <w:r>
        <w:rPr>
          <w:rFonts w:ascii="Times New Roman" w:hAnsi="Times New Roman" w:cs="Times New Roman"/>
          <w:sz w:val="24"/>
          <w:szCs w:val="24"/>
        </w:rPr>
        <w:t>GBA</w:t>
      </w:r>
      <w:r>
        <w:rPr>
          <w:rFonts w:ascii="Times New Roman" w:hAnsi="Times New Roman" w:cs="Times New Roman"/>
          <w:sz w:val="24"/>
          <w:szCs w:val="24"/>
        </w:rPr>
        <w:t>）和米曲霉（</w:t>
      </w:r>
      <w:r>
        <w:rPr>
          <w:rFonts w:ascii="Times New Roman" w:hAnsi="Times New Roman" w:cs="Times New Roman"/>
          <w:sz w:val="24"/>
          <w:szCs w:val="24"/>
        </w:rPr>
        <w:t>GAO</w:t>
      </w:r>
      <w:r>
        <w:rPr>
          <w:rFonts w:ascii="Times New Roman" w:hAnsi="Times New Roman" w:cs="Times New Roman"/>
          <w:sz w:val="24"/>
          <w:szCs w:val="24"/>
        </w:rPr>
        <w:t>）中谷氨酰胺酶转肽酶，在</w:t>
      </w:r>
      <w:r>
        <w:rPr>
          <w:rFonts w:ascii="Times New Roman" w:hAnsi="Times New Roman" w:cs="Times New Roman"/>
          <w:sz w:val="24"/>
          <w:szCs w:val="24"/>
        </w:rPr>
        <w:t>Gln</w:t>
      </w:r>
      <w:r>
        <w:rPr>
          <w:rFonts w:ascii="Times New Roman" w:hAnsi="Times New Roman" w:cs="Times New Roman"/>
          <w:sz w:val="24"/>
          <w:szCs w:val="24"/>
        </w:rPr>
        <w:t>和</w:t>
      </w:r>
      <w:r>
        <w:rPr>
          <w:rFonts w:ascii="Times New Roman" w:hAnsi="Times New Roman" w:cs="Times New Roman"/>
          <w:sz w:val="24"/>
          <w:szCs w:val="24"/>
        </w:rPr>
        <w:t>Phe</w:t>
      </w:r>
      <w:r>
        <w:rPr>
          <w:rFonts w:ascii="Times New Roman" w:hAnsi="Times New Roman" w:cs="Times New Roman"/>
          <w:sz w:val="24"/>
          <w:szCs w:val="24"/>
        </w:rPr>
        <w:t>存在下合成了一系列的</w:t>
      </w:r>
      <w:r>
        <w:rPr>
          <w:rFonts w:ascii="Times New Roman" w:hAnsi="Times New Roman" w:cs="Times New Roman"/>
          <w:sz w:val="24"/>
          <w:szCs w:val="24"/>
        </w:rPr>
        <w:t>γ-</w:t>
      </w:r>
      <w:r>
        <w:rPr>
          <w:rFonts w:ascii="Times New Roman" w:hAnsi="Times New Roman" w:cs="Times New Roman"/>
          <w:sz w:val="24"/>
          <w:szCs w:val="24"/>
        </w:rPr>
        <w:t>谷氨酰肽，感官评价结果表明合成得到的所有的</w:t>
      </w:r>
      <w:r>
        <w:rPr>
          <w:rFonts w:ascii="Times New Roman" w:hAnsi="Times New Roman" w:cs="Times New Roman"/>
          <w:sz w:val="24"/>
          <w:szCs w:val="24"/>
        </w:rPr>
        <w:t>γ-</w:t>
      </w:r>
      <w:r>
        <w:rPr>
          <w:rFonts w:ascii="Times New Roman" w:hAnsi="Times New Roman" w:cs="Times New Roman"/>
          <w:sz w:val="24"/>
          <w:szCs w:val="24"/>
        </w:rPr>
        <w:t>谷氨酸肽在水中均表现出收敛性，并能够赋予商业酱油和模型鸡汤浓厚感。</w:t>
      </w:r>
    </w:p>
    <w:p w14:paraId="03FF7F1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谷氨酰甘氨酸（</w:t>
      </w:r>
      <w:r>
        <w:rPr>
          <w:rFonts w:ascii="Times New Roman" w:hAnsi="Times New Roman" w:cs="Times New Roman"/>
          <w:sz w:val="24"/>
          <w:szCs w:val="24"/>
        </w:rPr>
        <w:t>Val-Gly</w:t>
      </w:r>
      <w:r>
        <w:rPr>
          <w:rFonts w:ascii="Times New Roman" w:hAnsi="Times New Roman" w:cs="Times New Roman"/>
          <w:sz w:val="24"/>
          <w:szCs w:val="24"/>
        </w:rPr>
        <w:t>）可用作</w:t>
      </w:r>
      <w:r>
        <w:rPr>
          <w:rFonts w:ascii="Times New Roman" w:hAnsi="Times New Roman" w:cs="Times New Roman"/>
          <w:sz w:val="24"/>
          <w:szCs w:val="24"/>
        </w:rPr>
        <w:t>γ-</w:t>
      </w:r>
      <w:r>
        <w:rPr>
          <w:rFonts w:ascii="Times New Roman" w:hAnsi="Times New Roman" w:cs="Times New Roman"/>
          <w:sz w:val="24"/>
          <w:szCs w:val="24"/>
        </w:rPr>
        <w:t>谷氨酰</w:t>
      </w:r>
      <w:r>
        <w:rPr>
          <w:rFonts w:ascii="Times New Roman" w:hAnsi="Times New Roman" w:cs="Times New Roman"/>
          <w:sz w:val="24"/>
          <w:szCs w:val="24"/>
        </w:rPr>
        <w:t>-</w:t>
      </w:r>
      <w:r>
        <w:rPr>
          <w:rFonts w:ascii="Times New Roman" w:hAnsi="Times New Roman" w:cs="Times New Roman"/>
          <w:sz w:val="24"/>
          <w:szCs w:val="24"/>
        </w:rPr>
        <w:t>谷氨酰甘氨酸（</w:t>
      </w:r>
      <w:r>
        <w:rPr>
          <w:rFonts w:ascii="Times New Roman" w:hAnsi="Times New Roman" w:cs="Times New Roman"/>
          <w:sz w:val="24"/>
          <w:szCs w:val="24"/>
        </w:rPr>
        <w:t>γ-Glu-Val-Gly</w:t>
      </w:r>
      <w:r>
        <w:rPr>
          <w:rFonts w:ascii="Times New Roman" w:hAnsi="Times New Roman" w:cs="Times New Roman"/>
          <w:sz w:val="24"/>
          <w:szCs w:val="24"/>
        </w:rPr>
        <w:t>）的合成底物，对该肽具有强烈的浓厚感味道，因而如何用酶法合成该肽具有重要商</w:t>
      </w:r>
      <w:r>
        <w:rPr>
          <w:rFonts w:ascii="Times New Roman" w:hAnsi="Times New Roman" w:cs="Times New Roman"/>
          <w:sz w:val="24"/>
          <w:szCs w:val="24"/>
        </w:rPr>
        <w:t>业价值。为了利用</w:t>
      </w:r>
      <w:r>
        <w:rPr>
          <w:rFonts w:ascii="Times New Roman" w:hAnsi="Times New Roman" w:cs="Times New Roman"/>
          <w:sz w:val="24"/>
          <w:szCs w:val="24"/>
        </w:rPr>
        <w:t>L-</w:t>
      </w:r>
      <w:r>
        <w:rPr>
          <w:rFonts w:ascii="Times New Roman" w:hAnsi="Times New Roman" w:cs="Times New Roman"/>
          <w:sz w:val="24"/>
          <w:szCs w:val="24"/>
        </w:rPr>
        <w:t>氨基酸酯酶（</w:t>
      </w:r>
      <w:r>
        <w:rPr>
          <w:rFonts w:ascii="Times New Roman" w:hAnsi="Times New Roman" w:cs="Times New Roman"/>
          <w:sz w:val="24"/>
          <w:szCs w:val="24"/>
        </w:rPr>
        <w:t>lae</w:t>
      </w:r>
      <w:r>
        <w:rPr>
          <w:rFonts w:ascii="Times New Roman" w:hAnsi="Times New Roman" w:cs="Times New Roman"/>
          <w:sz w:val="24"/>
          <w:szCs w:val="24"/>
        </w:rPr>
        <w:t>）从缬氨酸甲酯和甘氨酸中高效地酶法合成</w:t>
      </w:r>
      <w:r>
        <w:rPr>
          <w:rFonts w:ascii="Times New Roman" w:hAnsi="Times New Roman" w:cs="Times New Roman"/>
          <w:sz w:val="24"/>
          <w:szCs w:val="24"/>
        </w:rPr>
        <w:t>Val-Gly</w:t>
      </w:r>
      <w:r>
        <w:rPr>
          <w:rFonts w:ascii="Times New Roman" w:hAnsi="Times New Roman" w:cs="Times New Roman"/>
          <w:sz w:val="24"/>
          <w:szCs w:val="24"/>
        </w:rPr>
        <w:t>，</w:t>
      </w:r>
      <w:r>
        <w:rPr>
          <w:rFonts w:ascii="Times New Roman" w:hAnsi="Times New Roman" w:cs="Times New Roman"/>
          <w:sz w:val="24"/>
          <w:szCs w:val="24"/>
        </w:rPr>
        <w:t>Takahiro</w:t>
      </w:r>
      <w:r>
        <w:rPr>
          <w:rFonts w:ascii="Times New Roman" w:hAnsi="Times New Roman" w:cs="Times New Roman"/>
          <w:sz w:val="24"/>
          <w:szCs w:val="24"/>
        </w:rPr>
        <w:t>等人筛选了产生对</w:t>
      </w:r>
      <w:r>
        <w:rPr>
          <w:rFonts w:ascii="Times New Roman" w:hAnsi="Times New Roman" w:cs="Times New Roman"/>
          <w:sz w:val="24"/>
          <w:szCs w:val="24"/>
        </w:rPr>
        <w:t>Val-Gly</w:t>
      </w:r>
      <w:r>
        <w:rPr>
          <w:rFonts w:ascii="Times New Roman" w:hAnsi="Times New Roman" w:cs="Times New Roman"/>
          <w:sz w:val="24"/>
          <w:szCs w:val="24"/>
        </w:rPr>
        <w:t>具有合成活性的伊丽莎白金氏菌（</w:t>
      </w:r>
      <w:r>
        <w:rPr>
          <w:rFonts w:ascii="Times New Roman" w:hAnsi="Times New Roman" w:cs="Times New Roman"/>
          <w:sz w:val="24"/>
          <w:szCs w:val="24"/>
        </w:rPr>
        <w:t>elizabethkingia sp.tt1</w:t>
      </w:r>
      <w:r>
        <w:rPr>
          <w:rFonts w:ascii="Times New Roman" w:hAnsi="Times New Roman" w:cs="Times New Roman"/>
          <w:sz w:val="24"/>
          <w:szCs w:val="24"/>
        </w:rPr>
        <w:t>），该菌能够生产</w:t>
      </w:r>
      <w:r>
        <w:rPr>
          <w:rFonts w:ascii="Times New Roman" w:hAnsi="Times New Roman" w:cs="Times New Roman"/>
          <w:sz w:val="24"/>
          <w:szCs w:val="24"/>
        </w:rPr>
        <w:t>lae</w:t>
      </w:r>
      <w:r>
        <w:rPr>
          <w:rFonts w:ascii="Times New Roman" w:hAnsi="Times New Roman" w:cs="Times New Roman"/>
          <w:sz w:val="24"/>
          <w:szCs w:val="24"/>
        </w:rPr>
        <w:t>，将该酶纯化后可用于</w:t>
      </w:r>
      <w:r>
        <w:rPr>
          <w:rFonts w:ascii="Times New Roman" w:hAnsi="Times New Roman" w:cs="Times New Roman"/>
          <w:sz w:val="24"/>
          <w:szCs w:val="24"/>
        </w:rPr>
        <w:t>kokumi</w:t>
      </w:r>
      <w:r>
        <w:rPr>
          <w:rFonts w:ascii="Times New Roman" w:hAnsi="Times New Roman" w:cs="Times New Roman"/>
          <w:sz w:val="24"/>
          <w:szCs w:val="24"/>
        </w:rPr>
        <w:t>类肽类组分的制备。</w:t>
      </w:r>
      <w:r>
        <w:rPr>
          <w:rFonts w:ascii="Times New Roman" w:hAnsi="Times New Roman" w:cs="Times New Roman"/>
          <w:sz w:val="24"/>
          <w:szCs w:val="24"/>
        </w:rPr>
        <w:t xml:space="preserve"> </w:t>
      </w:r>
    </w:p>
    <w:p w14:paraId="7BBB904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γ-</w:t>
      </w:r>
      <w:r>
        <w:rPr>
          <w:rFonts w:ascii="Times New Roman" w:hAnsi="Times New Roman" w:cs="Times New Roman"/>
          <w:sz w:val="24"/>
          <w:szCs w:val="24"/>
        </w:rPr>
        <w:t>谷氨酰转移反应主要由细菌的</w:t>
      </w:r>
      <w:r>
        <w:rPr>
          <w:rFonts w:ascii="Times New Roman" w:hAnsi="Times New Roman" w:cs="Times New Roman"/>
          <w:sz w:val="24"/>
          <w:szCs w:val="24"/>
        </w:rPr>
        <w:t>γ-</w:t>
      </w:r>
      <w:r>
        <w:rPr>
          <w:rFonts w:ascii="Times New Roman" w:hAnsi="Times New Roman" w:cs="Times New Roman"/>
          <w:sz w:val="24"/>
          <w:szCs w:val="24"/>
        </w:rPr>
        <w:t>谷氨酰转肽酶（</w:t>
      </w:r>
      <w:r>
        <w:rPr>
          <w:rFonts w:ascii="Times New Roman" w:hAnsi="Times New Roman" w:cs="Times New Roman"/>
          <w:sz w:val="24"/>
          <w:szCs w:val="24"/>
        </w:rPr>
        <w:t>GGT</w:t>
      </w:r>
      <w:r>
        <w:rPr>
          <w:rFonts w:ascii="Times New Roman" w:hAnsi="Times New Roman" w:cs="Times New Roman"/>
          <w:sz w:val="24"/>
          <w:szCs w:val="24"/>
        </w:rPr>
        <w:t>，酶代码</w:t>
      </w:r>
      <w:r>
        <w:rPr>
          <w:rFonts w:ascii="Times New Roman" w:hAnsi="Times New Roman" w:cs="Times New Roman"/>
          <w:sz w:val="24"/>
          <w:szCs w:val="24"/>
        </w:rPr>
        <w:t>EC2.3.2.2</w:t>
      </w:r>
      <w:r>
        <w:rPr>
          <w:rFonts w:ascii="Times New Roman" w:hAnsi="Times New Roman" w:cs="Times New Roman"/>
          <w:sz w:val="24"/>
          <w:szCs w:val="24"/>
        </w:rPr>
        <w:t>）催化，一些微生物产的</w:t>
      </w:r>
      <w:r>
        <w:rPr>
          <w:rFonts w:ascii="Times New Roman" w:hAnsi="Times New Roman" w:cs="Times New Roman"/>
          <w:sz w:val="24"/>
          <w:szCs w:val="24"/>
        </w:rPr>
        <w:t>L-</w:t>
      </w:r>
      <w:r>
        <w:rPr>
          <w:rFonts w:ascii="Times New Roman" w:hAnsi="Times New Roman" w:cs="Times New Roman"/>
          <w:sz w:val="24"/>
          <w:szCs w:val="24"/>
        </w:rPr>
        <w:t>谷氨酰胺酶能够将谷胱甘肽、谷氨酰胺或其他</w:t>
      </w:r>
      <w:r>
        <w:rPr>
          <w:rFonts w:ascii="Times New Roman" w:hAnsi="Times New Roman" w:cs="Times New Roman"/>
          <w:sz w:val="24"/>
          <w:szCs w:val="24"/>
        </w:rPr>
        <w:t>γ-</w:t>
      </w:r>
      <w:r>
        <w:rPr>
          <w:rFonts w:ascii="Times New Roman" w:hAnsi="Times New Roman" w:cs="Times New Roman"/>
          <w:sz w:val="24"/>
          <w:szCs w:val="24"/>
        </w:rPr>
        <w:t>谷氨酰肽化的</w:t>
      </w:r>
      <w:r>
        <w:rPr>
          <w:rFonts w:ascii="Times New Roman" w:hAnsi="Times New Roman" w:cs="Times New Roman"/>
          <w:sz w:val="24"/>
          <w:szCs w:val="24"/>
        </w:rPr>
        <w:t>γ-</w:t>
      </w:r>
      <w:r>
        <w:rPr>
          <w:rFonts w:ascii="Times New Roman" w:hAnsi="Times New Roman" w:cs="Times New Roman"/>
          <w:sz w:val="24"/>
          <w:szCs w:val="24"/>
        </w:rPr>
        <w:t>谷氨酰部分转移到其他氨基酸或肽段上。该酶合成</w:t>
      </w:r>
      <w:r>
        <w:rPr>
          <w:rFonts w:ascii="Times New Roman" w:hAnsi="Times New Roman" w:cs="Times New Roman"/>
          <w:sz w:val="24"/>
          <w:szCs w:val="24"/>
        </w:rPr>
        <w:t>γ-</w:t>
      </w:r>
      <w:r>
        <w:rPr>
          <w:rFonts w:ascii="Times New Roman" w:hAnsi="Times New Roman" w:cs="Times New Roman"/>
          <w:sz w:val="24"/>
          <w:szCs w:val="24"/>
        </w:rPr>
        <w:t>谷氨酰肽的</w:t>
      </w:r>
      <w:r>
        <w:rPr>
          <w:rFonts w:ascii="Times New Roman" w:hAnsi="Times New Roman" w:cs="Times New Roman"/>
          <w:sz w:val="24"/>
          <w:szCs w:val="24"/>
        </w:rPr>
        <w:t>可能产物是</w:t>
      </w:r>
      <w:r>
        <w:rPr>
          <w:rFonts w:ascii="Times New Roman" w:hAnsi="Times New Roman" w:cs="Times New Roman"/>
          <w:sz w:val="24"/>
          <w:szCs w:val="24"/>
        </w:rPr>
        <w:t>γ-Glu-</w:t>
      </w:r>
      <w:r>
        <w:rPr>
          <w:rFonts w:ascii="Times New Roman" w:hAnsi="Times New Roman" w:cs="Times New Roman"/>
          <w:sz w:val="24"/>
          <w:szCs w:val="24"/>
        </w:rPr>
        <w:t>氨基酸、</w:t>
      </w:r>
      <w:r>
        <w:rPr>
          <w:rFonts w:ascii="Times New Roman" w:hAnsi="Times New Roman" w:cs="Times New Roman"/>
          <w:sz w:val="24"/>
          <w:szCs w:val="24"/>
        </w:rPr>
        <w:t>γ-Glu-γ-Glu-</w:t>
      </w:r>
      <w:r>
        <w:rPr>
          <w:rFonts w:ascii="Times New Roman" w:hAnsi="Times New Roman" w:cs="Times New Roman"/>
          <w:sz w:val="24"/>
          <w:szCs w:val="24"/>
        </w:rPr>
        <w:t>氨基酸、</w:t>
      </w:r>
      <w:r>
        <w:rPr>
          <w:rFonts w:ascii="Times New Roman" w:hAnsi="Times New Roman" w:cs="Times New Roman"/>
          <w:sz w:val="24"/>
          <w:szCs w:val="24"/>
        </w:rPr>
        <w:t>γ-Glu-γ-Glu-γ-Glu-</w:t>
      </w:r>
      <w:r>
        <w:rPr>
          <w:rFonts w:ascii="Times New Roman" w:hAnsi="Times New Roman" w:cs="Times New Roman"/>
          <w:sz w:val="24"/>
          <w:szCs w:val="24"/>
        </w:rPr>
        <w:t>氨基酸等，例如已有研究表明</w:t>
      </w:r>
      <w:r>
        <w:rPr>
          <w:rFonts w:ascii="Times New Roman" w:hAnsi="Times New Roman" w:cs="Times New Roman"/>
          <w:sz w:val="24"/>
          <w:szCs w:val="24"/>
        </w:rPr>
        <w:t>γ-Glu-γ-Glu-Tau</w:t>
      </w:r>
      <w:r>
        <w:rPr>
          <w:rFonts w:ascii="Times New Roman" w:hAnsi="Times New Roman" w:cs="Times New Roman"/>
          <w:sz w:val="24"/>
          <w:szCs w:val="24"/>
        </w:rPr>
        <w:t>是由</w:t>
      </w:r>
      <w:r>
        <w:rPr>
          <w:rFonts w:ascii="Times New Roman" w:hAnsi="Times New Roman" w:cs="Times New Roman"/>
          <w:sz w:val="24"/>
          <w:szCs w:val="24"/>
        </w:rPr>
        <w:t>GGT</w:t>
      </w:r>
      <w:r>
        <w:rPr>
          <w:rFonts w:ascii="Times New Roman" w:hAnsi="Times New Roman" w:cs="Times New Roman"/>
          <w:sz w:val="24"/>
          <w:szCs w:val="24"/>
        </w:rPr>
        <w:t>催化的</w:t>
      </w:r>
      <w:r>
        <w:rPr>
          <w:rFonts w:ascii="Times New Roman" w:hAnsi="Times New Roman" w:cs="Times New Roman"/>
          <w:sz w:val="24"/>
          <w:szCs w:val="24"/>
        </w:rPr>
        <w:t>γ-Glu-Tau</w:t>
      </w:r>
      <w:r>
        <w:rPr>
          <w:rFonts w:ascii="Times New Roman" w:hAnsi="Times New Roman" w:cs="Times New Roman"/>
          <w:sz w:val="24"/>
          <w:szCs w:val="24"/>
        </w:rPr>
        <w:t>合成的副产物，因此</w:t>
      </w:r>
      <w:r>
        <w:rPr>
          <w:rFonts w:ascii="Times New Roman" w:hAnsi="Times New Roman" w:cs="Times New Roman"/>
          <w:sz w:val="24"/>
          <w:szCs w:val="24"/>
        </w:rPr>
        <w:t>γ-</w:t>
      </w:r>
      <w:r>
        <w:rPr>
          <w:rFonts w:ascii="Times New Roman" w:hAnsi="Times New Roman" w:cs="Times New Roman"/>
          <w:sz w:val="24"/>
          <w:szCs w:val="24"/>
        </w:rPr>
        <w:t>谷氨酰谷氨酰胺和其他聚谷氨酰胺化物即为</w:t>
      </w:r>
      <w:r>
        <w:rPr>
          <w:rFonts w:ascii="Times New Roman" w:hAnsi="Times New Roman" w:cs="Times New Roman"/>
          <w:sz w:val="24"/>
          <w:szCs w:val="24"/>
        </w:rPr>
        <w:t>GGT</w:t>
      </w:r>
      <w:r>
        <w:rPr>
          <w:rFonts w:ascii="Times New Roman" w:hAnsi="Times New Roman" w:cs="Times New Roman"/>
          <w:sz w:val="24"/>
          <w:szCs w:val="24"/>
        </w:rPr>
        <w:t>催化合成</w:t>
      </w:r>
      <w:r>
        <w:rPr>
          <w:rFonts w:ascii="Times New Roman" w:hAnsi="Times New Roman" w:cs="Times New Roman"/>
          <w:sz w:val="24"/>
          <w:szCs w:val="24"/>
        </w:rPr>
        <w:t>γ-</w:t>
      </w:r>
      <w:r>
        <w:rPr>
          <w:rFonts w:ascii="Times New Roman" w:hAnsi="Times New Roman" w:cs="Times New Roman"/>
          <w:sz w:val="24"/>
          <w:szCs w:val="24"/>
        </w:rPr>
        <w:t>谷氨酰肽的副产物。</w:t>
      </w:r>
    </w:p>
    <w:p w14:paraId="659C29AC" w14:textId="77777777" w:rsidR="00970176" w:rsidRDefault="008D6EE0">
      <w:pPr>
        <w:spacing w:before="100" w:beforeAutospacing="1" w:after="100" w:afterAutospacing="1" w:line="360" w:lineRule="auto"/>
        <w:ind w:firstLineChars="200" w:firstLine="480"/>
        <w:jc w:val="left"/>
        <w:rPr>
          <w:rFonts w:ascii="Times New Roman" w:eastAsia="宋体" w:hAnsi="Times New Roman" w:cs="Times New Roman"/>
          <w:spacing w:val="10"/>
        </w:rPr>
      </w:pPr>
      <w:r>
        <w:rPr>
          <w:rFonts w:ascii="Times New Roman" w:hAnsi="Times New Roman" w:cs="Times New Roman"/>
          <w:sz w:val="24"/>
          <w:szCs w:val="24"/>
        </w:rPr>
        <w:t>最后值得注意的是还可以用</w:t>
      </w:r>
      <w:r>
        <w:rPr>
          <w:rFonts w:ascii="Times New Roman" w:hAnsi="Times New Roman" w:cs="Times New Roman"/>
          <w:sz w:val="24"/>
          <w:szCs w:val="24"/>
        </w:rPr>
        <w:t>γ-</w:t>
      </w:r>
      <w:r>
        <w:rPr>
          <w:rFonts w:ascii="Times New Roman" w:hAnsi="Times New Roman" w:cs="Times New Roman"/>
          <w:sz w:val="24"/>
          <w:szCs w:val="24"/>
        </w:rPr>
        <w:t>谷氨酰胺化反应进行肽段呈味特征的改善。例如：苦氨基酸的</w:t>
      </w:r>
      <w:bookmarkStart w:id="1618" w:name="_Hlk536789683"/>
      <w:r>
        <w:rPr>
          <w:rFonts w:ascii="Times New Roman" w:hAnsi="Times New Roman" w:cs="Times New Roman"/>
          <w:sz w:val="24"/>
          <w:szCs w:val="24"/>
        </w:rPr>
        <w:t>γ-</w:t>
      </w:r>
      <w:r>
        <w:rPr>
          <w:rFonts w:ascii="Times New Roman" w:hAnsi="Times New Roman" w:cs="Times New Roman"/>
          <w:sz w:val="24"/>
          <w:szCs w:val="24"/>
        </w:rPr>
        <w:t>谷氨酰胺化</w:t>
      </w:r>
      <w:bookmarkEnd w:id="1618"/>
      <w:r>
        <w:rPr>
          <w:rFonts w:ascii="Times New Roman" w:hAnsi="Times New Roman" w:cs="Times New Roman"/>
          <w:sz w:val="24"/>
          <w:szCs w:val="24"/>
        </w:rPr>
        <w:t>已被证明是改善苦氨基酸味道的有效途径。</w:t>
      </w:r>
      <w:r>
        <w:rPr>
          <w:rFonts w:ascii="Times New Roman" w:hAnsi="Times New Roman" w:cs="Times New Roman"/>
          <w:sz w:val="24"/>
          <w:szCs w:val="24"/>
        </w:rPr>
        <w:t>Phe</w:t>
      </w:r>
      <w:r>
        <w:rPr>
          <w:rFonts w:ascii="Times New Roman" w:hAnsi="Times New Roman" w:cs="Times New Roman"/>
          <w:sz w:val="24"/>
          <w:szCs w:val="24"/>
        </w:rPr>
        <w:t>被称为苦味氨基酸，而</w:t>
      </w:r>
      <w:r>
        <w:rPr>
          <w:rFonts w:ascii="Times New Roman" w:hAnsi="Times New Roman" w:cs="Times New Roman"/>
          <w:sz w:val="24"/>
          <w:szCs w:val="24"/>
        </w:rPr>
        <w:t>γ-glu phe</w:t>
      </w:r>
      <w:r>
        <w:rPr>
          <w:rFonts w:ascii="Times New Roman" w:hAnsi="Times New Roman" w:cs="Times New Roman"/>
          <w:sz w:val="24"/>
          <w:szCs w:val="24"/>
        </w:rPr>
        <w:t>则表现出轻微的酸味、咸味、金属味和浓厚感，该肽类</w:t>
      </w:r>
      <w:r>
        <w:rPr>
          <w:rFonts w:ascii="Times New Roman" w:hAnsi="Times New Roman" w:cs="Times New Roman"/>
          <w:sz w:val="24"/>
          <w:szCs w:val="24"/>
        </w:rPr>
        <w:t>的收敛性的味觉阈值浓度为</w:t>
      </w:r>
      <w:r>
        <w:rPr>
          <w:rFonts w:ascii="Times New Roman" w:hAnsi="Times New Roman" w:cs="Times New Roman"/>
          <w:sz w:val="24"/>
          <w:szCs w:val="24"/>
        </w:rPr>
        <w:t>2500μmol/mL</w:t>
      </w:r>
      <w:r>
        <w:rPr>
          <w:rFonts w:ascii="Times New Roman" w:hAnsi="Times New Roman" w:cs="Times New Roman"/>
          <w:sz w:val="24"/>
          <w:szCs w:val="24"/>
        </w:rPr>
        <w:t>，酸味的味觉阈值浓度为</w:t>
      </w:r>
      <w:r>
        <w:rPr>
          <w:rFonts w:ascii="Times New Roman" w:hAnsi="Times New Roman" w:cs="Times New Roman"/>
          <w:sz w:val="24"/>
          <w:szCs w:val="24"/>
        </w:rPr>
        <w:t>200-500 mg/mL</w:t>
      </w:r>
      <w:r>
        <w:rPr>
          <w:rFonts w:ascii="Times New Roman" w:hAnsi="Times New Roman" w:cs="Times New Roman"/>
          <w:sz w:val="24"/>
          <w:szCs w:val="24"/>
        </w:rPr>
        <w:t>，没有任何苦味。此外，</w:t>
      </w:r>
      <w:r>
        <w:rPr>
          <w:rFonts w:ascii="Times New Roman" w:hAnsi="Times New Roman" w:cs="Times New Roman"/>
          <w:sz w:val="24"/>
          <w:szCs w:val="24"/>
        </w:rPr>
        <w:t>Suzuki</w:t>
      </w:r>
      <w:r>
        <w:rPr>
          <w:rFonts w:ascii="Times New Roman" w:hAnsi="Times New Roman" w:cs="Times New Roman"/>
          <w:sz w:val="24"/>
          <w:szCs w:val="24"/>
        </w:rPr>
        <w:t>等人以</w:t>
      </w:r>
      <w:r>
        <w:rPr>
          <w:rFonts w:ascii="Times New Roman" w:hAnsi="Times New Roman" w:cs="Times New Roman"/>
          <w:sz w:val="24"/>
          <w:szCs w:val="24"/>
        </w:rPr>
        <w:t>GGT</w:t>
      </w:r>
      <w:r>
        <w:rPr>
          <w:rFonts w:ascii="Times New Roman" w:hAnsi="Times New Roman" w:cs="Times New Roman"/>
          <w:sz w:val="24"/>
          <w:szCs w:val="24"/>
        </w:rPr>
        <w:t>为催化剂完成了苯丙氨酸的</w:t>
      </w:r>
      <w:r>
        <w:rPr>
          <w:rFonts w:ascii="Times New Roman" w:hAnsi="Times New Roman" w:cs="Times New Roman"/>
          <w:sz w:val="24"/>
          <w:szCs w:val="24"/>
        </w:rPr>
        <w:t>γ-</w:t>
      </w:r>
      <w:r>
        <w:rPr>
          <w:rFonts w:ascii="Times New Roman" w:hAnsi="Times New Roman" w:cs="Times New Roman"/>
          <w:sz w:val="24"/>
          <w:szCs w:val="24"/>
        </w:rPr>
        <w:t>谷氨酰化，</w:t>
      </w:r>
      <w:r>
        <w:rPr>
          <w:rFonts w:ascii="Times New Roman" w:hAnsi="Times New Roman" w:cs="Times New Roman"/>
          <w:sz w:val="24"/>
          <w:szCs w:val="24"/>
        </w:rPr>
        <w:t>Phe</w:t>
      </w:r>
      <w:r>
        <w:rPr>
          <w:rFonts w:ascii="Times New Roman" w:hAnsi="Times New Roman" w:cs="Times New Roman"/>
          <w:sz w:val="24"/>
          <w:szCs w:val="24"/>
        </w:rPr>
        <w:t>对</w:t>
      </w:r>
      <w:r>
        <w:rPr>
          <w:rFonts w:ascii="Times New Roman" w:hAnsi="Times New Roman" w:cs="Times New Roman"/>
          <w:sz w:val="24"/>
          <w:szCs w:val="24"/>
        </w:rPr>
        <w:t>γ-Glu-Phe</w:t>
      </w:r>
      <w:r>
        <w:rPr>
          <w:rFonts w:ascii="Times New Roman" w:hAnsi="Times New Roman" w:cs="Times New Roman"/>
          <w:sz w:val="24"/>
          <w:szCs w:val="24"/>
        </w:rPr>
        <w:t>的转化率达到</w:t>
      </w:r>
      <w:r>
        <w:rPr>
          <w:rFonts w:ascii="Times New Roman" w:hAnsi="Times New Roman" w:cs="Times New Roman"/>
          <w:sz w:val="24"/>
          <w:szCs w:val="24"/>
        </w:rPr>
        <w:t>70%</w:t>
      </w:r>
      <w:r>
        <w:rPr>
          <w:rFonts w:ascii="Times New Roman" w:hAnsi="Times New Roman" w:cs="Times New Roman"/>
          <w:sz w:val="24"/>
          <w:szCs w:val="24"/>
        </w:rPr>
        <w:t>，因此该结果也进一步验证了</w:t>
      </w:r>
      <w:r>
        <w:rPr>
          <w:rFonts w:ascii="Times New Roman" w:hAnsi="Times New Roman" w:cs="Times New Roman"/>
          <w:sz w:val="24"/>
          <w:szCs w:val="24"/>
        </w:rPr>
        <w:t>Phe</w:t>
      </w:r>
      <w:r>
        <w:rPr>
          <w:rFonts w:ascii="Times New Roman" w:hAnsi="Times New Roman" w:cs="Times New Roman"/>
          <w:sz w:val="24"/>
          <w:szCs w:val="24"/>
        </w:rPr>
        <w:t>的</w:t>
      </w:r>
      <w:r>
        <w:rPr>
          <w:rFonts w:ascii="Times New Roman" w:hAnsi="Times New Roman" w:cs="Times New Roman"/>
          <w:sz w:val="24"/>
          <w:szCs w:val="24"/>
        </w:rPr>
        <w:t>γ-</w:t>
      </w:r>
      <w:r>
        <w:rPr>
          <w:rFonts w:ascii="Times New Roman" w:hAnsi="Times New Roman" w:cs="Times New Roman"/>
          <w:sz w:val="24"/>
          <w:szCs w:val="24"/>
        </w:rPr>
        <w:t>谷氨酰化可以减弱苦味感知，并且产物可能具有浓厚感的呈味特性。</w:t>
      </w:r>
    </w:p>
    <w:p w14:paraId="32F798CE" w14:textId="77777777" w:rsidR="00970176" w:rsidRDefault="008D6EE0">
      <w:pPr>
        <w:pStyle w:val="4"/>
      </w:pPr>
      <w:r>
        <w:lastRenderedPageBreak/>
        <w:t xml:space="preserve">6.2.1.3 </w:t>
      </w:r>
      <w:r>
        <w:t>发酵产品中天然存在后分离纯化</w:t>
      </w:r>
    </w:p>
    <w:p w14:paraId="5FADF13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目前已鉴定得到的浓厚感物质多以肽类为主，其大多天然存在于各种发酵产品中，例如：发酵虾酱、奶酪、鱼露、酱油等。这些发酵产品中天然存在浓厚感组分，是</w:t>
      </w:r>
      <w:r>
        <w:rPr>
          <w:rFonts w:ascii="Times New Roman" w:hAnsi="Times New Roman" w:cs="Times New Roman"/>
          <w:sz w:val="24"/>
          <w:szCs w:val="24"/>
        </w:rPr>
        <w:t>在发酵过程中发酵微生物中的蛋白酶、肽酶、转谷氨酰胺酶等共同作用的结果。因而对这类发酵食品中存在的浓厚感肽类组分的制备，通常采用超滤、离子交换色谱、凝胶过滤色谱和反相高效液相色谱等分离纯化的方法，另外对这类浓厚感物质进行鉴定的方法常用的有质谱法和核磁共振等。分离鉴定发酵食品中浓厚感物质的常规流程如图</w:t>
      </w:r>
      <w:r>
        <w:rPr>
          <w:rFonts w:ascii="Times New Roman" w:hAnsi="Times New Roman" w:cs="Times New Roman"/>
          <w:sz w:val="24"/>
          <w:szCs w:val="24"/>
        </w:rPr>
        <w:t>6.2</w:t>
      </w:r>
      <w:r>
        <w:rPr>
          <w:rFonts w:ascii="Times New Roman" w:hAnsi="Times New Roman" w:cs="Times New Roman"/>
          <w:sz w:val="24"/>
          <w:szCs w:val="24"/>
        </w:rPr>
        <w:t>所示。</w:t>
      </w:r>
    </w:p>
    <w:p w14:paraId="2F0B0D9E" w14:textId="77777777" w:rsidR="00970176" w:rsidRDefault="008D6EE0">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99E5FC1" wp14:editId="1BCC2331">
            <wp:extent cx="2724150" cy="26543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741513" cy="2671446"/>
                    </a:xfrm>
                    <a:prstGeom prst="rect">
                      <a:avLst/>
                    </a:prstGeom>
                    <a:noFill/>
                  </pic:spPr>
                </pic:pic>
              </a:graphicData>
            </a:graphic>
          </wp:inline>
        </w:drawing>
      </w:r>
    </w:p>
    <w:p w14:paraId="561622F1"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图</w:t>
      </w:r>
      <w:r>
        <w:rPr>
          <w:rFonts w:ascii="Times New Roman" w:hAnsi="Times New Roman" w:cs="Times New Roman"/>
          <w:sz w:val="24"/>
          <w:szCs w:val="24"/>
        </w:rPr>
        <w:t xml:space="preserve">6.2 </w:t>
      </w:r>
      <w:r>
        <w:rPr>
          <w:rFonts w:ascii="Times New Roman" w:hAnsi="Times New Roman" w:cs="Times New Roman"/>
          <w:sz w:val="24"/>
          <w:szCs w:val="24"/>
        </w:rPr>
        <w:t>浓厚感物质的分离纯化流程图</w:t>
      </w:r>
    </w:p>
    <w:p w14:paraId="2A47486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首先是对带分离食品进行前处理，例如用超滤等前处理方法除去食品中的蛋白质、脂肪、色素等组分，这些组分对后期分离纯化产生影响。接下来利用凝胶过滤色谱对待测样品进行初分离。凝胶色谱是利用凝胶内部的网状结构将样品进行分离的方法。由于被分离物的分子量不同在凝胶色谱柱内的路径各异，最终以不同的时间段被洗脱下来而达到分离的目的。</w:t>
      </w:r>
      <w:r>
        <w:rPr>
          <w:rFonts w:ascii="Times New Roman" w:hAnsi="Times New Roman" w:cs="Times New Roman"/>
          <w:sz w:val="24"/>
          <w:szCs w:val="24"/>
        </w:rPr>
        <w:t>Liu</w:t>
      </w:r>
      <w:r>
        <w:rPr>
          <w:rFonts w:ascii="Times New Roman" w:hAnsi="Times New Roman" w:cs="Times New Roman"/>
          <w:sz w:val="24"/>
          <w:szCs w:val="24"/>
        </w:rPr>
        <w:t>等通过使用</w:t>
      </w:r>
      <w:r>
        <w:rPr>
          <w:rFonts w:ascii="Times New Roman" w:hAnsi="Times New Roman" w:cs="Times New Roman"/>
          <w:sz w:val="24"/>
          <w:szCs w:val="24"/>
        </w:rPr>
        <w:t xml:space="preserve"> Superdex peptide 10/300 GL</w:t>
      </w:r>
      <w:r>
        <w:rPr>
          <w:rFonts w:ascii="Times New Roman" w:hAnsi="Times New Roman" w:cs="Times New Roman"/>
          <w:sz w:val="24"/>
          <w:szCs w:val="24"/>
        </w:rPr>
        <w:t>凝胶柱将酵母抽提物进行分离，在此基础上最终鉴定得到</w:t>
      </w:r>
      <w:r>
        <w:rPr>
          <w:rFonts w:ascii="Times New Roman" w:hAnsi="Times New Roman" w:cs="Times New Roman"/>
          <w:sz w:val="24"/>
          <w:szCs w:val="24"/>
        </w:rPr>
        <w:t>10</w:t>
      </w:r>
      <w:r>
        <w:rPr>
          <w:rFonts w:ascii="Times New Roman" w:hAnsi="Times New Roman" w:cs="Times New Roman"/>
          <w:sz w:val="24"/>
          <w:szCs w:val="24"/>
        </w:rPr>
        <w:t>个具有浓厚感呈味的肽类组分。由于超滤、凝胶过滤色谱是根据分子量大小来对原</w:t>
      </w:r>
      <w:r>
        <w:rPr>
          <w:rFonts w:ascii="Times New Roman" w:hAnsi="Times New Roman" w:cs="Times New Roman"/>
          <w:sz w:val="24"/>
          <w:szCs w:val="24"/>
        </w:rPr>
        <w:t>料液中的物质进行初步筛选，每一个分离组分内都还含有较多的肽类组分，因此还需要通过液相色谱对所得组分进一步分离纯化。液相色谱分离纯化后，每一个分离</w:t>
      </w:r>
      <w:r>
        <w:rPr>
          <w:rFonts w:ascii="Times New Roman" w:hAnsi="Times New Roman" w:cs="Times New Roman"/>
          <w:sz w:val="24"/>
          <w:szCs w:val="24"/>
        </w:rPr>
        <w:lastRenderedPageBreak/>
        <w:t>峰内仍不是纯的肽类组分，因此仍需用液质联用方法对其进行进一步分离与鉴定。</w:t>
      </w:r>
    </w:p>
    <w:p w14:paraId="0BB14A8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0"/>
          <w:sz w:val="24"/>
          <w:szCs w:val="24"/>
        </w:rPr>
      </w:pPr>
      <w:r>
        <w:rPr>
          <w:rFonts w:ascii="Times New Roman" w:hAnsi="Times New Roman" w:cs="Times New Roman"/>
          <w:sz w:val="24"/>
          <w:szCs w:val="24"/>
        </w:rPr>
        <w:t>目前肽类组分的结构鉴定常用的方法是利用液质联用中的质谱的电场和磁场的作用将运动的离子按质荷比不同而进行分离后对物质进行鉴定的方法。随着质谱技术的发展，质谱分析也由简单的二级串联质谱（</w:t>
      </w:r>
      <w:r>
        <w:rPr>
          <w:rFonts w:ascii="Times New Roman" w:hAnsi="Times New Roman" w:cs="Times New Roman"/>
          <w:sz w:val="24"/>
          <w:szCs w:val="24"/>
        </w:rPr>
        <w:t>MS/MS</w:t>
      </w:r>
      <w:r>
        <w:rPr>
          <w:rFonts w:ascii="Times New Roman" w:hAnsi="Times New Roman" w:cs="Times New Roman"/>
          <w:sz w:val="24"/>
          <w:szCs w:val="24"/>
        </w:rPr>
        <w:t>）发展到四级杆串联时间飞行质谱（</w:t>
      </w:r>
      <w:r>
        <w:rPr>
          <w:rFonts w:ascii="Times New Roman" w:hAnsi="Times New Roman" w:cs="Times New Roman"/>
          <w:sz w:val="24"/>
          <w:szCs w:val="24"/>
        </w:rPr>
        <w:t>Q-TOF-MS/MS</w:t>
      </w:r>
      <w:r>
        <w:rPr>
          <w:rFonts w:ascii="Times New Roman" w:hAnsi="Times New Roman" w:cs="Times New Roman"/>
          <w:sz w:val="24"/>
          <w:szCs w:val="24"/>
        </w:rPr>
        <w:t>）和辅助激光解析电离质谱（</w:t>
      </w:r>
      <w:r>
        <w:rPr>
          <w:rFonts w:ascii="Times New Roman" w:hAnsi="Times New Roman" w:cs="Times New Roman"/>
          <w:sz w:val="24"/>
          <w:szCs w:val="24"/>
        </w:rPr>
        <w:t>MALDI-MS/MS</w:t>
      </w:r>
      <w:r>
        <w:rPr>
          <w:rFonts w:ascii="Times New Roman" w:hAnsi="Times New Roman" w:cs="Times New Roman"/>
          <w:sz w:val="24"/>
          <w:szCs w:val="24"/>
        </w:rPr>
        <w:t>）等。王蓓等人利用</w:t>
      </w:r>
      <w:r>
        <w:rPr>
          <w:rFonts w:ascii="Times New Roman" w:hAnsi="Times New Roman" w:cs="Times New Roman"/>
          <w:sz w:val="24"/>
          <w:szCs w:val="24"/>
        </w:rPr>
        <w:t xml:space="preserve"> MALDI- TOF-M</w:t>
      </w:r>
      <w:r>
        <w:rPr>
          <w:rFonts w:ascii="Times New Roman" w:hAnsi="Times New Roman" w:cs="Times New Roman"/>
          <w:sz w:val="24"/>
          <w:szCs w:val="24"/>
        </w:rPr>
        <w:t>技术鉴定乳蛋白酶水解物中的浓厚感肽类组分，结果表明引起乳制品浓厚感和持续性的物质大部分来自于</w:t>
      </w:r>
      <w:r>
        <w:rPr>
          <w:rFonts w:ascii="Times New Roman" w:hAnsi="Times New Roman" w:cs="Times New Roman"/>
          <w:sz w:val="24"/>
          <w:szCs w:val="24"/>
        </w:rPr>
        <w:t>β-</w:t>
      </w:r>
      <w:r>
        <w:rPr>
          <w:rFonts w:ascii="Times New Roman" w:hAnsi="Times New Roman" w:cs="Times New Roman"/>
          <w:sz w:val="24"/>
          <w:szCs w:val="24"/>
        </w:rPr>
        <w:t>酪蛋白水解的含有</w:t>
      </w:r>
      <w:r>
        <w:rPr>
          <w:rFonts w:ascii="Times New Roman" w:hAnsi="Times New Roman" w:cs="Times New Roman"/>
          <w:sz w:val="24"/>
          <w:szCs w:val="24"/>
        </w:rPr>
        <w:t>Glu</w:t>
      </w:r>
      <w:r>
        <w:rPr>
          <w:rFonts w:ascii="Times New Roman" w:hAnsi="Times New Roman" w:cs="Times New Roman"/>
          <w:sz w:val="24"/>
          <w:szCs w:val="24"/>
        </w:rPr>
        <w:t>和</w:t>
      </w:r>
      <w:r>
        <w:rPr>
          <w:rFonts w:ascii="Times New Roman" w:hAnsi="Times New Roman" w:cs="Times New Roman"/>
          <w:sz w:val="24"/>
          <w:szCs w:val="24"/>
        </w:rPr>
        <w:t>Cys</w:t>
      </w:r>
      <w:r>
        <w:rPr>
          <w:rFonts w:ascii="Times New Roman" w:hAnsi="Times New Roman" w:cs="Times New Roman"/>
          <w:sz w:val="24"/>
          <w:szCs w:val="24"/>
        </w:rPr>
        <w:t>的肽类组分。</w:t>
      </w:r>
    </w:p>
    <w:p w14:paraId="2B84A583" w14:textId="77777777" w:rsidR="00970176" w:rsidRDefault="008D6EE0">
      <w:pPr>
        <w:pStyle w:val="4"/>
      </w:pPr>
      <w:r>
        <w:t xml:space="preserve">6.2.1.4 </w:t>
      </w:r>
      <w:r>
        <w:t>美拉德反应</w:t>
      </w:r>
    </w:p>
    <w:p w14:paraId="1ACE5A3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0"/>
          <w:sz w:val="24"/>
          <w:szCs w:val="24"/>
        </w:rPr>
      </w:pPr>
      <w:r>
        <w:rPr>
          <w:rFonts w:ascii="Times New Roman" w:hAnsi="Times New Roman" w:cs="Times New Roman"/>
          <w:sz w:val="24"/>
          <w:szCs w:val="24"/>
        </w:rPr>
        <w:t>美拉德反应在加工食品香气和呈味组分的产生中起着重要作用。美拉德反应的化学基础是还原糖的羰基和游离氨基酸、肽和蛋白质的氨基之间的复杂反应。到目前为止，不同氨基酸与羰基化合物的各种反应模型得到了广泛的研究，不同反应物（如氨基酸或肽）存在不同的反应机理。在美拉德反应模型中使用纯肽的研究结果表明，这些肽可以</w:t>
      </w:r>
      <w:r>
        <w:rPr>
          <w:rFonts w:ascii="Times New Roman" w:hAnsi="Times New Roman" w:cs="Times New Roman"/>
          <w:sz w:val="24"/>
          <w:szCs w:val="24"/>
        </w:rPr>
        <w:t>通过许多途径参与美拉德反应，如键断裂、环化和糖基化等。此外，肽和糖的美拉德反应产物食物中会表现出强烈的鲜味与浓厚感滋味。例如基于美拉德反应的酵母抽提物可以在给空白鸡汤带来厚重、复杂和持久的味觉，产生</w:t>
      </w:r>
      <w:r>
        <w:rPr>
          <w:rFonts w:ascii="Times New Roman" w:hAnsi="Times New Roman" w:cs="Times New Roman"/>
          <w:sz w:val="24"/>
          <w:szCs w:val="24"/>
        </w:rPr>
        <w:t>kokumi</w:t>
      </w:r>
      <w:r>
        <w:rPr>
          <w:rFonts w:ascii="Times New Roman" w:hAnsi="Times New Roman" w:cs="Times New Roman"/>
          <w:sz w:val="24"/>
          <w:szCs w:val="24"/>
        </w:rPr>
        <w:t>的味道。</w:t>
      </w:r>
      <w:r>
        <w:rPr>
          <w:rFonts w:ascii="Times New Roman" w:hAnsi="Times New Roman" w:cs="Times New Roman"/>
          <w:sz w:val="24"/>
          <w:szCs w:val="24"/>
        </w:rPr>
        <w:t>Liu</w:t>
      </w:r>
      <w:r>
        <w:rPr>
          <w:rFonts w:ascii="Times New Roman" w:hAnsi="Times New Roman" w:cs="Times New Roman"/>
          <w:sz w:val="24"/>
          <w:szCs w:val="24"/>
        </w:rPr>
        <w:t>等人从酵母抽提物中共鉴定出</w:t>
      </w:r>
      <w:r>
        <w:rPr>
          <w:rFonts w:ascii="Times New Roman" w:hAnsi="Times New Roman" w:cs="Times New Roman"/>
          <w:sz w:val="24"/>
          <w:szCs w:val="24"/>
        </w:rPr>
        <w:t>10</w:t>
      </w:r>
      <w:r>
        <w:rPr>
          <w:rFonts w:ascii="Times New Roman" w:hAnsi="Times New Roman" w:cs="Times New Roman"/>
          <w:sz w:val="24"/>
          <w:szCs w:val="24"/>
        </w:rPr>
        <w:t>个</w:t>
      </w:r>
      <w:r>
        <w:rPr>
          <w:rFonts w:ascii="Times New Roman" w:hAnsi="Times New Roman" w:cs="Times New Roman"/>
          <w:sz w:val="24"/>
          <w:szCs w:val="24"/>
        </w:rPr>
        <w:t>kokumi</w:t>
      </w:r>
      <w:r>
        <w:rPr>
          <w:rFonts w:ascii="Times New Roman" w:hAnsi="Times New Roman" w:cs="Times New Roman"/>
          <w:sz w:val="24"/>
          <w:szCs w:val="24"/>
        </w:rPr>
        <w:t>肽，其中</w:t>
      </w:r>
      <w:r>
        <w:rPr>
          <w:rFonts w:ascii="Times New Roman" w:hAnsi="Times New Roman" w:cs="Times New Roman"/>
          <w:sz w:val="24"/>
          <w:szCs w:val="24"/>
        </w:rPr>
        <w:t>Leu-Glu</w:t>
      </w:r>
      <w:r>
        <w:rPr>
          <w:rFonts w:ascii="Times New Roman" w:hAnsi="Times New Roman" w:cs="Times New Roman"/>
          <w:sz w:val="24"/>
          <w:szCs w:val="24"/>
        </w:rPr>
        <w:t>在鸡汤中具有最低的</w:t>
      </w:r>
      <w:r>
        <w:rPr>
          <w:rFonts w:ascii="Times New Roman" w:hAnsi="Times New Roman" w:cs="Times New Roman"/>
          <w:sz w:val="24"/>
          <w:szCs w:val="24"/>
        </w:rPr>
        <w:t>kokumi</w:t>
      </w:r>
      <w:r>
        <w:rPr>
          <w:rFonts w:ascii="Times New Roman" w:hAnsi="Times New Roman" w:cs="Times New Roman"/>
          <w:sz w:val="24"/>
          <w:szCs w:val="24"/>
        </w:rPr>
        <w:t>阈值浓度（</w:t>
      </w:r>
      <w:r>
        <w:rPr>
          <w:rFonts w:ascii="Times New Roman" w:hAnsi="Times New Roman" w:cs="Times New Roman"/>
          <w:sz w:val="24"/>
          <w:szCs w:val="24"/>
        </w:rPr>
        <w:t>0.3mmol/L</w:t>
      </w:r>
      <w:r>
        <w:rPr>
          <w:rFonts w:ascii="Times New Roman" w:hAnsi="Times New Roman" w:cs="Times New Roman"/>
          <w:sz w:val="24"/>
          <w:szCs w:val="24"/>
        </w:rPr>
        <w:t>）。</w:t>
      </w:r>
      <w:r>
        <w:rPr>
          <w:rFonts w:ascii="Times New Roman" w:hAnsi="Times New Roman" w:cs="Times New Roman"/>
          <w:sz w:val="24"/>
          <w:szCs w:val="24"/>
        </w:rPr>
        <w:t>Xu</w:t>
      </w:r>
      <w:r>
        <w:rPr>
          <w:rFonts w:ascii="Times New Roman" w:hAnsi="Times New Roman" w:cs="Times New Roman"/>
          <w:sz w:val="24"/>
          <w:szCs w:val="24"/>
        </w:rPr>
        <w:t>等人采用超滤</w:t>
      </w:r>
      <w:r>
        <w:rPr>
          <w:rFonts w:ascii="Times New Roman" w:hAnsi="Times New Roman" w:cs="Times New Roman"/>
          <w:sz w:val="24"/>
          <w:szCs w:val="24"/>
        </w:rPr>
        <w:t>-</w:t>
      </w:r>
      <w:r>
        <w:rPr>
          <w:rFonts w:ascii="Times New Roman" w:hAnsi="Times New Roman" w:cs="Times New Roman"/>
          <w:sz w:val="24"/>
          <w:szCs w:val="24"/>
        </w:rPr>
        <w:t>凝胶过滤法对牛骨髓蛋白酶解产物以及其对应的美拉德反应产物中的鲜味和浓厚感肽类组分，分别进行纯化鉴定，结果表明美拉德反应会增多鲜味与浓厚感呈味肽</w:t>
      </w:r>
      <w:r>
        <w:rPr>
          <w:rFonts w:ascii="Times New Roman" w:hAnsi="Times New Roman" w:cs="Times New Roman"/>
          <w:sz w:val="24"/>
          <w:szCs w:val="24"/>
        </w:rPr>
        <w:t>类组分的种类与含量。同时已有美拉德反应制备浓厚感组分相关研究表明在低温加热下，小于</w:t>
      </w:r>
      <w:r>
        <w:rPr>
          <w:rFonts w:ascii="Times New Roman" w:hAnsi="Times New Roman" w:cs="Times New Roman"/>
          <w:sz w:val="24"/>
          <w:szCs w:val="24"/>
        </w:rPr>
        <w:t>500 Da</w:t>
      </w:r>
      <w:r>
        <w:rPr>
          <w:rFonts w:ascii="Times New Roman" w:hAnsi="Times New Roman" w:cs="Times New Roman"/>
          <w:sz w:val="24"/>
          <w:szCs w:val="24"/>
        </w:rPr>
        <w:t>的肽形成的分子量大于</w:t>
      </w:r>
      <w:r>
        <w:rPr>
          <w:rFonts w:ascii="Times New Roman" w:hAnsi="Times New Roman" w:cs="Times New Roman"/>
          <w:sz w:val="24"/>
          <w:szCs w:val="24"/>
        </w:rPr>
        <w:t>1000 Da</w:t>
      </w:r>
      <w:r>
        <w:rPr>
          <w:rFonts w:ascii="Times New Roman" w:hAnsi="Times New Roman" w:cs="Times New Roman"/>
          <w:sz w:val="24"/>
          <w:szCs w:val="24"/>
        </w:rPr>
        <w:t>的交联化合物可能参与了重要的浓厚感组分的形成，而分子量大于</w:t>
      </w:r>
      <w:r>
        <w:rPr>
          <w:rFonts w:ascii="Times New Roman" w:hAnsi="Times New Roman" w:cs="Times New Roman"/>
          <w:sz w:val="24"/>
          <w:szCs w:val="24"/>
        </w:rPr>
        <w:t>3000 Da</w:t>
      </w:r>
      <w:r>
        <w:rPr>
          <w:rFonts w:ascii="Times New Roman" w:hAnsi="Times New Roman" w:cs="Times New Roman"/>
          <w:sz w:val="24"/>
          <w:szCs w:val="24"/>
        </w:rPr>
        <w:t>的美拉德产物很可能是产物苦味的</w:t>
      </w:r>
      <w:bookmarkStart w:id="1619" w:name="_Hlk213650"/>
      <w:r>
        <w:rPr>
          <w:rFonts w:ascii="Times New Roman" w:hAnsi="Times New Roman" w:cs="Times New Roman"/>
          <w:sz w:val="24"/>
          <w:szCs w:val="24"/>
        </w:rPr>
        <w:t>主要来源</w:t>
      </w:r>
      <w:bookmarkEnd w:id="1619"/>
      <w:r>
        <w:rPr>
          <w:rFonts w:ascii="Times New Roman" w:hAnsi="Times New Roman" w:cs="Times New Roman"/>
          <w:sz w:val="24"/>
          <w:szCs w:val="24"/>
        </w:rPr>
        <w:t>。</w:t>
      </w:r>
    </w:p>
    <w:p w14:paraId="7968090E" w14:textId="77777777" w:rsidR="00970176" w:rsidRDefault="008D6EE0">
      <w:pPr>
        <w:pStyle w:val="4"/>
        <w:rPr>
          <w:rFonts w:eastAsia="宋体"/>
        </w:rPr>
      </w:pPr>
      <w:r>
        <w:t xml:space="preserve">6.2.1.5 </w:t>
      </w:r>
      <w:r>
        <w:t>微生物发酵法</w:t>
      </w:r>
    </w:p>
    <w:p w14:paraId="273061D0" w14:textId="77777777" w:rsidR="00970176" w:rsidRDefault="008D6EE0">
      <w:pPr>
        <w:spacing w:line="360" w:lineRule="auto"/>
        <w:ind w:firstLineChars="200" w:firstLine="480"/>
        <w:rPr>
          <w:rFonts w:ascii="Times New Roman" w:hAnsi="Times New Roman" w:cs="Times New Roman"/>
          <w:spacing w:val="10"/>
          <w:sz w:val="24"/>
          <w:szCs w:val="24"/>
        </w:rPr>
      </w:pPr>
      <w:r>
        <w:rPr>
          <w:rFonts w:ascii="Times New Roman" w:hAnsi="Times New Roman" w:cs="Times New Roman"/>
          <w:sz w:val="24"/>
          <w:szCs w:val="24"/>
        </w:rPr>
        <w:t>除了以上几种常见的方法以外，针对某种已经确定的浓厚感肽类组分，还可</w:t>
      </w:r>
      <w:r>
        <w:rPr>
          <w:rFonts w:ascii="Times New Roman" w:hAnsi="Times New Roman" w:cs="Times New Roman"/>
          <w:sz w:val="24"/>
          <w:szCs w:val="24"/>
        </w:rPr>
        <w:lastRenderedPageBreak/>
        <w:t>以通过调控某类特定微生物的代谢路径使得具有浓厚感的代谢产物富集从而制备的方法。由于谷胱甘肽是常见的微生物发酵过程中的代谢产物，因此目前最常见的对该化合物的产量进行调控的方法。</w:t>
      </w:r>
      <w:r>
        <w:rPr>
          <w:rFonts w:ascii="Times New Roman" w:hAnsi="Times New Roman" w:cs="Times New Roman"/>
          <w:sz w:val="24"/>
          <w:szCs w:val="24"/>
        </w:rPr>
        <w:t>在乳酸菌的</w:t>
      </w:r>
      <w:r>
        <w:rPr>
          <w:rFonts w:ascii="Times New Roman" w:hAnsi="Times New Roman" w:cs="Times New Roman"/>
          <w:sz w:val="24"/>
          <w:szCs w:val="24"/>
        </w:rPr>
        <w:t>I</w:t>
      </w:r>
      <w:r>
        <w:rPr>
          <w:rFonts w:ascii="Times New Roman" w:hAnsi="Times New Roman" w:cs="Times New Roman"/>
          <w:sz w:val="24"/>
          <w:szCs w:val="24"/>
        </w:rPr>
        <w:t>型发酵中原型谷胱甘肽的含量可以通过菌体存在谷胱甘肽还原酶（</w:t>
      </w:r>
      <w:r>
        <w:rPr>
          <w:rFonts w:ascii="Times New Roman" w:hAnsi="Times New Roman" w:cs="Times New Roman"/>
          <w:sz w:val="24"/>
          <w:szCs w:val="24"/>
        </w:rPr>
        <w:t>GSHR</w:t>
      </w:r>
      <w:r>
        <w:rPr>
          <w:rFonts w:ascii="Times New Roman" w:hAnsi="Times New Roman" w:cs="Times New Roman"/>
          <w:sz w:val="24"/>
          <w:szCs w:val="24"/>
        </w:rPr>
        <w:t>）活性得以积累提高。而还原型谷胱甘肽作为面筋蛋白聚合的终止剂，也具有浓厚感呈味特性，因此可以改善面包的滋味。</w:t>
      </w:r>
      <w:r>
        <w:rPr>
          <w:rFonts w:ascii="Times New Roman" w:hAnsi="Times New Roman" w:cs="Times New Roman"/>
          <w:sz w:val="24"/>
          <w:szCs w:val="24"/>
        </w:rPr>
        <w:t>Tang</w:t>
      </w:r>
      <w:r>
        <w:rPr>
          <w:rFonts w:ascii="Times New Roman" w:hAnsi="Times New Roman" w:cs="Times New Roman"/>
          <w:sz w:val="24"/>
          <w:szCs w:val="24"/>
        </w:rPr>
        <w:t>等人采用筛选得到的具有谷胱甘肽还原酶的</w:t>
      </w:r>
      <w:r>
        <w:rPr>
          <w:rFonts w:ascii="Times New Roman" w:hAnsi="Times New Roman" w:cs="Times New Roman"/>
          <w:sz w:val="24"/>
          <w:szCs w:val="24"/>
        </w:rPr>
        <w:t>I</w:t>
      </w:r>
      <w:r>
        <w:rPr>
          <w:rFonts w:ascii="Times New Roman" w:hAnsi="Times New Roman" w:cs="Times New Roman"/>
          <w:sz w:val="24"/>
          <w:szCs w:val="24"/>
        </w:rPr>
        <w:t>型酵母发酵，定量测定了谷胱甘肽在酵母、面包面团和面包中的积累量，并通过与不含谷胱甘肽的等基因菌株发酵面团进行比较，结果表明还原谷胱甘肽在面包中的积累能够显著改善面包的感官品质，并且对面包的其它口味或品质属性没有不良影响。</w:t>
      </w:r>
    </w:p>
    <w:p w14:paraId="062528A1" w14:textId="77777777" w:rsidR="00970176" w:rsidRDefault="008D6EE0">
      <w:pPr>
        <w:pStyle w:val="3"/>
      </w:pPr>
      <w:bookmarkStart w:id="1620" w:name="_Toc14992136"/>
      <w:r>
        <w:t xml:space="preserve">6.2.2 </w:t>
      </w:r>
      <w:r>
        <w:t>浓厚味组分的鉴定评价方法</w:t>
      </w:r>
      <w:bookmarkEnd w:id="1620"/>
    </w:p>
    <w:p w14:paraId="5A94679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0"/>
          <w:sz w:val="24"/>
          <w:szCs w:val="24"/>
        </w:rPr>
      </w:pPr>
      <w:r>
        <w:rPr>
          <w:rFonts w:ascii="Times New Roman" w:hAnsi="Times New Roman" w:cs="Times New Roman"/>
          <w:sz w:val="24"/>
          <w:szCs w:val="24"/>
        </w:rPr>
        <w:t>浓厚类组分单独溶于</w:t>
      </w:r>
      <w:r>
        <w:rPr>
          <w:rFonts w:ascii="Times New Roman" w:hAnsi="Times New Roman" w:cs="Times New Roman"/>
          <w:sz w:val="24"/>
          <w:szCs w:val="24"/>
        </w:rPr>
        <w:t>水中是没有味道的或者味道很淡自身滋味较少，其主要是与其它滋味组分协同作用后，引起品尝时的满口感、复杂感与持久感，从而显著增强食物的风味，目前关于浓厚味物质的检测方法主要以感官评价方法为主，此外基于细胞外钙离子浓度改变的钙敏感受体法也可以用来检测浓厚味组分。</w:t>
      </w:r>
    </w:p>
    <w:p w14:paraId="0A56705C" w14:textId="77777777" w:rsidR="00970176" w:rsidRDefault="008D6EE0">
      <w:pPr>
        <w:pStyle w:val="4"/>
        <w:rPr>
          <w:spacing w:val="17"/>
        </w:rPr>
      </w:pPr>
      <w:r>
        <w:t xml:space="preserve">6.2.2.1 </w:t>
      </w:r>
      <w:r>
        <w:t>感官评价方法</w:t>
      </w:r>
    </w:p>
    <w:p w14:paraId="312139D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感官评价是集心理学、生理学和统计学的知识发展起来的一门学科。食品的感官评价方法是指借助人的感觉器官（视觉、嗅觉、触觉、听觉和味觉），通过语言、文字或数据来鉴定食品的外观、滋味和特性等，最后通过统计学对所得数据进行分析</w:t>
      </w:r>
      <w:bookmarkStart w:id="1621" w:name="_Hlk216401"/>
      <w:r>
        <w:rPr>
          <w:rFonts w:ascii="Times New Roman" w:hAnsi="Times New Roman" w:cs="Times New Roman"/>
          <w:sz w:val="24"/>
          <w:szCs w:val="24"/>
        </w:rPr>
        <w:t>的一种分</w:t>
      </w:r>
      <w:r>
        <w:rPr>
          <w:rFonts w:ascii="Times New Roman" w:hAnsi="Times New Roman" w:cs="Times New Roman"/>
          <w:sz w:val="24"/>
          <w:szCs w:val="24"/>
        </w:rPr>
        <w:t>析方法</w:t>
      </w:r>
      <w:bookmarkEnd w:id="1621"/>
      <w:r>
        <w:rPr>
          <w:rFonts w:ascii="Times New Roman" w:hAnsi="Times New Roman" w:cs="Times New Roman"/>
          <w:sz w:val="24"/>
          <w:szCs w:val="24"/>
        </w:rPr>
        <w:t>。</w:t>
      </w:r>
    </w:p>
    <w:p w14:paraId="62B58ED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t>自从</w:t>
      </w:r>
      <w:r>
        <w:rPr>
          <w:rFonts w:ascii="Times New Roman" w:hAnsi="Times New Roman" w:cs="Times New Roman"/>
          <w:sz w:val="24"/>
          <w:szCs w:val="24"/>
        </w:rPr>
        <w:t>Ueda</w:t>
      </w:r>
      <w:r>
        <w:rPr>
          <w:rFonts w:ascii="Times New Roman" w:hAnsi="Times New Roman" w:cs="Times New Roman"/>
          <w:sz w:val="24"/>
          <w:szCs w:val="24"/>
        </w:rPr>
        <w:t>首次将感官评定法应用于</w:t>
      </w:r>
      <w:r>
        <w:rPr>
          <w:rFonts w:ascii="Times New Roman" w:hAnsi="Times New Roman" w:cs="Times New Roman"/>
          <w:sz w:val="24"/>
          <w:szCs w:val="24"/>
        </w:rPr>
        <w:t>kokumi</w:t>
      </w:r>
      <w:r>
        <w:rPr>
          <w:rFonts w:ascii="Times New Roman" w:hAnsi="Times New Roman" w:cs="Times New Roman"/>
          <w:sz w:val="24"/>
          <w:szCs w:val="24"/>
        </w:rPr>
        <w:t>风味物质的鉴定以来，浓厚感组分的感官评定与酸、甜、咸、苦、鲜这五种基本味觉的感官评定一样，也逐渐形成了对应的感官标准品。浓厚感通常使用空白鸡汤添加一定浓度的谷胱甘肽作为浓厚感组分的标准品来训练评价员，评价员通过对这些标准品训练熟悉浓厚感呈味特征中的满口感、复杂感和持久感，使他们能辨别这些基本味并能用语言准确描述出各种滋味特性。然后将实验中得到的各组分加入到空白鸡汤中，配置成不同浓度的待评定溶液，通过与未加实验品的空白溶液进行比较，确定待测样品</w:t>
      </w:r>
      <w:r>
        <w:rPr>
          <w:rFonts w:ascii="Times New Roman" w:hAnsi="Times New Roman" w:cs="Times New Roman"/>
          <w:sz w:val="24"/>
          <w:szCs w:val="24"/>
        </w:rPr>
        <w:lastRenderedPageBreak/>
        <w:t>的浓厚感强</w:t>
      </w:r>
      <w:r>
        <w:rPr>
          <w:rFonts w:ascii="Times New Roman" w:hAnsi="Times New Roman" w:cs="Times New Roman"/>
          <w:sz w:val="24"/>
          <w:szCs w:val="24"/>
        </w:rPr>
        <w:t>度。此外需要注意的是，一般浓厚感滋味感官评价时都需要使用鼻夹，防止空白鸡汤样品中的挥发性风味组分在口腔内挥发进入鼻后嗅闻区域引起实验误差。</w:t>
      </w:r>
    </w:p>
    <w:p w14:paraId="6A362A8B" w14:textId="77777777" w:rsidR="00970176" w:rsidRDefault="008D6EE0">
      <w:pPr>
        <w:pStyle w:val="4"/>
        <w:rPr>
          <w:rFonts w:eastAsia="宋体"/>
        </w:rPr>
      </w:pPr>
      <w:r>
        <w:t xml:space="preserve">6.2.2.2 </w:t>
      </w:r>
      <w:r>
        <w:t>钙敏感受体法</w:t>
      </w:r>
    </w:p>
    <w:p w14:paraId="3B0AFF2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细胞外的钙敏感受体（</w:t>
      </w:r>
      <w:r>
        <w:rPr>
          <w:rFonts w:ascii="Times New Roman" w:hAnsi="Times New Roman" w:cs="Times New Roman"/>
          <w:sz w:val="24"/>
          <w:szCs w:val="24"/>
        </w:rPr>
        <w:t>CaSR</w:t>
      </w:r>
      <w:r>
        <w:rPr>
          <w:rFonts w:ascii="Times New Roman" w:hAnsi="Times New Roman" w:cs="Times New Roman"/>
          <w:sz w:val="24"/>
          <w:szCs w:val="24"/>
        </w:rPr>
        <w:t>）是典型的具</w:t>
      </w:r>
      <w:r>
        <w:rPr>
          <w:rFonts w:ascii="Times New Roman" w:hAnsi="Times New Roman" w:cs="Times New Roman"/>
          <w:sz w:val="24"/>
          <w:szCs w:val="24"/>
        </w:rPr>
        <w:t>7</w:t>
      </w:r>
      <w:r>
        <w:rPr>
          <w:rFonts w:ascii="Times New Roman" w:hAnsi="Times New Roman" w:cs="Times New Roman"/>
          <w:sz w:val="24"/>
          <w:szCs w:val="24"/>
        </w:rPr>
        <w:t>个跨膜片段的</w:t>
      </w:r>
      <w:r>
        <w:rPr>
          <w:rFonts w:ascii="Times New Roman" w:hAnsi="Times New Roman" w:cs="Times New Roman"/>
          <w:sz w:val="24"/>
          <w:szCs w:val="24"/>
        </w:rPr>
        <w:t>G</w:t>
      </w:r>
      <w:r>
        <w:rPr>
          <w:rFonts w:ascii="Times New Roman" w:hAnsi="Times New Roman" w:cs="Times New Roman"/>
          <w:sz w:val="24"/>
          <w:szCs w:val="24"/>
        </w:rPr>
        <w:t>蛋白偶联受体，属于该类受体</w:t>
      </w:r>
      <w:r>
        <w:rPr>
          <w:rFonts w:ascii="Times New Roman" w:hAnsi="Times New Roman" w:cs="Times New Roman"/>
          <w:sz w:val="24"/>
          <w:szCs w:val="24"/>
        </w:rPr>
        <w:t>C</w:t>
      </w:r>
      <w:r>
        <w:rPr>
          <w:rFonts w:ascii="Times New Roman" w:hAnsi="Times New Roman" w:cs="Times New Roman"/>
          <w:sz w:val="24"/>
          <w:szCs w:val="24"/>
        </w:rPr>
        <w:t>家族第二组的成员，由</w:t>
      </w:r>
      <w:r>
        <w:rPr>
          <w:rFonts w:ascii="Times New Roman" w:hAnsi="Times New Roman" w:cs="Times New Roman"/>
          <w:sz w:val="24"/>
          <w:szCs w:val="24"/>
        </w:rPr>
        <w:t>1078</w:t>
      </w:r>
      <w:r>
        <w:rPr>
          <w:rFonts w:ascii="Times New Roman" w:hAnsi="Times New Roman" w:cs="Times New Roman"/>
          <w:sz w:val="24"/>
          <w:szCs w:val="24"/>
        </w:rPr>
        <w:t>个氨基酸残基组成。</w:t>
      </w:r>
      <w:r>
        <w:rPr>
          <w:rFonts w:ascii="Times New Roman" w:hAnsi="Times New Roman" w:cs="Times New Roman"/>
          <w:sz w:val="24"/>
          <w:szCs w:val="24"/>
        </w:rPr>
        <w:t>CaSR</w:t>
      </w:r>
      <w:r>
        <w:rPr>
          <w:rFonts w:ascii="Times New Roman" w:hAnsi="Times New Roman" w:cs="Times New Roman"/>
          <w:sz w:val="24"/>
          <w:szCs w:val="24"/>
        </w:rPr>
        <w:t>对维持人体内的钙稳态起到非常重要的作用，它可以感知血液中的钙离子浓度的变化。血液中钙的水平通过</w:t>
      </w:r>
      <w:r>
        <w:rPr>
          <w:rFonts w:ascii="Times New Roman" w:hAnsi="Times New Roman" w:cs="Times New Roman"/>
          <w:sz w:val="24"/>
          <w:szCs w:val="24"/>
        </w:rPr>
        <w:t>CaSR</w:t>
      </w:r>
      <w:r>
        <w:rPr>
          <w:rFonts w:ascii="Times New Roman" w:hAnsi="Times New Roman" w:cs="Times New Roman"/>
          <w:sz w:val="24"/>
          <w:szCs w:val="24"/>
        </w:rPr>
        <w:t>被感知，</w:t>
      </w:r>
      <w:r>
        <w:rPr>
          <w:rFonts w:ascii="Times New Roman" w:hAnsi="Times New Roman" w:cs="Times New Roman"/>
          <w:sz w:val="24"/>
          <w:szCs w:val="24"/>
        </w:rPr>
        <w:t xml:space="preserve">CaSR </w:t>
      </w:r>
      <w:r>
        <w:rPr>
          <w:rFonts w:ascii="Times New Roman" w:hAnsi="Times New Roman" w:cs="Times New Roman"/>
          <w:sz w:val="24"/>
          <w:szCs w:val="24"/>
        </w:rPr>
        <w:t>又反过来可以抑制甲状旁腺的分泌，刺激分泌降钙素，并诱导尿液中钙的排泄以减少血液中的钙维持血钙的正常水平。</w:t>
      </w:r>
      <w:r>
        <w:rPr>
          <w:rFonts w:ascii="Times New Roman" w:hAnsi="Times New Roman" w:cs="Times New Roman"/>
          <w:sz w:val="24"/>
          <w:szCs w:val="24"/>
        </w:rPr>
        <w:t>CaSR</w:t>
      </w:r>
      <w:r>
        <w:rPr>
          <w:rFonts w:ascii="Times New Roman" w:hAnsi="Times New Roman" w:cs="Times New Roman"/>
          <w:sz w:val="24"/>
          <w:szCs w:val="24"/>
        </w:rPr>
        <w:t>不仅存在于甲状旁腺和肾脏中，而且还在其他一些组织中表达，如肝、心脏、肺、胃肠道、胰腺和中枢神经系统，这表明</w:t>
      </w:r>
      <w:r>
        <w:rPr>
          <w:rFonts w:ascii="Times New Roman" w:hAnsi="Times New Roman" w:cs="Times New Roman"/>
          <w:sz w:val="24"/>
          <w:szCs w:val="24"/>
        </w:rPr>
        <w:t>CaSR</w:t>
      </w:r>
      <w:r>
        <w:rPr>
          <w:rFonts w:ascii="Times New Roman" w:hAnsi="Times New Roman" w:cs="Times New Roman"/>
          <w:sz w:val="24"/>
          <w:szCs w:val="24"/>
        </w:rPr>
        <w:t>参与了人体的一些生物学功能。</w:t>
      </w:r>
    </w:p>
    <w:p w14:paraId="2FEC0B4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t>目前已有研究表明具有浓厚感、复杂感和持久感的浓厚味特性物质，例如谷胱甘肽和一些</w:t>
      </w:r>
      <w:r>
        <w:rPr>
          <w:rFonts w:ascii="Times New Roman" w:hAnsi="Times New Roman" w:cs="Times New Roman"/>
          <w:sz w:val="24"/>
          <w:szCs w:val="24"/>
        </w:rPr>
        <w:t>γ-</w:t>
      </w:r>
      <w:r>
        <w:rPr>
          <w:rFonts w:ascii="Times New Roman" w:hAnsi="Times New Roman" w:cs="Times New Roman"/>
          <w:sz w:val="24"/>
          <w:szCs w:val="24"/>
        </w:rPr>
        <w:t>谷氨酰肽，均可以激活人的</w:t>
      </w:r>
      <w:r>
        <w:rPr>
          <w:rFonts w:ascii="Times New Roman" w:hAnsi="Times New Roman" w:cs="Times New Roman"/>
          <w:sz w:val="24"/>
          <w:szCs w:val="24"/>
        </w:rPr>
        <w:t>CaSR</w:t>
      </w:r>
      <w:r>
        <w:rPr>
          <w:rFonts w:ascii="Times New Roman" w:hAnsi="Times New Roman" w:cs="Times New Roman"/>
          <w:sz w:val="24"/>
          <w:szCs w:val="24"/>
        </w:rPr>
        <w:t>受体并可能修饰酸甜苦咸鲜五种基本味。</w:t>
      </w:r>
      <w:r>
        <w:rPr>
          <w:rFonts w:ascii="Times New Roman" w:hAnsi="Times New Roman" w:cs="Times New Roman"/>
          <w:sz w:val="24"/>
          <w:szCs w:val="24"/>
        </w:rPr>
        <w:t>Ohsu</w:t>
      </w:r>
      <w:r>
        <w:rPr>
          <w:rFonts w:ascii="Times New Roman" w:hAnsi="Times New Roman" w:cs="Times New Roman"/>
          <w:sz w:val="24"/>
          <w:szCs w:val="24"/>
        </w:rPr>
        <w:t>等人发现具有浓厚感滋味的</w:t>
      </w:r>
      <w:r>
        <w:rPr>
          <w:rFonts w:ascii="Times New Roman" w:hAnsi="Times New Roman" w:cs="Times New Roman"/>
          <w:sz w:val="24"/>
          <w:szCs w:val="24"/>
        </w:rPr>
        <w:t>γ-</w:t>
      </w:r>
      <w:r>
        <w:rPr>
          <w:rFonts w:ascii="Times New Roman" w:hAnsi="Times New Roman" w:cs="Times New Roman"/>
          <w:sz w:val="24"/>
          <w:szCs w:val="24"/>
        </w:rPr>
        <w:t>谷氨酰二肽和三肽物质是钙敏感受体的激活剂，因此可以通过判断某些肽类组分是否能激活钙敏感受体来判断其是否为浓厚感类组分。</w:t>
      </w:r>
      <w:r>
        <w:rPr>
          <w:rFonts w:ascii="Times New Roman" w:hAnsi="Times New Roman" w:cs="Times New Roman"/>
          <w:sz w:val="24"/>
          <w:szCs w:val="24"/>
        </w:rPr>
        <w:t>Amino</w:t>
      </w:r>
      <w:r>
        <w:rPr>
          <w:rFonts w:ascii="Times New Roman" w:hAnsi="Times New Roman" w:cs="Times New Roman"/>
          <w:sz w:val="24"/>
          <w:szCs w:val="24"/>
        </w:rPr>
        <w:t>等人对大量</w:t>
      </w:r>
      <w:r>
        <w:rPr>
          <w:rFonts w:ascii="Times New Roman" w:hAnsi="Times New Roman" w:cs="Times New Roman"/>
          <w:sz w:val="24"/>
          <w:szCs w:val="24"/>
        </w:rPr>
        <w:t>γ-</w:t>
      </w:r>
      <w:r>
        <w:rPr>
          <w:rFonts w:ascii="Times New Roman" w:hAnsi="Times New Roman" w:cs="Times New Roman"/>
          <w:sz w:val="24"/>
          <w:szCs w:val="24"/>
        </w:rPr>
        <w:t>谷氨酰肽的结构</w:t>
      </w:r>
      <w:r>
        <w:rPr>
          <w:rFonts w:ascii="Times New Roman" w:hAnsi="Times New Roman" w:cs="Times New Roman"/>
          <w:sz w:val="24"/>
          <w:szCs w:val="24"/>
        </w:rPr>
        <w:t>-CaSR-</w:t>
      </w:r>
      <w:r>
        <w:rPr>
          <w:rFonts w:ascii="Times New Roman" w:hAnsi="Times New Roman" w:cs="Times New Roman"/>
          <w:sz w:val="24"/>
          <w:szCs w:val="24"/>
        </w:rPr>
        <w:t>活性关系的研究结果进一步揭示了能够激活</w:t>
      </w:r>
      <w:r>
        <w:rPr>
          <w:rFonts w:ascii="Times New Roman" w:hAnsi="Times New Roman" w:cs="Times New Roman"/>
          <w:sz w:val="24"/>
          <w:szCs w:val="24"/>
        </w:rPr>
        <w:t>CaSR</w:t>
      </w:r>
      <w:r>
        <w:rPr>
          <w:rFonts w:ascii="Times New Roman" w:hAnsi="Times New Roman" w:cs="Times New Roman"/>
          <w:sz w:val="24"/>
          <w:szCs w:val="24"/>
        </w:rPr>
        <w:t>的</w:t>
      </w:r>
      <w:r>
        <w:rPr>
          <w:rFonts w:ascii="Times New Roman" w:hAnsi="Times New Roman" w:cs="Times New Roman"/>
          <w:sz w:val="24"/>
          <w:szCs w:val="24"/>
        </w:rPr>
        <w:t>γ-</w:t>
      </w:r>
      <w:r>
        <w:rPr>
          <w:rFonts w:ascii="Times New Roman" w:hAnsi="Times New Roman" w:cs="Times New Roman"/>
          <w:sz w:val="24"/>
          <w:szCs w:val="24"/>
        </w:rPr>
        <w:t>谷氨酰肽的结构包括：存在</w:t>
      </w:r>
      <w:r>
        <w:rPr>
          <w:rFonts w:ascii="Times New Roman" w:hAnsi="Times New Roman" w:cs="Times New Roman"/>
          <w:sz w:val="24"/>
          <w:szCs w:val="24"/>
        </w:rPr>
        <w:t>N</w:t>
      </w:r>
      <w:r>
        <w:rPr>
          <w:rFonts w:ascii="Times New Roman" w:hAnsi="Times New Roman" w:cs="Times New Roman"/>
          <w:sz w:val="24"/>
          <w:szCs w:val="24"/>
        </w:rPr>
        <w:t>端</w:t>
      </w:r>
      <w:r>
        <w:rPr>
          <w:rFonts w:ascii="Times New Roman" w:hAnsi="Times New Roman" w:cs="Times New Roman"/>
          <w:sz w:val="24"/>
          <w:szCs w:val="24"/>
        </w:rPr>
        <w:t>γ-L-</w:t>
      </w:r>
      <w:r>
        <w:rPr>
          <w:rFonts w:ascii="Times New Roman" w:hAnsi="Times New Roman" w:cs="Times New Roman"/>
          <w:sz w:val="24"/>
          <w:szCs w:val="24"/>
        </w:rPr>
        <w:t>谷氨酰残基；存在中等大小的脂肪族中性取代基等，并通过对用</w:t>
      </w:r>
      <w:r>
        <w:rPr>
          <w:rFonts w:ascii="Times New Roman" w:hAnsi="Times New Roman" w:cs="Times New Roman"/>
          <w:sz w:val="24"/>
          <w:szCs w:val="24"/>
        </w:rPr>
        <w:t>CaSR</w:t>
      </w:r>
      <w:r>
        <w:rPr>
          <w:rFonts w:ascii="Times New Roman" w:hAnsi="Times New Roman" w:cs="Times New Roman"/>
          <w:sz w:val="24"/>
          <w:szCs w:val="24"/>
        </w:rPr>
        <w:t>活性</w:t>
      </w:r>
      <w:r>
        <w:rPr>
          <w:rFonts w:ascii="Times New Roman" w:hAnsi="Times New Roman" w:cs="Times New Roman"/>
          <w:sz w:val="24"/>
          <w:szCs w:val="24"/>
        </w:rPr>
        <w:t>测定筛选出的</w:t>
      </w:r>
      <w:r>
        <w:rPr>
          <w:rFonts w:ascii="Times New Roman" w:hAnsi="Times New Roman" w:cs="Times New Roman"/>
          <w:sz w:val="24"/>
          <w:szCs w:val="24"/>
        </w:rPr>
        <w:t>γ-</w:t>
      </w:r>
      <w:r>
        <w:rPr>
          <w:rFonts w:ascii="Times New Roman" w:hAnsi="Times New Roman" w:cs="Times New Roman"/>
          <w:sz w:val="24"/>
          <w:szCs w:val="24"/>
        </w:rPr>
        <w:t>谷氨酰肽进行感官分析，发现能够激活</w:t>
      </w:r>
      <w:r>
        <w:rPr>
          <w:rFonts w:ascii="Times New Roman" w:hAnsi="Times New Roman" w:cs="Times New Roman"/>
          <w:sz w:val="24"/>
          <w:szCs w:val="24"/>
        </w:rPr>
        <w:t>CaSR</w:t>
      </w:r>
      <w:r>
        <w:rPr>
          <w:rFonts w:ascii="Times New Roman" w:hAnsi="Times New Roman" w:cs="Times New Roman"/>
          <w:sz w:val="24"/>
          <w:szCs w:val="24"/>
        </w:rPr>
        <w:t>的</w:t>
      </w:r>
      <w:r>
        <w:rPr>
          <w:rFonts w:ascii="Times New Roman" w:hAnsi="Times New Roman" w:cs="Times New Roman"/>
          <w:sz w:val="24"/>
          <w:szCs w:val="24"/>
        </w:rPr>
        <w:t>γ-</w:t>
      </w:r>
      <w:r>
        <w:rPr>
          <w:rFonts w:ascii="Times New Roman" w:hAnsi="Times New Roman" w:cs="Times New Roman"/>
          <w:sz w:val="24"/>
          <w:szCs w:val="24"/>
        </w:rPr>
        <w:t>谷氨酰甘氨酸是一种有效的浓厚感肽。</w:t>
      </w:r>
    </w:p>
    <w:p w14:paraId="0D7AA4C1" w14:textId="77777777" w:rsidR="00970176" w:rsidRDefault="008D6EE0">
      <w:pPr>
        <w:pStyle w:val="4"/>
      </w:pPr>
      <w:r>
        <w:t xml:space="preserve">6.2.2.3 </w:t>
      </w:r>
      <w:r>
        <w:t>其它测定方法</w:t>
      </w:r>
    </w:p>
    <w:p w14:paraId="350F256E" w14:textId="77777777" w:rsidR="00970176" w:rsidRDefault="008D6EE0">
      <w:pPr>
        <w:spacing w:before="100" w:beforeAutospacing="1" w:after="100" w:afterAutospacing="1" w:line="360" w:lineRule="auto"/>
        <w:ind w:firstLineChars="200" w:firstLine="480"/>
        <w:jc w:val="left"/>
        <w:rPr>
          <w:rFonts w:ascii="Times New Roman" w:eastAsia="宋体" w:hAnsi="Times New Roman" w:cs="Times New Roman"/>
          <w:spacing w:val="17"/>
        </w:rPr>
      </w:pPr>
      <w:r>
        <w:rPr>
          <w:rFonts w:ascii="Times New Roman" w:hAnsi="Times New Roman" w:cs="Times New Roman"/>
          <w:sz w:val="24"/>
          <w:szCs w:val="24"/>
        </w:rPr>
        <w:t>在目前已鉴定得到的</w:t>
      </w:r>
      <w:r>
        <w:rPr>
          <w:rFonts w:ascii="Times New Roman" w:hAnsi="Times New Roman" w:cs="Times New Roman"/>
          <w:sz w:val="24"/>
          <w:szCs w:val="24"/>
        </w:rPr>
        <w:t>kokumi</w:t>
      </w:r>
      <w:r>
        <w:rPr>
          <w:rFonts w:ascii="Times New Roman" w:hAnsi="Times New Roman" w:cs="Times New Roman"/>
          <w:sz w:val="24"/>
          <w:szCs w:val="24"/>
        </w:rPr>
        <w:t>肽中，</w:t>
      </w:r>
      <w:r>
        <w:rPr>
          <w:rFonts w:ascii="Times New Roman" w:hAnsi="Times New Roman" w:cs="Times New Roman"/>
          <w:sz w:val="24"/>
          <w:szCs w:val="24"/>
        </w:rPr>
        <w:t>γ-glu-val-gly</w:t>
      </w:r>
      <w:r>
        <w:rPr>
          <w:rFonts w:ascii="Times New Roman" w:hAnsi="Times New Roman" w:cs="Times New Roman"/>
          <w:sz w:val="24"/>
          <w:szCs w:val="24"/>
        </w:rPr>
        <w:t>被报道为一种有效的浓厚感肽类组分，目前在很多发酵食品中都发现了这种肽，但由于食品中</w:t>
      </w:r>
      <w:r>
        <w:rPr>
          <w:rFonts w:ascii="Times New Roman" w:hAnsi="Times New Roman" w:cs="Times New Roman"/>
          <w:sz w:val="24"/>
          <w:szCs w:val="24"/>
        </w:rPr>
        <w:t>γ-glu-val-gly</w:t>
      </w:r>
      <w:r>
        <w:rPr>
          <w:rFonts w:ascii="Times New Roman" w:hAnsi="Times New Roman" w:cs="Times New Roman"/>
          <w:sz w:val="24"/>
          <w:szCs w:val="24"/>
        </w:rPr>
        <w:t>的含量非常低，因而日本研究团队开发了一种以</w:t>
      </w:r>
      <w:r>
        <w:rPr>
          <w:rFonts w:ascii="Times New Roman" w:hAnsi="Times New Roman" w:cs="Times New Roman"/>
          <w:sz w:val="24"/>
          <w:szCs w:val="24"/>
        </w:rPr>
        <w:t>6-</w:t>
      </w:r>
      <w:r>
        <w:rPr>
          <w:rFonts w:ascii="Times New Roman" w:hAnsi="Times New Roman" w:cs="Times New Roman"/>
          <w:sz w:val="24"/>
          <w:szCs w:val="24"/>
        </w:rPr>
        <w:t>氨基喹酰</w:t>
      </w:r>
      <w:r>
        <w:rPr>
          <w:rFonts w:ascii="Times New Roman" w:hAnsi="Times New Roman" w:cs="Times New Roman"/>
          <w:sz w:val="24"/>
          <w:szCs w:val="24"/>
        </w:rPr>
        <w:t>-N-</w:t>
      </w:r>
      <w:r>
        <w:rPr>
          <w:rFonts w:ascii="Times New Roman" w:hAnsi="Times New Roman" w:cs="Times New Roman"/>
          <w:sz w:val="24"/>
          <w:szCs w:val="24"/>
        </w:rPr>
        <w:t>羟基琥珀酰亚胺氨基甲酸酯（</w:t>
      </w:r>
      <w:r>
        <w:rPr>
          <w:rFonts w:ascii="Times New Roman" w:hAnsi="Times New Roman" w:cs="Times New Roman"/>
          <w:sz w:val="24"/>
          <w:szCs w:val="24"/>
        </w:rPr>
        <w:t>AQC</w:t>
      </w:r>
      <w:r>
        <w:rPr>
          <w:rFonts w:ascii="Times New Roman" w:hAnsi="Times New Roman" w:cs="Times New Roman"/>
          <w:sz w:val="24"/>
          <w:szCs w:val="24"/>
        </w:rPr>
        <w:t>）为衍生剂，采用</w:t>
      </w:r>
      <w:r>
        <w:rPr>
          <w:rFonts w:ascii="Times New Roman" w:hAnsi="Times New Roman" w:cs="Times New Roman"/>
          <w:sz w:val="24"/>
          <w:szCs w:val="24"/>
        </w:rPr>
        <w:t>LC/MS/MS</w:t>
      </w:r>
      <w:r>
        <w:rPr>
          <w:rFonts w:ascii="Times New Roman" w:hAnsi="Times New Roman" w:cs="Times New Roman"/>
          <w:sz w:val="24"/>
          <w:szCs w:val="24"/>
        </w:rPr>
        <w:t>测定和定量该肽的新方法，该</w:t>
      </w:r>
      <w:r>
        <w:rPr>
          <w:rFonts w:ascii="Times New Roman" w:hAnsi="Times New Roman" w:cs="Times New Roman"/>
          <w:sz w:val="24"/>
          <w:szCs w:val="24"/>
        </w:rPr>
        <w:lastRenderedPageBreak/>
        <w:t>方法准确灵敏，已用在酱油、鱼肉制品、酿造酒类等不同食品中该肽类</w:t>
      </w:r>
      <w:r>
        <w:rPr>
          <w:rFonts w:ascii="Times New Roman" w:hAnsi="Times New Roman" w:cs="Times New Roman"/>
          <w:sz w:val="24"/>
          <w:szCs w:val="24"/>
        </w:rPr>
        <w:t>组分的精确定量，均取得了较好的效果。</w:t>
      </w:r>
      <w:r>
        <w:rPr>
          <w:rFonts w:ascii="Times New Roman" w:hAnsi="Times New Roman" w:cs="Times New Roman"/>
          <w:spacing w:val="17"/>
          <w:sz w:val="24"/>
          <w:szCs w:val="24"/>
        </w:rPr>
        <w:t xml:space="preserve"> </w:t>
      </w:r>
    </w:p>
    <w:p w14:paraId="211BB1F9" w14:textId="77777777" w:rsidR="00970176" w:rsidRDefault="008D6EE0">
      <w:pPr>
        <w:pStyle w:val="2"/>
        <w:rPr>
          <w:rFonts w:eastAsia="宋体"/>
        </w:rPr>
      </w:pPr>
      <w:bookmarkStart w:id="1622" w:name="_Toc14992137"/>
      <w:r>
        <w:t xml:space="preserve">6.3 </w:t>
      </w:r>
      <w:r>
        <w:t>浓厚感剂的应用</w:t>
      </w:r>
      <w:bookmarkEnd w:id="1622"/>
    </w:p>
    <w:p w14:paraId="3E875C1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目前对于浓厚感组分的已有感官研究结果表明，当它们被添加到基本味觉溶液或食物中时，它可以改变五种基本味觉，产生协同增效作用，特别是甜味、咸味和鲜味；即使这些在测试浓度下，浓厚感物质本身没有味道。因此浓厚感组分可以作为一种有效的调味剂原料，用于改善食品的感官品质，使得产品滋味更加柔和，丰满。</w:t>
      </w:r>
    </w:p>
    <w:p w14:paraId="69E4FF3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rPr>
      </w:pPr>
      <w:r>
        <w:rPr>
          <w:rFonts w:ascii="Times New Roman" w:hAnsi="Times New Roman" w:cs="Times New Roman"/>
          <w:sz w:val="24"/>
          <w:szCs w:val="24"/>
        </w:rPr>
        <w:t>目前已有浓厚感肽类组分的应用研究中</w:t>
      </w:r>
      <w:r>
        <w:rPr>
          <w:rFonts w:ascii="Times New Roman" w:hAnsi="Times New Roman" w:cs="Times New Roman"/>
          <w:sz w:val="24"/>
          <w:szCs w:val="24"/>
        </w:rPr>
        <w:t>γ-glu-val-gly</w:t>
      </w:r>
      <w:r>
        <w:rPr>
          <w:rFonts w:ascii="Times New Roman" w:hAnsi="Times New Roman" w:cs="Times New Roman"/>
          <w:sz w:val="24"/>
          <w:szCs w:val="24"/>
        </w:rPr>
        <w:t>相对较多，这一浓厚味肽类组分的感官阈值是浓厚感评定过程中滋味标准品谷胱甘肽的</w:t>
      </w:r>
      <w:r>
        <w:rPr>
          <w:rFonts w:ascii="Times New Roman" w:hAnsi="Times New Roman" w:cs="Times New Roman"/>
          <w:sz w:val="24"/>
          <w:szCs w:val="24"/>
        </w:rPr>
        <w:t>12.8</w:t>
      </w:r>
      <w:r>
        <w:rPr>
          <w:rFonts w:ascii="Times New Roman" w:hAnsi="Times New Roman" w:cs="Times New Roman"/>
          <w:sz w:val="24"/>
          <w:szCs w:val="24"/>
        </w:rPr>
        <w:t>倍。目前</w:t>
      </w:r>
      <w:r>
        <w:rPr>
          <w:rFonts w:ascii="Times New Roman" w:hAnsi="Times New Roman" w:cs="Times New Roman"/>
          <w:sz w:val="24"/>
          <w:szCs w:val="24"/>
        </w:rPr>
        <w:t>γ-g</w:t>
      </w:r>
      <w:r>
        <w:rPr>
          <w:rFonts w:ascii="Times New Roman" w:hAnsi="Times New Roman" w:cs="Times New Roman"/>
          <w:sz w:val="24"/>
          <w:szCs w:val="24"/>
        </w:rPr>
        <w:t>lu-val gly</w:t>
      </w:r>
      <w:r>
        <w:rPr>
          <w:rFonts w:ascii="Times New Roman" w:hAnsi="Times New Roman" w:cs="Times New Roman"/>
          <w:sz w:val="24"/>
          <w:szCs w:val="24"/>
        </w:rPr>
        <w:t>在各种食品中的定量分析表明，</w:t>
      </w:r>
      <w:r>
        <w:rPr>
          <w:rFonts w:ascii="Times New Roman" w:hAnsi="Times New Roman" w:cs="Times New Roman"/>
          <w:sz w:val="24"/>
          <w:szCs w:val="24"/>
        </w:rPr>
        <w:t>γ-glu-val gly</w:t>
      </w:r>
      <w:r>
        <w:rPr>
          <w:rFonts w:ascii="Times New Roman" w:hAnsi="Times New Roman" w:cs="Times New Roman"/>
          <w:sz w:val="24"/>
          <w:szCs w:val="24"/>
        </w:rPr>
        <w:t>主要分布在鱼露、酱油、虾酱、啤酒等各种发酵食品中。并且，这种肽的含量与酱油的质量等级呈正相关。</w:t>
      </w:r>
      <w:r>
        <w:rPr>
          <w:rFonts w:ascii="Times New Roman" w:hAnsi="Times New Roman" w:cs="Times New Roman"/>
          <w:sz w:val="24"/>
          <w:szCs w:val="24"/>
        </w:rPr>
        <w:t>kuroda</w:t>
      </w:r>
      <w:r>
        <w:rPr>
          <w:rFonts w:ascii="Times New Roman" w:hAnsi="Times New Roman" w:cs="Times New Roman"/>
          <w:sz w:val="24"/>
          <w:szCs w:val="24"/>
        </w:rPr>
        <w:t>等将</w:t>
      </w:r>
      <w:r>
        <w:rPr>
          <w:rFonts w:ascii="Times New Roman" w:hAnsi="Times New Roman" w:cs="Times New Roman"/>
          <w:sz w:val="24"/>
          <w:szCs w:val="24"/>
        </w:rPr>
        <w:t>γ-glu-val-gly</w:t>
      </w:r>
      <w:r>
        <w:rPr>
          <w:rFonts w:ascii="Times New Roman" w:hAnsi="Times New Roman" w:cs="Times New Roman"/>
          <w:sz w:val="24"/>
          <w:szCs w:val="24"/>
        </w:rPr>
        <w:t>加入到鸡汤或者低脂奶油中后可显著增强它们的浓厚感、持久性和满口性，因而</w:t>
      </w:r>
      <w:r>
        <w:rPr>
          <w:rFonts w:ascii="Times New Roman" w:hAnsi="Times New Roman" w:cs="Times New Roman"/>
          <w:sz w:val="24"/>
          <w:szCs w:val="24"/>
        </w:rPr>
        <w:t>γ-glu-val-gly</w:t>
      </w:r>
      <w:r>
        <w:rPr>
          <w:rFonts w:ascii="Times New Roman" w:hAnsi="Times New Roman" w:cs="Times New Roman"/>
          <w:sz w:val="24"/>
          <w:szCs w:val="24"/>
        </w:rPr>
        <w:t>可作为浓厚感剂添加到食品中改善食品的感官品质。此外，美拉德反应产物与酵母抽提物等组分原本就具有鲜味与浓厚感组分的共同特性，因而这两种反应产物也常作为浓厚感组分用于复合调味料的研发。</w:t>
      </w:r>
    </w:p>
    <w:p w14:paraId="11202D3D" w14:textId="77777777" w:rsidR="00970176" w:rsidRDefault="00970176">
      <w:pPr>
        <w:rPr>
          <w:rFonts w:ascii="Times New Roman" w:hAnsi="Times New Roman" w:cs="Times New Roman"/>
        </w:rPr>
      </w:pPr>
    </w:p>
    <w:p w14:paraId="1A74367C" w14:textId="77777777" w:rsidR="00970176" w:rsidRDefault="00970176">
      <w:pPr>
        <w:spacing w:before="65" w:line="360" w:lineRule="auto"/>
        <w:ind w:left="119" w:right="40" w:firstLine="420"/>
        <w:rPr>
          <w:rFonts w:ascii="Times New Roman" w:hAnsi="Times New Roman" w:cs="Times New Roman"/>
          <w:w w:val="90"/>
          <w:sz w:val="24"/>
          <w:szCs w:val="24"/>
        </w:rPr>
      </w:pPr>
    </w:p>
    <w:p w14:paraId="775AE4CC" w14:textId="77777777" w:rsidR="00970176" w:rsidRDefault="00970176">
      <w:pPr>
        <w:spacing w:line="360" w:lineRule="auto"/>
        <w:jc w:val="center"/>
        <w:rPr>
          <w:rFonts w:ascii="Times New Roman" w:eastAsiaTheme="majorEastAsia" w:hAnsi="Times New Roman" w:cs="Times New Roman"/>
          <w:b/>
          <w:sz w:val="36"/>
          <w:szCs w:val="36"/>
        </w:rPr>
        <w:sectPr w:rsidR="00970176">
          <w:pgSz w:w="11906" w:h="16838"/>
          <w:pgMar w:top="1440" w:right="1800" w:bottom="1440" w:left="1800" w:header="851" w:footer="992" w:gutter="0"/>
          <w:cols w:space="425"/>
          <w:docGrid w:type="lines" w:linePitch="312"/>
        </w:sectPr>
      </w:pPr>
    </w:p>
    <w:p w14:paraId="75085753" w14:textId="77777777" w:rsidR="00970176" w:rsidRDefault="008D6EE0">
      <w:pPr>
        <w:pStyle w:val="1"/>
        <w:jc w:val="center"/>
      </w:pPr>
      <w:bookmarkStart w:id="1623" w:name="_Toc14992138"/>
      <w:r>
        <w:lastRenderedPageBreak/>
        <w:t>第</w:t>
      </w:r>
      <w:r>
        <w:rPr>
          <w:rFonts w:hint="eastAsia"/>
        </w:rPr>
        <w:t>七</w:t>
      </w:r>
      <w:r>
        <w:t>章</w:t>
      </w:r>
      <w:r>
        <w:t xml:space="preserve">  </w:t>
      </w:r>
      <w:r>
        <w:t>低盐食品的调香与调味</w:t>
      </w:r>
      <w:bookmarkEnd w:id="1623"/>
    </w:p>
    <w:p w14:paraId="5C0AF6AC" w14:textId="77777777" w:rsidR="00970176" w:rsidRDefault="008D6EE0">
      <w:pPr>
        <w:pStyle w:val="2"/>
        <w:rPr>
          <w:szCs w:val="24"/>
        </w:rPr>
      </w:pPr>
      <w:bookmarkStart w:id="1624" w:name="_Toc14992139"/>
      <w:r>
        <w:t xml:space="preserve">7.1 </w:t>
      </w:r>
      <w:r>
        <w:t>低盐食品的概念及相关标准</w:t>
      </w:r>
      <w:bookmarkEnd w:id="1624"/>
    </w:p>
    <w:p w14:paraId="2BA6178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六千年前，中国人的祖先发现盐可以帮助长久保存</w:t>
      </w:r>
      <w:hyperlink r:id="rId106">
        <w:r>
          <w:rPr>
            <w:rFonts w:ascii="Times New Roman" w:hAnsi="Times New Roman" w:cs="Times New Roman"/>
            <w:sz w:val="24"/>
            <w:szCs w:val="24"/>
          </w:rPr>
          <w:t>食物</w:t>
        </w:r>
      </w:hyperlink>
      <w:r>
        <w:rPr>
          <w:rFonts w:ascii="Times New Roman" w:hAnsi="Times New Roman" w:cs="Times New Roman"/>
          <w:sz w:val="24"/>
          <w:szCs w:val="24"/>
        </w:rPr>
        <w:t>。今天，我们已经有更好的保存食物的方式了，但腌制食物依然很受国人欢迎。人的味蕾已经被现代食品工业毁掉了，仿佛只有多放，再多放一勺盐才能满足人的口味需求。其实，对盐的依赖正在损害人的身体健康。</w:t>
      </w:r>
    </w:p>
    <w:p w14:paraId="1DE05C6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研究发现过量摄入盐会引发许多疾病。研究人员已经发现，过量食盐会使血压升高，而高血压是心脑血管疾病的主要诱因之一。悉尼大学</w:t>
      </w:r>
      <w:r>
        <w:rPr>
          <w:rFonts w:ascii="Times New Roman" w:hAnsi="Times New Roman" w:cs="Times New Roman"/>
          <w:sz w:val="24"/>
          <w:szCs w:val="24"/>
        </w:rPr>
        <w:t>医学教授布鲁斯</w:t>
      </w:r>
      <w:r>
        <w:rPr>
          <w:rFonts w:ascii="Times New Roman" w:hAnsi="Times New Roman" w:cs="Times New Roman"/>
          <w:sz w:val="24"/>
          <w:szCs w:val="24"/>
        </w:rPr>
        <w:t xml:space="preserve"> </w:t>
      </w:r>
      <w:r>
        <w:rPr>
          <w:rFonts w:ascii="Times New Roman" w:hAnsi="Times New Roman" w:cs="Times New Roman"/>
          <w:sz w:val="24"/>
          <w:szCs w:val="24"/>
        </w:rPr>
        <w:t>尼尔在</w:t>
      </w:r>
      <w:r>
        <w:rPr>
          <w:rFonts w:ascii="Times New Roman" w:hAnsi="Times New Roman" w:cs="Times New Roman"/>
          <w:sz w:val="24"/>
          <w:szCs w:val="24"/>
        </w:rPr>
        <w:t>2010</w:t>
      </w:r>
      <w:r>
        <w:rPr>
          <w:rFonts w:ascii="Times New Roman" w:hAnsi="Times New Roman" w:cs="Times New Roman"/>
          <w:sz w:val="24"/>
          <w:szCs w:val="24"/>
        </w:rPr>
        <w:t>年年底由乔治全球健康研究所（</w:t>
      </w:r>
      <w:r>
        <w:rPr>
          <w:rFonts w:ascii="Times New Roman" w:hAnsi="Times New Roman" w:cs="Times New Roman"/>
          <w:sz w:val="24"/>
          <w:szCs w:val="24"/>
        </w:rPr>
        <w:t>George Institute for Global Health</w:t>
      </w:r>
      <w:r>
        <w:rPr>
          <w:rFonts w:ascii="Times New Roman" w:hAnsi="Times New Roman" w:cs="Times New Roman"/>
          <w:sz w:val="24"/>
          <w:szCs w:val="24"/>
        </w:rPr>
        <w:t>）举办的一次慢性病防治论坛上表示：</w:t>
      </w:r>
      <w:r>
        <w:rPr>
          <w:rFonts w:ascii="Times New Roman" w:hAnsi="Times New Roman" w:cs="Times New Roman"/>
          <w:sz w:val="24"/>
          <w:szCs w:val="24"/>
        </w:rPr>
        <w:t>“</w:t>
      </w:r>
      <w:r>
        <w:rPr>
          <w:rFonts w:ascii="Times New Roman" w:hAnsi="Times New Roman" w:cs="Times New Roman"/>
          <w:sz w:val="24"/>
          <w:szCs w:val="24"/>
        </w:rPr>
        <w:t>一个人每天多摄入一克盐，心脏收缩压就会提高</w:t>
      </w:r>
      <w:r>
        <w:rPr>
          <w:rFonts w:ascii="Times New Roman" w:hAnsi="Times New Roman" w:cs="Times New Roman"/>
          <w:sz w:val="24"/>
          <w:szCs w:val="24"/>
        </w:rPr>
        <w:t>0.4</w:t>
      </w:r>
      <w:r>
        <w:rPr>
          <w:rFonts w:ascii="Times New Roman" w:hAnsi="Times New Roman" w:cs="Times New Roman"/>
          <w:sz w:val="24"/>
          <w:szCs w:val="24"/>
        </w:rPr>
        <w:t>毫米汞柱。</w:t>
      </w:r>
      <w:r>
        <w:rPr>
          <w:rFonts w:ascii="Times New Roman" w:hAnsi="Times New Roman" w:cs="Times New Roman"/>
          <w:sz w:val="24"/>
          <w:szCs w:val="24"/>
        </w:rPr>
        <w:t>”</w:t>
      </w:r>
      <w:r>
        <w:rPr>
          <w:rFonts w:ascii="Times New Roman" w:hAnsi="Times New Roman" w:cs="Times New Roman"/>
          <w:sz w:val="24"/>
          <w:szCs w:val="24"/>
        </w:rPr>
        <w:t>他说，每天少吃</w:t>
      </w:r>
      <w:r>
        <w:rPr>
          <w:rFonts w:ascii="Times New Roman" w:hAnsi="Times New Roman" w:cs="Times New Roman"/>
          <w:sz w:val="24"/>
          <w:szCs w:val="24"/>
        </w:rPr>
        <w:t>3</w:t>
      </w:r>
      <w:r>
        <w:rPr>
          <w:rFonts w:ascii="Times New Roman" w:hAnsi="Times New Roman" w:cs="Times New Roman"/>
          <w:sz w:val="24"/>
          <w:szCs w:val="24"/>
        </w:rPr>
        <w:t>克盐将会把患</w:t>
      </w:r>
      <w:hyperlink r:id="rId107">
        <w:r>
          <w:rPr>
            <w:rFonts w:ascii="Times New Roman" w:hAnsi="Times New Roman" w:cs="Times New Roman"/>
            <w:sz w:val="24"/>
            <w:szCs w:val="24"/>
          </w:rPr>
          <w:t>中风</w:t>
        </w:r>
      </w:hyperlink>
      <w:r>
        <w:rPr>
          <w:rFonts w:ascii="Times New Roman" w:hAnsi="Times New Roman" w:cs="Times New Roman"/>
          <w:sz w:val="24"/>
          <w:szCs w:val="24"/>
        </w:rPr>
        <w:t>的可能降低</w:t>
      </w:r>
      <w:r>
        <w:rPr>
          <w:rFonts w:ascii="Times New Roman" w:hAnsi="Times New Roman" w:cs="Times New Roman"/>
          <w:sz w:val="24"/>
          <w:szCs w:val="24"/>
        </w:rPr>
        <w:t>15%</w:t>
      </w:r>
      <w:r>
        <w:rPr>
          <w:rFonts w:ascii="Times New Roman" w:hAnsi="Times New Roman" w:cs="Times New Roman"/>
          <w:sz w:val="24"/>
          <w:szCs w:val="24"/>
        </w:rPr>
        <w:t>，心脏病几率降低</w:t>
      </w:r>
      <w:r>
        <w:rPr>
          <w:rFonts w:ascii="Times New Roman" w:hAnsi="Times New Roman" w:cs="Times New Roman"/>
          <w:sz w:val="24"/>
          <w:szCs w:val="24"/>
        </w:rPr>
        <w:t>9%</w:t>
      </w:r>
      <w:r>
        <w:rPr>
          <w:rFonts w:ascii="Times New Roman" w:hAnsi="Times New Roman" w:cs="Times New Roman"/>
          <w:sz w:val="24"/>
          <w:szCs w:val="24"/>
        </w:rPr>
        <w:t>。减盐的效果将随着时间的延</w:t>
      </w:r>
      <w:r>
        <w:rPr>
          <w:rFonts w:ascii="Times New Roman" w:hAnsi="Times New Roman" w:cs="Times New Roman"/>
          <w:sz w:val="24"/>
          <w:szCs w:val="24"/>
        </w:rPr>
        <w:t>长而积累。我们的身体每天只需要</w:t>
      </w:r>
      <w:r>
        <w:rPr>
          <w:rFonts w:ascii="Times New Roman" w:hAnsi="Times New Roman" w:cs="Times New Roman"/>
          <w:sz w:val="24"/>
          <w:szCs w:val="24"/>
        </w:rPr>
        <w:t>1</w:t>
      </w:r>
      <w:r>
        <w:rPr>
          <w:rFonts w:ascii="Times New Roman" w:hAnsi="Times New Roman" w:cs="Times New Roman"/>
          <w:sz w:val="24"/>
          <w:szCs w:val="24"/>
        </w:rPr>
        <w:t>克食盐。对绝大多数国家而言，食盐消耗量比每天</w:t>
      </w:r>
      <w:r>
        <w:rPr>
          <w:rFonts w:ascii="Times New Roman" w:hAnsi="Times New Roman" w:cs="Times New Roman"/>
          <w:sz w:val="24"/>
          <w:szCs w:val="24"/>
        </w:rPr>
        <w:t>1</w:t>
      </w:r>
      <w:r>
        <w:rPr>
          <w:rFonts w:ascii="Times New Roman" w:hAnsi="Times New Roman" w:cs="Times New Roman"/>
          <w:sz w:val="24"/>
          <w:szCs w:val="24"/>
        </w:rPr>
        <w:t>克的理想数值高出五到十倍。</w:t>
      </w:r>
    </w:p>
    <w:p w14:paraId="43447E4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中国人每天平均</w:t>
      </w:r>
      <w:hyperlink r:id="rId108">
        <w:r>
          <w:rPr>
            <w:rFonts w:ascii="Times New Roman" w:hAnsi="Times New Roman" w:cs="Times New Roman"/>
            <w:sz w:val="24"/>
            <w:szCs w:val="24"/>
          </w:rPr>
          <w:t>食盐摄入量</w:t>
        </w:r>
      </w:hyperlink>
      <w:r>
        <w:rPr>
          <w:rFonts w:ascii="Times New Roman" w:hAnsi="Times New Roman" w:cs="Times New Roman"/>
          <w:sz w:val="24"/>
          <w:szCs w:val="24"/>
        </w:rPr>
        <w:t>约为</w:t>
      </w:r>
      <w:r>
        <w:rPr>
          <w:rFonts w:ascii="Times New Roman" w:hAnsi="Times New Roman" w:cs="Times New Roman"/>
          <w:sz w:val="24"/>
          <w:szCs w:val="24"/>
        </w:rPr>
        <w:t>12</w:t>
      </w:r>
      <w:r>
        <w:rPr>
          <w:rFonts w:ascii="Times New Roman" w:hAnsi="Times New Roman" w:cs="Times New Roman"/>
          <w:sz w:val="24"/>
          <w:szCs w:val="24"/>
        </w:rPr>
        <w:t>至</w:t>
      </w:r>
      <w:r>
        <w:rPr>
          <w:rFonts w:ascii="Times New Roman" w:hAnsi="Times New Roman" w:cs="Times New Roman"/>
          <w:sz w:val="24"/>
          <w:szCs w:val="24"/>
        </w:rPr>
        <w:t>14</w:t>
      </w:r>
      <w:r>
        <w:rPr>
          <w:rFonts w:ascii="Times New Roman" w:hAnsi="Times New Roman" w:cs="Times New Roman"/>
          <w:sz w:val="24"/>
          <w:szCs w:val="24"/>
        </w:rPr>
        <w:t>克。</w:t>
      </w:r>
      <w:r>
        <w:rPr>
          <w:rFonts w:ascii="Times New Roman" w:hAnsi="Times New Roman" w:cs="Times New Roman"/>
          <w:sz w:val="24"/>
          <w:szCs w:val="24"/>
        </w:rPr>
        <w:t>2002</w:t>
      </w:r>
      <w:r>
        <w:rPr>
          <w:rFonts w:ascii="Times New Roman" w:hAnsi="Times New Roman" w:cs="Times New Roman"/>
          <w:sz w:val="24"/>
          <w:szCs w:val="24"/>
        </w:rPr>
        <w:t>年，世界卫生组织设定成人人均每天最大食盐摄入量为</w:t>
      </w:r>
      <w:r>
        <w:rPr>
          <w:rFonts w:ascii="Times New Roman" w:hAnsi="Times New Roman" w:cs="Times New Roman"/>
          <w:sz w:val="24"/>
          <w:szCs w:val="24"/>
        </w:rPr>
        <w:t>5</w:t>
      </w:r>
      <w:r>
        <w:rPr>
          <w:rFonts w:ascii="Times New Roman" w:hAnsi="Times New Roman" w:cs="Times New Roman"/>
          <w:sz w:val="24"/>
          <w:szCs w:val="24"/>
        </w:rPr>
        <w:t>克。中国目前高血压人口超过</w:t>
      </w:r>
      <w:r>
        <w:rPr>
          <w:rFonts w:ascii="Times New Roman" w:hAnsi="Times New Roman" w:cs="Times New Roman"/>
          <w:sz w:val="24"/>
          <w:szCs w:val="24"/>
        </w:rPr>
        <w:t>1.6</w:t>
      </w:r>
      <w:r>
        <w:rPr>
          <w:rFonts w:ascii="Times New Roman" w:hAnsi="Times New Roman" w:cs="Times New Roman"/>
          <w:sz w:val="24"/>
          <w:szCs w:val="24"/>
        </w:rPr>
        <w:t>亿。中华医学会的统计数据显示，</w:t>
      </w:r>
      <w:r>
        <w:rPr>
          <w:rFonts w:ascii="Times New Roman" w:hAnsi="Times New Roman" w:cs="Times New Roman"/>
          <w:sz w:val="24"/>
          <w:szCs w:val="24"/>
        </w:rPr>
        <w:t>2009</w:t>
      </w:r>
      <w:r>
        <w:rPr>
          <w:rFonts w:ascii="Times New Roman" w:hAnsi="Times New Roman" w:cs="Times New Roman"/>
          <w:sz w:val="24"/>
          <w:szCs w:val="24"/>
        </w:rPr>
        <w:t>年中国有</w:t>
      </w:r>
      <w:r>
        <w:rPr>
          <w:rFonts w:ascii="Times New Roman" w:hAnsi="Times New Roman" w:cs="Times New Roman"/>
          <w:sz w:val="24"/>
          <w:szCs w:val="24"/>
        </w:rPr>
        <w:t>300</w:t>
      </w:r>
      <w:r>
        <w:rPr>
          <w:rFonts w:ascii="Times New Roman" w:hAnsi="Times New Roman" w:cs="Times New Roman"/>
          <w:sz w:val="24"/>
          <w:szCs w:val="24"/>
        </w:rPr>
        <w:t>万人死于中风，这一数字超过</w:t>
      </w:r>
      <w:r>
        <w:rPr>
          <w:rFonts w:ascii="Times New Roman" w:hAnsi="Times New Roman" w:cs="Times New Roman"/>
          <w:sz w:val="24"/>
          <w:szCs w:val="24"/>
        </w:rPr>
        <w:t>1985</w:t>
      </w:r>
      <w:r>
        <w:rPr>
          <w:rFonts w:ascii="Times New Roman" w:hAnsi="Times New Roman" w:cs="Times New Roman"/>
          <w:sz w:val="24"/>
          <w:szCs w:val="24"/>
        </w:rPr>
        <w:t>年的两倍。伦敦沃尔夫逊预防医学会（</w:t>
      </w:r>
      <w:r>
        <w:rPr>
          <w:rFonts w:ascii="Times New Roman" w:hAnsi="Times New Roman" w:cs="Times New Roman"/>
          <w:sz w:val="24"/>
          <w:szCs w:val="24"/>
        </w:rPr>
        <w:t>Wolfson Institute of Preventive Medicine</w:t>
      </w:r>
      <w:r>
        <w:rPr>
          <w:rFonts w:ascii="Times New Roman" w:hAnsi="Times New Roman" w:cs="Times New Roman"/>
          <w:sz w:val="24"/>
          <w:szCs w:val="24"/>
        </w:rPr>
        <w:t>）心血管病教授格拉汉姆</w:t>
      </w:r>
      <w:r>
        <w:rPr>
          <w:rFonts w:ascii="Times New Roman" w:hAnsi="Times New Roman" w:cs="Times New Roman"/>
          <w:sz w:val="24"/>
          <w:szCs w:val="24"/>
        </w:rPr>
        <w:t xml:space="preserve"> </w:t>
      </w:r>
      <w:r>
        <w:rPr>
          <w:rFonts w:ascii="Times New Roman" w:hAnsi="Times New Roman" w:cs="Times New Roman"/>
          <w:sz w:val="24"/>
          <w:szCs w:val="24"/>
        </w:rPr>
        <w:t>麦克格雷格说：</w:t>
      </w:r>
      <w:r>
        <w:rPr>
          <w:rFonts w:ascii="Times New Roman" w:hAnsi="Times New Roman" w:cs="Times New Roman"/>
          <w:sz w:val="24"/>
          <w:szCs w:val="24"/>
        </w:rPr>
        <w:t>“</w:t>
      </w:r>
      <w:r>
        <w:rPr>
          <w:rFonts w:ascii="Times New Roman" w:hAnsi="Times New Roman" w:cs="Times New Roman"/>
          <w:sz w:val="24"/>
          <w:szCs w:val="24"/>
        </w:rPr>
        <w:t>如果中国人每天盐摄入量能降低到五到六克，那么每年可以挽救</w:t>
      </w:r>
      <w:r>
        <w:rPr>
          <w:rFonts w:ascii="Times New Roman" w:hAnsi="Times New Roman" w:cs="Times New Roman"/>
          <w:sz w:val="24"/>
          <w:szCs w:val="24"/>
        </w:rPr>
        <w:t>36</w:t>
      </w:r>
      <w:r>
        <w:rPr>
          <w:rFonts w:ascii="Times New Roman" w:hAnsi="Times New Roman" w:cs="Times New Roman"/>
          <w:sz w:val="24"/>
          <w:szCs w:val="24"/>
        </w:rPr>
        <w:t>万本来要死于中风和心脏病的人。</w:t>
      </w:r>
      <w:r>
        <w:rPr>
          <w:rFonts w:ascii="Times New Roman" w:hAnsi="Times New Roman" w:cs="Times New Roman"/>
          <w:sz w:val="24"/>
          <w:szCs w:val="24"/>
        </w:rPr>
        <w:t>”</w:t>
      </w:r>
    </w:p>
    <w:p w14:paraId="35AE4F5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麦克格雷格希望政府能够立刻组织一场全国范围内的减</w:t>
      </w:r>
      <w:hyperlink r:id="rId109">
        <w:r>
          <w:rPr>
            <w:rFonts w:ascii="Times New Roman" w:hAnsi="Times New Roman" w:cs="Times New Roman"/>
            <w:sz w:val="24"/>
            <w:szCs w:val="24"/>
          </w:rPr>
          <w:t>盐运动</w:t>
        </w:r>
      </w:hyperlink>
      <w:r>
        <w:rPr>
          <w:rFonts w:ascii="Times New Roman" w:hAnsi="Times New Roman" w:cs="Times New Roman"/>
          <w:sz w:val="24"/>
          <w:szCs w:val="24"/>
        </w:rPr>
        <w:t>。他建</w:t>
      </w:r>
      <w:r>
        <w:rPr>
          <w:rFonts w:ascii="Times New Roman" w:hAnsi="Times New Roman" w:cs="Times New Roman"/>
          <w:sz w:val="24"/>
          <w:szCs w:val="24"/>
        </w:rPr>
        <w:t>议对农村和城市居民应当采取不同的减盐策略。中国农民吃盐主要来自烹饪过程中加入的食盐。城市居民吃的食品企业加工生产的食品比农民多得多，这些食品中的盐在城市居民食盐摄入量中占据相当大的比例。</w:t>
      </w:r>
    </w:p>
    <w:p w14:paraId="7B27017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但绝大多数消费者并没有意识到食物工业产品中的</w:t>
      </w:r>
      <w:hyperlink r:id="rId110">
        <w:r>
          <w:rPr>
            <w:rFonts w:ascii="Times New Roman" w:hAnsi="Times New Roman" w:cs="Times New Roman"/>
            <w:sz w:val="24"/>
            <w:szCs w:val="24"/>
          </w:rPr>
          <w:t>含盐量</w:t>
        </w:r>
      </w:hyperlink>
      <w:r>
        <w:rPr>
          <w:rFonts w:ascii="Times New Roman" w:hAnsi="Times New Roman" w:cs="Times New Roman"/>
          <w:sz w:val="24"/>
          <w:szCs w:val="24"/>
        </w:rPr>
        <w:t>大都已经超过了他们的实际需求量。事实上，培根和熏鱼里的含盐量是海水含盐量的两倍</w:t>
      </w:r>
      <w:r>
        <w:rPr>
          <w:rFonts w:ascii="Times New Roman" w:hAnsi="Times New Roman" w:cs="Times New Roman"/>
          <w:sz w:val="24"/>
          <w:szCs w:val="24"/>
        </w:rPr>
        <w:t>。酱油是中国北方烹饪过程中常用的调料，</w:t>
      </w:r>
      <w:r>
        <w:rPr>
          <w:rFonts w:ascii="Times New Roman" w:hAnsi="Times New Roman" w:cs="Times New Roman"/>
          <w:sz w:val="24"/>
          <w:szCs w:val="24"/>
        </w:rPr>
        <w:t>100</w:t>
      </w:r>
      <w:r>
        <w:rPr>
          <w:rFonts w:ascii="Times New Roman" w:hAnsi="Times New Roman" w:cs="Times New Roman"/>
          <w:sz w:val="24"/>
          <w:szCs w:val="24"/>
        </w:rPr>
        <w:t>克酱油含盐</w:t>
      </w:r>
      <w:r>
        <w:rPr>
          <w:rFonts w:ascii="Times New Roman" w:hAnsi="Times New Roman" w:cs="Times New Roman"/>
          <w:sz w:val="24"/>
          <w:szCs w:val="24"/>
        </w:rPr>
        <w:t>20</w:t>
      </w:r>
      <w:r>
        <w:rPr>
          <w:rFonts w:ascii="Times New Roman" w:hAnsi="Times New Roman" w:cs="Times New Roman"/>
          <w:sz w:val="24"/>
          <w:szCs w:val="24"/>
        </w:rPr>
        <w:t>克。</w:t>
      </w:r>
    </w:p>
    <w:p w14:paraId="226F2C6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许多欧洲国家开展减盐运动已经有半个世纪了。巴基斯坦、孟加拉国、尼泊尔、肯尼亚、加纳和许多拉丁美洲国家全都在积极地考虑为国民减盐。英国的减盐运动表明，在减盐运动中每投入</w:t>
      </w:r>
      <w:r>
        <w:rPr>
          <w:rFonts w:ascii="Times New Roman" w:hAnsi="Times New Roman" w:cs="Times New Roman"/>
          <w:sz w:val="24"/>
          <w:szCs w:val="24"/>
        </w:rPr>
        <w:t>1</w:t>
      </w:r>
      <w:r>
        <w:rPr>
          <w:rFonts w:ascii="Times New Roman" w:hAnsi="Times New Roman" w:cs="Times New Roman"/>
          <w:sz w:val="24"/>
          <w:szCs w:val="24"/>
        </w:rPr>
        <w:t>英镑，就可以节省</w:t>
      </w:r>
      <w:r>
        <w:rPr>
          <w:rFonts w:ascii="Times New Roman" w:hAnsi="Times New Roman" w:cs="Times New Roman"/>
          <w:sz w:val="24"/>
          <w:szCs w:val="24"/>
        </w:rPr>
        <w:t>300</w:t>
      </w:r>
      <w:r>
        <w:rPr>
          <w:rFonts w:ascii="Times New Roman" w:hAnsi="Times New Roman" w:cs="Times New Roman"/>
          <w:sz w:val="24"/>
          <w:szCs w:val="24"/>
        </w:rPr>
        <w:t>英镑因盐引发的</w:t>
      </w:r>
      <w:hyperlink r:id="rId111">
        <w:r>
          <w:rPr>
            <w:rFonts w:ascii="Times New Roman" w:hAnsi="Times New Roman" w:cs="Times New Roman"/>
            <w:sz w:val="24"/>
            <w:szCs w:val="24"/>
          </w:rPr>
          <w:t>慢性病</w:t>
        </w:r>
      </w:hyperlink>
      <w:r>
        <w:rPr>
          <w:rFonts w:ascii="Times New Roman" w:hAnsi="Times New Roman" w:cs="Times New Roman"/>
          <w:sz w:val="24"/>
          <w:szCs w:val="24"/>
        </w:rPr>
        <w:t>治疗费用。</w:t>
      </w:r>
    </w:p>
    <w:p w14:paraId="1E07826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麦克格雷格认为，政府、媒体和食</w:t>
      </w:r>
      <w:r>
        <w:rPr>
          <w:rFonts w:ascii="Times New Roman" w:hAnsi="Times New Roman" w:cs="Times New Roman"/>
          <w:sz w:val="24"/>
          <w:szCs w:val="24"/>
        </w:rPr>
        <w:t>品工业都应该积极参与减盐运动。政府应该负责协调和组织媒体的宣传活动，公众应该深知过度食盐背后的风险。政府也有责任制定严格法律，强迫食品工业降低其产品中的含盐量。康尼格拉食品公司</w:t>
      </w:r>
      <w:r>
        <w:rPr>
          <w:rFonts w:ascii="Times New Roman" w:hAnsi="Times New Roman" w:cs="Times New Roman"/>
          <w:sz w:val="24"/>
          <w:szCs w:val="24"/>
        </w:rPr>
        <w:t>ConAgra Foods</w:t>
      </w:r>
      <w:r>
        <w:rPr>
          <w:rFonts w:ascii="Times New Roman" w:hAnsi="Times New Roman" w:cs="Times New Roman"/>
          <w:sz w:val="24"/>
          <w:szCs w:val="24"/>
        </w:rPr>
        <w:t>宣称，到</w:t>
      </w:r>
      <w:r>
        <w:rPr>
          <w:rFonts w:ascii="Times New Roman" w:hAnsi="Times New Roman" w:cs="Times New Roman"/>
          <w:sz w:val="24"/>
          <w:szCs w:val="24"/>
        </w:rPr>
        <w:t>2015</w:t>
      </w:r>
      <w:r>
        <w:rPr>
          <w:rFonts w:ascii="Times New Roman" w:hAnsi="Times New Roman" w:cs="Times New Roman"/>
          <w:sz w:val="24"/>
          <w:szCs w:val="24"/>
        </w:rPr>
        <w:t>年，在他们的产品中会降低</w:t>
      </w:r>
      <w:r>
        <w:rPr>
          <w:rFonts w:ascii="Times New Roman" w:hAnsi="Times New Roman" w:cs="Times New Roman"/>
          <w:sz w:val="24"/>
          <w:szCs w:val="24"/>
        </w:rPr>
        <w:t>20%</w:t>
      </w:r>
      <w:r>
        <w:rPr>
          <w:rFonts w:ascii="Times New Roman" w:hAnsi="Times New Roman" w:cs="Times New Roman"/>
          <w:sz w:val="24"/>
          <w:szCs w:val="24"/>
        </w:rPr>
        <w:t>的钠含量。雀巢要求将所有钠含量超过</w:t>
      </w:r>
      <w:r>
        <w:rPr>
          <w:rFonts w:ascii="Times New Roman" w:hAnsi="Times New Roman" w:cs="Times New Roman"/>
          <w:sz w:val="24"/>
          <w:szCs w:val="24"/>
        </w:rPr>
        <w:t xml:space="preserve">100 mg / 100 kcal </w:t>
      </w:r>
      <w:r>
        <w:rPr>
          <w:rFonts w:ascii="Times New Roman" w:hAnsi="Times New Roman" w:cs="Times New Roman"/>
          <w:sz w:val="24"/>
          <w:szCs w:val="24"/>
        </w:rPr>
        <w:t>的产品在</w:t>
      </w:r>
      <w:r>
        <w:rPr>
          <w:rFonts w:ascii="Times New Roman" w:hAnsi="Times New Roman" w:cs="Times New Roman"/>
          <w:sz w:val="24"/>
          <w:szCs w:val="24"/>
        </w:rPr>
        <w:t>5</w:t>
      </w:r>
      <w:r>
        <w:rPr>
          <w:rFonts w:ascii="Times New Roman" w:hAnsi="Times New Roman" w:cs="Times New Roman"/>
          <w:sz w:val="24"/>
          <w:szCs w:val="24"/>
        </w:rPr>
        <w:t>年内降低</w:t>
      </w:r>
      <w:r>
        <w:rPr>
          <w:rFonts w:ascii="Times New Roman" w:hAnsi="Times New Roman" w:cs="Times New Roman"/>
          <w:sz w:val="24"/>
          <w:szCs w:val="24"/>
        </w:rPr>
        <w:t>25%---</w:t>
      </w:r>
      <w:r>
        <w:rPr>
          <w:rFonts w:ascii="Times New Roman" w:hAnsi="Times New Roman" w:cs="Times New Roman"/>
          <w:sz w:val="24"/>
          <w:szCs w:val="24"/>
        </w:rPr>
        <w:t>头两年降</w:t>
      </w:r>
      <w:r>
        <w:rPr>
          <w:rFonts w:ascii="Times New Roman" w:hAnsi="Times New Roman" w:cs="Times New Roman"/>
          <w:sz w:val="24"/>
          <w:szCs w:val="24"/>
        </w:rPr>
        <w:t xml:space="preserve">10% </w:t>
      </w:r>
      <w:r>
        <w:rPr>
          <w:rFonts w:ascii="Times New Roman" w:hAnsi="Times New Roman" w:cs="Times New Roman"/>
          <w:sz w:val="24"/>
          <w:szCs w:val="24"/>
        </w:rPr>
        <w:t>后三年降</w:t>
      </w:r>
      <w:r>
        <w:rPr>
          <w:rFonts w:ascii="Times New Roman" w:hAnsi="Times New Roman" w:cs="Times New Roman"/>
          <w:sz w:val="24"/>
          <w:szCs w:val="24"/>
        </w:rPr>
        <w:t>15%</w:t>
      </w:r>
      <w:r>
        <w:rPr>
          <w:rFonts w:ascii="Times New Roman" w:hAnsi="Times New Roman" w:cs="Times New Roman"/>
          <w:sz w:val="24"/>
          <w:szCs w:val="24"/>
        </w:rPr>
        <w:t>。联合利华已经宣布计划将全球范围的</w:t>
      </w:r>
      <w:r>
        <w:rPr>
          <w:rFonts w:ascii="Times New Roman" w:hAnsi="Times New Roman" w:cs="Times New Roman"/>
          <w:sz w:val="24"/>
          <w:szCs w:val="24"/>
        </w:rPr>
        <w:t>22000</w:t>
      </w:r>
      <w:r>
        <w:rPr>
          <w:rFonts w:ascii="Times New Roman" w:hAnsi="Times New Roman" w:cs="Times New Roman"/>
          <w:sz w:val="24"/>
          <w:szCs w:val="24"/>
        </w:rPr>
        <w:t>个产品降低盐含量，以达到国际卫生组织推荐的每日</w:t>
      </w:r>
      <w:r>
        <w:rPr>
          <w:rFonts w:ascii="Times New Roman" w:hAnsi="Times New Roman" w:cs="Times New Roman"/>
          <w:sz w:val="24"/>
          <w:szCs w:val="24"/>
        </w:rPr>
        <w:t>5</w:t>
      </w:r>
      <w:r>
        <w:rPr>
          <w:rFonts w:ascii="Times New Roman" w:hAnsi="Times New Roman" w:cs="Times New Roman"/>
          <w:sz w:val="24"/>
          <w:szCs w:val="24"/>
        </w:rPr>
        <w:t>克盐的摄入量。汉堡王宣称在将其儿童餐的钠含</w:t>
      </w:r>
      <w:r>
        <w:rPr>
          <w:rFonts w:ascii="Times New Roman" w:hAnsi="Times New Roman" w:cs="Times New Roman"/>
          <w:sz w:val="24"/>
          <w:szCs w:val="24"/>
        </w:rPr>
        <w:t>量降低</w:t>
      </w:r>
      <w:r>
        <w:rPr>
          <w:rFonts w:ascii="Times New Roman" w:hAnsi="Times New Roman" w:cs="Times New Roman"/>
          <w:sz w:val="24"/>
          <w:szCs w:val="24"/>
        </w:rPr>
        <w:t>60%</w:t>
      </w:r>
      <w:r>
        <w:rPr>
          <w:rFonts w:ascii="Times New Roman" w:hAnsi="Times New Roman" w:cs="Times New Roman"/>
          <w:sz w:val="24"/>
          <w:szCs w:val="24"/>
        </w:rPr>
        <w:t>。</w:t>
      </w:r>
      <w:r>
        <w:rPr>
          <w:rFonts w:ascii="Times New Roman" w:hAnsi="Times New Roman" w:cs="Times New Roman"/>
          <w:sz w:val="24"/>
          <w:szCs w:val="24"/>
        </w:rPr>
        <w:t xml:space="preserve">  </w:t>
      </w:r>
    </w:p>
    <w:p w14:paraId="21225D1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根据《食品安全国家标准：预包装食品营养标签通则》</w:t>
      </w:r>
      <w:r>
        <w:rPr>
          <w:rFonts w:ascii="Times New Roman" w:hAnsi="Times New Roman" w:cs="Times New Roman"/>
          <w:sz w:val="24"/>
          <w:szCs w:val="24"/>
        </w:rPr>
        <w:t>GB28050-2011</w:t>
      </w:r>
      <w:r>
        <w:rPr>
          <w:rFonts w:ascii="Times New Roman" w:hAnsi="Times New Roman" w:cs="Times New Roman"/>
          <w:sz w:val="24"/>
          <w:szCs w:val="24"/>
        </w:rPr>
        <w:t>附表</w:t>
      </w:r>
      <w:r>
        <w:rPr>
          <w:rFonts w:ascii="Times New Roman" w:hAnsi="Times New Roman" w:cs="Times New Roman"/>
          <w:sz w:val="24"/>
          <w:szCs w:val="24"/>
        </w:rPr>
        <w:t>C</w:t>
      </w:r>
      <w:r>
        <w:rPr>
          <w:rFonts w:ascii="Times New Roman" w:hAnsi="Times New Roman" w:cs="Times New Roman"/>
          <w:sz w:val="24"/>
          <w:szCs w:val="24"/>
        </w:rPr>
        <w:t>中关于能量和营养成分含量声称的要求和条件的规定，食品中钠含量低于</w:t>
      </w:r>
      <w:r>
        <w:rPr>
          <w:rFonts w:ascii="Times New Roman" w:hAnsi="Times New Roman" w:cs="Times New Roman"/>
          <w:sz w:val="24"/>
          <w:szCs w:val="24"/>
        </w:rPr>
        <w:t>5mg/100g</w:t>
      </w:r>
      <w:r>
        <w:rPr>
          <w:rFonts w:ascii="Times New Roman" w:hAnsi="Times New Roman" w:cs="Times New Roman"/>
          <w:sz w:val="24"/>
          <w:szCs w:val="24"/>
        </w:rPr>
        <w:t>（固体）或</w:t>
      </w:r>
      <w:r>
        <w:rPr>
          <w:rFonts w:ascii="Times New Roman" w:hAnsi="Times New Roman" w:cs="Times New Roman"/>
          <w:sz w:val="24"/>
          <w:szCs w:val="24"/>
        </w:rPr>
        <w:t>100ml</w:t>
      </w:r>
      <w:r>
        <w:rPr>
          <w:rFonts w:ascii="Times New Roman" w:hAnsi="Times New Roman" w:cs="Times New Roman"/>
          <w:sz w:val="24"/>
          <w:szCs w:val="24"/>
        </w:rPr>
        <w:t>（液体）时，可标示为无或不含钠，当钠含量低于</w:t>
      </w:r>
      <w:r>
        <w:rPr>
          <w:rFonts w:ascii="Times New Roman" w:hAnsi="Times New Roman" w:cs="Times New Roman"/>
          <w:sz w:val="24"/>
          <w:szCs w:val="24"/>
        </w:rPr>
        <w:t>40mg/100g</w:t>
      </w:r>
      <w:r>
        <w:rPr>
          <w:rFonts w:ascii="Times New Roman" w:hAnsi="Times New Roman" w:cs="Times New Roman"/>
          <w:sz w:val="24"/>
          <w:szCs w:val="24"/>
        </w:rPr>
        <w:t>（固体）或</w:t>
      </w:r>
      <w:r>
        <w:rPr>
          <w:rFonts w:ascii="Times New Roman" w:hAnsi="Times New Roman" w:cs="Times New Roman"/>
          <w:sz w:val="24"/>
          <w:szCs w:val="24"/>
        </w:rPr>
        <w:t>100ml</w:t>
      </w:r>
      <w:r>
        <w:rPr>
          <w:rFonts w:ascii="Times New Roman" w:hAnsi="Times New Roman" w:cs="Times New Roman"/>
          <w:sz w:val="24"/>
          <w:szCs w:val="24"/>
        </w:rPr>
        <w:t>（液体）时，可标示为极低钠，当钠含量低于</w:t>
      </w:r>
      <w:r>
        <w:rPr>
          <w:rFonts w:ascii="Times New Roman" w:hAnsi="Times New Roman" w:cs="Times New Roman"/>
          <w:sz w:val="24"/>
          <w:szCs w:val="24"/>
        </w:rPr>
        <w:t>120mg/100g</w:t>
      </w:r>
      <w:r>
        <w:rPr>
          <w:rFonts w:ascii="Times New Roman" w:hAnsi="Times New Roman" w:cs="Times New Roman"/>
          <w:sz w:val="24"/>
          <w:szCs w:val="24"/>
        </w:rPr>
        <w:t>（固体）或</w:t>
      </w:r>
      <w:r>
        <w:rPr>
          <w:rFonts w:ascii="Times New Roman" w:hAnsi="Times New Roman" w:cs="Times New Roman"/>
          <w:sz w:val="24"/>
          <w:szCs w:val="24"/>
        </w:rPr>
        <w:t>100ml</w:t>
      </w:r>
      <w:r>
        <w:rPr>
          <w:rFonts w:ascii="Times New Roman" w:hAnsi="Times New Roman" w:cs="Times New Roman"/>
          <w:sz w:val="24"/>
          <w:szCs w:val="24"/>
        </w:rPr>
        <w:t>（液体）时，可标示为低钠。无钠或不含钠实际包含在低钠之内。因此，低钠食品就是指钠含量低于</w:t>
      </w:r>
      <w:r>
        <w:rPr>
          <w:rFonts w:ascii="Times New Roman" w:hAnsi="Times New Roman" w:cs="Times New Roman"/>
          <w:sz w:val="24"/>
          <w:szCs w:val="24"/>
        </w:rPr>
        <w:t>0.12%</w:t>
      </w:r>
      <w:r>
        <w:rPr>
          <w:rFonts w:ascii="Times New Roman" w:hAnsi="Times New Roman" w:cs="Times New Roman"/>
          <w:sz w:val="24"/>
          <w:szCs w:val="24"/>
        </w:rPr>
        <w:t>的食品。符合</w:t>
      </w:r>
      <w:r>
        <w:rPr>
          <w:rFonts w:ascii="Times New Roman" w:hAnsi="Times New Roman" w:cs="Times New Roman"/>
          <w:sz w:val="24"/>
          <w:szCs w:val="24"/>
        </w:rPr>
        <w:t>“</w:t>
      </w:r>
      <w:r>
        <w:rPr>
          <w:rFonts w:ascii="Times New Roman" w:hAnsi="Times New Roman" w:cs="Times New Roman"/>
          <w:sz w:val="24"/>
          <w:szCs w:val="24"/>
        </w:rPr>
        <w:t>钠</w:t>
      </w:r>
      <w:r>
        <w:rPr>
          <w:rFonts w:ascii="Times New Roman" w:hAnsi="Times New Roman" w:cs="Times New Roman"/>
          <w:sz w:val="24"/>
          <w:szCs w:val="24"/>
        </w:rPr>
        <w:t>”</w:t>
      </w:r>
      <w:r>
        <w:rPr>
          <w:rFonts w:ascii="Times New Roman" w:hAnsi="Times New Roman" w:cs="Times New Roman"/>
          <w:sz w:val="24"/>
          <w:szCs w:val="24"/>
        </w:rPr>
        <w:t>声称时，也可用</w:t>
      </w:r>
      <w:r>
        <w:rPr>
          <w:rFonts w:ascii="Times New Roman" w:hAnsi="Times New Roman" w:cs="Times New Roman"/>
          <w:sz w:val="24"/>
          <w:szCs w:val="24"/>
        </w:rPr>
        <w:t>“</w:t>
      </w:r>
      <w:r>
        <w:rPr>
          <w:rFonts w:ascii="Times New Roman" w:hAnsi="Times New Roman" w:cs="Times New Roman"/>
          <w:sz w:val="24"/>
          <w:szCs w:val="24"/>
        </w:rPr>
        <w:t>盐</w:t>
      </w:r>
      <w:r>
        <w:rPr>
          <w:rFonts w:ascii="Times New Roman" w:hAnsi="Times New Roman" w:cs="Times New Roman"/>
          <w:sz w:val="24"/>
          <w:szCs w:val="24"/>
        </w:rPr>
        <w:t>”</w:t>
      </w:r>
      <w:r>
        <w:rPr>
          <w:rFonts w:ascii="Times New Roman" w:hAnsi="Times New Roman" w:cs="Times New Roman"/>
          <w:sz w:val="24"/>
          <w:szCs w:val="24"/>
        </w:rPr>
        <w:t>字代替</w:t>
      </w:r>
      <w:r>
        <w:rPr>
          <w:rFonts w:ascii="Times New Roman" w:hAnsi="Times New Roman" w:cs="Times New Roman"/>
          <w:sz w:val="24"/>
          <w:szCs w:val="24"/>
        </w:rPr>
        <w:t>“</w:t>
      </w:r>
      <w:r>
        <w:rPr>
          <w:rFonts w:ascii="Times New Roman" w:hAnsi="Times New Roman" w:cs="Times New Roman"/>
          <w:sz w:val="24"/>
          <w:szCs w:val="24"/>
        </w:rPr>
        <w:t>钠</w:t>
      </w:r>
      <w:r>
        <w:rPr>
          <w:rFonts w:ascii="Times New Roman" w:hAnsi="Times New Roman" w:cs="Times New Roman"/>
          <w:sz w:val="24"/>
          <w:szCs w:val="24"/>
        </w:rPr>
        <w:t>”</w:t>
      </w:r>
      <w:r>
        <w:rPr>
          <w:rFonts w:ascii="Times New Roman" w:hAnsi="Times New Roman" w:cs="Times New Roman"/>
          <w:sz w:val="24"/>
          <w:szCs w:val="24"/>
        </w:rPr>
        <w:t>字，</w:t>
      </w:r>
      <w:r>
        <w:rPr>
          <w:rFonts w:ascii="Times New Roman" w:hAnsi="Times New Roman" w:cs="Times New Roman"/>
          <w:sz w:val="24"/>
          <w:szCs w:val="24"/>
        </w:rPr>
        <w:t>如</w:t>
      </w:r>
      <w:r>
        <w:rPr>
          <w:rFonts w:ascii="Times New Roman" w:hAnsi="Times New Roman" w:cs="Times New Roman"/>
          <w:sz w:val="24"/>
          <w:szCs w:val="24"/>
        </w:rPr>
        <w:t>“</w:t>
      </w:r>
      <w:r>
        <w:rPr>
          <w:rFonts w:ascii="Times New Roman" w:hAnsi="Times New Roman" w:cs="Times New Roman"/>
          <w:sz w:val="24"/>
          <w:szCs w:val="24"/>
        </w:rPr>
        <w:t>低盐</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减少盐</w:t>
      </w:r>
      <w:r>
        <w:rPr>
          <w:rFonts w:ascii="Times New Roman" w:hAnsi="Times New Roman" w:cs="Times New Roman"/>
          <w:sz w:val="24"/>
          <w:szCs w:val="24"/>
        </w:rPr>
        <w:t>”</w:t>
      </w:r>
      <w:r>
        <w:rPr>
          <w:rFonts w:ascii="Times New Roman" w:hAnsi="Times New Roman" w:cs="Times New Roman"/>
          <w:sz w:val="24"/>
          <w:szCs w:val="24"/>
        </w:rPr>
        <w:t>等。</w:t>
      </w:r>
    </w:p>
    <w:p w14:paraId="3E5B2E7A" w14:textId="77777777" w:rsidR="00970176" w:rsidRDefault="008D6EE0">
      <w:pPr>
        <w:pStyle w:val="2"/>
        <w:rPr>
          <w:sz w:val="24"/>
          <w:szCs w:val="24"/>
        </w:rPr>
      </w:pPr>
      <w:bookmarkStart w:id="1625" w:name="_Toc14992140"/>
      <w:r>
        <w:t xml:space="preserve">7.2 </w:t>
      </w:r>
      <w:r>
        <w:t>低盐食品的调香与调味技术</w:t>
      </w:r>
      <w:bookmarkEnd w:id="1625"/>
    </w:p>
    <w:p w14:paraId="4B12CB59" w14:textId="77777777" w:rsidR="00970176" w:rsidRDefault="008D6EE0">
      <w:pPr>
        <w:pStyle w:val="3"/>
      </w:pPr>
      <w:bookmarkStart w:id="1626" w:name="_Toc14992141"/>
      <w:r>
        <w:t xml:space="preserve">7.2.1 </w:t>
      </w:r>
      <w:r>
        <w:t>低盐食品的调香与调味技术</w:t>
      </w:r>
      <w:bookmarkEnd w:id="1626"/>
    </w:p>
    <w:p w14:paraId="2B0FE4A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我们为什么就这么偏爱食物中的咸味</w:t>
      </w:r>
      <w:r>
        <w:rPr>
          <w:rFonts w:ascii="Times New Roman" w:hAnsi="Times New Roman" w:cs="Times New Roman"/>
          <w:sz w:val="24"/>
          <w:szCs w:val="24"/>
        </w:rPr>
        <w:t>?</w:t>
      </w:r>
      <w:r>
        <w:rPr>
          <w:rFonts w:ascii="Times New Roman" w:hAnsi="Times New Roman" w:cs="Times New Roman"/>
          <w:sz w:val="24"/>
          <w:szCs w:val="24"/>
        </w:rPr>
        <w:t>科学家研究人类口腔内的味蕾，确认</w:t>
      </w:r>
      <w:r>
        <w:rPr>
          <w:rFonts w:ascii="Times New Roman" w:hAnsi="Times New Roman" w:cs="Times New Roman"/>
          <w:sz w:val="24"/>
          <w:szCs w:val="24"/>
        </w:rPr>
        <w:lastRenderedPageBreak/>
        <w:t>了</w:t>
      </w:r>
      <w:r>
        <w:rPr>
          <w:rFonts w:ascii="Times New Roman" w:hAnsi="Times New Roman" w:cs="Times New Roman"/>
          <w:sz w:val="24"/>
          <w:szCs w:val="24"/>
        </w:rPr>
        <w:t>5</w:t>
      </w:r>
      <w:r>
        <w:rPr>
          <w:rFonts w:ascii="Times New Roman" w:hAnsi="Times New Roman" w:cs="Times New Roman"/>
          <w:sz w:val="24"/>
          <w:szCs w:val="24"/>
        </w:rPr>
        <w:t>种味觉感知，即甜、咸、酸、苦和近年新发现的鲜味，由钠离子造成的咸味稳占一席。有趣的是，即使还未养成饮食习惯的婴儿，也已经能尝出食物里的咸和甜了。</w:t>
      </w:r>
      <w:r>
        <w:rPr>
          <w:rFonts w:ascii="Times New Roman" w:hAnsi="Times New Roman" w:cs="Times New Roman"/>
          <w:sz w:val="24"/>
          <w:szCs w:val="24"/>
        </w:rPr>
        <w:br/>
      </w:r>
      <w:r>
        <w:rPr>
          <w:rFonts w:ascii="Times New Roman" w:hAnsi="Times New Roman" w:cs="Times New Roman"/>
          <w:sz w:val="24"/>
          <w:szCs w:val="24"/>
        </w:rPr>
        <w:t xml:space="preserve">　　舌头对钠质的感受至深，咸味给我们口舌带来的满足感是强烈的，但转用调味料未必就是低钠饮食。这完全是个人口味问题，即使减少用盐，可是人们或许比平常多放两匙调味料</w:t>
      </w:r>
      <w:r>
        <w:rPr>
          <w:rFonts w:ascii="Times New Roman" w:hAnsi="Times New Roman" w:cs="Times New Roman"/>
          <w:sz w:val="24"/>
          <w:szCs w:val="24"/>
        </w:rPr>
        <w:t>,</w:t>
      </w:r>
      <w:r>
        <w:rPr>
          <w:rFonts w:ascii="Times New Roman" w:hAnsi="Times New Roman" w:cs="Times New Roman"/>
          <w:sz w:val="24"/>
          <w:szCs w:val="24"/>
        </w:rPr>
        <w:t>来达到相同的味觉刺激。</w:t>
      </w:r>
      <w:r>
        <w:rPr>
          <w:rFonts w:ascii="Times New Roman" w:hAnsi="Times New Roman" w:cs="Times New Roman"/>
          <w:sz w:val="24"/>
          <w:szCs w:val="24"/>
        </w:rPr>
        <w:br/>
      </w:r>
      <w:r>
        <w:rPr>
          <w:rFonts w:ascii="Times New Roman" w:hAnsi="Times New Roman" w:cs="Times New Roman"/>
          <w:sz w:val="24"/>
          <w:szCs w:val="24"/>
        </w:rPr>
        <w:t xml:space="preserve">　　日常生活中的食物标签无须标明钠质含量，但是我们还是可以从成分表内看出蛛丝马迹。以鸡精块为例，一般列出脱水鸡</w:t>
      </w:r>
      <w:r>
        <w:rPr>
          <w:rFonts w:ascii="Times New Roman" w:hAnsi="Times New Roman" w:cs="Times New Roman"/>
          <w:sz w:val="24"/>
          <w:szCs w:val="24"/>
        </w:rPr>
        <w:t>汤、盐、鸡肉、味精等成分，而盐总是名列前茅，说明它的分量半点不少。那么其他调味料又如何</w:t>
      </w:r>
      <w:r>
        <w:rPr>
          <w:rFonts w:ascii="Times New Roman" w:hAnsi="Times New Roman" w:cs="Times New Roman"/>
          <w:sz w:val="24"/>
          <w:szCs w:val="24"/>
        </w:rPr>
        <w:t>?</w:t>
      </w:r>
      <w:r>
        <w:rPr>
          <w:rFonts w:ascii="Times New Roman" w:hAnsi="Times New Roman" w:cs="Times New Roman"/>
          <w:sz w:val="24"/>
          <w:szCs w:val="24"/>
        </w:rPr>
        <w:t>市面上大部分调味料味道的由来其实都是高盐分，毕竟人们喜欢咸味。当然，也有钠盐和低钠酱油这些选择，它带来咸味的原理迥异，主要含俗称代盐的氯化钾，部分产品的钠质含量甚至可以低至零。钾质有稳定血压作用，但是高血钾的肾病和心脏病患者不宜食用，否则影响病情。售价也比一般的盐贵。</w:t>
      </w:r>
    </w:p>
    <w:p w14:paraId="1BC4CEC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然而，健康饮食一定要用特别的低钠产品吗</w:t>
      </w:r>
      <w:r>
        <w:rPr>
          <w:rFonts w:ascii="Times New Roman" w:hAnsi="Times New Roman" w:cs="Times New Roman"/>
          <w:sz w:val="24"/>
          <w:szCs w:val="24"/>
        </w:rPr>
        <w:t>?</w:t>
      </w:r>
      <w:r>
        <w:rPr>
          <w:rFonts w:ascii="Times New Roman" w:hAnsi="Times New Roman" w:cs="Times New Roman"/>
          <w:sz w:val="24"/>
          <w:szCs w:val="24"/>
        </w:rPr>
        <w:t>营养师的答案是不，如何调节自己的口味才是关键所在。毕竟，与其大费周章花钱购买低钠食品，倒不如少放点盐省事。事实上，</w:t>
      </w:r>
      <w:r>
        <w:rPr>
          <w:rFonts w:ascii="Times New Roman" w:hAnsi="Times New Roman" w:cs="Times New Roman"/>
          <w:sz w:val="24"/>
          <w:szCs w:val="24"/>
        </w:rPr>
        <w:t>我们可以恢复对味道的敏感，不会因为太咸的食物吃得多，而尝不出清淡的味道，但这中间需要时间。有这样的例子</w:t>
      </w:r>
      <w:r>
        <w:rPr>
          <w:rFonts w:ascii="Times New Roman" w:hAnsi="Times New Roman" w:cs="Times New Roman"/>
          <w:sz w:val="24"/>
          <w:szCs w:val="24"/>
        </w:rPr>
        <w:t>:</w:t>
      </w:r>
      <w:r>
        <w:rPr>
          <w:rFonts w:ascii="Times New Roman" w:hAnsi="Times New Roman" w:cs="Times New Roman"/>
          <w:sz w:val="24"/>
          <w:szCs w:val="24"/>
        </w:rPr>
        <w:t>一位患者戒食糖分一段日子之后，偶然尝到从前很喜欢的纸包柠檬茶，竟然发觉它甜得不能下咽。</w:t>
      </w:r>
      <w:r>
        <w:rPr>
          <w:rFonts w:ascii="Times New Roman" w:hAnsi="Times New Roman" w:cs="Times New Roman"/>
          <w:sz w:val="24"/>
          <w:szCs w:val="24"/>
        </w:rPr>
        <w:br/>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没有科学证据显示，味蕾会因为接触太多的钠质刺激，而永久损失对咸度的敏感，它只是一时间适应了高咸度罢了。但这是有弯转的，只是自律和习惯的问题。</w:t>
      </w:r>
      <w:r>
        <w:rPr>
          <w:rFonts w:ascii="Times New Roman" w:hAnsi="Times New Roman" w:cs="Times New Roman"/>
          <w:sz w:val="24"/>
          <w:szCs w:val="24"/>
        </w:rPr>
        <w:t>"</w:t>
      </w:r>
      <w:r>
        <w:rPr>
          <w:rFonts w:ascii="Times New Roman" w:hAnsi="Times New Roman" w:cs="Times New Roman"/>
          <w:sz w:val="24"/>
          <w:szCs w:val="24"/>
        </w:rPr>
        <w:t>一位耳鼻喉科医生如此说。</w:t>
      </w:r>
    </w:p>
    <w:p w14:paraId="683CE9B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美食当前，究竟好味在哪里</w:t>
      </w:r>
      <w:r>
        <w:rPr>
          <w:rFonts w:ascii="Times New Roman" w:hAnsi="Times New Roman" w:cs="Times New Roman"/>
          <w:sz w:val="24"/>
          <w:szCs w:val="24"/>
        </w:rPr>
        <w:t>?</w:t>
      </w:r>
      <w:r>
        <w:rPr>
          <w:rFonts w:ascii="Times New Roman" w:hAnsi="Times New Roman" w:cs="Times New Roman"/>
          <w:sz w:val="24"/>
          <w:szCs w:val="24"/>
        </w:rPr>
        <w:t>食家可能会告诉你，他的刁钻舌头在一块牛扒上尝出</w:t>
      </w:r>
      <w:r>
        <w:rPr>
          <w:rFonts w:ascii="Times New Roman" w:hAnsi="Times New Roman" w:cs="Times New Roman"/>
          <w:sz w:val="24"/>
          <w:szCs w:val="24"/>
        </w:rPr>
        <w:t>7</w:t>
      </w:r>
      <w:r>
        <w:rPr>
          <w:rFonts w:ascii="Times New Roman" w:hAnsi="Times New Roman" w:cs="Times New Roman"/>
          <w:sz w:val="24"/>
          <w:szCs w:val="24"/>
        </w:rPr>
        <w:t>种滋味</w:t>
      </w:r>
      <w:r>
        <w:rPr>
          <w:rFonts w:ascii="Times New Roman" w:hAnsi="Times New Roman" w:cs="Times New Roman"/>
          <w:sz w:val="24"/>
          <w:szCs w:val="24"/>
        </w:rPr>
        <w:t>8</w:t>
      </w:r>
      <w:r>
        <w:rPr>
          <w:rFonts w:ascii="Times New Roman" w:hAnsi="Times New Roman" w:cs="Times New Roman"/>
          <w:sz w:val="24"/>
          <w:szCs w:val="24"/>
        </w:rPr>
        <w:t>个层次</w:t>
      </w:r>
      <w:r>
        <w:rPr>
          <w:rFonts w:ascii="Times New Roman" w:hAnsi="Times New Roman" w:cs="Times New Roman"/>
          <w:sz w:val="24"/>
          <w:szCs w:val="24"/>
        </w:rPr>
        <w:t>;</w:t>
      </w:r>
      <w:r>
        <w:rPr>
          <w:rFonts w:ascii="Times New Roman" w:hAnsi="Times New Roman" w:cs="Times New Roman"/>
          <w:sz w:val="24"/>
          <w:szCs w:val="24"/>
        </w:rPr>
        <w:t>但科学家会告诉你，说穿了，我们大脑对食物的美味认知其实是</w:t>
      </w:r>
      <w:r>
        <w:rPr>
          <w:rFonts w:ascii="Times New Roman" w:hAnsi="Times New Roman" w:cs="Times New Roman"/>
          <w:sz w:val="24"/>
          <w:szCs w:val="24"/>
        </w:rPr>
        <w:t>味觉、嗅觉加上食物质感在嘴巴里的总和。也就是说，味觉不是一切，它不过是组成味道的一分子。</w:t>
      </w:r>
      <w:r>
        <w:rPr>
          <w:rFonts w:ascii="Times New Roman" w:hAnsi="Times New Roman" w:cs="Times New Roman"/>
          <w:sz w:val="24"/>
          <w:szCs w:val="24"/>
        </w:rPr>
        <w:br/>
      </w:r>
      <w:r>
        <w:rPr>
          <w:rFonts w:ascii="Times New Roman" w:hAnsi="Times New Roman" w:cs="Times New Roman"/>
          <w:sz w:val="24"/>
          <w:szCs w:val="24"/>
        </w:rPr>
        <w:t xml:space="preserve">　　倘若我们进一步说，在辨识食物这项工作上，嗅觉担当的角色比味觉还要重要，你可能会感到更惊讶。不同的味蕾负责尝出</w:t>
      </w:r>
      <w:r>
        <w:rPr>
          <w:rFonts w:ascii="Times New Roman" w:hAnsi="Times New Roman" w:cs="Times New Roman"/>
          <w:sz w:val="24"/>
          <w:szCs w:val="24"/>
        </w:rPr>
        <w:t>5</w:t>
      </w:r>
      <w:r>
        <w:rPr>
          <w:rFonts w:ascii="Times New Roman" w:hAnsi="Times New Roman" w:cs="Times New Roman"/>
          <w:sz w:val="24"/>
          <w:szCs w:val="24"/>
        </w:rPr>
        <w:t>种味道，食物尝在舌头上的味觉就是这</w:t>
      </w:r>
      <w:r>
        <w:rPr>
          <w:rFonts w:ascii="Times New Roman" w:hAnsi="Times New Roman" w:cs="Times New Roman"/>
          <w:sz w:val="24"/>
          <w:szCs w:val="24"/>
        </w:rPr>
        <w:t>5</w:t>
      </w:r>
      <w:r>
        <w:rPr>
          <w:rFonts w:ascii="Times New Roman" w:hAnsi="Times New Roman" w:cs="Times New Roman"/>
          <w:sz w:val="24"/>
          <w:szCs w:val="24"/>
        </w:rPr>
        <w:t>种味道的不同组合。可是嗅觉却精致多了。虽然我们的鼻子比起远古</w:t>
      </w:r>
      <w:r>
        <w:rPr>
          <w:rFonts w:ascii="Times New Roman" w:hAnsi="Times New Roman" w:cs="Times New Roman"/>
          <w:sz w:val="24"/>
          <w:szCs w:val="24"/>
        </w:rPr>
        <w:lastRenderedPageBreak/>
        <w:t>在野外求存的祖先已经大大退化，但有研究还是指出，一个人起码能嗅出</w:t>
      </w:r>
      <w:r>
        <w:rPr>
          <w:rFonts w:ascii="Times New Roman" w:hAnsi="Times New Roman" w:cs="Times New Roman"/>
          <w:sz w:val="24"/>
          <w:szCs w:val="24"/>
        </w:rPr>
        <w:t>1000</w:t>
      </w:r>
      <w:r>
        <w:rPr>
          <w:rFonts w:ascii="Times New Roman" w:hAnsi="Times New Roman" w:cs="Times New Roman"/>
          <w:sz w:val="24"/>
          <w:szCs w:val="24"/>
        </w:rPr>
        <w:t>种香气。换句话说，能分辨不同的食物，鼻子是功臣。有这样的一个实验，让蒙上眼睛和鼻子的人分别吃梨子和苹果，结果是分不出来，因为两种水果在舌尖上</w:t>
      </w:r>
      <w:r>
        <w:rPr>
          <w:rFonts w:ascii="Times New Roman" w:hAnsi="Times New Roman" w:cs="Times New Roman"/>
          <w:sz w:val="24"/>
          <w:szCs w:val="24"/>
        </w:rPr>
        <w:t>都甜，但那股清香嗅在鼻子里却是独特的。</w:t>
      </w:r>
      <w:r>
        <w:rPr>
          <w:rFonts w:ascii="Times New Roman" w:hAnsi="Times New Roman" w:cs="Times New Roman"/>
          <w:sz w:val="24"/>
          <w:szCs w:val="24"/>
        </w:rPr>
        <w:br/>
      </w:r>
      <w:r>
        <w:rPr>
          <w:rFonts w:ascii="Times New Roman" w:hAnsi="Times New Roman" w:cs="Times New Roman"/>
          <w:sz w:val="24"/>
          <w:szCs w:val="24"/>
        </w:rPr>
        <w:t xml:space="preserve">　　因此，向医生投诉饮食无味的患者，问题不一定出于舌头，更可能是鼻子。我们亦往往有这种经验</w:t>
      </w:r>
      <w:r>
        <w:rPr>
          <w:rFonts w:ascii="Times New Roman" w:hAnsi="Times New Roman" w:cs="Times New Roman"/>
          <w:sz w:val="24"/>
          <w:szCs w:val="24"/>
        </w:rPr>
        <w:t>:</w:t>
      </w:r>
      <w:r>
        <w:rPr>
          <w:rFonts w:ascii="Times New Roman" w:hAnsi="Times New Roman" w:cs="Times New Roman"/>
          <w:sz w:val="24"/>
          <w:szCs w:val="24"/>
        </w:rPr>
        <w:t>伤风鼻塞已经够惨，这时喝咖啡，味道还要差上一截。不同食物对我们构成的味觉和嗅觉组合都会有一点不同，其中一个关键是食物分子本身的挥发性。因此，咖啡好喝是鼻子说的，咸食好吃却是舌头说的，钠质的挥发性较低，尝出来的味道跟嗅觉关系没那么大。</w:t>
      </w:r>
      <w:r>
        <w:rPr>
          <w:rFonts w:ascii="Times New Roman" w:hAnsi="Times New Roman" w:cs="Times New Roman"/>
          <w:sz w:val="24"/>
          <w:szCs w:val="24"/>
        </w:rPr>
        <w:t xml:space="preserve"> </w:t>
      </w:r>
      <w:bookmarkStart w:id="1627" w:name="ref_[1]_6133075"/>
      <w:r>
        <w:rPr>
          <w:rFonts w:ascii="Times New Roman" w:hAnsi="Times New Roman" w:cs="Times New Roman"/>
          <w:sz w:val="24"/>
          <w:szCs w:val="24"/>
        </w:rPr>
        <w:t xml:space="preserve"> </w:t>
      </w:r>
      <w:bookmarkEnd w:id="1627"/>
    </w:p>
    <w:p w14:paraId="03DF6B1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说到底，这跟低钠饮食有何干</w:t>
      </w:r>
      <w:r>
        <w:rPr>
          <w:rFonts w:ascii="Times New Roman" w:hAnsi="Times New Roman" w:cs="Times New Roman"/>
          <w:sz w:val="24"/>
          <w:szCs w:val="24"/>
        </w:rPr>
        <w:t>?</w:t>
      </w:r>
      <w:r>
        <w:rPr>
          <w:rFonts w:ascii="Times New Roman" w:hAnsi="Times New Roman" w:cs="Times New Roman"/>
          <w:sz w:val="24"/>
          <w:szCs w:val="24"/>
        </w:rPr>
        <w:t>原来我们也可以好好利用嗅觉来增加食物的美味，不必一味依赖高钠来刺激味蕾。用天然食材来提升味道，不会增加食物的钠质含</w:t>
      </w:r>
      <w:r>
        <w:rPr>
          <w:rFonts w:ascii="Times New Roman" w:hAnsi="Times New Roman" w:cs="Times New Roman"/>
          <w:sz w:val="24"/>
          <w:szCs w:val="24"/>
        </w:rPr>
        <w:t>量，甚至有抗氧化的好处。</w:t>
      </w:r>
      <w:r>
        <w:rPr>
          <w:rFonts w:ascii="Times New Roman" w:hAnsi="Times New Roman" w:cs="Times New Roman"/>
          <w:sz w:val="24"/>
          <w:szCs w:val="24"/>
        </w:rPr>
        <w:br/>
      </w:r>
      <w:r>
        <w:rPr>
          <w:rFonts w:ascii="Times New Roman" w:hAnsi="Times New Roman" w:cs="Times New Roman"/>
          <w:sz w:val="24"/>
          <w:szCs w:val="24"/>
        </w:rPr>
        <w:t xml:space="preserve">　　除了嗅觉外，我们也可以好好运用自己的第五味觉</w:t>
      </w:r>
      <w:r>
        <w:rPr>
          <w:rFonts w:ascii="Times New Roman" w:hAnsi="Times New Roman" w:cs="Times New Roman"/>
          <w:sz w:val="24"/>
          <w:szCs w:val="24"/>
        </w:rPr>
        <w:t>:“</w:t>
      </w:r>
      <w:r>
        <w:rPr>
          <w:rFonts w:ascii="Times New Roman" w:hAnsi="Times New Roman" w:cs="Times New Roman"/>
          <w:sz w:val="24"/>
          <w:szCs w:val="24"/>
        </w:rPr>
        <w:t>鲜味</w:t>
      </w:r>
      <w:r>
        <w:rPr>
          <w:rFonts w:ascii="Times New Roman" w:hAnsi="Times New Roman" w:cs="Times New Roman"/>
          <w:sz w:val="24"/>
          <w:szCs w:val="24"/>
        </w:rPr>
        <w:t>”</w:t>
      </w:r>
      <w:r>
        <w:rPr>
          <w:rFonts w:ascii="Times New Roman" w:hAnsi="Times New Roman" w:cs="Times New Roman"/>
          <w:sz w:val="24"/>
          <w:szCs w:val="24"/>
        </w:rPr>
        <w:t>。鲜味被列为甜酸苦咸以外的第五种味觉不过是近年的事。科学家发现</w:t>
      </w:r>
      <w:r>
        <w:rPr>
          <w:rFonts w:ascii="Times New Roman" w:hAnsi="Times New Roman" w:cs="Times New Roman"/>
          <w:sz w:val="24"/>
          <w:szCs w:val="24"/>
        </w:rPr>
        <w:t>,</w:t>
      </w:r>
      <w:r>
        <w:rPr>
          <w:rFonts w:ascii="Times New Roman" w:hAnsi="Times New Roman" w:cs="Times New Roman"/>
          <w:sz w:val="24"/>
          <w:szCs w:val="24"/>
        </w:rPr>
        <w:t>谷氨酸</w:t>
      </w:r>
      <w:r>
        <w:rPr>
          <w:rFonts w:ascii="Times New Roman" w:hAnsi="Times New Roman" w:cs="Times New Roman"/>
          <w:sz w:val="24"/>
          <w:szCs w:val="24"/>
        </w:rPr>
        <w:t>(</w:t>
      </w:r>
      <w:r>
        <w:rPr>
          <w:rFonts w:ascii="Times New Roman" w:hAnsi="Times New Roman" w:cs="Times New Roman"/>
          <w:sz w:val="24"/>
          <w:szCs w:val="24"/>
        </w:rPr>
        <w:t>一种氨基酸，即构成蛋白质的成分</w:t>
      </w:r>
      <w:r>
        <w:rPr>
          <w:rFonts w:ascii="Times New Roman" w:hAnsi="Times New Roman" w:cs="Times New Roman"/>
          <w:sz w:val="24"/>
          <w:szCs w:val="24"/>
        </w:rPr>
        <w:t>)</w:t>
      </w:r>
      <w:r>
        <w:rPr>
          <w:rFonts w:ascii="Times New Roman" w:hAnsi="Times New Roman" w:cs="Times New Roman"/>
          <w:sz w:val="24"/>
          <w:szCs w:val="24"/>
        </w:rPr>
        <w:t>能刺激味蕾，产生鲜味的味觉。</w:t>
      </w:r>
      <w:r>
        <w:rPr>
          <w:rFonts w:ascii="Times New Roman" w:hAnsi="Times New Roman" w:cs="Times New Roman"/>
          <w:sz w:val="24"/>
          <w:szCs w:val="24"/>
        </w:rPr>
        <w:br/>
      </w:r>
      <w:r>
        <w:rPr>
          <w:rFonts w:ascii="Times New Roman" w:hAnsi="Times New Roman" w:cs="Times New Roman"/>
          <w:sz w:val="24"/>
          <w:szCs w:val="24"/>
        </w:rPr>
        <w:t xml:space="preserve">　　说到这里</w:t>
      </w:r>
      <w:r>
        <w:rPr>
          <w:rFonts w:ascii="Times New Roman" w:hAnsi="Times New Roman" w:cs="Times New Roman"/>
          <w:sz w:val="24"/>
          <w:szCs w:val="24"/>
        </w:rPr>
        <w:t>,</w:t>
      </w:r>
      <w:r>
        <w:rPr>
          <w:rFonts w:ascii="Times New Roman" w:hAnsi="Times New Roman" w:cs="Times New Roman"/>
          <w:sz w:val="24"/>
          <w:szCs w:val="24"/>
        </w:rPr>
        <w:t>你或许会想到</w:t>
      </w:r>
      <w:r>
        <w:rPr>
          <w:rFonts w:ascii="Times New Roman" w:hAnsi="Times New Roman" w:cs="Times New Roman"/>
          <w:sz w:val="24"/>
          <w:szCs w:val="24"/>
        </w:rPr>
        <w:t>“</w:t>
      </w:r>
      <w:r>
        <w:rPr>
          <w:rFonts w:ascii="Times New Roman" w:hAnsi="Times New Roman" w:cs="Times New Roman"/>
          <w:sz w:val="24"/>
          <w:szCs w:val="24"/>
        </w:rPr>
        <w:t>恶名昭著</w:t>
      </w:r>
      <w:r>
        <w:rPr>
          <w:rFonts w:ascii="Times New Roman" w:hAnsi="Times New Roman" w:cs="Times New Roman"/>
          <w:sz w:val="24"/>
          <w:szCs w:val="24"/>
        </w:rPr>
        <w:t>”</w:t>
      </w:r>
      <w:r>
        <w:rPr>
          <w:rFonts w:ascii="Times New Roman" w:hAnsi="Times New Roman" w:cs="Times New Roman"/>
          <w:sz w:val="24"/>
          <w:szCs w:val="24"/>
        </w:rPr>
        <w:t>的人工味精</w:t>
      </w:r>
      <w:r>
        <w:rPr>
          <w:rFonts w:ascii="Times New Roman" w:hAnsi="Times New Roman" w:cs="Times New Roman"/>
          <w:sz w:val="24"/>
          <w:szCs w:val="24"/>
        </w:rPr>
        <w:t>(</w:t>
      </w:r>
      <w:r>
        <w:rPr>
          <w:rFonts w:ascii="Times New Roman" w:hAnsi="Times New Roman" w:cs="Times New Roman"/>
          <w:sz w:val="24"/>
          <w:szCs w:val="24"/>
        </w:rPr>
        <w:t>话说回来，虽然人们都不喜欢人工味精，但它在医学上导致支气管痉挛或头痛和面部麻痹等严重敏感症的证据未有定案，可以安全食用</w:t>
      </w:r>
      <w:r>
        <w:rPr>
          <w:rFonts w:ascii="Times New Roman" w:hAnsi="Times New Roman" w:cs="Times New Roman"/>
          <w:sz w:val="24"/>
          <w:szCs w:val="24"/>
        </w:rPr>
        <w:t>)</w:t>
      </w:r>
      <w:r>
        <w:rPr>
          <w:rFonts w:ascii="Times New Roman" w:hAnsi="Times New Roman" w:cs="Times New Roman"/>
          <w:sz w:val="24"/>
          <w:szCs w:val="24"/>
        </w:rPr>
        <w:t>。人工味精内固然加入了不少钠质，不是低钠饮食的好选择，但谷氨酸也在天然食物中存在。如果能好好利用这些食物带来的鲜味，那么钠质</w:t>
      </w:r>
      <w:r>
        <w:rPr>
          <w:rFonts w:ascii="Times New Roman" w:hAnsi="Times New Roman" w:cs="Times New Roman"/>
          <w:sz w:val="24"/>
          <w:szCs w:val="24"/>
        </w:rPr>
        <w:t>的用量又可以调低了。</w:t>
      </w:r>
      <w:r>
        <w:rPr>
          <w:rFonts w:ascii="Times New Roman" w:hAnsi="Times New Roman" w:cs="Times New Roman"/>
          <w:sz w:val="24"/>
          <w:szCs w:val="24"/>
        </w:rPr>
        <w:br/>
      </w:r>
      <w:r>
        <w:rPr>
          <w:rFonts w:ascii="Times New Roman" w:hAnsi="Times New Roman" w:cs="Times New Roman"/>
          <w:sz w:val="24"/>
          <w:szCs w:val="24"/>
        </w:rPr>
        <w:t xml:space="preserve">　　这些含谷氨酸的食物包括</w:t>
      </w:r>
      <w:hyperlink r:id="rId112">
        <w:r>
          <w:rPr>
            <w:rFonts w:ascii="Times New Roman" w:hAnsi="Times New Roman" w:cs="Times New Roman"/>
            <w:sz w:val="24"/>
            <w:szCs w:val="24"/>
          </w:rPr>
          <w:t>昆布</w:t>
        </w:r>
      </w:hyperlink>
      <w:r>
        <w:rPr>
          <w:rFonts w:ascii="Times New Roman" w:hAnsi="Times New Roman" w:cs="Times New Roman"/>
          <w:sz w:val="24"/>
          <w:szCs w:val="24"/>
        </w:rPr>
        <w:t>、番茄、菇类和部分芝士等，必须经过长时间的加热，才能从食物蛋白质中释放鲜味。原来，很多人比科学家更早一步发现这个道理，所以日本人喜欢用昆布煮高汤、中国人喜欢炫冬菇、法国人会煸芝士、意大利人爱煮番茄酱，这些都是为食物增添风味的好办法。</w:t>
      </w:r>
    </w:p>
    <w:p w14:paraId="2D1B7DF6" w14:textId="77777777" w:rsidR="00970176" w:rsidRDefault="008D6EE0">
      <w:pPr>
        <w:pStyle w:val="3"/>
      </w:pPr>
      <w:bookmarkStart w:id="1628" w:name="_Toc14992142"/>
      <w:r>
        <w:t xml:space="preserve">7.2.2 </w:t>
      </w:r>
      <w:r>
        <w:t>食品的降盐应用</w:t>
      </w:r>
      <w:bookmarkEnd w:id="1628"/>
    </w:p>
    <w:p w14:paraId="12BC19D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方便面，又称</w:t>
      </w:r>
      <w:hyperlink r:id="rId113">
        <w:r>
          <w:rPr>
            <w:rFonts w:ascii="Times New Roman" w:hAnsi="Times New Roman" w:cs="Times New Roman"/>
            <w:sz w:val="24"/>
            <w:szCs w:val="24"/>
          </w:rPr>
          <w:t>快餐面</w:t>
        </w:r>
      </w:hyperlink>
      <w:r>
        <w:rPr>
          <w:rFonts w:ascii="Times New Roman" w:hAnsi="Times New Roman" w:cs="Times New Roman"/>
          <w:sz w:val="24"/>
          <w:szCs w:val="24"/>
        </w:rPr>
        <w:t>、</w:t>
      </w:r>
      <w:hyperlink r:id="rId114">
        <w:r>
          <w:rPr>
            <w:rFonts w:ascii="Times New Roman" w:hAnsi="Times New Roman" w:cs="Times New Roman"/>
            <w:sz w:val="24"/>
            <w:szCs w:val="24"/>
          </w:rPr>
          <w:t>泡面</w:t>
        </w:r>
      </w:hyperlink>
      <w:r>
        <w:rPr>
          <w:rFonts w:ascii="Times New Roman" w:hAnsi="Times New Roman" w:cs="Times New Roman"/>
          <w:sz w:val="24"/>
          <w:szCs w:val="24"/>
        </w:rPr>
        <w:t>、</w:t>
      </w:r>
      <w:hyperlink r:id="rId115">
        <w:r>
          <w:rPr>
            <w:rFonts w:ascii="Times New Roman" w:hAnsi="Times New Roman" w:cs="Times New Roman"/>
            <w:sz w:val="24"/>
            <w:szCs w:val="24"/>
          </w:rPr>
          <w:t>杯面</w:t>
        </w:r>
      </w:hyperlink>
      <w:r>
        <w:rPr>
          <w:rFonts w:ascii="Times New Roman" w:hAnsi="Times New Roman" w:cs="Times New Roman"/>
          <w:sz w:val="24"/>
          <w:szCs w:val="24"/>
        </w:rPr>
        <w:t>、</w:t>
      </w:r>
      <w:hyperlink r:id="rId116">
        <w:r>
          <w:rPr>
            <w:rFonts w:ascii="Times New Roman" w:hAnsi="Times New Roman" w:cs="Times New Roman"/>
            <w:sz w:val="24"/>
            <w:szCs w:val="24"/>
          </w:rPr>
          <w:t>快熟面</w:t>
        </w:r>
      </w:hyperlink>
      <w:r>
        <w:rPr>
          <w:rFonts w:ascii="Times New Roman" w:hAnsi="Times New Roman" w:cs="Times New Roman"/>
          <w:sz w:val="24"/>
          <w:szCs w:val="24"/>
        </w:rPr>
        <w:t>、</w:t>
      </w:r>
      <w:hyperlink r:id="rId117">
        <w:r>
          <w:rPr>
            <w:rFonts w:ascii="Times New Roman" w:hAnsi="Times New Roman" w:cs="Times New Roman"/>
            <w:sz w:val="24"/>
            <w:szCs w:val="24"/>
          </w:rPr>
          <w:t>速食面</w:t>
        </w:r>
      </w:hyperlink>
      <w:r>
        <w:rPr>
          <w:rFonts w:ascii="Times New Roman" w:hAnsi="Times New Roman" w:cs="Times New Roman"/>
          <w:sz w:val="24"/>
          <w:szCs w:val="24"/>
        </w:rPr>
        <w:t>、</w:t>
      </w:r>
      <w:hyperlink r:id="rId118">
        <w:r>
          <w:rPr>
            <w:rFonts w:ascii="Times New Roman" w:hAnsi="Times New Roman" w:cs="Times New Roman"/>
            <w:sz w:val="24"/>
            <w:szCs w:val="24"/>
          </w:rPr>
          <w:t>即食面</w:t>
        </w:r>
      </w:hyperlink>
      <w:r>
        <w:rPr>
          <w:rFonts w:ascii="Times New Roman" w:hAnsi="Times New Roman" w:cs="Times New Roman"/>
          <w:sz w:val="24"/>
          <w:szCs w:val="24"/>
        </w:rPr>
        <w:t>，香港则</w:t>
      </w:r>
      <w:r>
        <w:rPr>
          <w:rFonts w:ascii="Times New Roman" w:hAnsi="Times New Roman" w:cs="Times New Roman"/>
          <w:sz w:val="24"/>
          <w:szCs w:val="24"/>
        </w:rPr>
        <w:t>称之为</w:t>
      </w:r>
      <w:hyperlink r:id="rId119">
        <w:r>
          <w:rPr>
            <w:rFonts w:ascii="Times New Roman" w:hAnsi="Times New Roman" w:cs="Times New Roman"/>
            <w:sz w:val="24"/>
            <w:szCs w:val="24"/>
          </w:rPr>
          <w:t>公仔面</w:t>
        </w:r>
      </w:hyperlink>
      <w:r>
        <w:rPr>
          <w:rFonts w:ascii="Times New Roman" w:hAnsi="Times New Roman" w:cs="Times New Roman"/>
          <w:sz w:val="24"/>
          <w:szCs w:val="24"/>
        </w:rPr>
        <w:t>，是一种可在短时间之内用热水泡熟食用的面制</w:t>
      </w:r>
      <w:hyperlink r:id="rId120">
        <w:r>
          <w:rPr>
            <w:rFonts w:ascii="Times New Roman" w:hAnsi="Times New Roman" w:cs="Times New Roman"/>
            <w:sz w:val="24"/>
            <w:szCs w:val="24"/>
          </w:rPr>
          <w:t>食品</w:t>
        </w:r>
      </w:hyperlink>
      <w:r>
        <w:rPr>
          <w:rFonts w:ascii="Times New Roman" w:hAnsi="Times New Roman" w:cs="Times New Roman"/>
          <w:sz w:val="24"/>
          <w:szCs w:val="24"/>
        </w:rPr>
        <w:t>。方便面是通过对</w:t>
      </w:r>
      <w:r>
        <w:rPr>
          <w:rFonts w:ascii="Times New Roman" w:hAnsi="Times New Roman" w:cs="Times New Roman"/>
          <w:sz w:val="24"/>
          <w:szCs w:val="24"/>
        </w:rPr>
        <w:lastRenderedPageBreak/>
        <w:t>切丝出来的面条进行</w:t>
      </w:r>
      <w:hyperlink r:id="rId121">
        <w:r>
          <w:rPr>
            <w:rFonts w:ascii="Times New Roman" w:hAnsi="Times New Roman" w:cs="Times New Roman"/>
            <w:sz w:val="24"/>
            <w:szCs w:val="24"/>
          </w:rPr>
          <w:t>蒸煮</w:t>
        </w:r>
      </w:hyperlink>
      <w:r>
        <w:rPr>
          <w:rFonts w:ascii="Times New Roman" w:hAnsi="Times New Roman" w:cs="Times New Roman"/>
          <w:sz w:val="24"/>
          <w:szCs w:val="24"/>
        </w:rPr>
        <w:t>、</w:t>
      </w:r>
      <w:hyperlink r:id="rId122">
        <w:r>
          <w:rPr>
            <w:rFonts w:ascii="Times New Roman" w:hAnsi="Times New Roman" w:cs="Times New Roman"/>
            <w:sz w:val="24"/>
            <w:szCs w:val="24"/>
          </w:rPr>
          <w:t>油炸</w:t>
        </w:r>
      </w:hyperlink>
      <w:r>
        <w:rPr>
          <w:rFonts w:ascii="Times New Roman" w:hAnsi="Times New Roman" w:cs="Times New Roman"/>
          <w:sz w:val="24"/>
          <w:szCs w:val="24"/>
        </w:rPr>
        <w:t>，让面条形状固定（一般为方形或圆形），食用前以开水冲泡，溶解</w:t>
      </w:r>
      <w:hyperlink r:id="rId123">
        <w:r>
          <w:rPr>
            <w:rFonts w:ascii="Times New Roman" w:hAnsi="Times New Roman" w:cs="Times New Roman"/>
            <w:sz w:val="24"/>
            <w:szCs w:val="24"/>
          </w:rPr>
          <w:t>调味料</w:t>
        </w:r>
      </w:hyperlink>
      <w:r>
        <w:rPr>
          <w:rFonts w:ascii="Times New Roman" w:hAnsi="Times New Roman" w:cs="Times New Roman"/>
          <w:sz w:val="24"/>
          <w:szCs w:val="24"/>
        </w:rPr>
        <w:t>，并将面条加热冲泡开，在短时间（一般在</w:t>
      </w:r>
      <w:r>
        <w:rPr>
          <w:rFonts w:ascii="Times New Roman" w:hAnsi="Times New Roman" w:cs="Times New Roman"/>
          <w:sz w:val="24"/>
          <w:szCs w:val="24"/>
        </w:rPr>
        <w:t>3</w:t>
      </w:r>
      <w:r>
        <w:rPr>
          <w:rFonts w:ascii="Times New Roman" w:hAnsi="Times New Roman" w:cs="Times New Roman"/>
          <w:sz w:val="24"/>
          <w:szCs w:val="24"/>
        </w:rPr>
        <w:t>分钟内）内便可食用的即食方便</w:t>
      </w:r>
      <w:r>
        <w:rPr>
          <w:rFonts w:ascii="Times New Roman" w:hAnsi="Times New Roman" w:cs="Times New Roman"/>
          <w:sz w:val="24"/>
          <w:szCs w:val="24"/>
        </w:rPr>
        <w:t>食品。如今市场上各种品牌的方便面充斥着各大</w:t>
      </w:r>
      <w:hyperlink r:id="rId124">
        <w:r>
          <w:rPr>
            <w:rFonts w:ascii="Times New Roman" w:hAnsi="Times New Roman" w:cs="Times New Roman"/>
            <w:sz w:val="24"/>
            <w:szCs w:val="24"/>
          </w:rPr>
          <w:t>商场</w:t>
        </w:r>
      </w:hyperlink>
      <w:r>
        <w:rPr>
          <w:rFonts w:ascii="Times New Roman" w:hAnsi="Times New Roman" w:cs="Times New Roman"/>
          <w:sz w:val="24"/>
          <w:szCs w:val="24"/>
        </w:rPr>
        <w:t>的货架，从大型零售超市到街头的小门头</w:t>
      </w:r>
      <w:hyperlink r:id="rId125">
        <w:r>
          <w:rPr>
            <w:rFonts w:ascii="Times New Roman" w:hAnsi="Times New Roman" w:cs="Times New Roman"/>
            <w:sz w:val="24"/>
            <w:szCs w:val="24"/>
          </w:rPr>
          <w:t>商铺</w:t>
        </w:r>
      </w:hyperlink>
      <w:r>
        <w:rPr>
          <w:rFonts w:ascii="Times New Roman" w:hAnsi="Times New Roman" w:cs="Times New Roman"/>
          <w:sz w:val="24"/>
          <w:szCs w:val="24"/>
        </w:rPr>
        <w:t>都能够看到它的身影。</w:t>
      </w:r>
    </w:p>
    <w:p w14:paraId="55380DE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2000</w:t>
      </w:r>
      <w:r>
        <w:rPr>
          <w:rFonts w:ascii="Times New Roman" w:hAnsi="Times New Roman" w:cs="Times New Roman"/>
          <w:sz w:val="24"/>
          <w:szCs w:val="24"/>
        </w:rPr>
        <w:t>～</w:t>
      </w:r>
      <w:r>
        <w:rPr>
          <w:rFonts w:ascii="Times New Roman" w:hAnsi="Times New Roman" w:cs="Times New Roman"/>
          <w:sz w:val="24"/>
          <w:szCs w:val="24"/>
        </w:rPr>
        <w:t>2010</w:t>
      </w:r>
      <w:r>
        <w:rPr>
          <w:rFonts w:ascii="Times New Roman" w:hAnsi="Times New Roman" w:cs="Times New Roman"/>
          <w:sz w:val="24"/>
          <w:szCs w:val="24"/>
        </w:rPr>
        <w:t>年，是中国面制品行业从成长走向成熟的关键时期，也是中国民营企业成长壮大、培育品牌的重要</w:t>
      </w:r>
      <w:r>
        <w:rPr>
          <w:rFonts w:ascii="Times New Roman" w:hAnsi="Times New Roman" w:cs="Times New Roman"/>
          <w:sz w:val="24"/>
          <w:szCs w:val="24"/>
        </w:rPr>
        <w:t>过程。十年间，方便面的总量由</w:t>
      </w:r>
      <w:r>
        <w:rPr>
          <w:rFonts w:ascii="Times New Roman" w:hAnsi="Times New Roman" w:cs="Times New Roman"/>
          <w:sz w:val="24"/>
          <w:szCs w:val="24"/>
        </w:rPr>
        <w:t>2000</w:t>
      </w:r>
      <w:r>
        <w:rPr>
          <w:rFonts w:ascii="Times New Roman" w:hAnsi="Times New Roman" w:cs="Times New Roman"/>
          <w:sz w:val="24"/>
          <w:szCs w:val="24"/>
        </w:rPr>
        <w:t>年的</w:t>
      </w:r>
      <w:r>
        <w:rPr>
          <w:rFonts w:ascii="Times New Roman" w:hAnsi="Times New Roman" w:cs="Times New Roman"/>
          <w:sz w:val="24"/>
          <w:szCs w:val="24"/>
        </w:rPr>
        <w:t>191.5</w:t>
      </w:r>
      <w:r>
        <w:rPr>
          <w:rFonts w:ascii="Times New Roman" w:hAnsi="Times New Roman" w:cs="Times New Roman"/>
          <w:sz w:val="24"/>
          <w:szCs w:val="24"/>
        </w:rPr>
        <w:t>亿包增至</w:t>
      </w:r>
      <w:r>
        <w:rPr>
          <w:rFonts w:ascii="Times New Roman" w:hAnsi="Times New Roman" w:cs="Times New Roman"/>
          <w:sz w:val="24"/>
          <w:szCs w:val="24"/>
        </w:rPr>
        <w:t>459.5</w:t>
      </w:r>
      <w:r>
        <w:rPr>
          <w:rFonts w:ascii="Times New Roman" w:hAnsi="Times New Roman" w:cs="Times New Roman"/>
          <w:sz w:val="24"/>
          <w:szCs w:val="24"/>
        </w:rPr>
        <w:t>亿包，年均增速达</w:t>
      </w:r>
      <w:r>
        <w:rPr>
          <w:rFonts w:ascii="Times New Roman" w:hAnsi="Times New Roman" w:cs="Times New Roman"/>
          <w:sz w:val="24"/>
          <w:szCs w:val="24"/>
        </w:rPr>
        <w:t>24%</w:t>
      </w:r>
      <w:r>
        <w:rPr>
          <w:rFonts w:ascii="Times New Roman" w:hAnsi="Times New Roman" w:cs="Times New Roman"/>
          <w:sz w:val="24"/>
          <w:szCs w:val="24"/>
        </w:rPr>
        <w:t>；销售额从</w:t>
      </w:r>
      <w:r>
        <w:rPr>
          <w:rFonts w:ascii="Times New Roman" w:hAnsi="Times New Roman" w:cs="Times New Roman"/>
          <w:sz w:val="24"/>
          <w:szCs w:val="24"/>
        </w:rPr>
        <w:t>2000</w:t>
      </w:r>
      <w:r>
        <w:rPr>
          <w:rFonts w:ascii="Times New Roman" w:hAnsi="Times New Roman" w:cs="Times New Roman"/>
          <w:sz w:val="24"/>
          <w:szCs w:val="24"/>
        </w:rPr>
        <w:t>年的</w:t>
      </w:r>
      <w:r>
        <w:rPr>
          <w:rFonts w:ascii="Times New Roman" w:hAnsi="Times New Roman" w:cs="Times New Roman"/>
          <w:sz w:val="24"/>
          <w:szCs w:val="24"/>
        </w:rPr>
        <w:t>169.1</w:t>
      </w:r>
      <w:r>
        <w:rPr>
          <w:rFonts w:ascii="Times New Roman" w:hAnsi="Times New Roman" w:cs="Times New Roman"/>
          <w:sz w:val="24"/>
          <w:szCs w:val="24"/>
        </w:rPr>
        <w:t>亿元增至</w:t>
      </w:r>
      <w:r>
        <w:rPr>
          <w:rFonts w:ascii="Times New Roman" w:hAnsi="Times New Roman" w:cs="Times New Roman"/>
          <w:sz w:val="24"/>
          <w:szCs w:val="24"/>
        </w:rPr>
        <w:t>457.18</w:t>
      </w:r>
      <w:r>
        <w:rPr>
          <w:rFonts w:ascii="Times New Roman" w:hAnsi="Times New Roman" w:cs="Times New Roman"/>
          <w:sz w:val="24"/>
          <w:szCs w:val="24"/>
        </w:rPr>
        <w:t>亿元，平均增速</w:t>
      </w:r>
      <w:r>
        <w:rPr>
          <w:rFonts w:ascii="Times New Roman" w:hAnsi="Times New Roman" w:cs="Times New Roman"/>
          <w:sz w:val="24"/>
          <w:szCs w:val="24"/>
        </w:rPr>
        <w:t>26.9%</w:t>
      </w:r>
      <w:r>
        <w:rPr>
          <w:rFonts w:ascii="Times New Roman" w:hAnsi="Times New Roman" w:cs="Times New Roman"/>
          <w:sz w:val="24"/>
          <w:szCs w:val="24"/>
        </w:rPr>
        <w:t>。十年间，方便面的市场格局变化深刻，企业由</w:t>
      </w:r>
      <w:r>
        <w:rPr>
          <w:rFonts w:ascii="Times New Roman" w:hAnsi="Times New Roman" w:cs="Times New Roman"/>
          <w:sz w:val="24"/>
          <w:szCs w:val="24"/>
        </w:rPr>
        <w:t>800</w:t>
      </w:r>
      <w:r>
        <w:rPr>
          <w:rFonts w:ascii="Times New Roman" w:hAnsi="Times New Roman" w:cs="Times New Roman"/>
          <w:sz w:val="24"/>
          <w:szCs w:val="24"/>
        </w:rPr>
        <w:t>余个减至</w:t>
      </w:r>
      <w:r>
        <w:rPr>
          <w:rFonts w:ascii="Times New Roman" w:hAnsi="Times New Roman" w:cs="Times New Roman"/>
          <w:sz w:val="24"/>
          <w:szCs w:val="24"/>
        </w:rPr>
        <w:t>80</w:t>
      </w:r>
      <w:r>
        <w:rPr>
          <w:rFonts w:ascii="Times New Roman" w:hAnsi="Times New Roman" w:cs="Times New Roman"/>
          <w:sz w:val="24"/>
          <w:szCs w:val="24"/>
        </w:rPr>
        <w:t>个左右，淘汰率高达</w:t>
      </w:r>
      <w:r>
        <w:rPr>
          <w:rFonts w:ascii="Times New Roman" w:hAnsi="Times New Roman" w:cs="Times New Roman"/>
          <w:sz w:val="24"/>
          <w:szCs w:val="24"/>
        </w:rPr>
        <w:t>90%</w:t>
      </w:r>
      <w:r>
        <w:rPr>
          <w:rFonts w:ascii="Times New Roman" w:hAnsi="Times New Roman" w:cs="Times New Roman"/>
          <w:sz w:val="24"/>
          <w:szCs w:val="24"/>
        </w:rPr>
        <w:t>以上。这十年，也是中国方便面由快速发展到逐年下降的转折期。它同时面临着渗透率降低，尤其是低价面消费人群流失严重的困境。而低价面人群的大量流失，将动摇行业发展的底部，将难以支撑高端面的持续成长。</w:t>
      </w:r>
    </w:p>
    <w:p w14:paraId="627ACEC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而十年间行业最重要的成就，是康师傅的成功运作及以今麦郎、白象为代表的</w:t>
      </w:r>
      <w:r>
        <w:rPr>
          <w:rFonts w:ascii="Times New Roman" w:hAnsi="Times New Roman" w:cs="Times New Roman"/>
          <w:sz w:val="24"/>
          <w:szCs w:val="24"/>
        </w:rPr>
        <w:t>中国民营企业的艰难崛起及全国品牌的形成。实现着对行业从数量追求向价值提升的转型。</w:t>
      </w:r>
    </w:p>
    <w:p w14:paraId="1C5BA36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中国面制品行业在</w:t>
      </w:r>
      <w:r>
        <w:rPr>
          <w:rFonts w:ascii="Times New Roman" w:hAnsi="Times New Roman" w:cs="Times New Roman"/>
          <w:sz w:val="24"/>
          <w:szCs w:val="24"/>
        </w:rPr>
        <w:t>“</w:t>
      </w:r>
      <w:r>
        <w:rPr>
          <w:rFonts w:ascii="Times New Roman" w:hAnsi="Times New Roman" w:cs="Times New Roman"/>
          <w:sz w:val="24"/>
          <w:szCs w:val="24"/>
        </w:rPr>
        <w:t>市场之手</w:t>
      </w:r>
      <w:r>
        <w:rPr>
          <w:rFonts w:ascii="Times New Roman" w:hAnsi="Times New Roman" w:cs="Times New Roman"/>
          <w:sz w:val="24"/>
          <w:szCs w:val="24"/>
        </w:rPr>
        <w:t>”</w:t>
      </w:r>
      <w:r>
        <w:rPr>
          <w:rFonts w:ascii="Times New Roman" w:hAnsi="Times New Roman" w:cs="Times New Roman"/>
          <w:sz w:val="24"/>
          <w:szCs w:val="24"/>
        </w:rPr>
        <w:t>的推动下，行业的创新步伐加速，整体水平有了显著的提升。十年间，共生产出</w:t>
      </w:r>
      <w:r>
        <w:rPr>
          <w:rFonts w:ascii="Times New Roman" w:hAnsi="Times New Roman" w:cs="Times New Roman"/>
          <w:sz w:val="24"/>
          <w:szCs w:val="24"/>
        </w:rPr>
        <w:t>3204</w:t>
      </w:r>
      <w:r>
        <w:rPr>
          <w:rFonts w:ascii="Times New Roman" w:hAnsi="Times New Roman" w:cs="Times New Roman"/>
          <w:sz w:val="24"/>
          <w:szCs w:val="24"/>
        </w:rPr>
        <w:t>亿包方便面，转化小麦的</w:t>
      </w:r>
      <w:r>
        <w:rPr>
          <w:rFonts w:ascii="Times New Roman" w:hAnsi="Times New Roman" w:cs="Times New Roman"/>
          <w:sz w:val="24"/>
          <w:szCs w:val="24"/>
        </w:rPr>
        <w:t>10%</w:t>
      </w:r>
      <w:r>
        <w:rPr>
          <w:rFonts w:ascii="Times New Roman" w:hAnsi="Times New Roman" w:cs="Times New Roman"/>
          <w:sz w:val="24"/>
          <w:szCs w:val="24"/>
        </w:rPr>
        <w:t>，创造了</w:t>
      </w:r>
      <w:r>
        <w:rPr>
          <w:rFonts w:ascii="Times New Roman" w:hAnsi="Times New Roman" w:cs="Times New Roman"/>
          <w:sz w:val="24"/>
          <w:szCs w:val="24"/>
        </w:rPr>
        <w:t>2861</w:t>
      </w:r>
      <w:r>
        <w:rPr>
          <w:rFonts w:ascii="Times New Roman" w:hAnsi="Times New Roman" w:cs="Times New Roman"/>
          <w:sz w:val="24"/>
          <w:szCs w:val="24"/>
        </w:rPr>
        <w:t>亿的产值。它的成长依托于中国面机包装行业的进步与中国咸味香精及天然香料的创新。中国咸味香精调味料完成了对</w:t>
      </w:r>
      <w:r>
        <w:rPr>
          <w:rFonts w:ascii="Times New Roman" w:hAnsi="Times New Roman" w:cs="Times New Roman"/>
          <w:sz w:val="24"/>
          <w:szCs w:val="24"/>
        </w:rPr>
        <w:t>“</w:t>
      </w:r>
      <w:r>
        <w:rPr>
          <w:rFonts w:ascii="Times New Roman" w:hAnsi="Times New Roman" w:cs="Times New Roman"/>
          <w:sz w:val="24"/>
          <w:szCs w:val="24"/>
        </w:rPr>
        <w:t>中国风味</w:t>
      </w:r>
      <w:r>
        <w:rPr>
          <w:rFonts w:ascii="Times New Roman" w:hAnsi="Times New Roman" w:cs="Times New Roman"/>
          <w:sz w:val="24"/>
          <w:szCs w:val="24"/>
        </w:rPr>
        <w:t>”</w:t>
      </w:r>
      <w:r>
        <w:rPr>
          <w:rFonts w:ascii="Times New Roman" w:hAnsi="Times New Roman" w:cs="Times New Roman"/>
          <w:sz w:val="24"/>
          <w:szCs w:val="24"/>
        </w:rPr>
        <w:t>的初步探索，确立了</w:t>
      </w:r>
      <w:r>
        <w:rPr>
          <w:rFonts w:ascii="Times New Roman" w:hAnsi="Times New Roman" w:cs="Times New Roman"/>
          <w:sz w:val="24"/>
          <w:szCs w:val="24"/>
        </w:rPr>
        <w:t>“</w:t>
      </w:r>
      <w:r>
        <w:rPr>
          <w:rFonts w:ascii="Times New Roman" w:hAnsi="Times New Roman" w:cs="Times New Roman"/>
          <w:sz w:val="24"/>
          <w:szCs w:val="24"/>
        </w:rPr>
        <w:t>味料同源</w:t>
      </w:r>
      <w:r>
        <w:rPr>
          <w:rFonts w:ascii="Times New Roman" w:hAnsi="Times New Roman" w:cs="Times New Roman"/>
          <w:sz w:val="24"/>
          <w:szCs w:val="24"/>
        </w:rPr>
        <w:t>”</w:t>
      </w:r>
      <w:r>
        <w:rPr>
          <w:rFonts w:ascii="Times New Roman" w:hAnsi="Times New Roman" w:cs="Times New Roman"/>
          <w:sz w:val="24"/>
          <w:szCs w:val="24"/>
        </w:rPr>
        <w:t>的绿色生存命题，用十年的持续创新，研发出各种源自天然的风味物质，独凤轩及河南企业对骨禽类产品的开发，及顶味、华海、味海对海鲜调味料的开</w:t>
      </w:r>
      <w:r>
        <w:rPr>
          <w:rFonts w:ascii="Times New Roman" w:hAnsi="Times New Roman" w:cs="Times New Roman"/>
          <w:sz w:val="24"/>
          <w:szCs w:val="24"/>
        </w:rPr>
        <w:t>发，快速追赶日本的水平，行业用独具中国风格的创新，将方便面调味料中特有的工业香气，回归于家常风味。咸味香精及调味料从方便面起步，并在对肉制品、调味料、</w:t>
      </w:r>
      <w:r>
        <w:rPr>
          <w:rFonts w:ascii="Times New Roman" w:hAnsi="Times New Roman" w:cs="Times New Roman"/>
          <w:sz w:val="24"/>
          <w:szCs w:val="24"/>
        </w:rPr>
        <w:t xml:space="preserve"> </w:t>
      </w:r>
      <w:r>
        <w:rPr>
          <w:rFonts w:ascii="Times New Roman" w:hAnsi="Times New Roman" w:cs="Times New Roman"/>
          <w:sz w:val="24"/>
          <w:szCs w:val="24"/>
        </w:rPr>
        <w:t>烘焙、冷冻食品业的渗透中成熟，行业已达到</w:t>
      </w:r>
      <w:r>
        <w:rPr>
          <w:rFonts w:ascii="Times New Roman" w:hAnsi="Times New Roman" w:cs="Times New Roman"/>
          <w:sz w:val="24"/>
          <w:szCs w:val="24"/>
        </w:rPr>
        <w:t>50</w:t>
      </w:r>
      <w:r>
        <w:rPr>
          <w:rFonts w:ascii="Times New Roman" w:hAnsi="Times New Roman" w:cs="Times New Roman"/>
          <w:sz w:val="24"/>
          <w:szCs w:val="24"/>
        </w:rPr>
        <w:t>亿元的年产值。关于减盐的需求和创新也从中脱颖而出。</w:t>
      </w:r>
    </w:p>
    <w:p w14:paraId="02986A9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为了提升广大消费者对于减盐的认知，世界营养组织建议食品公司在食品标签上标识盐含量，使消费者可以通过查看标签掌握自己每天盐的摄入情况。</w:t>
      </w:r>
    </w:p>
    <w:p w14:paraId="2C3E7B06"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noProof/>
          <w:sz w:val="20"/>
        </w:rPr>
        <w:lastRenderedPageBreak/>
        <w:drawing>
          <wp:inline distT="0" distB="0" distL="0" distR="0" wp14:anchorId="016ECB7F" wp14:editId="12817F90">
            <wp:extent cx="4968875" cy="197993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69510" cy="1980565"/>
                    </a:xfrm>
                    <a:prstGeom prst="rect">
                      <a:avLst/>
                    </a:prstGeom>
                    <a:ln cap="flat"/>
                  </pic:spPr>
                </pic:pic>
              </a:graphicData>
            </a:graphic>
          </wp:inline>
        </w:drawing>
      </w:r>
    </w:p>
    <w:p w14:paraId="7402704B" w14:textId="77777777" w:rsidR="00970176" w:rsidRDefault="008D6EE0">
      <w:pPr>
        <w:spacing w:line="360" w:lineRule="auto"/>
        <w:ind w:firstLine="480"/>
        <w:jc w:val="center"/>
        <w:rPr>
          <w:rFonts w:ascii="Times New Roman" w:hAnsi="Times New Roman" w:cs="Times New Roman"/>
          <w:sz w:val="24"/>
          <w:szCs w:val="24"/>
        </w:rPr>
      </w:pPr>
      <w:r>
        <w:rPr>
          <w:rFonts w:ascii="Times New Roman" w:hAnsi="Times New Roman" w:cs="Times New Roman"/>
          <w:sz w:val="24"/>
          <w:szCs w:val="24"/>
        </w:rPr>
        <w:t>图</w:t>
      </w:r>
      <w:r>
        <w:rPr>
          <w:rFonts w:ascii="Times New Roman" w:hAnsi="Times New Roman" w:cs="Times New Roman"/>
          <w:sz w:val="24"/>
          <w:szCs w:val="24"/>
        </w:rPr>
        <w:t xml:space="preserve">7.1 </w:t>
      </w:r>
      <w:r>
        <w:rPr>
          <w:rFonts w:ascii="Times New Roman" w:hAnsi="Times New Roman" w:cs="Times New Roman"/>
          <w:sz w:val="24"/>
          <w:szCs w:val="24"/>
        </w:rPr>
        <w:t>食品标签上标识盐含量</w:t>
      </w:r>
    </w:p>
    <w:p w14:paraId="1C9AD94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而像各公司的老坛酸菜风味的产品也占据了市场最畅销产品之一。以下图示是中国几大方便面公司老坛酸菜</w:t>
      </w:r>
      <w:r>
        <w:rPr>
          <w:rFonts w:ascii="Times New Roman" w:hAnsi="Times New Roman" w:cs="Times New Roman"/>
          <w:sz w:val="24"/>
          <w:szCs w:val="24"/>
        </w:rPr>
        <w:t>方便面钠含量现状：</w:t>
      </w:r>
    </w:p>
    <w:p w14:paraId="7B8EE962" w14:textId="77777777" w:rsidR="00970176" w:rsidRDefault="008D6EE0">
      <w:pPr>
        <w:spacing w:line="360" w:lineRule="auto"/>
        <w:ind w:firstLine="240"/>
        <w:rPr>
          <w:rFonts w:ascii="Times New Roman" w:hAnsi="Times New Roman" w:cs="Times New Roman"/>
          <w:sz w:val="24"/>
          <w:szCs w:val="24"/>
        </w:rPr>
      </w:pPr>
      <w:r>
        <w:rPr>
          <w:rFonts w:ascii="Times New Roman" w:hAnsi="Times New Roman" w:cs="Times New Roman"/>
          <w:noProof/>
          <w:sz w:val="20"/>
        </w:rPr>
        <w:drawing>
          <wp:inline distT="0" distB="0" distL="0" distR="0" wp14:anchorId="0D07622D" wp14:editId="6F4E136D">
            <wp:extent cx="5147310" cy="2651125"/>
            <wp:effectExtent l="0" t="0" r="15240" b="1587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47310" cy="2651125"/>
                    </a:xfrm>
                    <a:prstGeom prst="rect">
                      <a:avLst/>
                    </a:prstGeom>
                    <a:ln cap="flat"/>
                  </pic:spPr>
                </pic:pic>
              </a:graphicData>
            </a:graphic>
          </wp:inline>
        </w:drawing>
      </w:r>
    </w:p>
    <w:p w14:paraId="349C5E52" w14:textId="77777777" w:rsidR="00970176" w:rsidRDefault="008D6EE0">
      <w:pPr>
        <w:spacing w:line="360" w:lineRule="auto"/>
        <w:ind w:firstLine="240"/>
        <w:jc w:val="center"/>
        <w:rPr>
          <w:rFonts w:ascii="Times New Roman" w:hAnsi="Times New Roman" w:cs="Times New Roman"/>
          <w:sz w:val="24"/>
          <w:szCs w:val="24"/>
        </w:rPr>
      </w:pPr>
      <w:r>
        <w:rPr>
          <w:rFonts w:ascii="Times New Roman" w:hAnsi="Times New Roman" w:cs="Times New Roman"/>
          <w:sz w:val="24"/>
          <w:szCs w:val="24"/>
        </w:rPr>
        <w:t>图</w:t>
      </w:r>
      <w:r>
        <w:rPr>
          <w:rFonts w:ascii="Times New Roman" w:hAnsi="Times New Roman" w:cs="Times New Roman"/>
          <w:sz w:val="24"/>
          <w:szCs w:val="24"/>
        </w:rPr>
        <w:t xml:space="preserve">7.2 </w:t>
      </w:r>
      <w:r>
        <w:rPr>
          <w:rFonts w:ascii="Times New Roman" w:hAnsi="Times New Roman" w:cs="Times New Roman"/>
          <w:sz w:val="24"/>
          <w:szCs w:val="24"/>
        </w:rPr>
        <w:t>中国几大方便面公司老坛酸菜方便面钠含量现状</w:t>
      </w:r>
    </w:p>
    <w:p w14:paraId="6DDB443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不过好消息是，人们已经对降盐方案进行了非常全面而详细的探索研究。科学家们首先对</w:t>
      </w:r>
      <w:r>
        <w:rPr>
          <w:rFonts w:ascii="Times New Roman" w:hAnsi="Times New Roman" w:cs="Times New Roman"/>
          <w:sz w:val="24"/>
          <w:szCs w:val="24"/>
        </w:rPr>
        <w:t>250000</w:t>
      </w:r>
      <w:r>
        <w:rPr>
          <w:rFonts w:ascii="Times New Roman" w:hAnsi="Times New Roman" w:cs="Times New Roman"/>
          <w:sz w:val="24"/>
          <w:szCs w:val="24"/>
        </w:rPr>
        <w:t>个天然提取物和人工合成的分子与有关的受体进行相互作用，筛选出了一部分能激活受体的分子和提取物，然后对样本进行提纯分离和再进行筛选和毒理学评价最后确定了一些有效的物质。再次，人们对这些筛选出的物质做了感官品评，目的在于寻找实际能对终端产品产生效果的盐增强剂、味精增强剂、苦味掩盖剂、甜味增强剂和三叉神经激活物质</w:t>
      </w:r>
      <w:r>
        <w:rPr>
          <w:rFonts w:ascii="Times New Roman" w:hAnsi="Times New Roman" w:cs="Times New Roman"/>
          <w:sz w:val="24"/>
          <w:szCs w:val="24"/>
        </w:rPr>
        <w:t xml:space="preserve"> (</w:t>
      </w:r>
      <w:r>
        <w:rPr>
          <w:rFonts w:ascii="Times New Roman" w:hAnsi="Times New Roman" w:cs="Times New Roman"/>
          <w:sz w:val="24"/>
          <w:szCs w:val="24"/>
        </w:rPr>
        <w:t>凉感剂</w:t>
      </w:r>
      <w:r>
        <w:rPr>
          <w:rFonts w:ascii="Times New Roman" w:hAnsi="Times New Roman" w:cs="Times New Roman"/>
          <w:sz w:val="24"/>
          <w:szCs w:val="24"/>
        </w:rPr>
        <w:t>,</w:t>
      </w:r>
      <w:r>
        <w:rPr>
          <w:rFonts w:ascii="Times New Roman" w:hAnsi="Times New Roman" w:cs="Times New Roman"/>
          <w:sz w:val="24"/>
          <w:szCs w:val="24"/>
        </w:rPr>
        <w:t>辣感</w:t>
      </w:r>
      <w:r>
        <w:rPr>
          <w:rFonts w:ascii="Times New Roman" w:hAnsi="Times New Roman" w:cs="Times New Roman"/>
          <w:sz w:val="24"/>
          <w:szCs w:val="24"/>
        </w:rPr>
        <w:t>/</w:t>
      </w:r>
      <w:r>
        <w:rPr>
          <w:rFonts w:ascii="Times New Roman" w:hAnsi="Times New Roman" w:cs="Times New Roman"/>
          <w:sz w:val="24"/>
          <w:szCs w:val="24"/>
        </w:rPr>
        <w:t>刺激感</w:t>
      </w:r>
      <w:r>
        <w:rPr>
          <w:rFonts w:ascii="Times New Roman" w:hAnsi="Times New Roman" w:cs="Times New Roman"/>
          <w:sz w:val="24"/>
          <w:szCs w:val="24"/>
        </w:rPr>
        <w:t>,</w:t>
      </w:r>
      <w:r>
        <w:rPr>
          <w:rFonts w:ascii="Times New Roman" w:hAnsi="Times New Roman" w:cs="Times New Roman"/>
          <w:sz w:val="24"/>
          <w:szCs w:val="24"/>
        </w:rPr>
        <w:t>麻感</w:t>
      </w:r>
      <w:r>
        <w:rPr>
          <w:rFonts w:ascii="Times New Roman" w:hAnsi="Times New Roman" w:cs="Times New Roman"/>
          <w:sz w:val="24"/>
          <w:szCs w:val="24"/>
        </w:rPr>
        <w:t xml:space="preserve">) </w:t>
      </w:r>
      <w:r>
        <w:rPr>
          <w:rFonts w:ascii="Times New Roman" w:hAnsi="Times New Roman" w:cs="Times New Roman"/>
          <w:sz w:val="24"/>
          <w:szCs w:val="24"/>
        </w:rPr>
        <w:t>。</w:t>
      </w:r>
    </w:p>
    <w:p w14:paraId="0FD5807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到目前为止还没有一个</w:t>
      </w:r>
      <w:r>
        <w:rPr>
          <w:rFonts w:ascii="Times New Roman" w:hAnsi="Times New Roman" w:cs="Times New Roman"/>
          <w:sz w:val="24"/>
          <w:szCs w:val="24"/>
        </w:rPr>
        <w:t>“</w:t>
      </w:r>
      <w:r>
        <w:rPr>
          <w:rFonts w:ascii="Times New Roman" w:hAnsi="Times New Roman" w:cs="Times New Roman"/>
          <w:sz w:val="24"/>
          <w:szCs w:val="24"/>
        </w:rPr>
        <w:t>神奇</w:t>
      </w:r>
      <w:r>
        <w:rPr>
          <w:rFonts w:ascii="Times New Roman" w:hAnsi="Times New Roman" w:cs="Times New Roman"/>
          <w:sz w:val="24"/>
          <w:szCs w:val="24"/>
        </w:rPr>
        <w:t>”</w:t>
      </w:r>
      <w:r>
        <w:rPr>
          <w:rFonts w:ascii="Times New Roman" w:hAnsi="Times New Roman" w:cs="Times New Roman"/>
          <w:sz w:val="24"/>
          <w:szCs w:val="24"/>
        </w:rPr>
        <w:t>的解决方案在不增加成本的前提下替代盐，并同时不影响产品的风味和咸度。如果要替代</w:t>
      </w:r>
      <w:r>
        <w:rPr>
          <w:rFonts w:ascii="Times New Roman" w:hAnsi="Times New Roman" w:cs="Times New Roman"/>
          <w:sz w:val="24"/>
          <w:szCs w:val="24"/>
        </w:rPr>
        <w:t>30%</w:t>
      </w:r>
      <w:r>
        <w:rPr>
          <w:rFonts w:ascii="Times New Roman" w:hAnsi="Times New Roman" w:cs="Times New Roman"/>
          <w:sz w:val="24"/>
          <w:szCs w:val="24"/>
        </w:rPr>
        <w:t>以上的盐时，单靠单一的解决方案是达不到目的的，必须结合两种方案，就是应用中考虑滋味之间的相互作用。</w:t>
      </w:r>
    </w:p>
    <w:p w14:paraId="0CAE714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只有集合了香气和味道的复杂应用方案才有可能平衡好咸度和鲜度，整体风味不损失。</w:t>
      </w:r>
    </w:p>
    <w:p w14:paraId="1B3DA4E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t>减盐的应用方案一般分两大类。第一种是使用盐的替代产品，较为普遍的替盐产品有：氯化钾、乳酸钾、乳酸镁等，其中氯化钾是一个非常有效的盐替代产品，不过把氯化钠和氯化钾以</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混合在溶液里，能明显感觉到咸味减弱和苦味增加。但是通过一些香气挥发物质和味觉相互作用的机理能很大程度的改善这个问题。第二种是使用香精技术，当盐含量降低时，香精技术可以有效地弥补那些缺失的方面。达到这一目标的关键因素是充分理解咸味感知过程。通过理解盐在不同产品中所起的作用，香精技术人员结合一些关键化合物，以达到相同的感官效果。对咸味有做的挥发性</w:t>
      </w:r>
      <w:r>
        <w:rPr>
          <w:rFonts w:ascii="Times New Roman" w:hAnsi="Times New Roman" w:cs="Times New Roman"/>
          <w:sz w:val="24"/>
          <w:szCs w:val="24"/>
        </w:rPr>
        <w:t>香气分子和鲜味提升的一些物质的相互协同是终端应用结果的好坏关键。以下介绍使用了挥发性香料和酵母提取物复配的香精（减盐香精</w:t>
      </w:r>
      <w:r>
        <w:rPr>
          <w:rFonts w:ascii="Times New Roman" w:hAnsi="Times New Roman" w:cs="Times New Roman"/>
          <w:sz w:val="24"/>
          <w:szCs w:val="24"/>
        </w:rPr>
        <w:t>01</w:t>
      </w:r>
      <w:r>
        <w:rPr>
          <w:rFonts w:ascii="Times New Roman" w:hAnsi="Times New Roman" w:cs="Times New Roman"/>
          <w:sz w:val="24"/>
          <w:szCs w:val="24"/>
        </w:rPr>
        <w:t>）方便面汤料的</w:t>
      </w:r>
      <w:r>
        <w:rPr>
          <w:rFonts w:ascii="Times New Roman" w:hAnsi="Times New Roman" w:cs="Times New Roman"/>
          <w:sz w:val="24"/>
          <w:szCs w:val="24"/>
        </w:rPr>
        <w:t>35%</w:t>
      </w:r>
      <w:r>
        <w:rPr>
          <w:rFonts w:ascii="Times New Roman" w:hAnsi="Times New Roman" w:cs="Times New Roman"/>
          <w:sz w:val="24"/>
          <w:szCs w:val="24"/>
        </w:rPr>
        <w:t>减盐应用配方以及对这几种应用的感官评价结果：</w:t>
      </w:r>
    </w:p>
    <w:p w14:paraId="26EB735B" w14:textId="77777777" w:rsidR="00970176" w:rsidRDefault="008D6EE0">
      <w:pPr>
        <w:spacing w:line="360" w:lineRule="auto"/>
        <w:ind w:firstLineChars="200" w:firstLine="548"/>
        <w:jc w:val="center"/>
        <w:rPr>
          <w:rFonts w:ascii="Times New Roman" w:hAnsi="Times New Roman" w:cs="Times New Roman"/>
          <w:sz w:val="24"/>
          <w:szCs w:val="24"/>
        </w:rPr>
      </w:pPr>
      <w:r>
        <w:rPr>
          <w:rFonts w:ascii="Times New Roman" w:hAnsi="Times New Roman" w:cs="Times New Roman"/>
          <w:spacing w:val="17"/>
          <w:sz w:val="24"/>
          <w:szCs w:val="24"/>
        </w:rPr>
        <w:t>表</w:t>
      </w:r>
      <w:r>
        <w:rPr>
          <w:rFonts w:ascii="Times New Roman" w:hAnsi="Times New Roman" w:cs="Times New Roman"/>
          <w:spacing w:val="17"/>
          <w:sz w:val="24"/>
          <w:szCs w:val="24"/>
        </w:rPr>
        <w:t xml:space="preserve">7.1 </w:t>
      </w:r>
      <w:r>
        <w:rPr>
          <w:rFonts w:ascii="Times New Roman" w:hAnsi="Times New Roman" w:cs="Times New Roman"/>
          <w:spacing w:val="17"/>
          <w:sz w:val="24"/>
          <w:szCs w:val="24"/>
        </w:rPr>
        <w:t>减盐香精在方便面汤料中应用的配方及效果</w:t>
      </w:r>
    </w:p>
    <w:tbl>
      <w:tblPr>
        <w:tblW w:w="8897" w:type="dxa"/>
        <w:tblLayout w:type="fixed"/>
        <w:tblLook w:val="04A0" w:firstRow="1" w:lastRow="0" w:firstColumn="1" w:lastColumn="0" w:noHBand="0" w:noVBand="1"/>
      </w:tblPr>
      <w:tblGrid>
        <w:gridCol w:w="799"/>
        <w:gridCol w:w="2013"/>
        <w:gridCol w:w="1217"/>
        <w:gridCol w:w="1217"/>
        <w:gridCol w:w="1217"/>
        <w:gridCol w:w="1217"/>
        <w:gridCol w:w="1217"/>
      </w:tblGrid>
      <w:tr w:rsidR="00970176" w14:paraId="14C208A7" w14:textId="77777777">
        <w:trPr>
          <w:trHeight w:val="690"/>
        </w:trPr>
        <w:tc>
          <w:tcPr>
            <w:tcW w:w="799" w:type="dxa"/>
            <w:tcBorders>
              <w:top w:val="single" w:sz="4" w:space="0" w:color="000000"/>
              <w:left w:val="single" w:sz="4" w:space="0" w:color="000000"/>
              <w:bottom w:val="single" w:sz="4" w:space="0" w:color="000000"/>
              <w:right w:val="single" w:sz="4" w:space="0" w:color="000000"/>
            </w:tcBorders>
            <w:vAlign w:val="center"/>
          </w:tcPr>
          <w:p w14:paraId="31B52A33" w14:textId="77777777" w:rsidR="00970176" w:rsidRDefault="00970176">
            <w:pPr>
              <w:wordWrap w:val="0"/>
              <w:spacing w:line="360" w:lineRule="auto"/>
              <w:rPr>
                <w:rFonts w:ascii="Times New Roman" w:hAnsi="Times New Roman" w:cs="Times New Roman"/>
                <w:sz w:val="20"/>
                <w:szCs w:val="20"/>
              </w:rPr>
            </w:pPr>
          </w:p>
        </w:tc>
        <w:tc>
          <w:tcPr>
            <w:tcW w:w="2013" w:type="dxa"/>
            <w:tcBorders>
              <w:top w:val="single" w:sz="4" w:space="0" w:color="000000"/>
              <w:left w:val="single" w:sz="4" w:space="0" w:color="000000"/>
              <w:bottom w:val="single" w:sz="4" w:space="0" w:color="000000"/>
              <w:right w:val="single" w:sz="4" w:space="0" w:color="000000"/>
            </w:tcBorders>
          </w:tcPr>
          <w:p w14:paraId="0E20AC97"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tcPr>
          <w:p w14:paraId="1689C9F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Control( </w:t>
            </w:r>
            <w:r>
              <w:rPr>
                <w:rFonts w:ascii="Times New Roman" w:hAnsi="Times New Roman" w:cs="Times New Roman"/>
                <w:color w:val="000000"/>
                <w:sz w:val="24"/>
                <w:szCs w:val="24"/>
              </w:rPr>
              <w:t>全盐</w:t>
            </w:r>
            <w:r>
              <w:rPr>
                <w:rFonts w:ascii="Times New Roman" w:hAnsi="Times New Roman" w:cs="Times New Roman"/>
                <w:color w:val="000000"/>
                <w:sz w:val="24"/>
                <w:szCs w:val="24"/>
              </w:rPr>
              <w:t xml:space="preserve">) </w:t>
            </w:r>
          </w:p>
        </w:tc>
        <w:tc>
          <w:tcPr>
            <w:tcW w:w="1217" w:type="dxa"/>
            <w:tcBorders>
              <w:top w:val="single" w:sz="4" w:space="0" w:color="000000"/>
              <w:left w:val="single" w:sz="4" w:space="0" w:color="000000"/>
              <w:bottom w:val="single" w:sz="4" w:space="0" w:color="000000"/>
              <w:right w:val="single" w:sz="4" w:space="0" w:color="000000"/>
            </w:tcBorders>
          </w:tcPr>
          <w:p w14:paraId="3F15C98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base</w:t>
            </w:r>
            <w:r>
              <w:rPr>
                <w:rFonts w:ascii="Times New Roman" w:hAnsi="Times New Roman" w:cs="Times New Roman"/>
                <w:color w:val="000000"/>
                <w:sz w:val="24"/>
                <w:szCs w:val="24"/>
              </w:rPr>
              <w:t>（降低</w:t>
            </w:r>
            <w:r>
              <w:rPr>
                <w:rFonts w:ascii="Times New Roman" w:hAnsi="Times New Roman" w:cs="Times New Roman"/>
                <w:color w:val="000000"/>
                <w:sz w:val="24"/>
                <w:szCs w:val="24"/>
              </w:rPr>
              <w:t>35%</w:t>
            </w:r>
            <w:r>
              <w:rPr>
                <w:rFonts w:ascii="Times New Roman" w:hAnsi="Times New Roman" w:cs="Times New Roman"/>
                <w:color w:val="000000"/>
                <w:sz w:val="24"/>
                <w:szCs w:val="24"/>
              </w:rPr>
              <w:t>钠）</w:t>
            </w:r>
          </w:p>
        </w:tc>
        <w:tc>
          <w:tcPr>
            <w:tcW w:w="1217" w:type="dxa"/>
            <w:tcBorders>
              <w:top w:val="single" w:sz="4" w:space="0" w:color="000000"/>
              <w:left w:val="single" w:sz="4" w:space="0" w:color="000000"/>
              <w:bottom w:val="single" w:sz="4" w:space="0" w:color="000000"/>
              <w:right w:val="single" w:sz="4" w:space="0" w:color="000000"/>
            </w:tcBorders>
          </w:tcPr>
          <w:p w14:paraId="41E1B7E8"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T1</w:t>
            </w:r>
            <w:r>
              <w:rPr>
                <w:rFonts w:ascii="Times New Roman" w:hAnsi="Times New Roman" w:cs="Times New Roman"/>
                <w:color w:val="000000"/>
                <w:sz w:val="24"/>
                <w:szCs w:val="24"/>
              </w:rPr>
              <w:t>（降低</w:t>
            </w:r>
            <w:r>
              <w:rPr>
                <w:rFonts w:ascii="Times New Roman" w:hAnsi="Times New Roman" w:cs="Times New Roman"/>
                <w:color w:val="000000"/>
                <w:sz w:val="24"/>
                <w:szCs w:val="24"/>
              </w:rPr>
              <w:t>35%</w:t>
            </w:r>
            <w:r>
              <w:rPr>
                <w:rFonts w:ascii="Times New Roman" w:hAnsi="Times New Roman" w:cs="Times New Roman"/>
                <w:color w:val="000000"/>
                <w:sz w:val="24"/>
                <w:szCs w:val="24"/>
              </w:rPr>
              <w:t>钠）</w:t>
            </w:r>
          </w:p>
        </w:tc>
        <w:tc>
          <w:tcPr>
            <w:tcW w:w="1217" w:type="dxa"/>
            <w:tcBorders>
              <w:top w:val="single" w:sz="4" w:space="0" w:color="000000"/>
              <w:left w:val="single" w:sz="4" w:space="0" w:color="000000"/>
              <w:bottom w:val="single" w:sz="4" w:space="0" w:color="000000"/>
              <w:right w:val="single" w:sz="4" w:space="0" w:color="000000"/>
            </w:tcBorders>
          </w:tcPr>
          <w:p w14:paraId="0B59140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T2</w:t>
            </w:r>
            <w:r>
              <w:rPr>
                <w:rFonts w:ascii="Times New Roman" w:hAnsi="Times New Roman" w:cs="Times New Roman"/>
                <w:color w:val="000000"/>
                <w:sz w:val="24"/>
                <w:szCs w:val="24"/>
              </w:rPr>
              <w:t>（降低</w:t>
            </w:r>
            <w:r>
              <w:rPr>
                <w:rFonts w:ascii="Times New Roman" w:hAnsi="Times New Roman" w:cs="Times New Roman"/>
                <w:color w:val="000000"/>
                <w:sz w:val="24"/>
                <w:szCs w:val="24"/>
              </w:rPr>
              <w:t>35%</w:t>
            </w:r>
            <w:r>
              <w:rPr>
                <w:rFonts w:ascii="Times New Roman" w:hAnsi="Times New Roman" w:cs="Times New Roman"/>
                <w:color w:val="000000"/>
                <w:sz w:val="24"/>
                <w:szCs w:val="24"/>
              </w:rPr>
              <w:t>钠）</w:t>
            </w:r>
          </w:p>
        </w:tc>
        <w:tc>
          <w:tcPr>
            <w:tcW w:w="1217" w:type="dxa"/>
            <w:tcBorders>
              <w:top w:val="single" w:sz="4" w:space="0" w:color="000000"/>
              <w:left w:val="single" w:sz="4" w:space="0" w:color="000000"/>
              <w:bottom w:val="single" w:sz="4" w:space="0" w:color="000000"/>
              <w:right w:val="single" w:sz="4" w:space="0" w:color="000000"/>
            </w:tcBorders>
          </w:tcPr>
          <w:p w14:paraId="736214B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T3</w:t>
            </w:r>
            <w:r>
              <w:rPr>
                <w:rFonts w:ascii="Times New Roman" w:hAnsi="Times New Roman" w:cs="Times New Roman"/>
                <w:color w:val="000000"/>
                <w:sz w:val="24"/>
                <w:szCs w:val="24"/>
              </w:rPr>
              <w:t>（降低</w:t>
            </w:r>
            <w:r>
              <w:rPr>
                <w:rFonts w:ascii="Times New Roman" w:hAnsi="Times New Roman" w:cs="Times New Roman"/>
                <w:color w:val="000000"/>
                <w:sz w:val="24"/>
                <w:szCs w:val="24"/>
              </w:rPr>
              <w:t>35%</w:t>
            </w:r>
            <w:r>
              <w:rPr>
                <w:rFonts w:ascii="Times New Roman" w:hAnsi="Times New Roman" w:cs="Times New Roman"/>
                <w:color w:val="000000"/>
                <w:sz w:val="24"/>
                <w:szCs w:val="24"/>
              </w:rPr>
              <w:t>钠）</w:t>
            </w:r>
          </w:p>
        </w:tc>
      </w:tr>
      <w:tr w:rsidR="00970176" w14:paraId="1273AE77" w14:textId="77777777">
        <w:trPr>
          <w:trHeight w:val="228"/>
        </w:trPr>
        <w:tc>
          <w:tcPr>
            <w:tcW w:w="799" w:type="dxa"/>
            <w:vMerge w:val="restart"/>
            <w:tcBorders>
              <w:top w:val="single" w:sz="4" w:space="0" w:color="000000"/>
              <w:left w:val="single" w:sz="4" w:space="0" w:color="000000"/>
              <w:bottom w:val="single" w:sz="4" w:space="0" w:color="000000"/>
              <w:right w:val="single" w:sz="4" w:space="0" w:color="000000"/>
            </w:tcBorders>
          </w:tcPr>
          <w:p w14:paraId="72D2A37D" w14:textId="77777777" w:rsidR="00970176" w:rsidRDefault="008D6EE0">
            <w:pPr>
              <w:wordWrap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配方</w:t>
            </w:r>
            <w:r>
              <w:rPr>
                <w:rFonts w:ascii="Times New Roman" w:hAnsi="Times New Roman" w:cs="Times New Roman"/>
                <w:color w:val="000000"/>
                <w:sz w:val="24"/>
                <w:szCs w:val="24"/>
              </w:rPr>
              <w:t xml:space="preserve"> </w:t>
            </w:r>
          </w:p>
        </w:tc>
        <w:tc>
          <w:tcPr>
            <w:tcW w:w="2013" w:type="dxa"/>
            <w:tcBorders>
              <w:top w:val="single" w:sz="4" w:space="0" w:color="000000"/>
              <w:left w:val="single" w:sz="4" w:space="0" w:color="000000"/>
              <w:bottom w:val="single" w:sz="4" w:space="0" w:color="000000"/>
              <w:right w:val="single" w:sz="4" w:space="0" w:color="000000"/>
            </w:tcBorders>
            <w:vAlign w:val="center"/>
          </w:tcPr>
          <w:p w14:paraId="15D6F4C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base</w:t>
            </w:r>
          </w:p>
        </w:tc>
        <w:tc>
          <w:tcPr>
            <w:tcW w:w="1217" w:type="dxa"/>
            <w:tcBorders>
              <w:top w:val="single" w:sz="4" w:space="0" w:color="000000"/>
              <w:left w:val="single" w:sz="4" w:space="0" w:color="000000"/>
              <w:bottom w:val="single" w:sz="4" w:space="0" w:color="000000"/>
              <w:right w:val="single" w:sz="4" w:space="0" w:color="000000"/>
            </w:tcBorders>
            <w:vAlign w:val="center"/>
          </w:tcPr>
          <w:p w14:paraId="72799EF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44%</w:t>
            </w:r>
          </w:p>
        </w:tc>
        <w:tc>
          <w:tcPr>
            <w:tcW w:w="1217" w:type="dxa"/>
            <w:tcBorders>
              <w:top w:val="single" w:sz="4" w:space="0" w:color="000000"/>
              <w:left w:val="single" w:sz="4" w:space="0" w:color="000000"/>
              <w:bottom w:val="single" w:sz="4" w:space="0" w:color="000000"/>
              <w:right w:val="single" w:sz="4" w:space="0" w:color="000000"/>
            </w:tcBorders>
            <w:vAlign w:val="center"/>
          </w:tcPr>
          <w:p w14:paraId="3ED3F1F9"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44%</w:t>
            </w:r>
          </w:p>
        </w:tc>
        <w:tc>
          <w:tcPr>
            <w:tcW w:w="1217" w:type="dxa"/>
            <w:tcBorders>
              <w:top w:val="single" w:sz="4" w:space="0" w:color="000000"/>
              <w:left w:val="single" w:sz="4" w:space="0" w:color="000000"/>
              <w:bottom w:val="single" w:sz="4" w:space="0" w:color="000000"/>
              <w:right w:val="single" w:sz="4" w:space="0" w:color="000000"/>
            </w:tcBorders>
            <w:vAlign w:val="center"/>
          </w:tcPr>
          <w:p w14:paraId="63F6B6B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44%</w:t>
            </w:r>
          </w:p>
        </w:tc>
        <w:tc>
          <w:tcPr>
            <w:tcW w:w="1217" w:type="dxa"/>
            <w:tcBorders>
              <w:top w:val="single" w:sz="4" w:space="0" w:color="000000"/>
              <w:left w:val="single" w:sz="4" w:space="0" w:color="000000"/>
              <w:bottom w:val="single" w:sz="4" w:space="0" w:color="000000"/>
              <w:right w:val="single" w:sz="4" w:space="0" w:color="000000"/>
            </w:tcBorders>
            <w:vAlign w:val="center"/>
          </w:tcPr>
          <w:p w14:paraId="0ACBB15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44%</w:t>
            </w:r>
          </w:p>
        </w:tc>
        <w:tc>
          <w:tcPr>
            <w:tcW w:w="1217" w:type="dxa"/>
            <w:tcBorders>
              <w:top w:val="single" w:sz="4" w:space="0" w:color="000000"/>
              <w:left w:val="single" w:sz="4" w:space="0" w:color="000000"/>
              <w:bottom w:val="single" w:sz="4" w:space="0" w:color="000000"/>
              <w:right w:val="single" w:sz="4" w:space="0" w:color="000000"/>
            </w:tcBorders>
            <w:vAlign w:val="center"/>
          </w:tcPr>
          <w:p w14:paraId="435E446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44%</w:t>
            </w:r>
          </w:p>
        </w:tc>
      </w:tr>
      <w:tr w:rsidR="00970176" w14:paraId="3B01309C"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7AF8CCCA"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35D55F1D"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盐</w:t>
            </w:r>
          </w:p>
        </w:tc>
        <w:tc>
          <w:tcPr>
            <w:tcW w:w="1217" w:type="dxa"/>
            <w:tcBorders>
              <w:top w:val="single" w:sz="4" w:space="0" w:color="000000"/>
              <w:left w:val="single" w:sz="4" w:space="0" w:color="000000"/>
              <w:bottom w:val="single" w:sz="4" w:space="0" w:color="000000"/>
              <w:right w:val="single" w:sz="4" w:space="0" w:color="000000"/>
            </w:tcBorders>
            <w:vAlign w:val="center"/>
          </w:tcPr>
          <w:p w14:paraId="55AEAD95"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36%</w:t>
            </w:r>
          </w:p>
        </w:tc>
        <w:tc>
          <w:tcPr>
            <w:tcW w:w="1217" w:type="dxa"/>
            <w:tcBorders>
              <w:top w:val="single" w:sz="4" w:space="0" w:color="000000"/>
              <w:left w:val="single" w:sz="4" w:space="0" w:color="000000"/>
              <w:bottom w:val="single" w:sz="4" w:space="0" w:color="000000"/>
              <w:right w:val="single" w:sz="4" w:space="0" w:color="000000"/>
            </w:tcBorders>
            <w:vAlign w:val="center"/>
          </w:tcPr>
          <w:p w14:paraId="29460300"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217" w:type="dxa"/>
            <w:tcBorders>
              <w:top w:val="single" w:sz="4" w:space="0" w:color="000000"/>
              <w:left w:val="single" w:sz="4" w:space="0" w:color="000000"/>
              <w:bottom w:val="single" w:sz="4" w:space="0" w:color="000000"/>
              <w:right w:val="single" w:sz="4" w:space="0" w:color="000000"/>
            </w:tcBorders>
            <w:vAlign w:val="center"/>
          </w:tcPr>
          <w:p w14:paraId="7DEDD09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217" w:type="dxa"/>
            <w:tcBorders>
              <w:top w:val="single" w:sz="4" w:space="0" w:color="000000"/>
              <w:left w:val="single" w:sz="4" w:space="0" w:color="000000"/>
              <w:bottom w:val="single" w:sz="4" w:space="0" w:color="000000"/>
              <w:right w:val="single" w:sz="4" w:space="0" w:color="000000"/>
            </w:tcBorders>
            <w:vAlign w:val="center"/>
          </w:tcPr>
          <w:p w14:paraId="2769316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217" w:type="dxa"/>
            <w:tcBorders>
              <w:top w:val="single" w:sz="4" w:space="0" w:color="000000"/>
              <w:left w:val="single" w:sz="4" w:space="0" w:color="000000"/>
              <w:bottom w:val="single" w:sz="4" w:space="0" w:color="000000"/>
              <w:right w:val="single" w:sz="4" w:space="0" w:color="000000"/>
            </w:tcBorders>
            <w:vAlign w:val="center"/>
          </w:tcPr>
          <w:p w14:paraId="099883B3"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23%</w:t>
            </w:r>
          </w:p>
        </w:tc>
      </w:tr>
      <w:tr w:rsidR="00970176" w14:paraId="5E760D6E"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37B2AE8F"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5CDF6E4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味精</w:t>
            </w:r>
          </w:p>
        </w:tc>
        <w:tc>
          <w:tcPr>
            <w:tcW w:w="1217" w:type="dxa"/>
            <w:tcBorders>
              <w:top w:val="single" w:sz="4" w:space="0" w:color="000000"/>
              <w:left w:val="single" w:sz="4" w:space="0" w:color="000000"/>
              <w:bottom w:val="single" w:sz="4" w:space="0" w:color="000000"/>
              <w:right w:val="single" w:sz="4" w:space="0" w:color="000000"/>
            </w:tcBorders>
            <w:vAlign w:val="center"/>
          </w:tcPr>
          <w:p w14:paraId="02967AD4"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61F2D31B"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3B99A693"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1098383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217" w:type="dxa"/>
            <w:tcBorders>
              <w:top w:val="single" w:sz="4" w:space="0" w:color="000000"/>
              <w:left w:val="single" w:sz="4" w:space="0" w:color="000000"/>
              <w:bottom w:val="single" w:sz="4" w:space="0" w:color="000000"/>
              <w:right w:val="single" w:sz="4" w:space="0" w:color="000000"/>
            </w:tcBorders>
            <w:vAlign w:val="center"/>
          </w:tcPr>
          <w:p w14:paraId="3AB21FAD"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70176" w14:paraId="272E80E9"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71EE3024"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59B9C698"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1+g</w:t>
            </w:r>
          </w:p>
        </w:tc>
        <w:tc>
          <w:tcPr>
            <w:tcW w:w="1217" w:type="dxa"/>
            <w:tcBorders>
              <w:top w:val="single" w:sz="4" w:space="0" w:color="000000"/>
              <w:left w:val="single" w:sz="4" w:space="0" w:color="000000"/>
              <w:bottom w:val="single" w:sz="4" w:space="0" w:color="000000"/>
              <w:right w:val="single" w:sz="4" w:space="0" w:color="000000"/>
            </w:tcBorders>
            <w:vAlign w:val="center"/>
          </w:tcPr>
          <w:p w14:paraId="47049640"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1604F7B5"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579FA827"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2302D25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217" w:type="dxa"/>
            <w:tcBorders>
              <w:top w:val="single" w:sz="4" w:space="0" w:color="000000"/>
              <w:left w:val="single" w:sz="4" w:space="0" w:color="000000"/>
              <w:bottom w:val="single" w:sz="4" w:space="0" w:color="000000"/>
              <w:right w:val="single" w:sz="4" w:space="0" w:color="000000"/>
            </w:tcBorders>
            <w:vAlign w:val="center"/>
          </w:tcPr>
          <w:p w14:paraId="3E4CE65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970176" w14:paraId="72B17AA6"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3E143F8A"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29D6634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氯化钾</w:t>
            </w:r>
          </w:p>
        </w:tc>
        <w:tc>
          <w:tcPr>
            <w:tcW w:w="1217" w:type="dxa"/>
            <w:tcBorders>
              <w:top w:val="single" w:sz="4" w:space="0" w:color="000000"/>
              <w:left w:val="single" w:sz="4" w:space="0" w:color="000000"/>
              <w:bottom w:val="single" w:sz="4" w:space="0" w:color="000000"/>
              <w:right w:val="single" w:sz="4" w:space="0" w:color="000000"/>
            </w:tcBorders>
            <w:vAlign w:val="center"/>
          </w:tcPr>
          <w:p w14:paraId="20AA9174"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4A9AC4A4"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2E769594"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16552BF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217" w:type="dxa"/>
            <w:tcBorders>
              <w:top w:val="single" w:sz="4" w:space="0" w:color="000000"/>
              <w:left w:val="single" w:sz="4" w:space="0" w:color="000000"/>
              <w:bottom w:val="single" w:sz="4" w:space="0" w:color="000000"/>
              <w:right w:val="single" w:sz="4" w:space="0" w:color="000000"/>
            </w:tcBorders>
            <w:vAlign w:val="center"/>
          </w:tcPr>
          <w:p w14:paraId="5C84EE29"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w:t>
            </w:r>
          </w:p>
        </w:tc>
      </w:tr>
      <w:tr w:rsidR="00970176" w14:paraId="233F78D8" w14:textId="77777777">
        <w:trPr>
          <w:trHeight w:val="274"/>
        </w:trPr>
        <w:tc>
          <w:tcPr>
            <w:tcW w:w="799" w:type="dxa"/>
            <w:vMerge/>
            <w:tcBorders>
              <w:top w:val="single" w:sz="4" w:space="0" w:color="000000"/>
              <w:left w:val="single" w:sz="4" w:space="0" w:color="000000"/>
              <w:bottom w:val="single" w:sz="4" w:space="0" w:color="000000"/>
              <w:right w:val="single" w:sz="4" w:space="0" w:color="000000"/>
            </w:tcBorders>
          </w:tcPr>
          <w:p w14:paraId="1DBB37C1"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3256ADE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减盐香精</w:t>
            </w:r>
            <w:r>
              <w:rPr>
                <w:rFonts w:ascii="Times New Roman" w:hAnsi="Times New Roman" w:cs="Times New Roman"/>
                <w:color w:val="000000"/>
                <w:sz w:val="24"/>
                <w:szCs w:val="24"/>
              </w:rPr>
              <w:t>01</w:t>
            </w:r>
          </w:p>
        </w:tc>
        <w:tc>
          <w:tcPr>
            <w:tcW w:w="1217" w:type="dxa"/>
            <w:tcBorders>
              <w:top w:val="single" w:sz="4" w:space="0" w:color="000000"/>
              <w:left w:val="single" w:sz="4" w:space="0" w:color="000000"/>
              <w:bottom w:val="single" w:sz="4" w:space="0" w:color="000000"/>
              <w:right w:val="single" w:sz="4" w:space="0" w:color="000000"/>
            </w:tcBorders>
            <w:vAlign w:val="center"/>
          </w:tcPr>
          <w:p w14:paraId="425B0329"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38952039"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4C020CDD"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217" w:type="dxa"/>
            <w:tcBorders>
              <w:top w:val="single" w:sz="4" w:space="0" w:color="000000"/>
              <w:left w:val="single" w:sz="4" w:space="0" w:color="000000"/>
              <w:bottom w:val="single" w:sz="4" w:space="0" w:color="000000"/>
              <w:right w:val="single" w:sz="4" w:space="0" w:color="000000"/>
            </w:tcBorders>
            <w:vAlign w:val="center"/>
          </w:tcPr>
          <w:p w14:paraId="05B4522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1217" w:type="dxa"/>
            <w:tcBorders>
              <w:top w:val="single" w:sz="4" w:space="0" w:color="000000"/>
              <w:left w:val="single" w:sz="4" w:space="0" w:color="000000"/>
              <w:bottom w:val="single" w:sz="4" w:space="0" w:color="000000"/>
              <w:right w:val="single" w:sz="4" w:space="0" w:color="000000"/>
            </w:tcBorders>
            <w:vAlign w:val="center"/>
          </w:tcPr>
          <w:p w14:paraId="71C164A8"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w:t>
            </w:r>
          </w:p>
        </w:tc>
      </w:tr>
      <w:tr w:rsidR="00970176" w14:paraId="7093389D"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550BBB07"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3E12DD1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麦芽糊精</w:t>
            </w:r>
          </w:p>
        </w:tc>
        <w:tc>
          <w:tcPr>
            <w:tcW w:w="1217" w:type="dxa"/>
            <w:tcBorders>
              <w:top w:val="single" w:sz="4" w:space="0" w:color="000000"/>
              <w:left w:val="single" w:sz="4" w:space="0" w:color="000000"/>
              <w:bottom w:val="single" w:sz="4" w:space="0" w:color="000000"/>
              <w:right w:val="single" w:sz="4" w:space="0" w:color="000000"/>
            </w:tcBorders>
            <w:vAlign w:val="center"/>
          </w:tcPr>
          <w:p w14:paraId="74B8F4F3"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217" w:type="dxa"/>
            <w:tcBorders>
              <w:top w:val="single" w:sz="4" w:space="0" w:color="000000"/>
              <w:left w:val="single" w:sz="4" w:space="0" w:color="000000"/>
              <w:bottom w:val="single" w:sz="4" w:space="0" w:color="000000"/>
              <w:right w:val="single" w:sz="4" w:space="0" w:color="000000"/>
            </w:tcBorders>
            <w:vAlign w:val="center"/>
          </w:tcPr>
          <w:p w14:paraId="769A0B8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33%</w:t>
            </w:r>
          </w:p>
        </w:tc>
        <w:tc>
          <w:tcPr>
            <w:tcW w:w="1217" w:type="dxa"/>
            <w:tcBorders>
              <w:top w:val="single" w:sz="4" w:space="0" w:color="000000"/>
              <w:left w:val="single" w:sz="4" w:space="0" w:color="000000"/>
              <w:bottom w:val="single" w:sz="4" w:space="0" w:color="000000"/>
              <w:right w:val="single" w:sz="4" w:space="0" w:color="000000"/>
            </w:tcBorders>
            <w:vAlign w:val="center"/>
          </w:tcPr>
          <w:p w14:paraId="0EBA3B6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23%</w:t>
            </w:r>
          </w:p>
        </w:tc>
        <w:tc>
          <w:tcPr>
            <w:tcW w:w="1217" w:type="dxa"/>
            <w:tcBorders>
              <w:top w:val="single" w:sz="4" w:space="0" w:color="000000"/>
              <w:left w:val="single" w:sz="4" w:space="0" w:color="000000"/>
              <w:bottom w:val="single" w:sz="4" w:space="0" w:color="000000"/>
              <w:right w:val="single" w:sz="4" w:space="0" w:color="000000"/>
            </w:tcBorders>
            <w:vAlign w:val="center"/>
          </w:tcPr>
          <w:p w14:paraId="198598C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1217" w:type="dxa"/>
            <w:tcBorders>
              <w:top w:val="single" w:sz="4" w:space="0" w:color="000000"/>
              <w:left w:val="single" w:sz="4" w:space="0" w:color="000000"/>
              <w:bottom w:val="single" w:sz="4" w:space="0" w:color="000000"/>
              <w:right w:val="single" w:sz="4" w:space="0" w:color="000000"/>
            </w:tcBorders>
            <w:vAlign w:val="center"/>
          </w:tcPr>
          <w:p w14:paraId="354343F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w:t>
            </w:r>
          </w:p>
        </w:tc>
      </w:tr>
      <w:tr w:rsidR="00970176" w14:paraId="07547D55"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5AEFCFBA"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3D00F39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总量（应用在</w:t>
            </w:r>
            <w:r>
              <w:rPr>
                <w:rFonts w:ascii="Times New Roman" w:hAnsi="Times New Roman" w:cs="Times New Roman"/>
                <w:color w:val="000000"/>
                <w:sz w:val="24"/>
                <w:szCs w:val="24"/>
              </w:rPr>
              <w:t>10</w:t>
            </w:r>
            <w:r>
              <w:rPr>
                <w:rFonts w:ascii="Times New Roman" w:hAnsi="Times New Roman" w:cs="Times New Roman"/>
                <w:color w:val="000000"/>
                <w:sz w:val="24"/>
                <w:szCs w:val="24"/>
              </w:rPr>
              <w:lastRenderedPageBreak/>
              <w:t>0ml</w:t>
            </w:r>
            <w:r>
              <w:rPr>
                <w:rFonts w:ascii="Times New Roman" w:hAnsi="Times New Roman" w:cs="Times New Roman"/>
                <w:color w:val="000000"/>
                <w:sz w:val="24"/>
                <w:szCs w:val="24"/>
              </w:rPr>
              <w:t>水中）</w:t>
            </w:r>
          </w:p>
        </w:tc>
        <w:tc>
          <w:tcPr>
            <w:tcW w:w="1217" w:type="dxa"/>
            <w:tcBorders>
              <w:top w:val="single" w:sz="4" w:space="0" w:color="000000"/>
              <w:left w:val="single" w:sz="4" w:space="0" w:color="000000"/>
              <w:bottom w:val="single" w:sz="4" w:space="0" w:color="000000"/>
              <w:right w:val="single" w:sz="4" w:space="0" w:color="000000"/>
            </w:tcBorders>
            <w:vAlign w:val="center"/>
          </w:tcPr>
          <w:p w14:paraId="688E3D6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100%</w:t>
            </w:r>
          </w:p>
        </w:tc>
        <w:tc>
          <w:tcPr>
            <w:tcW w:w="1217" w:type="dxa"/>
            <w:tcBorders>
              <w:top w:val="single" w:sz="4" w:space="0" w:color="000000"/>
              <w:left w:val="single" w:sz="4" w:space="0" w:color="000000"/>
              <w:bottom w:val="single" w:sz="4" w:space="0" w:color="000000"/>
              <w:right w:val="single" w:sz="4" w:space="0" w:color="000000"/>
            </w:tcBorders>
            <w:vAlign w:val="center"/>
          </w:tcPr>
          <w:p w14:paraId="33D665D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1217" w:type="dxa"/>
            <w:tcBorders>
              <w:top w:val="single" w:sz="4" w:space="0" w:color="000000"/>
              <w:left w:val="single" w:sz="4" w:space="0" w:color="000000"/>
              <w:bottom w:val="single" w:sz="4" w:space="0" w:color="000000"/>
              <w:right w:val="single" w:sz="4" w:space="0" w:color="000000"/>
            </w:tcBorders>
            <w:vAlign w:val="center"/>
          </w:tcPr>
          <w:p w14:paraId="430CF51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1217" w:type="dxa"/>
            <w:tcBorders>
              <w:top w:val="single" w:sz="4" w:space="0" w:color="000000"/>
              <w:left w:val="single" w:sz="4" w:space="0" w:color="000000"/>
              <w:bottom w:val="single" w:sz="4" w:space="0" w:color="000000"/>
              <w:right w:val="single" w:sz="4" w:space="0" w:color="000000"/>
            </w:tcBorders>
            <w:vAlign w:val="center"/>
          </w:tcPr>
          <w:p w14:paraId="632452D8"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100%</w:t>
            </w:r>
          </w:p>
        </w:tc>
        <w:tc>
          <w:tcPr>
            <w:tcW w:w="1217" w:type="dxa"/>
            <w:tcBorders>
              <w:top w:val="single" w:sz="4" w:space="0" w:color="000000"/>
              <w:left w:val="single" w:sz="4" w:space="0" w:color="000000"/>
              <w:bottom w:val="single" w:sz="4" w:space="0" w:color="000000"/>
              <w:right w:val="single" w:sz="4" w:space="0" w:color="000000"/>
            </w:tcBorders>
            <w:vAlign w:val="center"/>
          </w:tcPr>
          <w:p w14:paraId="038B053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100%</w:t>
            </w:r>
          </w:p>
        </w:tc>
      </w:tr>
      <w:tr w:rsidR="00970176" w14:paraId="547E83CA" w14:textId="77777777">
        <w:trPr>
          <w:trHeight w:val="228"/>
        </w:trPr>
        <w:tc>
          <w:tcPr>
            <w:tcW w:w="799" w:type="dxa"/>
            <w:tcBorders>
              <w:top w:val="single" w:sz="4" w:space="0" w:color="000000"/>
              <w:left w:val="single" w:sz="4" w:space="0" w:color="000000"/>
              <w:bottom w:val="single" w:sz="4" w:space="0" w:color="000000"/>
              <w:right w:val="single" w:sz="4" w:space="0" w:color="000000"/>
            </w:tcBorders>
            <w:vAlign w:val="center"/>
          </w:tcPr>
          <w:p w14:paraId="4F58D1A3" w14:textId="77777777" w:rsidR="00970176" w:rsidRDefault="00970176">
            <w:pPr>
              <w:wordWrap w:val="0"/>
              <w:spacing w:line="360" w:lineRule="auto"/>
              <w:rPr>
                <w:rFonts w:ascii="Times New Roman" w:hAnsi="Times New Roman" w:cs="Times New Roman"/>
                <w:sz w:val="20"/>
                <w:szCs w:val="20"/>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1D6F370E"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4E9FC996"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63054D7E"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5D7AB7FC"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47F116E3"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0707E23A" w14:textId="77777777" w:rsidR="00970176" w:rsidRDefault="00970176">
            <w:pPr>
              <w:wordWrap w:val="0"/>
              <w:spacing w:line="360" w:lineRule="auto"/>
              <w:rPr>
                <w:rFonts w:ascii="Times New Roman" w:hAnsi="Times New Roman" w:cs="Times New Roman"/>
                <w:sz w:val="20"/>
                <w:szCs w:val="20"/>
              </w:rPr>
            </w:pPr>
          </w:p>
        </w:tc>
      </w:tr>
      <w:tr w:rsidR="00970176" w14:paraId="68715051" w14:textId="77777777">
        <w:trPr>
          <w:trHeight w:val="228"/>
        </w:trPr>
        <w:tc>
          <w:tcPr>
            <w:tcW w:w="799" w:type="dxa"/>
            <w:vMerge w:val="restart"/>
            <w:tcBorders>
              <w:top w:val="single" w:sz="4" w:space="0" w:color="000000"/>
              <w:left w:val="single" w:sz="4" w:space="0" w:color="000000"/>
              <w:bottom w:val="single" w:sz="4" w:space="0" w:color="000000"/>
              <w:right w:val="single" w:sz="4" w:space="0" w:color="000000"/>
            </w:tcBorders>
          </w:tcPr>
          <w:p w14:paraId="1492C97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浓度</w:t>
            </w:r>
          </w:p>
        </w:tc>
        <w:tc>
          <w:tcPr>
            <w:tcW w:w="2013" w:type="dxa"/>
            <w:tcBorders>
              <w:top w:val="single" w:sz="4" w:space="0" w:color="000000"/>
              <w:left w:val="single" w:sz="4" w:space="0" w:color="000000"/>
              <w:bottom w:val="single" w:sz="4" w:space="0" w:color="000000"/>
              <w:right w:val="single" w:sz="4" w:space="0" w:color="000000"/>
            </w:tcBorders>
            <w:vAlign w:val="center"/>
          </w:tcPr>
          <w:p w14:paraId="5E48392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盐含量</w:t>
            </w:r>
          </w:p>
        </w:tc>
        <w:tc>
          <w:tcPr>
            <w:tcW w:w="1217" w:type="dxa"/>
            <w:tcBorders>
              <w:top w:val="single" w:sz="4" w:space="0" w:color="000000"/>
              <w:left w:val="single" w:sz="4" w:space="0" w:color="000000"/>
              <w:bottom w:val="single" w:sz="4" w:space="0" w:color="000000"/>
              <w:right w:val="single" w:sz="4" w:space="0" w:color="000000"/>
            </w:tcBorders>
            <w:vAlign w:val="center"/>
          </w:tcPr>
          <w:p w14:paraId="13C50288"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0.360%</w:t>
            </w:r>
          </w:p>
        </w:tc>
        <w:tc>
          <w:tcPr>
            <w:tcW w:w="1217" w:type="dxa"/>
            <w:tcBorders>
              <w:top w:val="single" w:sz="4" w:space="0" w:color="000000"/>
              <w:left w:val="single" w:sz="4" w:space="0" w:color="000000"/>
              <w:bottom w:val="single" w:sz="4" w:space="0" w:color="000000"/>
              <w:right w:val="single" w:sz="4" w:space="0" w:color="000000"/>
            </w:tcBorders>
            <w:vAlign w:val="center"/>
          </w:tcPr>
          <w:p w14:paraId="07FED6D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0.234%</w:t>
            </w:r>
          </w:p>
        </w:tc>
        <w:tc>
          <w:tcPr>
            <w:tcW w:w="1217" w:type="dxa"/>
            <w:tcBorders>
              <w:top w:val="single" w:sz="4" w:space="0" w:color="000000"/>
              <w:left w:val="single" w:sz="4" w:space="0" w:color="000000"/>
              <w:bottom w:val="single" w:sz="4" w:space="0" w:color="000000"/>
              <w:right w:val="single" w:sz="4" w:space="0" w:color="000000"/>
            </w:tcBorders>
            <w:vAlign w:val="center"/>
          </w:tcPr>
          <w:p w14:paraId="56843810"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0.234%</w:t>
            </w:r>
          </w:p>
        </w:tc>
        <w:tc>
          <w:tcPr>
            <w:tcW w:w="1217" w:type="dxa"/>
            <w:tcBorders>
              <w:top w:val="single" w:sz="4" w:space="0" w:color="000000"/>
              <w:left w:val="single" w:sz="4" w:space="0" w:color="000000"/>
              <w:bottom w:val="single" w:sz="4" w:space="0" w:color="000000"/>
              <w:right w:val="single" w:sz="4" w:space="0" w:color="000000"/>
            </w:tcBorders>
            <w:vAlign w:val="center"/>
          </w:tcPr>
          <w:p w14:paraId="2967AEB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0.234%</w:t>
            </w:r>
          </w:p>
        </w:tc>
        <w:tc>
          <w:tcPr>
            <w:tcW w:w="1217" w:type="dxa"/>
            <w:tcBorders>
              <w:top w:val="single" w:sz="4" w:space="0" w:color="000000"/>
              <w:left w:val="single" w:sz="4" w:space="0" w:color="000000"/>
              <w:bottom w:val="single" w:sz="4" w:space="0" w:color="000000"/>
              <w:right w:val="single" w:sz="4" w:space="0" w:color="000000"/>
            </w:tcBorders>
            <w:vAlign w:val="center"/>
          </w:tcPr>
          <w:p w14:paraId="09A70B83"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0.234%</w:t>
            </w:r>
          </w:p>
        </w:tc>
      </w:tr>
      <w:tr w:rsidR="00970176" w14:paraId="43031939"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5E232850"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05CE6CB1"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味精含量</w:t>
            </w:r>
          </w:p>
        </w:tc>
        <w:tc>
          <w:tcPr>
            <w:tcW w:w="1217" w:type="dxa"/>
            <w:tcBorders>
              <w:top w:val="single" w:sz="4" w:space="0" w:color="000000"/>
              <w:left w:val="single" w:sz="4" w:space="0" w:color="000000"/>
              <w:bottom w:val="single" w:sz="4" w:space="0" w:color="000000"/>
              <w:right w:val="single" w:sz="4" w:space="0" w:color="000000"/>
            </w:tcBorders>
            <w:vAlign w:val="center"/>
          </w:tcPr>
          <w:p w14:paraId="5B2C7DC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0.18%</w:t>
            </w:r>
          </w:p>
        </w:tc>
        <w:tc>
          <w:tcPr>
            <w:tcW w:w="1217" w:type="dxa"/>
            <w:tcBorders>
              <w:top w:val="single" w:sz="4" w:space="0" w:color="000000"/>
              <w:left w:val="single" w:sz="4" w:space="0" w:color="000000"/>
              <w:bottom w:val="single" w:sz="4" w:space="0" w:color="000000"/>
              <w:right w:val="single" w:sz="4" w:space="0" w:color="000000"/>
            </w:tcBorders>
            <w:vAlign w:val="center"/>
          </w:tcPr>
          <w:p w14:paraId="54E2B720"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0.18%</w:t>
            </w:r>
          </w:p>
        </w:tc>
        <w:tc>
          <w:tcPr>
            <w:tcW w:w="1217" w:type="dxa"/>
            <w:tcBorders>
              <w:top w:val="single" w:sz="4" w:space="0" w:color="000000"/>
              <w:left w:val="single" w:sz="4" w:space="0" w:color="000000"/>
              <w:bottom w:val="single" w:sz="4" w:space="0" w:color="000000"/>
              <w:right w:val="single" w:sz="4" w:space="0" w:color="000000"/>
            </w:tcBorders>
            <w:vAlign w:val="center"/>
          </w:tcPr>
          <w:p w14:paraId="1898336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0.18%</w:t>
            </w:r>
          </w:p>
        </w:tc>
        <w:tc>
          <w:tcPr>
            <w:tcW w:w="1217" w:type="dxa"/>
            <w:tcBorders>
              <w:top w:val="single" w:sz="4" w:space="0" w:color="000000"/>
              <w:left w:val="single" w:sz="4" w:space="0" w:color="000000"/>
              <w:bottom w:val="single" w:sz="4" w:space="0" w:color="000000"/>
              <w:right w:val="single" w:sz="4" w:space="0" w:color="000000"/>
            </w:tcBorders>
            <w:vAlign w:val="center"/>
          </w:tcPr>
          <w:p w14:paraId="21F9862F"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0.20%</w:t>
            </w:r>
          </w:p>
        </w:tc>
        <w:tc>
          <w:tcPr>
            <w:tcW w:w="1217" w:type="dxa"/>
            <w:tcBorders>
              <w:top w:val="single" w:sz="4" w:space="0" w:color="000000"/>
              <w:left w:val="single" w:sz="4" w:space="0" w:color="000000"/>
              <w:bottom w:val="single" w:sz="4" w:space="0" w:color="000000"/>
              <w:right w:val="single" w:sz="4" w:space="0" w:color="000000"/>
            </w:tcBorders>
            <w:vAlign w:val="center"/>
          </w:tcPr>
          <w:p w14:paraId="7C9D8BA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0.20%</w:t>
            </w:r>
          </w:p>
        </w:tc>
      </w:tr>
      <w:tr w:rsidR="00970176" w14:paraId="6B37D438"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68EB8947"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2EFE6660"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i+g</w:t>
            </w:r>
            <w:r>
              <w:rPr>
                <w:rFonts w:ascii="Times New Roman" w:hAnsi="Times New Roman" w:cs="Times New Roman"/>
                <w:color w:val="000000"/>
                <w:sz w:val="24"/>
                <w:szCs w:val="24"/>
              </w:rPr>
              <w:t>含量</w:t>
            </w:r>
          </w:p>
        </w:tc>
        <w:tc>
          <w:tcPr>
            <w:tcW w:w="1217" w:type="dxa"/>
            <w:tcBorders>
              <w:top w:val="single" w:sz="4" w:space="0" w:color="000000"/>
              <w:left w:val="single" w:sz="4" w:space="0" w:color="000000"/>
              <w:bottom w:val="single" w:sz="4" w:space="0" w:color="000000"/>
              <w:right w:val="single" w:sz="4" w:space="0" w:color="000000"/>
            </w:tcBorders>
            <w:vAlign w:val="center"/>
          </w:tcPr>
          <w:p w14:paraId="70AA34D5"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0.005%</w:t>
            </w:r>
          </w:p>
        </w:tc>
        <w:tc>
          <w:tcPr>
            <w:tcW w:w="1217" w:type="dxa"/>
            <w:tcBorders>
              <w:top w:val="single" w:sz="4" w:space="0" w:color="000000"/>
              <w:left w:val="single" w:sz="4" w:space="0" w:color="000000"/>
              <w:bottom w:val="single" w:sz="4" w:space="0" w:color="000000"/>
              <w:right w:val="single" w:sz="4" w:space="0" w:color="000000"/>
            </w:tcBorders>
            <w:vAlign w:val="center"/>
          </w:tcPr>
          <w:p w14:paraId="4CB9C5E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0.005%</w:t>
            </w:r>
          </w:p>
        </w:tc>
        <w:tc>
          <w:tcPr>
            <w:tcW w:w="1217" w:type="dxa"/>
            <w:tcBorders>
              <w:top w:val="single" w:sz="4" w:space="0" w:color="000000"/>
              <w:left w:val="single" w:sz="4" w:space="0" w:color="000000"/>
              <w:bottom w:val="single" w:sz="4" w:space="0" w:color="000000"/>
              <w:right w:val="single" w:sz="4" w:space="0" w:color="000000"/>
            </w:tcBorders>
            <w:vAlign w:val="center"/>
          </w:tcPr>
          <w:p w14:paraId="0DEA89A3"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0.005%</w:t>
            </w:r>
          </w:p>
        </w:tc>
        <w:tc>
          <w:tcPr>
            <w:tcW w:w="1217" w:type="dxa"/>
            <w:tcBorders>
              <w:top w:val="single" w:sz="4" w:space="0" w:color="000000"/>
              <w:left w:val="single" w:sz="4" w:space="0" w:color="000000"/>
              <w:bottom w:val="single" w:sz="4" w:space="0" w:color="000000"/>
              <w:right w:val="single" w:sz="4" w:space="0" w:color="000000"/>
            </w:tcBorders>
            <w:vAlign w:val="center"/>
          </w:tcPr>
          <w:p w14:paraId="79AEEDB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0.015%</w:t>
            </w:r>
          </w:p>
        </w:tc>
        <w:tc>
          <w:tcPr>
            <w:tcW w:w="1217" w:type="dxa"/>
            <w:tcBorders>
              <w:top w:val="single" w:sz="4" w:space="0" w:color="000000"/>
              <w:left w:val="single" w:sz="4" w:space="0" w:color="000000"/>
              <w:bottom w:val="single" w:sz="4" w:space="0" w:color="000000"/>
              <w:right w:val="single" w:sz="4" w:space="0" w:color="000000"/>
            </w:tcBorders>
            <w:vAlign w:val="center"/>
          </w:tcPr>
          <w:p w14:paraId="46E21B2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0.015%</w:t>
            </w:r>
          </w:p>
        </w:tc>
      </w:tr>
      <w:tr w:rsidR="00970176" w14:paraId="2FC41543"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57D5659F"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30A8799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氯化钾含量</w:t>
            </w:r>
          </w:p>
        </w:tc>
        <w:tc>
          <w:tcPr>
            <w:tcW w:w="1217" w:type="dxa"/>
            <w:tcBorders>
              <w:top w:val="single" w:sz="4" w:space="0" w:color="000000"/>
              <w:left w:val="single" w:sz="4" w:space="0" w:color="000000"/>
              <w:bottom w:val="single" w:sz="4" w:space="0" w:color="000000"/>
              <w:right w:val="single" w:sz="4" w:space="0" w:color="000000"/>
            </w:tcBorders>
            <w:vAlign w:val="center"/>
          </w:tcPr>
          <w:p w14:paraId="4A4CDD0F"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1217" w:type="dxa"/>
            <w:tcBorders>
              <w:top w:val="single" w:sz="4" w:space="0" w:color="000000"/>
              <w:left w:val="single" w:sz="4" w:space="0" w:color="000000"/>
              <w:bottom w:val="single" w:sz="4" w:space="0" w:color="000000"/>
              <w:right w:val="single" w:sz="4" w:space="0" w:color="000000"/>
            </w:tcBorders>
            <w:vAlign w:val="center"/>
          </w:tcPr>
          <w:p w14:paraId="01C96E6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1217" w:type="dxa"/>
            <w:tcBorders>
              <w:top w:val="single" w:sz="4" w:space="0" w:color="000000"/>
              <w:left w:val="single" w:sz="4" w:space="0" w:color="000000"/>
              <w:bottom w:val="single" w:sz="4" w:space="0" w:color="000000"/>
              <w:right w:val="single" w:sz="4" w:space="0" w:color="000000"/>
            </w:tcBorders>
            <w:vAlign w:val="center"/>
          </w:tcPr>
          <w:p w14:paraId="279E2D9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0.00%</w:t>
            </w:r>
          </w:p>
        </w:tc>
        <w:tc>
          <w:tcPr>
            <w:tcW w:w="1217" w:type="dxa"/>
            <w:tcBorders>
              <w:top w:val="single" w:sz="4" w:space="0" w:color="000000"/>
              <w:left w:val="single" w:sz="4" w:space="0" w:color="000000"/>
              <w:bottom w:val="single" w:sz="4" w:space="0" w:color="000000"/>
              <w:right w:val="single" w:sz="4" w:space="0" w:color="000000"/>
            </w:tcBorders>
            <w:vAlign w:val="center"/>
          </w:tcPr>
          <w:p w14:paraId="7A485D43"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0.02%</w:t>
            </w:r>
          </w:p>
        </w:tc>
        <w:tc>
          <w:tcPr>
            <w:tcW w:w="1217" w:type="dxa"/>
            <w:tcBorders>
              <w:top w:val="single" w:sz="4" w:space="0" w:color="000000"/>
              <w:left w:val="single" w:sz="4" w:space="0" w:color="000000"/>
              <w:bottom w:val="single" w:sz="4" w:space="0" w:color="000000"/>
              <w:right w:val="single" w:sz="4" w:space="0" w:color="000000"/>
            </w:tcBorders>
            <w:vAlign w:val="center"/>
          </w:tcPr>
          <w:p w14:paraId="452ECEE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0.10%</w:t>
            </w:r>
          </w:p>
        </w:tc>
      </w:tr>
      <w:tr w:rsidR="00970176" w14:paraId="5EF087DE" w14:textId="77777777">
        <w:trPr>
          <w:trHeight w:val="228"/>
        </w:trPr>
        <w:tc>
          <w:tcPr>
            <w:tcW w:w="799" w:type="dxa"/>
            <w:tcBorders>
              <w:top w:val="single" w:sz="4" w:space="0" w:color="000000"/>
              <w:left w:val="single" w:sz="4" w:space="0" w:color="000000"/>
              <w:bottom w:val="single" w:sz="4" w:space="0" w:color="000000"/>
              <w:right w:val="single" w:sz="4" w:space="0" w:color="000000"/>
            </w:tcBorders>
            <w:vAlign w:val="center"/>
          </w:tcPr>
          <w:p w14:paraId="10707EAA" w14:textId="77777777" w:rsidR="00970176" w:rsidRDefault="00970176">
            <w:pPr>
              <w:wordWrap w:val="0"/>
              <w:spacing w:line="360" w:lineRule="auto"/>
              <w:rPr>
                <w:rFonts w:ascii="Times New Roman" w:hAnsi="Times New Roman" w:cs="Times New Roman"/>
                <w:sz w:val="20"/>
                <w:szCs w:val="20"/>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46B7F2A2"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19E41782"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5E6683DB"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1DDD5A27"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4FD84BBB" w14:textId="77777777" w:rsidR="00970176" w:rsidRDefault="00970176">
            <w:pPr>
              <w:wordWrap w:val="0"/>
              <w:spacing w:line="360" w:lineRule="auto"/>
              <w:rPr>
                <w:rFonts w:ascii="Times New Roman" w:hAnsi="Times New Roman" w:cs="Times New Roman"/>
                <w:sz w:val="20"/>
                <w:szCs w:val="20"/>
              </w:rPr>
            </w:pPr>
          </w:p>
        </w:tc>
        <w:tc>
          <w:tcPr>
            <w:tcW w:w="1217" w:type="dxa"/>
            <w:tcBorders>
              <w:top w:val="single" w:sz="4" w:space="0" w:color="000000"/>
              <w:left w:val="single" w:sz="4" w:space="0" w:color="000000"/>
              <w:bottom w:val="single" w:sz="4" w:space="0" w:color="000000"/>
              <w:right w:val="single" w:sz="4" w:space="0" w:color="000000"/>
            </w:tcBorders>
            <w:vAlign w:val="center"/>
          </w:tcPr>
          <w:p w14:paraId="37DE1C4D" w14:textId="77777777" w:rsidR="00970176" w:rsidRDefault="00970176">
            <w:pPr>
              <w:wordWrap w:val="0"/>
              <w:spacing w:line="360" w:lineRule="auto"/>
              <w:rPr>
                <w:rFonts w:ascii="Times New Roman" w:hAnsi="Times New Roman" w:cs="Times New Roman"/>
                <w:sz w:val="20"/>
                <w:szCs w:val="20"/>
              </w:rPr>
            </w:pPr>
          </w:p>
        </w:tc>
      </w:tr>
      <w:tr w:rsidR="00970176" w14:paraId="35859B22" w14:textId="77777777">
        <w:trPr>
          <w:trHeight w:val="228"/>
        </w:trPr>
        <w:tc>
          <w:tcPr>
            <w:tcW w:w="799" w:type="dxa"/>
            <w:vMerge w:val="restart"/>
            <w:tcBorders>
              <w:top w:val="single" w:sz="4" w:space="0" w:color="000000"/>
              <w:left w:val="single" w:sz="4" w:space="0" w:color="000000"/>
              <w:bottom w:val="single" w:sz="4" w:space="0" w:color="000000"/>
              <w:right w:val="single" w:sz="4" w:space="0" w:color="000000"/>
            </w:tcBorders>
          </w:tcPr>
          <w:p w14:paraId="4C993DF1"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滋味强度</w:t>
            </w:r>
            <w:r>
              <w:rPr>
                <w:rFonts w:ascii="Times New Roman" w:hAnsi="Times New Roman" w:cs="Times New Roman"/>
                <w:color w:val="000000"/>
                <w:sz w:val="24"/>
                <w:szCs w:val="24"/>
              </w:rPr>
              <w:t xml:space="preserve"> </w:t>
            </w:r>
          </w:p>
        </w:tc>
        <w:tc>
          <w:tcPr>
            <w:tcW w:w="2013" w:type="dxa"/>
            <w:tcBorders>
              <w:top w:val="single" w:sz="4" w:space="0" w:color="000000"/>
              <w:left w:val="single" w:sz="4" w:space="0" w:color="000000"/>
              <w:bottom w:val="single" w:sz="4" w:space="0" w:color="000000"/>
              <w:right w:val="single" w:sz="4" w:space="0" w:color="000000"/>
            </w:tcBorders>
            <w:vAlign w:val="center"/>
          </w:tcPr>
          <w:p w14:paraId="2DEA2EC7"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咸味强度</w:t>
            </w:r>
          </w:p>
        </w:tc>
        <w:tc>
          <w:tcPr>
            <w:tcW w:w="1217" w:type="dxa"/>
            <w:tcBorders>
              <w:top w:val="single" w:sz="4" w:space="0" w:color="000000"/>
              <w:left w:val="single" w:sz="4" w:space="0" w:color="000000"/>
              <w:bottom w:val="single" w:sz="4" w:space="0" w:color="000000"/>
              <w:right w:val="single" w:sz="4" w:space="0" w:color="000000"/>
            </w:tcBorders>
            <w:vAlign w:val="center"/>
          </w:tcPr>
          <w:p w14:paraId="0C11552C"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1217" w:type="dxa"/>
            <w:tcBorders>
              <w:top w:val="single" w:sz="4" w:space="0" w:color="000000"/>
              <w:left w:val="single" w:sz="4" w:space="0" w:color="000000"/>
              <w:bottom w:val="single" w:sz="4" w:space="0" w:color="000000"/>
              <w:right w:val="single" w:sz="4" w:space="0" w:color="000000"/>
            </w:tcBorders>
            <w:vAlign w:val="center"/>
          </w:tcPr>
          <w:p w14:paraId="0FFD3A6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0.48</w:t>
            </w:r>
          </w:p>
        </w:tc>
        <w:tc>
          <w:tcPr>
            <w:tcW w:w="1217" w:type="dxa"/>
            <w:tcBorders>
              <w:top w:val="single" w:sz="4" w:space="0" w:color="000000"/>
              <w:left w:val="single" w:sz="4" w:space="0" w:color="000000"/>
              <w:bottom w:val="single" w:sz="4" w:space="0" w:color="000000"/>
              <w:right w:val="single" w:sz="4" w:space="0" w:color="000000"/>
            </w:tcBorders>
            <w:vAlign w:val="center"/>
          </w:tcPr>
          <w:p w14:paraId="00B6247D"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1.26</w:t>
            </w:r>
          </w:p>
        </w:tc>
        <w:tc>
          <w:tcPr>
            <w:tcW w:w="1217" w:type="dxa"/>
            <w:tcBorders>
              <w:top w:val="single" w:sz="4" w:space="0" w:color="000000"/>
              <w:left w:val="single" w:sz="4" w:space="0" w:color="000000"/>
              <w:bottom w:val="single" w:sz="4" w:space="0" w:color="000000"/>
              <w:right w:val="single" w:sz="4" w:space="0" w:color="000000"/>
            </w:tcBorders>
            <w:vAlign w:val="center"/>
          </w:tcPr>
          <w:p w14:paraId="66A2832F"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1.72</w:t>
            </w:r>
          </w:p>
        </w:tc>
        <w:tc>
          <w:tcPr>
            <w:tcW w:w="1217" w:type="dxa"/>
            <w:tcBorders>
              <w:top w:val="single" w:sz="4" w:space="0" w:color="000000"/>
              <w:left w:val="single" w:sz="4" w:space="0" w:color="000000"/>
              <w:bottom w:val="single" w:sz="4" w:space="0" w:color="000000"/>
              <w:right w:val="single" w:sz="4" w:space="0" w:color="000000"/>
            </w:tcBorders>
            <w:vAlign w:val="center"/>
          </w:tcPr>
          <w:p w14:paraId="038F8FA0"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1.9</w:t>
            </w:r>
          </w:p>
        </w:tc>
      </w:tr>
      <w:tr w:rsidR="00970176" w14:paraId="69AE46BC"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619D2F0E"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662325C4"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鲜味强度</w:t>
            </w:r>
          </w:p>
        </w:tc>
        <w:tc>
          <w:tcPr>
            <w:tcW w:w="1217" w:type="dxa"/>
            <w:tcBorders>
              <w:top w:val="single" w:sz="4" w:space="0" w:color="000000"/>
              <w:left w:val="single" w:sz="4" w:space="0" w:color="000000"/>
              <w:bottom w:val="single" w:sz="4" w:space="0" w:color="000000"/>
              <w:right w:val="single" w:sz="4" w:space="0" w:color="000000"/>
            </w:tcBorders>
            <w:vAlign w:val="center"/>
          </w:tcPr>
          <w:p w14:paraId="6D6CCFC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6.12</w:t>
            </w:r>
          </w:p>
        </w:tc>
        <w:tc>
          <w:tcPr>
            <w:tcW w:w="1217" w:type="dxa"/>
            <w:tcBorders>
              <w:top w:val="single" w:sz="4" w:space="0" w:color="000000"/>
              <w:left w:val="single" w:sz="4" w:space="0" w:color="000000"/>
              <w:bottom w:val="single" w:sz="4" w:space="0" w:color="000000"/>
              <w:right w:val="single" w:sz="4" w:space="0" w:color="000000"/>
            </w:tcBorders>
            <w:vAlign w:val="center"/>
          </w:tcPr>
          <w:p w14:paraId="026CF87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6.19</w:t>
            </w:r>
          </w:p>
        </w:tc>
        <w:tc>
          <w:tcPr>
            <w:tcW w:w="1217" w:type="dxa"/>
            <w:tcBorders>
              <w:top w:val="single" w:sz="4" w:space="0" w:color="000000"/>
              <w:left w:val="single" w:sz="4" w:space="0" w:color="000000"/>
              <w:bottom w:val="single" w:sz="4" w:space="0" w:color="000000"/>
              <w:right w:val="single" w:sz="4" w:space="0" w:color="000000"/>
            </w:tcBorders>
            <w:vAlign w:val="center"/>
          </w:tcPr>
          <w:p w14:paraId="2985A78E"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6.57</w:t>
            </w:r>
          </w:p>
        </w:tc>
        <w:tc>
          <w:tcPr>
            <w:tcW w:w="1217" w:type="dxa"/>
            <w:tcBorders>
              <w:top w:val="single" w:sz="4" w:space="0" w:color="000000"/>
              <w:left w:val="single" w:sz="4" w:space="0" w:color="000000"/>
              <w:bottom w:val="single" w:sz="4" w:space="0" w:color="000000"/>
              <w:right w:val="single" w:sz="4" w:space="0" w:color="000000"/>
            </w:tcBorders>
            <w:vAlign w:val="center"/>
          </w:tcPr>
          <w:p w14:paraId="0779CBC2"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6.2</w:t>
            </w:r>
          </w:p>
        </w:tc>
        <w:tc>
          <w:tcPr>
            <w:tcW w:w="1217" w:type="dxa"/>
            <w:tcBorders>
              <w:top w:val="single" w:sz="4" w:space="0" w:color="000000"/>
              <w:left w:val="single" w:sz="4" w:space="0" w:color="000000"/>
              <w:bottom w:val="single" w:sz="4" w:space="0" w:color="000000"/>
              <w:right w:val="single" w:sz="4" w:space="0" w:color="000000"/>
            </w:tcBorders>
            <w:vAlign w:val="center"/>
          </w:tcPr>
          <w:p w14:paraId="668A7B6F"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6.17</w:t>
            </w:r>
          </w:p>
        </w:tc>
      </w:tr>
      <w:tr w:rsidR="00970176" w14:paraId="52B08338" w14:textId="77777777">
        <w:trPr>
          <w:trHeight w:val="228"/>
        </w:trPr>
        <w:tc>
          <w:tcPr>
            <w:tcW w:w="799" w:type="dxa"/>
            <w:vMerge/>
            <w:tcBorders>
              <w:top w:val="single" w:sz="4" w:space="0" w:color="000000"/>
              <w:left w:val="single" w:sz="4" w:space="0" w:color="000000"/>
              <w:bottom w:val="single" w:sz="4" w:space="0" w:color="000000"/>
              <w:right w:val="single" w:sz="4" w:space="0" w:color="000000"/>
            </w:tcBorders>
          </w:tcPr>
          <w:p w14:paraId="5DDC8C56" w14:textId="77777777" w:rsidR="00970176" w:rsidRDefault="00970176">
            <w:pPr>
              <w:spacing w:line="360" w:lineRule="auto"/>
              <w:rPr>
                <w:rFonts w:ascii="Times New Roman" w:hAnsi="Times New Roman" w:cs="Times New Roman"/>
              </w:rPr>
            </w:pPr>
          </w:p>
        </w:tc>
        <w:tc>
          <w:tcPr>
            <w:tcW w:w="2013" w:type="dxa"/>
            <w:tcBorders>
              <w:top w:val="single" w:sz="4" w:space="0" w:color="000000"/>
              <w:left w:val="single" w:sz="4" w:space="0" w:color="000000"/>
              <w:bottom w:val="single" w:sz="4" w:space="0" w:color="000000"/>
              <w:right w:val="single" w:sz="4" w:space="0" w:color="000000"/>
            </w:tcBorders>
            <w:vAlign w:val="center"/>
          </w:tcPr>
          <w:p w14:paraId="7100AA9D"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苦味强度</w:t>
            </w:r>
          </w:p>
        </w:tc>
        <w:tc>
          <w:tcPr>
            <w:tcW w:w="1217" w:type="dxa"/>
            <w:tcBorders>
              <w:top w:val="single" w:sz="4" w:space="0" w:color="000000"/>
              <w:left w:val="single" w:sz="4" w:space="0" w:color="000000"/>
              <w:bottom w:val="single" w:sz="4" w:space="0" w:color="000000"/>
              <w:right w:val="single" w:sz="4" w:space="0" w:color="000000"/>
            </w:tcBorders>
            <w:vAlign w:val="center"/>
          </w:tcPr>
          <w:p w14:paraId="419E2E0A"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0.95</w:t>
            </w:r>
          </w:p>
        </w:tc>
        <w:tc>
          <w:tcPr>
            <w:tcW w:w="1217" w:type="dxa"/>
            <w:tcBorders>
              <w:top w:val="single" w:sz="4" w:space="0" w:color="000000"/>
              <w:left w:val="single" w:sz="4" w:space="0" w:color="000000"/>
              <w:bottom w:val="single" w:sz="4" w:space="0" w:color="000000"/>
              <w:right w:val="single" w:sz="4" w:space="0" w:color="000000"/>
            </w:tcBorders>
            <w:vAlign w:val="center"/>
          </w:tcPr>
          <w:p w14:paraId="6C5909C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1217" w:type="dxa"/>
            <w:tcBorders>
              <w:top w:val="single" w:sz="4" w:space="0" w:color="000000"/>
              <w:left w:val="single" w:sz="4" w:space="0" w:color="000000"/>
              <w:bottom w:val="single" w:sz="4" w:space="0" w:color="000000"/>
              <w:right w:val="single" w:sz="4" w:space="0" w:color="000000"/>
            </w:tcBorders>
            <w:vAlign w:val="center"/>
          </w:tcPr>
          <w:p w14:paraId="2ED8F07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0.88</w:t>
            </w:r>
          </w:p>
        </w:tc>
        <w:tc>
          <w:tcPr>
            <w:tcW w:w="1217" w:type="dxa"/>
            <w:tcBorders>
              <w:top w:val="single" w:sz="4" w:space="0" w:color="000000"/>
              <w:left w:val="single" w:sz="4" w:space="0" w:color="000000"/>
              <w:bottom w:val="single" w:sz="4" w:space="0" w:color="000000"/>
              <w:right w:val="single" w:sz="4" w:space="0" w:color="000000"/>
            </w:tcBorders>
            <w:vAlign w:val="center"/>
          </w:tcPr>
          <w:p w14:paraId="538D9856"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0.94</w:t>
            </w:r>
          </w:p>
        </w:tc>
        <w:tc>
          <w:tcPr>
            <w:tcW w:w="1217" w:type="dxa"/>
            <w:tcBorders>
              <w:top w:val="single" w:sz="4" w:space="0" w:color="000000"/>
              <w:left w:val="single" w:sz="4" w:space="0" w:color="000000"/>
              <w:bottom w:val="single" w:sz="4" w:space="0" w:color="000000"/>
              <w:right w:val="single" w:sz="4" w:space="0" w:color="000000"/>
            </w:tcBorders>
            <w:vAlign w:val="center"/>
          </w:tcPr>
          <w:p w14:paraId="7A1A014B" w14:textId="77777777" w:rsidR="00970176" w:rsidRDefault="008D6EE0">
            <w:pPr>
              <w:wordWrap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1.15</w:t>
            </w:r>
          </w:p>
        </w:tc>
      </w:tr>
    </w:tbl>
    <w:p w14:paraId="58A6E79D" w14:textId="77777777" w:rsidR="00970176" w:rsidRDefault="00970176">
      <w:pPr>
        <w:spacing w:line="360" w:lineRule="auto"/>
        <w:rPr>
          <w:rFonts w:ascii="Times New Roman" w:hAnsi="Times New Roman" w:cs="Times New Roman"/>
          <w:sz w:val="24"/>
          <w:szCs w:val="24"/>
        </w:rPr>
      </w:pPr>
    </w:p>
    <w:p w14:paraId="16105DEF" w14:textId="77777777" w:rsidR="00970176" w:rsidRDefault="00970176">
      <w:pPr>
        <w:spacing w:line="360" w:lineRule="auto"/>
        <w:rPr>
          <w:rFonts w:ascii="Times New Roman" w:hAnsi="Times New Roman" w:cs="Times New Roman"/>
          <w:sz w:val="24"/>
          <w:szCs w:val="24"/>
        </w:rPr>
      </w:pPr>
    </w:p>
    <w:p w14:paraId="0CF062E2"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noProof/>
          <w:sz w:val="20"/>
        </w:rPr>
        <w:drawing>
          <wp:inline distT="0" distB="0" distL="0" distR="0" wp14:anchorId="214C3233" wp14:editId="032E987C">
            <wp:extent cx="4754880" cy="4434840"/>
            <wp:effectExtent l="0" t="0" r="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55515" cy="4435475"/>
                    </a:xfrm>
                    <a:prstGeom prst="rect">
                      <a:avLst/>
                    </a:prstGeom>
                    <a:ln cap="flat"/>
                  </pic:spPr>
                </pic:pic>
              </a:graphicData>
            </a:graphic>
          </wp:inline>
        </w:drawing>
      </w:r>
    </w:p>
    <w:p w14:paraId="7D0E2F6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图</w:t>
      </w:r>
      <w:r>
        <w:rPr>
          <w:rFonts w:ascii="Times New Roman" w:hAnsi="Times New Roman" w:cs="Times New Roman"/>
          <w:sz w:val="24"/>
          <w:szCs w:val="24"/>
        </w:rPr>
        <w:t xml:space="preserve">7.3 </w:t>
      </w:r>
      <w:r>
        <w:rPr>
          <w:rFonts w:ascii="Times New Roman" w:hAnsi="Times New Roman" w:cs="Times New Roman"/>
          <w:sz w:val="24"/>
          <w:szCs w:val="24"/>
        </w:rPr>
        <w:t>减盐产品的感官评价轮廓图</w:t>
      </w:r>
    </w:p>
    <w:p w14:paraId="243D37D8"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noProof/>
          <w:sz w:val="20"/>
        </w:rPr>
        <w:lastRenderedPageBreak/>
        <w:drawing>
          <wp:inline distT="0" distB="0" distL="0" distR="0" wp14:anchorId="2D9C8B3D" wp14:editId="699673DC">
            <wp:extent cx="3657600" cy="3139440"/>
            <wp:effectExtent l="0" t="0" r="0" b="0"/>
            <wp:docPr id="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8235" cy="3140075"/>
                    </a:xfrm>
                    <a:prstGeom prst="rect">
                      <a:avLst/>
                    </a:prstGeom>
                    <a:ln cap="flat"/>
                  </pic:spPr>
                </pic:pic>
              </a:graphicData>
            </a:graphic>
          </wp:inline>
        </w:drawing>
      </w:r>
    </w:p>
    <w:p w14:paraId="5B94209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图</w:t>
      </w:r>
      <w:r>
        <w:rPr>
          <w:rFonts w:ascii="Times New Roman" w:hAnsi="Times New Roman" w:cs="Times New Roman"/>
          <w:sz w:val="24"/>
          <w:szCs w:val="24"/>
        </w:rPr>
        <w:t xml:space="preserve">7.4 </w:t>
      </w:r>
      <w:r>
        <w:rPr>
          <w:rFonts w:ascii="Times New Roman" w:hAnsi="Times New Roman" w:cs="Times New Roman"/>
          <w:sz w:val="24"/>
          <w:szCs w:val="24"/>
        </w:rPr>
        <w:t>几种减盐产品的嗜好性分值比较</w:t>
      </w:r>
    </w:p>
    <w:p w14:paraId="5CB28FB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当在开发新产品或是调整现有产品配方时，通常建议循序渐进地降低产品中的钠含量。逐步地、缓慢地减少盐的含量，消费者不容易注意到。因为如果变化量很小的话，味觉会去适应和</w:t>
      </w:r>
      <w:r>
        <w:rPr>
          <w:rFonts w:ascii="Times New Roman" w:hAnsi="Times New Roman" w:cs="Times New Roman"/>
          <w:sz w:val="24"/>
          <w:szCs w:val="24"/>
        </w:rPr>
        <w:t xml:space="preserve"> </w:t>
      </w:r>
      <w:r>
        <w:rPr>
          <w:rFonts w:ascii="Times New Roman" w:hAnsi="Times New Roman" w:cs="Times New Roman"/>
          <w:sz w:val="24"/>
          <w:szCs w:val="24"/>
        </w:rPr>
        <w:t>修正感官体验。降</w:t>
      </w:r>
      <w:r>
        <w:rPr>
          <w:rFonts w:ascii="Times New Roman" w:hAnsi="Times New Roman" w:cs="Times New Roman"/>
          <w:sz w:val="24"/>
          <w:szCs w:val="24"/>
        </w:rPr>
        <w:t>10%</w:t>
      </w:r>
      <w:r>
        <w:rPr>
          <w:rFonts w:ascii="Times New Roman" w:hAnsi="Times New Roman" w:cs="Times New Roman"/>
          <w:sz w:val="24"/>
          <w:szCs w:val="24"/>
        </w:rPr>
        <w:t>或是更少的盐含量通常一个步骤或是几个小步骤就可以悄悄地进行。但对于更大量的减盐量，这种方式不仅有风味损失的风险，还有可能影响产品的货架期，稳定性和安全性。不同的基料组成等都需要根据具体要求去重新设计和评价，而不能简单地引用或照搬。设计出一个较为理想的解决方案其实是一个十分耗时的工作。只有食品公司、香精公司和鲜味剂等公司的共同</w:t>
      </w:r>
      <w:r>
        <w:rPr>
          <w:rFonts w:ascii="Times New Roman" w:hAnsi="Times New Roman" w:cs="Times New Roman"/>
          <w:sz w:val="24"/>
          <w:szCs w:val="24"/>
        </w:rPr>
        <w:t>合作才能开发出适应于市场需求的完美减盐产品。</w:t>
      </w:r>
    </w:p>
    <w:p w14:paraId="493FC03C" w14:textId="77777777" w:rsidR="00970176" w:rsidRDefault="008D6EE0">
      <w:pPr>
        <w:pStyle w:val="3"/>
      </w:pPr>
      <w:bookmarkStart w:id="1629" w:name="_Toc14992143"/>
      <w:r>
        <w:t xml:space="preserve">7.2.3 </w:t>
      </w:r>
      <w:r>
        <w:t>风味增强肽的概念及其在减盐食品中的应用</w:t>
      </w:r>
      <w:bookmarkEnd w:id="1629"/>
    </w:p>
    <w:p w14:paraId="2DBEA174" w14:textId="77777777" w:rsidR="00970176" w:rsidRDefault="008D6EE0">
      <w:pPr>
        <w:pStyle w:val="4"/>
      </w:pPr>
      <w:r>
        <w:t xml:space="preserve">7.2.3.1 </w:t>
      </w:r>
      <w:r>
        <w:t>风味增强肽的概念</w:t>
      </w:r>
    </w:p>
    <w:p w14:paraId="0544A8F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现代食品的趋势是健康、多样和方便，消费者对感官愉悦的天然创新产品期望不断增加。</w:t>
      </w:r>
      <w:r>
        <w:rPr>
          <w:rFonts w:ascii="Times New Roman" w:hAnsi="Times New Roman" w:cs="Times New Roman"/>
          <w:sz w:val="24"/>
          <w:szCs w:val="24"/>
        </w:rPr>
        <w:t>“</w:t>
      </w:r>
      <w:r>
        <w:rPr>
          <w:rFonts w:ascii="Times New Roman" w:hAnsi="Times New Roman" w:cs="Times New Roman"/>
          <w:sz w:val="24"/>
          <w:szCs w:val="24"/>
        </w:rPr>
        <w:t>民以食为天，食以味为先</w:t>
      </w:r>
      <w:r>
        <w:rPr>
          <w:rFonts w:ascii="Times New Roman" w:hAnsi="Times New Roman" w:cs="Times New Roman"/>
          <w:sz w:val="24"/>
          <w:szCs w:val="24"/>
        </w:rPr>
        <w:t>”</w:t>
      </w:r>
      <w:r>
        <w:rPr>
          <w:rFonts w:ascii="Times New Roman" w:hAnsi="Times New Roman" w:cs="Times New Roman"/>
          <w:sz w:val="24"/>
          <w:szCs w:val="24"/>
        </w:rPr>
        <w:t>，人们对美味的追求不仅仅是某种单一如酸、甜、苦或咸的味觉感受，而更多考虑的是使人愉快，有幸福感的味道。因此，风味增强肽应运而生。</w:t>
      </w:r>
    </w:p>
    <w:p w14:paraId="3612228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风味增强肽是能补充或增强食品原有风味的肽类物质。根据风味不同，可将肽分为甜味肽、苦味肽、鲜味肽、酸味肽和咸味肽。风味增强肽不影响其它味觉</w:t>
      </w:r>
      <w:r>
        <w:rPr>
          <w:rFonts w:ascii="Times New Roman" w:hAnsi="Times New Roman" w:cs="Times New Roman"/>
          <w:sz w:val="24"/>
          <w:szCs w:val="24"/>
        </w:rPr>
        <w:t>(</w:t>
      </w:r>
      <w:r>
        <w:rPr>
          <w:rFonts w:ascii="Times New Roman" w:hAnsi="Times New Roman" w:cs="Times New Roman"/>
          <w:sz w:val="24"/>
          <w:szCs w:val="24"/>
        </w:rPr>
        <w:t>如酸、甜</w:t>
      </w:r>
      <w:r>
        <w:rPr>
          <w:rFonts w:ascii="Times New Roman" w:hAnsi="Times New Roman" w:cs="Times New Roman"/>
          <w:sz w:val="24"/>
          <w:szCs w:val="24"/>
        </w:rPr>
        <w:t>、苦、咸</w:t>
      </w:r>
      <w:r>
        <w:rPr>
          <w:rFonts w:ascii="Times New Roman" w:hAnsi="Times New Roman" w:cs="Times New Roman"/>
          <w:sz w:val="24"/>
          <w:szCs w:val="24"/>
        </w:rPr>
        <w:t>)</w:t>
      </w:r>
      <w:r>
        <w:rPr>
          <w:rFonts w:ascii="Times New Roman" w:hAnsi="Times New Roman" w:cs="Times New Roman"/>
          <w:sz w:val="24"/>
          <w:szCs w:val="24"/>
        </w:rPr>
        <w:t>，且增强其各自的风味特征，</w:t>
      </w:r>
      <w:r>
        <w:rPr>
          <w:rFonts w:ascii="Times New Roman" w:hAnsi="Times New Roman" w:cs="Times New Roman"/>
          <w:sz w:val="24"/>
          <w:szCs w:val="24"/>
        </w:rPr>
        <w:t xml:space="preserve"> </w:t>
      </w:r>
      <w:r>
        <w:rPr>
          <w:rFonts w:ascii="Times New Roman" w:hAnsi="Times New Roman" w:cs="Times New Roman"/>
          <w:sz w:val="24"/>
          <w:szCs w:val="24"/>
        </w:rPr>
        <w:t>从而改进食品的可口性。因此在各种蔬菜、调味品、肉、禽、乳类、水产类乃至酒类增味方面都有良好的应用效果。</w:t>
      </w:r>
    </w:p>
    <w:p w14:paraId="70C3945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风味增强肽的出现，不仅满足了人们对美味食品的追求，而且利用风味增强肽对鲜、咸、甜等味的增强效果，可以使食物在低盐、低糖等的条件下也能够保持美味，从而使人们吃得更健康。因此，开发风味增强肽的市场前景是十分广阔的。从我国特有的食品体系中筛选出新的风味增强肽，进而加快我国风味物质新素材的研发是一个值得进一步深入研究的课题。</w:t>
      </w:r>
    </w:p>
    <w:p w14:paraId="1A1EE51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食用菌是中国传统食品，其粗蛋白质含量为</w:t>
      </w:r>
      <w:r>
        <w:rPr>
          <w:rFonts w:ascii="Times New Roman" w:hAnsi="Times New Roman" w:cs="Times New Roman"/>
          <w:sz w:val="24"/>
          <w:szCs w:val="24"/>
        </w:rPr>
        <w:t>13%</w:t>
      </w:r>
      <w:r>
        <w:rPr>
          <w:rFonts w:ascii="Times New Roman" w:hAnsi="Times New Roman" w:cs="Times New Roman"/>
          <w:sz w:val="24"/>
          <w:szCs w:val="24"/>
        </w:rPr>
        <w:t>～</w:t>
      </w:r>
      <w:r>
        <w:rPr>
          <w:rFonts w:ascii="Times New Roman" w:hAnsi="Times New Roman" w:cs="Times New Roman"/>
          <w:sz w:val="24"/>
          <w:szCs w:val="24"/>
        </w:rPr>
        <w:t>46</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18</w:t>
      </w:r>
      <w:r>
        <w:rPr>
          <w:rFonts w:ascii="Times New Roman" w:hAnsi="Times New Roman" w:cs="Times New Roman"/>
          <w:sz w:val="24"/>
          <w:szCs w:val="24"/>
        </w:rPr>
        <w:t>种氨基酸的含量在</w:t>
      </w:r>
      <w:r>
        <w:rPr>
          <w:rFonts w:ascii="Times New Roman" w:hAnsi="Times New Roman" w:cs="Times New Roman"/>
          <w:sz w:val="24"/>
          <w:szCs w:val="24"/>
        </w:rPr>
        <w:t>10.71%</w:t>
      </w:r>
      <w:r>
        <w:rPr>
          <w:rFonts w:ascii="Times New Roman" w:hAnsi="Times New Roman" w:cs="Times New Roman"/>
          <w:sz w:val="24"/>
          <w:szCs w:val="24"/>
        </w:rPr>
        <w:t>～</w:t>
      </w:r>
      <w:r>
        <w:rPr>
          <w:rFonts w:ascii="Times New Roman" w:hAnsi="Times New Roman" w:cs="Times New Roman"/>
          <w:sz w:val="24"/>
          <w:szCs w:val="24"/>
        </w:rPr>
        <w:t>24.81%</w:t>
      </w:r>
      <w:r>
        <w:rPr>
          <w:rFonts w:ascii="Times New Roman" w:hAnsi="Times New Roman" w:cs="Times New Roman"/>
          <w:sz w:val="24"/>
          <w:szCs w:val="24"/>
        </w:rPr>
        <w:t>，其中</w:t>
      </w:r>
      <w:r>
        <w:rPr>
          <w:rFonts w:ascii="Times New Roman" w:hAnsi="Times New Roman" w:cs="Times New Roman"/>
          <w:sz w:val="24"/>
          <w:szCs w:val="24"/>
        </w:rPr>
        <w:t>8</w:t>
      </w:r>
      <w:r>
        <w:rPr>
          <w:rFonts w:ascii="Times New Roman" w:hAnsi="Times New Roman" w:cs="Times New Roman"/>
          <w:sz w:val="24"/>
          <w:szCs w:val="24"/>
        </w:rPr>
        <w:t>种人体必需氨基酸占总量的</w:t>
      </w:r>
      <w:r>
        <w:rPr>
          <w:rFonts w:ascii="Times New Roman" w:hAnsi="Times New Roman" w:cs="Times New Roman"/>
          <w:sz w:val="24"/>
          <w:szCs w:val="24"/>
        </w:rPr>
        <w:t>30%</w:t>
      </w:r>
      <w:r>
        <w:rPr>
          <w:rFonts w:ascii="Times New Roman" w:hAnsi="Times New Roman" w:cs="Times New Roman"/>
          <w:sz w:val="24"/>
          <w:szCs w:val="24"/>
        </w:rPr>
        <w:t>～</w:t>
      </w:r>
      <w:r>
        <w:rPr>
          <w:rFonts w:ascii="Times New Roman" w:hAnsi="Times New Roman" w:cs="Times New Roman"/>
          <w:sz w:val="24"/>
          <w:szCs w:val="24"/>
        </w:rPr>
        <w:t>50%</w:t>
      </w:r>
      <w:r>
        <w:rPr>
          <w:rFonts w:ascii="Times New Roman" w:hAnsi="Times New Roman" w:cs="Times New Roman"/>
          <w:sz w:val="24"/>
          <w:szCs w:val="24"/>
        </w:rPr>
        <w:t>。脂肪含量为</w:t>
      </w:r>
      <w:r>
        <w:rPr>
          <w:rFonts w:ascii="Times New Roman" w:hAnsi="Times New Roman" w:cs="Times New Roman"/>
          <w:sz w:val="24"/>
          <w:szCs w:val="24"/>
        </w:rPr>
        <w:t>1.1%</w:t>
      </w:r>
      <w:r>
        <w:rPr>
          <w:rFonts w:ascii="Times New Roman" w:hAnsi="Times New Roman" w:cs="Times New Roman"/>
          <w:sz w:val="24"/>
          <w:szCs w:val="24"/>
        </w:rPr>
        <w:t>～</w:t>
      </w:r>
      <w:r>
        <w:rPr>
          <w:rFonts w:ascii="Times New Roman" w:hAnsi="Times New Roman" w:cs="Times New Roman"/>
          <w:sz w:val="24"/>
          <w:szCs w:val="24"/>
        </w:rPr>
        <w:t>8.3%</w:t>
      </w:r>
      <w:r>
        <w:rPr>
          <w:rFonts w:ascii="Times New Roman" w:hAnsi="Times New Roman" w:cs="Times New Roman"/>
          <w:sz w:val="24"/>
          <w:szCs w:val="24"/>
        </w:rPr>
        <w:t>，脂肪组成的</w:t>
      </w:r>
      <w:r>
        <w:rPr>
          <w:rFonts w:ascii="Times New Roman" w:hAnsi="Times New Roman" w:cs="Times New Roman"/>
          <w:sz w:val="24"/>
          <w:szCs w:val="24"/>
        </w:rPr>
        <w:t>75%</w:t>
      </w:r>
      <w:r>
        <w:rPr>
          <w:rFonts w:ascii="Times New Roman" w:hAnsi="Times New Roman" w:cs="Times New Roman"/>
          <w:sz w:val="24"/>
          <w:szCs w:val="24"/>
        </w:rPr>
        <w:t>以上为不饱和脂肪酸。组成食用菌蛋白的氨基酸中含有高比例的谷氨酰胺和谷氨酸，一级结构中富含鲜味肽序列，是生产高品质呈味基料的优质原料。近年来，国内外研究者对食用菌的研究主要集中在营养成分、贮藏保鲜及调味品开发等研究方面，对其风味增强肽的开发研究鲜见报道。</w:t>
      </w:r>
    </w:p>
    <w:p w14:paraId="2E4847CD" w14:textId="77777777" w:rsidR="00970176" w:rsidRDefault="008D6EE0">
      <w:pPr>
        <w:spacing w:before="100" w:beforeAutospacing="1" w:after="100" w:afterAutospacing="1" w:line="360" w:lineRule="auto"/>
        <w:ind w:firstLineChars="200" w:firstLine="480"/>
        <w:jc w:val="left"/>
        <w:rPr>
          <w:rFonts w:ascii="Times New Roman" w:eastAsia="华文仿宋" w:hAnsi="Times New Roman" w:cs="Times New Roman"/>
          <w:sz w:val="24"/>
          <w:szCs w:val="24"/>
        </w:rPr>
      </w:pPr>
      <w:r>
        <w:rPr>
          <w:rFonts w:ascii="Times New Roman" w:hAnsi="Times New Roman" w:cs="Times New Roman"/>
          <w:sz w:val="24"/>
          <w:szCs w:val="24"/>
        </w:rPr>
        <w:t>因此，一方面研究食用菌中的呈味肽及其呈味特性，对提高食用菌的附加值将具有重要的理论指导意义和实用价值。另一方面，风</w:t>
      </w:r>
      <w:r>
        <w:rPr>
          <w:rFonts w:ascii="Times New Roman" w:hAnsi="Times New Roman" w:cs="Times New Roman"/>
          <w:sz w:val="24"/>
          <w:szCs w:val="24"/>
        </w:rPr>
        <w:t>味增强肽的开发对食用菌外观要求不高，从子实体、菌柄、菇脚、碎屑到加工废液都可以作为加工的原料，因此开发基于食用菌的风味增强肽不仅可以缓解食用菌深加工的压力，又可适应人们对食品营养化、健康化、功能化的要求。</w:t>
      </w:r>
    </w:p>
    <w:p w14:paraId="25F75B24" w14:textId="77777777" w:rsidR="00970176" w:rsidRDefault="008D6EE0">
      <w:pPr>
        <w:pStyle w:val="5"/>
        <w:rPr>
          <w:rFonts w:ascii="Times New Roman" w:hAnsi="Times New Roman" w:cs="Times New Roman"/>
        </w:rPr>
      </w:pPr>
      <w:r>
        <w:rPr>
          <w:rFonts w:ascii="Times New Roman" w:hAnsi="Times New Roman" w:cs="Times New Roman"/>
        </w:rPr>
        <w:t xml:space="preserve">7.2.3.2  </w:t>
      </w:r>
      <w:r>
        <w:rPr>
          <w:rFonts w:ascii="Times New Roman" w:hAnsi="Times New Roman" w:cs="Times New Roman"/>
        </w:rPr>
        <w:t>风味增强肽的国内外开发现状及趋势</w:t>
      </w:r>
    </w:p>
    <w:p w14:paraId="1D703B7D" w14:textId="77777777" w:rsidR="00970176" w:rsidRDefault="008D6EE0">
      <w:pPr>
        <w:pStyle w:val="5"/>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味感活性肽</w:t>
      </w:r>
    </w:p>
    <w:p w14:paraId="75A6E1D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肽类是纯天然食品配料，广泛存在于食品及蛋白水解物中，本身是一种重要</w:t>
      </w:r>
      <w:r>
        <w:rPr>
          <w:rFonts w:ascii="Times New Roman" w:hAnsi="Times New Roman" w:cs="Times New Roman"/>
          <w:sz w:val="24"/>
          <w:szCs w:val="24"/>
        </w:rPr>
        <w:lastRenderedPageBreak/>
        <w:t>的风味增强剂。小分子多肽可呈现甜、酸、苦、咸、鲜</w:t>
      </w:r>
      <w:r>
        <w:rPr>
          <w:rFonts w:ascii="Times New Roman" w:hAnsi="Times New Roman" w:cs="Times New Roman"/>
          <w:sz w:val="24"/>
          <w:szCs w:val="24"/>
        </w:rPr>
        <w:t xml:space="preserve">5 </w:t>
      </w:r>
      <w:r>
        <w:rPr>
          <w:rFonts w:ascii="Times New Roman" w:hAnsi="Times New Roman" w:cs="Times New Roman"/>
          <w:sz w:val="24"/>
          <w:szCs w:val="24"/>
        </w:rPr>
        <w:t>种基本味觉，而某些多肽可呈现两种或以上的味觉。此外，多肽还可产生浓厚感（</w:t>
      </w:r>
      <w:r>
        <w:rPr>
          <w:rFonts w:ascii="Times New Roman" w:hAnsi="Times New Roman" w:cs="Times New Roman"/>
          <w:sz w:val="24"/>
          <w:szCs w:val="24"/>
        </w:rPr>
        <w:t>kokumi</w:t>
      </w:r>
      <w:r>
        <w:rPr>
          <w:rFonts w:ascii="Times New Roman" w:hAnsi="Times New Roman" w:cs="Times New Roman"/>
          <w:sz w:val="24"/>
          <w:szCs w:val="24"/>
        </w:rPr>
        <w:t>）和涩感等口感特性。具有味觉和口</w:t>
      </w:r>
      <w:r>
        <w:rPr>
          <w:rFonts w:ascii="Times New Roman" w:hAnsi="Times New Roman" w:cs="Times New Roman"/>
          <w:sz w:val="24"/>
          <w:szCs w:val="24"/>
        </w:rPr>
        <w:t>感特性的多肽，称为味感活性肽（</w:t>
      </w:r>
      <w:r>
        <w:rPr>
          <w:rFonts w:ascii="Times New Roman" w:hAnsi="Times New Roman" w:cs="Times New Roman"/>
          <w:sz w:val="24"/>
          <w:szCs w:val="24"/>
        </w:rPr>
        <w:t>taste-active peptide</w:t>
      </w:r>
      <w:r>
        <w:rPr>
          <w:rFonts w:ascii="Times New Roman" w:hAnsi="Times New Roman" w:cs="Times New Roman"/>
          <w:sz w:val="24"/>
          <w:szCs w:val="24"/>
        </w:rPr>
        <w:t>），简称味感肽。这些小分子多肽的分子质量通常小于</w:t>
      </w:r>
      <w:r>
        <w:rPr>
          <w:rFonts w:ascii="Times New Roman" w:hAnsi="Times New Roman" w:cs="Times New Roman"/>
          <w:sz w:val="24"/>
          <w:szCs w:val="24"/>
        </w:rPr>
        <w:t>5 kD</w:t>
      </w:r>
      <w:r>
        <w:rPr>
          <w:rFonts w:ascii="Times New Roman" w:hAnsi="Times New Roman" w:cs="Times New Roman"/>
          <w:sz w:val="24"/>
          <w:szCs w:val="24"/>
        </w:rPr>
        <w:t>。</w:t>
      </w:r>
    </w:p>
    <w:p w14:paraId="1E33784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味感肽在食品中分布广泛，来源于动物、植物和微生物的许多食物和食品中都含有味感肽，如牛肉、猪肉、鸡肉、奶酪、大豆、四季豆、食用菌、酱油、酵母和乳酸菌等。在食物或食品中，研究较多的是苦味肽和鲜味肽，而针对酸味、咸味和甜味肽的研究相对较少。近年来，浓厚感多肽的研究逐渐增多。目前，在奶酪、酱油、发酵火腿、黄酒、啤酒和日本清酒等发酵食品和其他食物或食品中都已分离鉴定出鲜味肽和浓厚感肽。</w:t>
      </w:r>
    </w:p>
    <w:p w14:paraId="379A476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鲜</w:t>
      </w:r>
      <w:r>
        <w:rPr>
          <w:rFonts w:ascii="Times New Roman" w:hAnsi="Times New Roman" w:cs="Times New Roman"/>
          <w:sz w:val="24"/>
          <w:szCs w:val="24"/>
        </w:rPr>
        <w:t>味肽又名美味增强肽，它不影响其它味觉（酸、甜、苦、咸），</w:t>
      </w:r>
      <w:r>
        <w:rPr>
          <w:rFonts w:ascii="Times New Roman" w:hAnsi="Times New Roman" w:cs="Times New Roman"/>
          <w:sz w:val="24"/>
          <w:szCs w:val="24"/>
        </w:rPr>
        <w:t xml:space="preserve"> </w:t>
      </w:r>
      <w:r>
        <w:rPr>
          <w:rFonts w:ascii="Times New Roman" w:hAnsi="Times New Roman" w:cs="Times New Roman"/>
          <w:sz w:val="24"/>
          <w:szCs w:val="24"/>
        </w:rPr>
        <w:t>能增强其各自的风味特征，在各种蔬菜、肉、禽、乳类、水产类乃至酒类增味方面都有良好的效果。</w:t>
      </w:r>
      <w:r>
        <w:rPr>
          <w:rFonts w:ascii="Times New Roman" w:hAnsi="Times New Roman" w:cs="Times New Roman"/>
          <w:sz w:val="24"/>
          <w:szCs w:val="24"/>
        </w:rPr>
        <w:t>Yamasaki</w:t>
      </w:r>
      <w:r>
        <w:rPr>
          <w:rFonts w:ascii="Times New Roman" w:hAnsi="Times New Roman" w:cs="Times New Roman"/>
          <w:sz w:val="24"/>
          <w:szCs w:val="24"/>
        </w:rPr>
        <w:t>从木瓜蛋白酶处理的牛肉中分离了具有</w:t>
      </w:r>
      <w:r>
        <w:rPr>
          <w:rFonts w:ascii="Times New Roman" w:hAnsi="Times New Roman" w:cs="Times New Roman"/>
          <w:sz w:val="24"/>
          <w:szCs w:val="24"/>
        </w:rPr>
        <w:t>“</w:t>
      </w:r>
      <w:r>
        <w:rPr>
          <w:rFonts w:ascii="Times New Roman" w:hAnsi="Times New Roman" w:cs="Times New Roman"/>
          <w:sz w:val="24"/>
          <w:szCs w:val="24"/>
        </w:rPr>
        <w:t>鲜美味</w:t>
      </w:r>
      <w:r>
        <w:rPr>
          <w:rFonts w:ascii="Times New Roman" w:hAnsi="Times New Roman" w:cs="Times New Roman"/>
          <w:sz w:val="24"/>
          <w:szCs w:val="24"/>
        </w:rPr>
        <w:t>”</w:t>
      </w:r>
      <w:r>
        <w:rPr>
          <w:rFonts w:ascii="Times New Roman" w:hAnsi="Times New Roman" w:cs="Times New Roman"/>
          <w:sz w:val="24"/>
          <w:szCs w:val="24"/>
        </w:rPr>
        <w:t>的牛肉辛肽</w:t>
      </w:r>
      <w:r>
        <w:rPr>
          <w:rFonts w:ascii="Times New Roman" w:hAnsi="Times New Roman" w:cs="Times New Roman"/>
          <w:sz w:val="24"/>
          <w:szCs w:val="24"/>
        </w:rPr>
        <w:t>Lys-Gly-Asp-Glu-Glu-Ser-Leu-Ala</w:t>
      </w:r>
      <w:r>
        <w:rPr>
          <w:rFonts w:ascii="Times New Roman" w:hAnsi="Times New Roman" w:cs="Times New Roman"/>
          <w:sz w:val="24"/>
          <w:szCs w:val="24"/>
        </w:rPr>
        <w:t>，首次表明肽可以让食品变得更美味。随后他们合成了结构相似的肽</w:t>
      </w:r>
      <w:r>
        <w:rPr>
          <w:rFonts w:ascii="Times New Roman" w:hAnsi="Times New Roman" w:cs="Times New Roman"/>
          <w:sz w:val="24"/>
          <w:szCs w:val="24"/>
        </w:rPr>
        <w:t xml:space="preserve">DEESLA </w:t>
      </w:r>
      <w:r>
        <w:rPr>
          <w:rFonts w:ascii="Times New Roman" w:hAnsi="Times New Roman" w:cs="Times New Roman"/>
          <w:sz w:val="24"/>
          <w:szCs w:val="24"/>
        </w:rPr>
        <w:t>和</w:t>
      </w:r>
      <w:r>
        <w:rPr>
          <w:rFonts w:ascii="Times New Roman" w:hAnsi="Times New Roman" w:cs="Times New Roman"/>
          <w:sz w:val="24"/>
          <w:szCs w:val="24"/>
        </w:rPr>
        <w:t>EESLA</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它们具有酸味、涩味以及略微的鲜美味。</w:t>
      </w:r>
      <w:r>
        <w:rPr>
          <w:rFonts w:ascii="Times New Roman" w:hAnsi="Times New Roman" w:cs="Times New Roman"/>
          <w:sz w:val="24"/>
          <w:szCs w:val="24"/>
        </w:rPr>
        <w:t>Ogasawara</w:t>
      </w:r>
      <w:r>
        <w:rPr>
          <w:rFonts w:ascii="Times New Roman" w:hAnsi="Times New Roman" w:cs="Times New Roman"/>
          <w:sz w:val="24"/>
          <w:szCs w:val="24"/>
        </w:rPr>
        <w:t>研究发现鲜味肽中一般包含</w:t>
      </w:r>
      <w:r>
        <w:rPr>
          <w:rFonts w:ascii="Times New Roman" w:hAnsi="Times New Roman" w:cs="Times New Roman"/>
          <w:sz w:val="24"/>
          <w:szCs w:val="24"/>
        </w:rPr>
        <w:t xml:space="preserve">Glu </w:t>
      </w:r>
      <w:r>
        <w:rPr>
          <w:rFonts w:ascii="Times New Roman" w:hAnsi="Times New Roman" w:cs="Times New Roman"/>
          <w:sz w:val="24"/>
          <w:szCs w:val="24"/>
        </w:rPr>
        <w:t>或</w:t>
      </w:r>
      <w:r>
        <w:rPr>
          <w:rFonts w:ascii="Times New Roman" w:hAnsi="Times New Roman" w:cs="Times New Roman"/>
          <w:sz w:val="24"/>
          <w:szCs w:val="24"/>
        </w:rPr>
        <w:t xml:space="preserve">Asp </w:t>
      </w:r>
      <w:r>
        <w:rPr>
          <w:rFonts w:ascii="Times New Roman" w:hAnsi="Times New Roman" w:cs="Times New Roman"/>
          <w:sz w:val="24"/>
          <w:szCs w:val="24"/>
        </w:rPr>
        <w:t>等亲水性氨基酸。</w:t>
      </w:r>
      <w:r>
        <w:rPr>
          <w:rFonts w:ascii="Times New Roman" w:hAnsi="Times New Roman" w:cs="Times New Roman"/>
          <w:sz w:val="24"/>
          <w:szCs w:val="24"/>
        </w:rPr>
        <w:t>Labow</w:t>
      </w:r>
      <w:r>
        <w:rPr>
          <w:rFonts w:ascii="Times New Roman" w:hAnsi="Times New Roman" w:cs="Times New Roman"/>
          <w:sz w:val="24"/>
          <w:szCs w:val="24"/>
        </w:rPr>
        <w:t>认为，鲜味物质分子必须</w:t>
      </w:r>
      <w:r>
        <w:rPr>
          <w:rFonts w:ascii="Times New Roman" w:hAnsi="Times New Roman" w:cs="Times New Roman"/>
          <w:sz w:val="24"/>
          <w:szCs w:val="24"/>
        </w:rPr>
        <w:t>具有带正电的分子团、负电分子团和疏水性分子团，只有将</w:t>
      </w:r>
      <w:r>
        <w:rPr>
          <w:rFonts w:ascii="Times New Roman" w:hAnsi="Times New Roman" w:cs="Times New Roman"/>
          <w:sz w:val="24"/>
          <w:szCs w:val="24"/>
        </w:rPr>
        <w:t xml:space="preserve">3 </w:t>
      </w:r>
      <w:r>
        <w:rPr>
          <w:rFonts w:ascii="Times New Roman" w:hAnsi="Times New Roman" w:cs="Times New Roman"/>
          <w:sz w:val="24"/>
          <w:szCs w:val="24"/>
        </w:rPr>
        <w:t>种分子团分别接到对应的感受器位置，</w:t>
      </w:r>
      <w:r>
        <w:rPr>
          <w:rFonts w:ascii="Times New Roman" w:hAnsi="Times New Roman" w:cs="Times New Roman"/>
          <w:sz w:val="24"/>
          <w:szCs w:val="24"/>
        </w:rPr>
        <w:t xml:space="preserve"> </w:t>
      </w:r>
      <w:r>
        <w:rPr>
          <w:rFonts w:ascii="Times New Roman" w:hAnsi="Times New Roman" w:cs="Times New Roman"/>
          <w:sz w:val="24"/>
          <w:szCs w:val="24"/>
        </w:rPr>
        <w:t>才能感受到鲜味。</w:t>
      </w:r>
      <w:r>
        <w:rPr>
          <w:rFonts w:ascii="Times New Roman" w:hAnsi="Times New Roman" w:cs="Times New Roman"/>
          <w:sz w:val="24"/>
          <w:szCs w:val="24"/>
        </w:rPr>
        <w:t>Ogasawara</w:t>
      </w:r>
      <w:r>
        <w:rPr>
          <w:rFonts w:ascii="Times New Roman" w:hAnsi="Times New Roman" w:cs="Times New Roman"/>
          <w:sz w:val="24"/>
          <w:szCs w:val="24"/>
        </w:rPr>
        <w:t>等人研究了大豆水解液中分子质量为</w:t>
      </w:r>
      <w:r>
        <w:rPr>
          <w:rFonts w:ascii="Times New Roman" w:hAnsi="Times New Roman" w:cs="Times New Roman"/>
          <w:sz w:val="24"/>
          <w:szCs w:val="24"/>
        </w:rPr>
        <w:t>1000</w:t>
      </w:r>
      <w:r>
        <w:rPr>
          <w:rFonts w:ascii="Times New Roman" w:hAnsi="Times New Roman" w:cs="Times New Roman"/>
          <w:sz w:val="24"/>
          <w:szCs w:val="24"/>
        </w:rPr>
        <w:t>～</w:t>
      </w:r>
      <w:r>
        <w:rPr>
          <w:rFonts w:ascii="Times New Roman" w:hAnsi="Times New Roman" w:cs="Times New Roman"/>
          <w:sz w:val="24"/>
          <w:szCs w:val="24"/>
        </w:rPr>
        <w:t>5000</w:t>
      </w:r>
      <w:r>
        <w:rPr>
          <w:rFonts w:ascii="Times New Roman" w:hAnsi="Times New Roman" w:cs="Times New Roman" w:hint="eastAsia"/>
          <w:sz w:val="24"/>
          <w:szCs w:val="24"/>
        </w:rPr>
        <w:t>Da</w:t>
      </w:r>
      <w:r>
        <w:rPr>
          <w:rFonts w:ascii="Times New Roman" w:hAnsi="Times New Roman" w:cs="Times New Roman"/>
          <w:sz w:val="24"/>
          <w:szCs w:val="24"/>
        </w:rPr>
        <w:t>的肽，这些肽具有鲜味或使鲜味更加悠长。</w:t>
      </w:r>
      <w:r>
        <w:rPr>
          <w:rFonts w:ascii="Times New Roman" w:hAnsi="Times New Roman" w:cs="Times New Roman"/>
          <w:sz w:val="24"/>
          <w:szCs w:val="24"/>
        </w:rPr>
        <w:t>Mee-Ra</w:t>
      </w:r>
      <w:r>
        <w:rPr>
          <w:rFonts w:ascii="Times New Roman" w:hAnsi="Times New Roman" w:cs="Times New Roman"/>
          <w:sz w:val="24"/>
          <w:szCs w:val="24"/>
        </w:rPr>
        <w:t>等人研究了大豆提取液中的小分子肽，结果发现分子质量为</w:t>
      </w:r>
      <w:r>
        <w:rPr>
          <w:rFonts w:ascii="Times New Roman" w:hAnsi="Times New Roman" w:cs="Times New Roman"/>
          <w:sz w:val="24"/>
          <w:szCs w:val="24"/>
        </w:rPr>
        <w:t>500</w:t>
      </w:r>
      <w:r>
        <w:rPr>
          <w:rFonts w:ascii="Times New Roman" w:hAnsi="Times New Roman" w:cs="Times New Roman"/>
          <w:sz w:val="24"/>
          <w:szCs w:val="24"/>
        </w:rPr>
        <w:t>～</w:t>
      </w:r>
      <w:r>
        <w:rPr>
          <w:rFonts w:ascii="Times New Roman" w:hAnsi="Times New Roman" w:cs="Times New Roman"/>
          <w:sz w:val="24"/>
          <w:szCs w:val="24"/>
        </w:rPr>
        <w:t xml:space="preserve">1 000 </w:t>
      </w:r>
      <w:r>
        <w:rPr>
          <w:rFonts w:ascii="Times New Roman" w:hAnsi="Times New Roman" w:cs="Times New Roman" w:hint="eastAsia"/>
          <w:sz w:val="24"/>
          <w:szCs w:val="24"/>
        </w:rPr>
        <w:t>Da</w:t>
      </w:r>
      <w:r>
        <w:rPr>
          <w:rFonts w:ascii="Times New Roman" w:hAnsi="Times New Roman" w:cs="Times New Roman"/>
          <w:sz w:val="24"/>
          <w:szCs w:val="24"/>
        </w:rPr>
        <w:t xml:space="preserve"> </w:t>
      </w:r>
      <w:r>
        <w:rPr>
          <w:rFonts w:ascii="Times New Roman" w:hAnsi="Times New Roman" w:cs="Times New Roman"/>
          <w:sz w:val="24"/>
          <w:szCs w:val="24"/>
        </w:rPr>
        <w:t>的肽具有最强的鲜味。</w:t>
      </w:r>
    </w:p>
    <w:p w14:paraId="34B163A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对甜味肽的研究是从阿斯巴甜（</w:t>
      </w:r>
      <w:r>
        <w:rPr>
          <w:rFonts w:ascii="Times New Roman" w:hAnsi="Times New Roman" w:cs="Times New Roman"/>
          <w:sz w:val="24"/>
          <w:szCs w:val="24"/>
        </w:rPr>
        <w:t>L-</w:t>
      </w:r>
      <w:r>
        <w:rPr>
          <w:rFonts w:ascii="Times New Roman" w:hAnsi="Times New Roman" w:cs="Times New Roman"/>
          <w:sz w:val="24"/>
          <w:szCs w:val="24"/>
        </w:rPr>
        <w:t>天门冬氨酰</w:t>
      </w:r>
      <w:r>
        <w:rPr>
          <w:rFonts w:ascii="Times New Roman" w:hAnsi="Times New Roman" w:cs="Times New Roman"/>
          <w:sz w:val="24"/>
          <w:szCs w:val="24"/>
        </w:rPr>
        <w:t>-L-</w:t>
      </w:r>
      <w:r>
        <w:rPr>
          <w:rFonts w:ascii="Times New Roman" w:hAnsi="Times New Roman" w:cs="Times New Roman"/>
          <w:sz w:val="24"/>
          <w:szCs w:val="24"/>
        </w:rPr>
        <w:t>苯丙氨酰甲酯，</w:t>
      </w:r>
      <w:r>
        <w:rPr>
          <w:rFonts w:ascii="Times New Roman" w:hAnsi="Times New Roman" w:cs="Times New Roman"/>
          <w:sz w:val="24"/>
          <w:szCs w:val="24"/>
        </w:rPr>
        <w:t>Aspartame</w:t>
      </w:r>
      <w:r>
        <w:rPr>
          <w:rFonts w:ascii="Times New Roman" w:hAnsi="Times New Roman" w:cs="Times New Roman"/>
          <w:sz w:val="24"/>
          <w:szCs w:val="24"/>
        </w:rPr>
        <w:t>）的发现开始的。对阿斯巴甜结构的研究表明，</w:t>
      </w:r>
      <w:r>
        <w:rPr>
          <w:rFonts w:ascii="Times New Roman" w:hAnsi="Times New Roman" w:cs="Times New Roman"/>
          <w:sz w:val="24"/>
          <w:szCs w:val="24"/>
        </w:rPr>
        <w:t>ASP</w:t>
      </w:r>
      <w:r>
        <w:rPr>
          <w:rFonts w:ascii="Times New Roman" w:hAnsi="Times New Roman" w:cs="Times New Roman"/>
          <w:sz w:val="24"/>
          <w:szCs w:val="24"/>
        </w:rPr>
        <w:t>具有决定性作用，其不可被任何氨基酸残基取代，而</w:t>
      </w:r>
      <w:r>
        <w:rPr>
          <w:rFonts w:ascii="Times New Roman" w:hAnsi="Times New Roman" w:cs="Times New Roman"/>
          <w:sz w:val="24"/>
          <w:szCs w:val="24"/>
        </w:rPr>
        <w:t xml:space="preserve">Phe </w:t>
      </w:r>
      <w:r>
        <w:rPr>
          <w:rFonts w:ascii="Times New Roman" w:hAnsi="Times New Roman" w:cs="Times New Roman"/>
          <w:sz w:val="24"/>
          <w:szCs w:val="24"/>
        </w:rPr>
        <w:t>可被一些非疏水性氨基酸残基替代，如</w:t>
      </w:r>
      <w:r>
        <w:rPr>
          <w:rFonts w:ascii="Times New Roman" w:hAnsi="Times New Roman" w:cs="Times New Roman"/>
          <w:sz w:val="24"/>
          <w:szCs w:val="24"/>
        </w:rPr>
        <w:t xml:space="preserve">HAsp-Met-OMe </w:t>
      </w:r>
      <w:r>
        <w:rPr>
          <w:rFonts w:ascii="Times New Roman" w:hAnsi="Times New Roman" w:cs="Times New Roman"/>
          <w:sz w:val="24"/>
          <w:szCs w:val="24"/>
        </w:rPr>
        <w:t>接近甜味，</w:t>
      </w:r>
      <w:r>
        <w:rPr>
          <w:rFonts w:ascii="Times New Roman" w:hAnsi="Times New Roman" w:cs="Times New Roman"/>
          <w:sz w:val="24"/>
          <w:szCs w:val="24"/>
        </w:rPr>
        <w:t xml:space="preserve">H-Asp-Tyr-OMe </w:t>
      </w:r>
      <w:r>
        <w:rPr>
          <w:rFonts w:ascii="Times New Roman" w:hAnsi="Times New Roman" w:cs="Times New Roman"/>
          <w:sz w:val="24"/>
          <w:szCs w:val="24"/>
        </w:rPr>
        <w:t>比阿斯巴甜的甜味略低，而</w:t>
      </w:r>
      <w:r>
        <w:rPr>
          <w:rFonts w:ascii="Times New Roman" w:hAnsi="Times New Roman" w:cs="Times New Roman"/>
          <w:sz w:val="24"/>
          <w:szCs w:val="24"/>
        </w:rPr>
        <w:t xml:space="preserve">H-Asp-Trp-OMe </w:t>
      </w:r>
      <w:r>
        <w:rPr>
          <w:rFonts w:ascii="Times New Roman" w:hAnsi="Times New Roman" w:cs="Times New Roman"/>
          <w:sz w:val="24"/>
          <w:szCs w:val="24"/>
        </w:rPr>
        <w:t>无甜味，</w:t>
      </w:r>
      <w:r>
        <w:rPr>
          <w:rFonts w:ascii="Times New Roman" w:hAnsi="Times New Roman" w:cs="Times New Roman"/>
          <w:sz w:val="24"/>
          <w:szCs w:val="24"/>
        </w:rPr>
        <w:t>DL</w:t>
      </w:r>
      <w:r>
        <w:rPr>
          <w:rFonts w:ascii="Times New Roman" w:hAnsi="Times New Roman" w:cs="Times New Roman"/>
          <w:sz w:val="24"/>
          <w:szCs w:val="24"/>
        </w:rPr>
        <w:t>，</w:t>
      </w:r>
      <w:r>
        <w:rPr>
          <w:rFonts w:ascii="Times New Roman" w:hAnsi="Times New Roman" w:cs="Times New Roman"/>
          <w:sz w:val="24"/>
          <w:szCs w:val="24"/>
        </w:rPr>
        <w:t xml:space="preserve">L-D </w:t>
      </w:r>
      <w:r>
        <w:rPr>
          <w:rFonts w:ascii="Times New Roman" w:hAnsi="Times New Roman" w:cs="Times New Roman"/>
          <w:sz w:val="24"/>
          <w:szCs w:val="24"/>
        </w:rPr>
        <w:t>和</w:t>
      </w:r>
      <w:r>
        <w:rPr>
          <w:rFonts w:ascii="Times New Roman" w:hAnsi="Times New Roman" w:cs="Times New Roman"/>
          <w:sz w:val="24"/>
          <w:szCs w:val="24"/>
        </w:rPr>
        <w:t xml:space="preserve">D-DH-Asp-Phe-OMe </w:t>
      </w:r>
      <w:r>
        <w:rPr>
          <w:rFonts w:ascii="Times New Roman" w:hAnsi="Times New Roman" w:cs="Times New Roman"/>
          <w:sz w:val="24"/>
          <w:szCs w:val="24"/>
        </w:rPr>
        <w:t>有苦味。随后阿力甜（</w:t>
      </w:r>
      <w:r>
        <w:rPr>
          <w:rFonts w:ascii="Times New Roman" w:hAnsi="Times New Roman" w:cs="Times New Roman"/>
          <w:sz w:val="24"/>
          <w:szCs w:val="24"/>
        </w:rPr>
        <w:t>Alitame</w:t>
      </w:r>
      <w:r>
        <w:rPr>
          <w:rFonts w:ascii="Times New Roman" w:hAnsi="Times New Roman" w:cs="Times New Roman"/>
          <w:sz w:val="24"/>
          <w:szCs w:val="24"/>
        </w:rPr>
        <w:t>）和纽甜（</w:t>
      </w:r>
      <w:r>
        <w:rPr>
          <w:rFonts w:ascii="Times New Roman" w:hAnsi="Times New Roman" w:cs="Times New Roman"/>
          <w:sz w:val="24"/>
          <w:szCs w:val="24"/>
        </w:rPr>
        <w:t>Neotame</w:t>
      </w:r>
      <w:r>
        <w:rPr>
          <w:rFonts w:ascii="Times New Roman" w:hAnsi="Times New Roman" w:cs="Times New Roman"/>
          <w:sz w:val="24"/>
          <w:szCs w:val="24"/>
        </w:rPr>
        <w:t>）被开发作为食品甜味剂，它们的特点均为甜度高，甜味清爽，化学结构稳定，</w:t>
      </w:r>
      <w:r>
        <w:rPr>
          <w:rFonts w:ascii="Times New Roman" w:hAnsi="Times New Roman" w:cs="Times New Roman"/>
          <w:sz w:val="24"/>
          <w:szCs w:val="24"/>
        </w:rPr>
        <w:t xml:space="preserve"> </w:t>
      </w:r>
      <w:r>
        <w:rPr>
          <w:rFonts w:ascii="Times New Roman" w:hAnsi="Times New Roman" w:cs="Times New Roman"/>
          <w:sz w:val="24"/>
          <w:szCs w:val="24"/>
        </w:rPr>
        <w:t>热量低以及与其他糖和风味物质存在良好的协</w:t>
      </w:r>
      <w:r>
        <w:rPr>
          <w:rFonts w:ascii="Times New Roman" w:hAnsi="Times New Roman" w:cs="Times New Roman"/>
          <w:sz w:val="24"/>
          <w:szCs w:val="24"/>
        </w:rPr>
        <w:lastRenderedPageBreak/>
        <w:t>同效应。目前科学家们正积极从一些天然瓜果、蔬菜中开发新型甜味蛋白，如：索马甜（</w:t>
      </w:r>
      <w:r>
        <w:rPr>
          <w:rFonts w:ascii="Times New Roman" w:hAnsi="Times New Roman" w:cs="Times New Roman"/>
          <w:sz w:val="24"/>
          <w:szCs w:val="24"/>
        </w:rPr>
        <w:t>Thaumatin</w:t>
      </w:r>
      <w:r>
        <w:rPr>
          <w:rFonts w:ascii="Times New Roman" w:hAnsi="Times New Roman" w:cs="Times New Roman"/>
          <w:sz w:val="24"/>
          <w:szCs w:val="24"/>
        </w:rPr>
        <w:t>）、</w:t>
      </w:r>
      <w:r>
        <w:rPr>
          <w:rFonts w:ascii="Times New Roman" w:hAnsi="Times New Roman" w:cs="Times New Roman"/>
          <w:sz w:val="24"/>
          <w:szCs w:val="24"/>
        </w:rPr>
        <w:t>Brazzein</w:t>
      </w:r>
      <w:r>
        <w:rPr>
          <w:rFonts w:ascii="Times New Roman" w:hAnsi="Times New Roman" w:cs="Times New Roman"/>
          <w:sz w:val="24"/>
          <w:szCs w:val="24"/>
        </w:rPr>
        <w:t>、潘塔亭（</w:t>
      </w:r>
      <w:r>
        <w:rPr>
          <w:rFonts w:ascii="Times New Roman" w:hAnsi="Times New Roman" w:cs="Times New Roman"/>
          <w:sz w:val="24"/>
          <w:szCs w:val="24"/>
        </w:rPr>
        <w:t>Pent</w:t>
      </w:r>
      <w:r>
        <w:rPr>
          <w:rFonts w:ascii="Times New Roman" w:hAnsi="Times New Roman" w:cs="Times New Roman"/>
          <w:sz w:val="24"/>
          <w:szCs w:val="24"/>
        </w:rPr>
        <w:t>adin</w:t>
      </w:r>
      <w:r>
        <w:rPr>
          <w:rFonts w:ascii="Times New Roman" w:hAnsi="Times New Roman" w:cs="Times New Roman"/>
          <w:sz w:val="24"/>
          <w:szCs w:val="24"/>
        </w:rPr>
        <w:t>）、莫内林（</w:t>
      </w:r>
      <w:r>
        <w:rPr>
          <w:rFonts w:ascii="Times New Roman" w:hAnsi="Times New Roman" w:cs="Times New Roman"/>
          <w:sz w:val="24"/>
          <w:szCs w:val="24"/>
        </w:rPr>
        <w:t>Monellin</w:t>
      </w:r>
      <w:r>
        <w:rPr>
          <w:rFonts w:ascii="Times New Roman" w:hAnsi="Times New Roman" w:cs="Times New Roman"/>
          <w:sz w:val="24"/>
          <w:szCs w:val="24"/>
        </w:rPr>
        <w:t>）、马槟榔甜蛋白（</w:t>
      </w:r>
      <w:r>
        <w:rPr>
          <w:rFonts w:ascii="Times New Roman" w:hAnsi="Times New Roman" w:cs="Times New Roman"/>
          <w:sz w:val="24"/>
          <w:szCs w:val="24"/>
        </w:rPr>
        <w:t>Mabinlin</w:t>
      </w:r>
      <w:r>
        <w:rPr>
          <w:rFonts w:ascii="Times New Roman" w:hAnsi="Times New Roman" w:cs="Times New Roman"/>
          <w:sz w:val="24"/>
          <w:szCs w:val="24"/>
        </w:rPr>
        <w:t>）、仙毛甜蛋白</w:t>
      </w:r>
      <w:r>
        <w:rPr>
          <w:rFonts w:ascii="Times New Roman" w:hAnsi="Times New Roman" w:cs="Times New Roman"/>
          <w:sz w:val="24"/>
          <w:szCs w:val="24"/>
        </w:rPr>
        <w:t xml:space="preserve">[Neoculin </w:t>
      </w:r>
      <w:r>
        <w:rPr>
          <w:rFonts w:ascii="Times New Roman" w:hAnsi="Times New Roman" w:cs="Times New Roman"/>
          <w:sz w:val="24"/>
          <w:szCs w:val="24"/>
        </w:rPr>
        <w:t>（</w:t>
      </w:r>
      <w:r>
        <w:rPr>
          <w:rFonts w:ascii="Times New Roman" w:hAnsi="Times New Roman" w:cs="Times New Roman"/>
          <w:sz w:val="24"/>
          <w:szCs w:val="24"/>
        </w:rPr>
        <w:t>Curculin</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等，这些甜味蛋白甜度高且热量低，</w:t>
      </w:r>
      <w:r>
        <w:rPr>
          <w:rFonts w:ascii="Times New Roman" w:hAnsi="Times New Roman" w:cs="Times New Roman"/>
          <w:sz w:val="24"/>
          <w:szCs w:val="24"/>
        </w:rPr>
        <w:t xml:space="preserve"> </w:t>
      </w:r>
      <w:r>
        <w:rPr>
          <w:rFonts w:ascii="Times New Roman" w:hAnsi="Times New Roman" w:cs="Times New Roman"/>
          <w:sz w:val="24"/>
          <w:szCs w:val="24"/>
        </w:rPr>
        <w:t>是具有良好的潜力新型功能性食品添加剂。</w:t>
      </w:r>
    </w:p>
    <w:p w14:paraId="1448CA7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苦味肽常见于奶酪、酒曲及火腿等发酵、腌制食品中，由酶的反复水解作用产生。肽的苦味作用主要取决于肽侧链末端的疏水性氨基酸残基，</w:t>
      </w:r>
      <w:r>
        <w:rPr>
          <w:rFonts w:ascii="Times New Roman" w:hAnsi="Times New Roman" w:cs="Times New Roman"/>
          <w:sz w:val="24"/>
          <w:szCs w:val="24"/>
        </w:rPr>
        <w:t xml:space="preserve"> </w:t>
      </w:r>
      <w:r>
        <w:rPr>
          <w:rFonts w:ascii="Times New Roman" w:hAnsi="Times New Roman" w:cs="Times New Roman"/>
          <w:sz w:val="24"/>
          <w:szCs w:val="24"/>
        </w:rPr>
        <w:t>如：</w:t>
      </w:r>
      <w:r>
        <w:rPr>
          <w:rFonts w:ascii="Times New Roman" w:hAnsi="Times New Roman" w:cs="Times New Roman"/>
          <w:sz w:val="24"/>
          <w:szCs w:val="24"/>
        </w:rPr>
        <w:t>Arg</w:t>
      </w:r>
      <w:r>
        <w:rPr>
          <w:rFonts w:ascii="Times New Roman" w:hAnsi="Times New Roman" w:cs="Times New Roman"/>
          <w:sz w:val="24"/>
          <w:szCs w:val="24"/>
        </w:rPr>
        <w:t>、</w:t>
      </w:r>
      <w:r>
        <w:rPr>
          <w:rFonts w:ascii="Times New Roman" w:hAnsi="Times New Roman" w:cs="Times New Roman"/>
          <w:sz w:val="24"/>
          <w:szCs w:val="24"/>
        </w:rPr>
        <w:t>Pro</w:t>
      </w:r>
      <w:r>
        <w:rPr>
          <w:rFonts w:ascii="Times New Roman" w:hAnsi="Times New Roman" w:cs="Times New Roman"/>
          <w:sz w:val="24"/>
          <w:szCs w:val="24"/>
        </w:rPr>
        <w:t>、</w:t>
      </w:r>
      <w:r>
        <w:rPr>
          <w:rFonts w:ascii="Times New Roman" w:hAnsi="Times New Roman" w:cs="Times New Roman"/>
          <w:sz w:val="24"/>
          <w:szCs w:val="24"/>
        </w:rPr>
        <w:t xml:space="preserve">leu </w:t>
      </w:r>
      <w:r>
        <w:rPr>
          <w:rFonts w:ascii="Times New Roman" w:hAnsi="Times New Roman" w:cs="Times New Roman"/>
          <w:sz w:val="24"/>
          <w:szCs w:val="24"/>
        </w:rPr>
        <w:t>和</w:t>
      </w:r>
      <w:r>
        <w:rPr>
          <w:rFonts w:ascii="Times New Roman" w:hAnsi="Times New Roman" w:cs="Times New Roman"/>
          <w:sz w:val="24"/>
          <w:szCs w:val="24"/>
        </w:rPr>
        <w:t xml:space="preserve">Phe </w:t>
      </w:r>
      <w:r>
        <w:rPr>
          <w:rFonts w:ascii="Times New Roman" w:hAnsi="Times New Roman" w:cs="Times New Roman"/>
          <w:sz w:val="24"/>
          <w:szCs w:val="24"/>
        </w:rPr>
        <w:t>等。同时氨基酸序列对肽的苦味起重要的作用，</w:t>
      </w:r>
      <w:r>
        <w:rPr>
          <w:rFonts w:ascii="Times New Roman" w:hAnsi="Times New Roman" w:cs="Times New Roman"/>
          <w:sz w:val="24"/>
          <w:szCs w:val="24"/>
        </w:rPr>
        <w:t xml:space="preserve"> </w:t>
      </w:r>
      <w:r>
        <w:rPr>
          <w:rFonts w:ascii="Times New Roman" w:hAnsi="Times New Roman" w:cs="Times New Roman"/>
          <w:sz w:val="24"/>
          <w:szCs w:val="24"/>
        </w:rPr>
        <w:t>疏水氨基酸残基必须在肽链的</w:t>
      </w:r>
      <w:r>
        <w:rPr>
          <w:rFonts w:ascii="Times New Roman" w:hAnsi="Times New Roman" w:cs="Times New Roman"/>
          <w:sz w:val="24"/>
          <w:szCs w:val="24"/>
        </w:rPr>
        <w:t>C-</w:t>
      </w:r>
      <w:r>
        <w:rPr>
          <w:rFonts w:ascii="Times New Roman" w:hAnsi="Times New Roman" w:cs="Times New Roman"/>
          <w:sz w:val="24"/>
          <w:szCs w:val="24"/>
        </w:rPr>
        <w:t>端，亲水性氨基酸残基在肽链的</w:t>
      </w:r>
      <w:r>
        <w:rPr>
          <w:rFonts w:ascii="Times New Roman" w:hAnsi="Times New Roman" w:cs="Times New Roman"/>
          <w:sz w:val="24"/>
          <w:szCs w:val="24"/>
        </w:rPr>
        <w:t>N-</w:t>
      </w:r>
      <w:r>
        <w:rPr>
          <w:rFonts w:ascii="Times New Roman" w:hAnsi="Times New Roman" w:cs="Times New Roman"/>
          <w:sz w:val="24"/>
          <w:szCs w:val="24"/>
        </w:rPr>
        <w:t>端时则会产生苦味。</w:t>
      </w:r>
      <w:r>
        <w:rPr>
          <w:rFonts w:ascii="Times New Roman" w:hAnsi="Times New Roman" w:cs="Times New Roman"/>
          <w:sz w:val="24"/>
          <w:szCs w:val="24"/>
        </w:rPr>
        <w:t>Otagiri K</w:t>
      </w:r>
      <w:r>
        <w:rPr>
          <w:rFonts w:ascii="Times New Roman" w:hAnsi="Times New Roman" w:cs="Times New Roman"/>
          <w:sz w:val="24"/>
          <w:szCs w:val="24"/>
        </w:rPr>
        <w:t>等人对一些疏水性氨基酸残基进行研究，</w:t>
      </w:r>
      <w:r>
        <w:rPr>
          <w:rFonts w:ascii="Times New Roman" w:hAnsi="Times New Roman" w:cs="Times New Roman"/>
          <w:sz w:val="24"/>
          <w:szCs w:val="24"/>
        </w:rPr>
        <w:t xml:space="preserve"> </w:t>
      </w:r>
      <w:r>
        <w:rPr>
          <w:rFonts w:ascii="Times New Roman" w:hAnsi="Times New Roman" w:cs="Times New Roman"/>
          <w:sz w:val="24"/>
          <w:szCs w:val="24"/>
        </w:rPr>
        <w:t>发现当</w:t>
      </w:r>
      <w:r>
        <w:rPr>
          <w:rFonts w:ascii="Times New Roman" w:hAnsi="Times New Roman" w:cs="Times New Roman"/>
          <w:sz w:val="24"/>
          <w:szCs w:val="24"/>
        </w:rPr>
        <w:t xml:space="preserve">Arg </w:t>
      </w:r>
      <w:r>
        <w:rPr>
          <w:rFonts w:ascii="Times New Roman" w:hAnsi="Times New Roman" w:cs="Times New Roman"/>
          <w:sz w:val="24"/>
          <w:szCs w:val="24"/>
        </w:rPr>
        <w:t>与</w:t>
      </w:r>
      <w:r>
        <w:rPr>
          <w:rFonts w:ascii="Times New Roman" w:hAnsi="Times New Roman" w:cs="Times New Roman"/>
          <w:sz w:val="24"/>
          <w:szCs w:val="24"/>
        </w:rPr>
        <w:t xml:space="preserve">Pro </w:t>
      </w:r>
      <w:r>
        <w:rPr>
          <w:rFonts w:ascii="Times New Roman" w:hAnsi="Times New Roman" w:cs="Times New Roman"/>
          <w:sz w:val="24"/>
          <w:szCs w:val="24"/>
        </w:rPr>
        <w:t>相连（如</w:t>
      </w:r>
      <w:r>
        <w:rPr>
          <w:rFonts w:ascii="Times New Roman" w:hAnsi="Times New Roman" w:cs="Times New Roman"/>
          <w:sz w:val="24"/>
          <w:szCs w:val="24"/>
        </w:rPr>
        <w:t>Arg-Pro</w:t>
      </w:r>
      <w:r>
        <w:rPr>
          <w:rFonts w:ascii="Times New Roman" w:hAnsi="Times New Roman" w:cs="Times New Roman"/>
          <w:sz w:val="24"/>
          <w:szCs w:val="24"/>
        </w:rPr>
        <w:t>，</w:t>
      </w:r>
      <w:r>
        <w:rPr>
          <w:rFonts w:ascii="Times New Roman" w:hAnsi="Times New Roman" w:cs="Times New Roman"/>
          <w:sz w:val="24"/>
          <w:szCs w:val="24"/>
        </w:rPr>
        <w:t xml:space="preserve">Gly-Arg-Pro </w:t>
      </w:r>
      <w:r>
        <w:rPr>
          <w:rFonts w:ascii="Times New Roman" w:hAnsi="Times New Roman" w:cs="Times New Roman"/>
          <w:sz w:val="24"/>
          <w:szCs w:val="24"/>
        </w:rPr>
        <w:t>和</w:t>
      </w:r>
      <w:r>
        <w:rPr>
          <w:rFonts w:ascii="Times New Roman" w:hAnsi="Times New Roman" w:cs="Times New Roman"/>
          <w:sz w:val="24"/>
          <w:szCs w:val="24"/>
        </w:rPr>
        <w:t>Arg-Pro-Gly</w:t>
      </w:r>
      <w:r>
        <w:rPr>
          <w:rFonts w:ascii="Times New Roman" w:hAnsi="Times New Roman" w:cs="Times New Roman"/>
          <w:sz w:val="24"/>
          <w:szCs w:val="24"/>
        </w:rPr>
        <w:t>）时苦味很强烈。当这个结构的氨基酸残基增加满足模式</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Arg</w:t>
      </w:r>
      <w:r>
        <w:rPr>
          <w:rFonts w:ascii="Times New Roman" w:hAnsi="Times New Roman" w:cs="Times New Roman"/>
          <w:sz w:val="24"/>
          <w:szCs w:val="24"/>
        </w:rPr>
        <w:t>）</w:t>
      </w:r>
      <w:r>
        <w:rPr>
          <w:rFonts w:ascii="Times New Roman" w:hAnsi="Times New Roman" w:cs="Times New Roman"/>
          <w:sz w:val="24"/>
          <w:szCs w:val="24"/>
        </w:rPr>
        <w:t>l-</w:t>
      </w:r>
      <w:r>
        <w:rPr>
          <w:rFonts w:ascii="Times New Roman" w:hAnsi="Times New Roman" w:cs="Times New Roman"/>
          <w:sz w:val="24"/>
          <w:szCs w:val="24"/>
        </w:rPr>
        <w:t>（</w:t>
      </w:r>
      <w:r>
        <w:rPr>
          <w:rFonts w:ascii="Times New Roman" w:hAnsi="Times New Roman" w:cs="Times New Roman"/>
          <w:sz w:val="24"/>
          <w:szCs w:val="24"/>
        </w:rPr>
        <w:t>Pro</w:t>
      </w:r>
      <w:r>
        <w:rPr>
          <w:rFonts w:ascii="Times New Roman" w:hAnsi="Times New Roman" w:cs="Times New Roman"/>
          <w:sz w:val="24"/>
          <w:szCs w:val="24"/>
        </w:rPr>
        <w:t>）</w:t>
      </w:r>
      <w:r>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sz w:val="24"/>
          <w:szCs w:val="24"/>
        </w:rPr>
        <w:t>Phe</w:t>
      </w:r>
      <w:r>
        <w:rPr>
          <w:rFonts w:ascii="Times New Roman" w:hAnsi="Times New Roman" w:cs="Times New Roman"/>
          <w:sz w:val="24"/>
          <w:szCs w:val="24"/>
        </w:rPr>
        <w:t>）</w:t>
      </w:r>
      <w:r>
        <w:rPr>
          <w:rFonts w:ascii="Times New Roman" w:hAnsi="Times New Roman" w:cs="Times New Roman"/>
          <w:sz w:val="24"/>
          <w:szCs w:val="24"/>
        </w:rPr>
        <w:t>n</w:t>
      </w:r>
      <w:r>
        <w:rPr>
          <w:rFonts w:ascii="Times New Roman" w:hAnsi="Times New Roman" w:cs="Times New Roman"/>
          <w:sz w:val="24"/>
          <w:szCs w:val="24"/>
        </w:rPr>
        <w:t>（</w:t>
      </w:r>
      <w:r>
        <w:rPr>
          <w:rFonts w:ascii="Times New Roman" w:hAnsi="Times New Roman" w:cs="Times New Roman"/>
          <w:sz w:val="24"/>
          <w:szCs w:val="24"/>
        </w:rPr>
        <w:t>l=1</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sz w:val="24"/>
          <w:szCs w:val="24"/>
        </w:rPr>
        <w:t>n=1</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，会产生苦味协同效应，其中</w:t>
      </w:r>
      <w:r>
        <w:rPr>
          <w:rFonts w:ascii="Times New Roman" w:hAnsi="Times New Roman" w:cs="Times New Roman"/>
          <w:sz w:val="24"/>
          <w:szCs w:val="24"/>
        </w:rPr>
        <w:t xml:space="preserve">Arg-Arg-Pro-Pro-Pro-Phe-Phe-Phe </w:t>
      </w:r>
      <w:r>
        <w:rPr>
          <w:rFonts w:ascii="Times New Roman" w:hAnsi="Times New Roman" w:cs="Times New Roman"/>
          <w:sz w:val="24"/>
          <w:szCs w:val="24"/>
        </w:rPr>
        <w:t>产生最强烈的苦味，其阈值为</w:t>
      </w:r>
      <w:r>
        <w:rPr>
          <w:rFonts w:ascii="Times New Roman" w:hAnsi="Times New Roman" w:cs="Times New Roman"/>
          <w:sz w:val="24"/>
          <w:szCs w:val="24"/>
        </w:rPr>
        <w:t>0.002 mmol/L</w:t>
      </w:r>
      <w:r>
        <w:rPr>
          <w:rFonts w:ascii="Times New Roman" w:hAnsi="Times New Roman" w:cs="Times New Roman"/>
          <w:sz w:val="24"/>
          <w:szCs w:val="24"/>
        </w:rPr>
        <w:t>。</w:t>
      </w:r>
    </w:p>
    <w:p w14:paraId="478C3E6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酸味肽往往与</w:t>
      </w:r>
      <w:r>
        <w:rPr>
          <w:rFonts w:ascii="Times New Roman" w:hAnsi="Times New Roman" w:cs="Times New Roman"/>
          <w:sz w:val="24"/>
          <w:szCs w:val="24"/>
        </w:rPr>
        <w:t>酸味和鲜味密切相关。</w:t>
      </w:r>
      <w:r>
        <w:rPr>
          <w:rFonts w:ascii="Times New Roman" w:hAnsi="Times New Roman" w:cs="Times New Roman"/>
          <w:sz w:val="24"/>
          <w:szCs w:val="24"/>
        </w:rPr>
        <w:t>Kirimura</w:t>
      </w:r>
      <w:r>
        <w:rPr>
          <w:rFonts w:ascii="Times New Roman" w:hAnsi="Times New Roman" w:cs="Times New Roman"/>
          <w:sz w:val="24"/>
          <w:szCs w:val="24"/>
        </w:rPr>
        <w:t>等人提出谷氨酰肽，如</w:t>
      </w:r>
      <w:r>
        <w:rPr>
          <w:rFonts w:ascii="Times New Roman" w:hAnsi="Times New Roman" w:cs="Times New Roman"/>
          <w:sz w:val="24"/>
          <w:szCs w:val="24"/>
        </w:rPr>
        <w:t>Glu-γ-Gly</w:t>
      </w:r>
      <w:r>
        <w:rPr>
          <w:rFonts w:ascii="Times New Roman" w:hAnsi="Times New Roman" w:cs="Times New Roman"/>
          <w:sz w:val="24"/>
          <w:szCs w:val="24"/>
        </w:rPr>
        <w:t>、</w:t>
      </w:r>
      <w:r>
        <w:rPr>
          <w:rFonts w:ascii="Times New Roman" w:hAnsi="Times New Roman" w:cs="Times New Roman"/>
          <w:sz w:val="24"/>
          <w:szCs w:val="24"/>
        </w:rPr>
        <w:t xml:space="preserve">Glu-γ-Ala </w:t>
      </w:r>
      <w:r>
        <w:rPr>
          <w:rFonts w:ascii="Times New Roman" w:hAnsi="Times New Roman" w:cs="Times New Roman"/>
          <w:sz w:val="24"/>
          <w:szCs w:val="24"/>
        </w:rPr>
        <w:t>及</w:t>
      </w:r>
      <w:r>
        <w:rPr>
          <w:rFonts w:ascii="Times New Roman" w:hAnsi="Times New Roman" w:cs="Times New Roman"/>
          <w:sz w:val="24"/>
          <w:szCs w:val="24"/>
        </w:rPr>
        <w:t xml:space="preserve">Glu-γ-Glu </w:t>
      </w:r>
      <w:r>
        <w:rPr>
          <w:rFonts w:ascii="Times New Roman" w:hAnsi="Times New Roman" w:cs="Times New Roman"/>
          <w:sz w:val="24"/>
          <w:szCs w:val="24"/>
        </w:rPr>
        <w:t>呈酸涩味，</w:t>
      </w:r>
      <w:r>
        <w:rPr>
          <w:rFonts w:ascii="Times New Roman" w:hAnsi="Times New Roman" w:cs="Times New Roman"/>
          <w:sz w:val="24"/>
          <w:szCs w:val="24"/>
        </w:rPr>
        <w:t xml:space="preserve"> </w:t>
      </w:r>
      <w:r>
        <w:rPr>
          <w:rFonts w:ascii="Times New Roman" w:hAnsi="Times New Roman" w:cs="Times New Roman"/>
          <w:sz w:val="24"/>
          <w:szCs w:val="24"/>
        </w:rPr>
        <w:t>后来又发现酸性肽</w:t>
      </w:r>
      <w:r>
        <w:rPr>
          <w:rFonts w:ascii="Times New Roman" w:hAnsi="Times New Roman" w:cs="Times New Roman"/>
          <w:sz w:val="24"/>
          <w:szCs w:val="24"/>
        </w:rPr>
        <w:t>Gly-Asp</w:t>
      </w:r>
      <w:r>
        <w:rPr>
          <w:rFonts w:ascii="Times New Roman" w:hAnsi="Times New Roman" w:cs="Times New Roman"/>
          <w:sz w:val="24"/>
          <w:szCs w:val="24"/>
        </w:rPr>
        <w:t>、</w:t>
      </w:r>
      <w:r>
        <w:rPr>
          <w:rFonts w:ascii="Times New Roman" w:hAnsi="Times New Roman" w:cs="Times New Roman"/>
          <w:sz w:val="24"/>
          <w:szCs w:val="24"/>
        </w:rPr>
        <w:t>Ala-Glu</w:t>
      </w:r>
      <w:r>
        <w:rPr>
          <w:rFonts w:ascii="Times New Roman" w:hAnsi="Times New Roman" w:cs="Times New Roman"/>
          <w:sz w:val="24"/>
          <w:szCs w:val="24"/>
        </w:rPr>
        <w:t>、</w:t>
      </w:r>
      <w:r>
        <w:rPr>
          <w:rFonts w:ascii="Times New Roman" w:hAnsi="Times New Roman" w:cs="Times New Roman"/>
          <w:sz w:val="24"/>
          <w:szCs w:val="24"/>
        </w:rPr>
        <w:t xml:space="preserve">Glu-Leu </w:t>
      </w:r>
      <w:r>
        <w:rPr>
          <w:rFonts w:ascii="Times New Roman" w:hAnsi="Times New Roman" w:cs="Times New Roman"/>
          <w:sz w:val="24"/>
          <w:szCs w:val="24"/>
        </w:rPr>
        <w:t>等都具有鲜味的特性，</w:t>
      </w:r>
      <w:r>
        <w:rPr>
          <w:rFonts w:ascii="Times New Roman" w:hAnsi="Times New Roman" w:cs="Times New Roman"/>
          <w:sz w:val="24"/>
          <w:szCs w:val="24"/>
        </w:rPr>
        <w:t xml:space="preserve"> </w:t>
      </w:r>
      <w:r>
        <w:rPr>
          <w:rFonts w:ascii="Times New Roman" w:hAnsi="Times New Roman" w:cs="Times New Roman"/>
          <w:sz w:val="24"/>
          <w:szCs w:val="24"/>
        </w:rPr>
        <w:t>因此将酸味肽看作鲜味肽的一部分。</w:t>
      </w:r>
      <w:r>
        <w:rPr>
          <w:rFonts w:ascii="Times New Roman" w:hAnsi="Times New Roman" w:cs="Times New Roman"/>
          <w:sz w:val="24"/>
          <w:szCs w:val="24"/>
        </w:rPr>
        <w:t xml:space="preserve">Okumura T </w:t>
      </w:r>
      <w:r>
        <w:rPr>
          <w:rFonts w:ascii="Times New Roman" w:hAnsi="Times New Roman" w:cs="Times New Roman"/>
          <w:sz w:val="24"/>
          <w:szCs w:val="24"/>
        </w:rPr>
        <w:t>等人从猪肉中分离到</w:t>
      </w:r>
      <w:r>
        <w:rPr>
          <w:rFonts w:ascii="Times New Roman" w:hAnsi="Times New Roman" w:cs="Times New Roman"/>
          <w:sz w:val="24"/>
          <w:szCs w:val="24"/>
        </w:rPr>
        <w:t>APPPPAEVHEVV</w:t>
      </w:r>
      <w:r>
        <w:rPr>
          <w:rFonts w:ascii="Times New Roman" w:hAnsi="Times New Roman" w:cs="Times New Roman"/>
          <w:sz w:val="24"/>
          <w:szCs w:val="24"/>
        </w:rPr>
        <w:t>，</w:t>
      </w:r>
      <w:r>
        <w:rPr>
          <w:rFonts w:ascii="Times New Roman" w:hAnsi="Times New Roman" w:cs="Times New Roman"/>
          <w:sz w:val="24"/>
          <w:szCs w:val="24"/>
        </w:rPr>
        <w:t xml:space="preserve"> APPPPAEVHEVVE </w:t>
      </w:r>
      <w:r>
        <w:rPr>
          <w:rFonts w:ascii="Times New Roman" w:hAnsi="Times New Roman" w:cs="Times New Roman"/>
          <w:sz w:val="24"/>
          <w:szCs w:val="24"/>
        </w:rPr>
        <w:t>及</w:t>
      </w:r>
      <w:r>
        <w:rPr>
          <w:rFonts w:ascii="Times New Roman" w:hAnsi="Times New Roman" w:cs="Times New Roman"/>
          <w:sz w:val="24"/>
          <w:szCs w:val="24"/>
        </w:rPr>
        <w:t xml:space="preserve">APPPPAEVHEVHEEHV 3 </w:t>
      </w:r>
      <w:r>
        <w:rPr>
          <w:rFonts w:ascii="Times New Roman" w:hAnsi="Times New Roman" w:cs="Times New Roman"/>
          <w:sz w:val="24"/>
          <w:szCs w:val="24"/>
        </w:rPr>
        <w:t>种酸味肽，其可以提升鲜味和咸味。</w:t>
      </w:r>
    </w:p>
    <w:p w14:paraId="6A42C2F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t>早期研究发现咸味二肽</w:t>
      </w:r>
      <w:r>
        <w:rPr>
          <w:rFonts w:ascii="Times New Roman" w:hAnsi="Times New Roman" w:cs="Times New Roman"/>
          <w:sz w:val="24"/>
          <w:szCs w:val="24"/>
        </w:rPr>
        <w:t xml:space="preserve">Orn-β-Ala </w:t>
      </w:r>
      <w:r>
        <w:rPr>
          <w:rFonts w:ascii="Times New Roman" w:hAnsi="Times New Roman" w:cs="Times New Roman"/>
          <w:sz w:val="24"/>
          <w:szCs w:val="24"/>
        </w:rPr>
        <w:t>的咸味强度与</w:t>
      </w:r>
      <w:r>
        <w:rPr>
          <w:rFonts w:ascii="Times New Roman" w:hAnsi="Times New Roman" w:cs="Times New Roman"/>
          <w:sz w:val="24"/>
          <w:szCs w:val="24"/>
        </w:rPr>
        <w:t xml:space="preserve">NaCl </w:t>
      </w:r>
      <w:r>
        <w:rPr>
          <w:rFonts w:ascii="Times New Roman" w:hAnsi="Times New Roman" w:cs="Times New Roman"/>
          <w:sz w:val="24"/>
          <w:szCs w:val="24"/>
        </w:rPr>
        <w:t>相当。</w:t>
      </w:r>
      <w:r>
        <w:rPr>
          <w:rFonts w:ascii="Times New Roman" w:hAnsi="Times New Roman" w:cs="Times New Roman"/>
          <w:sz w:val="24"/>
          <w:szCs w:val="24"/>
        </w:rPr>
        <w:t>Seki</w:t>
      </w:r>
      <w:r>
        <w:rPr>
          <w:rFonts w:ascii="Times New Roman" w:hAnsi="Times New Roman" w:cs="Times New Roman"/>
          <w:sz w:val="24"/>
          <w:szCs w:val="24"/>
        </w:rPr>
        <w:t>等研究了咸味二肽的理</w:t>
      </w:r>
      <w:r>
        <w:rPr>
          <w:rFonts w:ascii="Times New Roman" w:hAnsi="Times New Roman" w:cs="Times New Roman"/>
          <w:sz w:val="24"/>
          <w:szCs w:val="24"/>
        </w:rPr>
        <w:t>化性质，</w:t>
      </w:r>
      <w:r>
        <w:rPr>
          <w:rFonts w:ascii="Times New Roman" w:hAnsi="Times New Roman" w:cs="Times New Roman"/>
          <w:sz w:val="24"/>
          <w:szCs w:val="24"/>
        </w:rPr>
        <w:t xml:space="preserve"> </w:t>
      </w:r>
      <w:r>
        <w:rPr>
          <w:rFonts w:ascii="Times New Roman" w:hAnsi="Times New Roman" w:cs="Times New Roman"/>
          <w:sz w:val="24"/>
          <w:szCs w:val="24"/>
        </w:rPr>
        <w:t>结果发现二肽的咸味与氨基的解离度以及是否有相对离子有关。一些碱性肽的盐，如</w:t>
      </w:r>
      <w:r>
        <w:rPr>
          <w:rFonts w:ascii="Times New Roman" w:hAnsi="Times New Roman" w:cs="Times New Roman"/>
          <w:sz w:val="24"/>
          <w:szCs w:val="24"/>
        </w:rPr>
        <w:t>Orn-Tau•HCl</w:t>
      </w:r>
      <w:r>
        <w:rPr>
          <w:rFonts w:ascii="Times New Roman" w:hAnsi="Times New Roman" w:cs="Times New Roman"/>
          <w:sz w:val="24"/>
          <w:szCs w:val="24"/>
        </w:rPr>
        <w:t>、</w:t>
      </w:r>
      <w:r>
        <w:rPr>
          <w:rFonts w:ascii="Times New Roman" w:hAnsi="Times New Roman" w:cs="Times New Roman"/>
          <w:sz w:val="24"/>
          <w:szCs w:val="24"/>
        </w:rPr>
        <w:t>ys-Tau•HCl</w:t>
      </w:r>
      <w:r>
        <w:rPr>
          <w:rFonts w:ascii="Times New Roman" w:hAnsi="Times New Roman" w:cs="Times New Roman"/>
          <w:sz w:val="24"/>
          <w:szCs w:val="24"/>
        </w:rPr>
        <w:t>、</w:t>
      </w:r>
      <w:r>
        <w:rPr>
          <w:rFonts w:ascii="Times New Roman" w:hAnsi="Times New Roman" w:cs="Times New Roman"/>
          <w:sz w:val="24"/>
          <w:szCs w:val="24"/>
        </w:rPr>
        <w:t xml:space="preserve">Orn-Gly•HCl </w:t>
      </w:r>
      <w:r>
        <w:rPr>
          <w:rFonts w:ascii="Times New Roman" w:hAnsi="Times New Roman" w:cs="Times New Roman"/>
          <w:sz w:val="24"/>
          <w:szCs w:val="24"/>
        </w:rPr>
        <w:t>及</w:t>
      </w:r>
      <w:r>
        <w:rPr>
          <w:rFonts w:ascii="Times New Roman" w:hAnsi="Times New Roman" w:cs="Times New Roman"/>
          <w:sz w:val="24"/>
          <w:szCs w:val="24"/>
        </w:rPr>
        <w:t xml:space="preserve">Lys-Gly•HCl </w:t>
      </w:r>
      <w:r>
        <w:rPr>
          <w:rFonts w:ascii="Times New Roman" w:hAnsi="Times New Roman" w:cs="Times New Roman"/>
          <w:sz w:val="24"/>
          <w:szCs w:val="24"/>
        </w:rPr>
        <w:t>等具有咸味和鲜味的双重效果。咸味肽对高血压、心血管疾病等需要低钠饮食的特殊人群有着重要的利用价值。</w:t>
      </w:r>
      <w:r>
        <w:rPr>
          <w:rFonts w:ascii="Times New Roman" w:hAnsi="Times New Roman" w:cs="Times New Roman"/>
          <w:sz w:val="24"/>
          <w:szCs w:val="24"/>
        </w:rPr>
        <w:t>Zhu</w:t>
      </w:r>
      <w:r>
        <w:rPr>
          <w:rFonts w:ascii="Times New Roman" w:hAnsi="Times New Roman" w:cs="Times New Roman"/>
          <w:sz w:val="24"/>
          <w:szCs w:val="24"/>
        </w:rPr>
        <w:t>等人研究无盐酱油时发现</w:t>
      </w:r>
      <w:r>
        <w:rPr>
          <w:rFonts w:ascii="Times New Roman" w:hAnsi="Times New Roman" w:cs="Times New Roman"/>
          <w:sz w:val="24"/>
          <w:szCs w:val="24"/>
        </w:rPr>
        <w:t>Ala-Phe</w:t>
      </w:r>
      <w:r>
        <w:rPr>
          <w:rFonts w:ascii="Times New Roman" w:hAnsi="Times New Roman" w:cs="Times New Roman"/>
          <w:sz w:val="24"/>
          <w:szCs w:val="24"/>
        </w:rPr>
        <w:t>、</w:t>
      </w:r>
      <w:r>
        <w:rPr>
          <w:rFonts w:ascii="Times New Roman" w:hAnsi="Times New Roman" w:cs="Times New Roman"/>
          <w:sz w:val="24"/>
          <w:szCs w:val="24"/>
        </w:rPr>
        <w:t xml:space="preserve">Phe-Ile </w:t>
      </w:r>
      <w:r>
        <w:rPr>
          <w:rFonts w:ascii="Times New Roman" w:hAnsi="Times New Roman" w:cs="Times New Roman"/>
          <w:sz w:val="24"/>
          <w:szCs w:val="24"/>
        </w:rPr>
        <w:t>及</w:t>
      </w:r>
      <w:r>
        <w:rPr>
          <w:rFonts w:ascii="Times New Roman" w:hAnsi="Times New Roman" w:cs="Times New Roman"/>
          <w:sz w:val="24"/>
          <w:szCs w:val="24"/>
        </w:rPr>
        <w:t xml:space="preserve">Ile-Phe 3 </w:t>
      </w:r>
      <w:r>
        <w:rPr>
          <w:rFonts w:ascii="Times New Roman" w:hAnsi="Times New Roman" w:cs="Times New Roman"/>
          <w:sz w:val="24"/>
          <w:szCs w:val="24"/>
        </w:rPr>
        <w:t>种二肽不仅具有咸味，而且</w:t>
      </w:r>
      <w:r>
        <w:rPr>
          <w:rFonts w:ascii="Times New Roman" w:hAnsi="Times New Roman" w:cs="Times New Roman"/>
          <w:sz w:val="24"/>
          <w:szCs w:val="24"/>
        </w:rPr>
        <w:t xml:space="preserve">Ala-Phe </w:t>
      </w:r>
      <w:r>
        <w:rPr>
          <w:rFonts w:ascii="Times New Roman" w:hAnsi="Times New Roman" w:cs="Times New Roman"/>
          <w:sz w:val="24"/>
          <w:szCs w:val="24"/>
        </w:rPr>
        <w:t>及</w:t>
      </w:r>
      <w:r>
        <w:rPr>
          <w:rFonts w:ascii="Times New Roman" w:hAnsi="Times New Roman" w:cs="Times New Roman"/>
          <w:sz w:val="24"/>
          <w:szCs w:val="24"/>
        </w:rPr>
        <w:t xml:space="preserve">Ile-Phe </w:t>
      </w:r>
      <w:r>
        <w:rPr>
          <w:rFonts w:ascii="Times New Roman" w:hAnsi="Times New Roman" w:cs="Times New Roman"/>
          <w:sz w:val="24"/>
          <w:szCs w:val="24"/>
        </w:rPr>
        <w:t>能抑制血管紧张素转化酶的活性（</w:t>
      </w:r>
      <w:r>
        <w:rPr>
          <w:rFonts w:ascii="Times New Roman" w:hAnsi="Times New Roman" w:cs="Times New Roman"/>
          <w:sz w:val="24"/>
          <w:szCs w:val="24"/>
        </w:rPr>
        <w:t>IC50 =165.3 μmol/L</w:t>
      </w:r>
      <w:r>
        <w:rPr>
          <w:rFonts w:ascii="Times New Roman" w:hAnsi="Times New Roman" w:cs="Times New Roman"/>
          <w:sz w:val="24"/>
          <w:szCs w:val="24"/>
        </w:rPr>
        <w:t>，</w:t>
      </w:r>
      <w:r>
        <w:rPr>
          <w:rFonts w:ascii="Times New Roman" w:hAnsi="Times New Roman" w:cs="Times New Roman"/>
          <w:sz w:val="24"/>
          <w:szCs w:val="24"/>
        </w:rPr>
        <w:t>IC50 = 65.8 μ</w:t>
      </w:r>
      <w:r>
        <w:rPr>
          <w:rFonts w:ascii="Times New Roman" w:hAnsi="Times New Roman" w:cs="Times New Roman"/>
          <w:sz w:val="24"/>
          <w:szCs w:val="24"/>
        </w:rPr>
        <w:t>mol/L</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具有抗高血压的作用。</w:t>
      </w:r>
    </w:p>
    <w:p w14:paraId="1E3E7DDC" w14:textId="77777777" w:rsidR="00970176" w:rsidRDefault="008D6EE0">
      <w:pPr>
        <w:pStyle w:val="5"/>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rPr>
        <w:t>、浓厚感肽</w:t>
      </w:r>
    </w:p>
    <w:p w14:paraId="5E6F2BA0" w14:textId="77777777" w:rsidR="00970176" w:rsidRDefault="008D6EE0">
      <w:pPr>
        <w:spacing w:before="100" w:beforeAutospacing="1" w:after="100" w:afterAutospacing="1" w:line="360" w:lineRule="auto"/>
        <w:ind w:firstLineChars="200" w:firstLine="480"/>
        <w:jc w:val="left"/>
        <w:rPr>
          <w:rFonts w:ascii="Times New Roman" w:eastAsia="华文仿宋" w:hAnsi="Times New Roman" w:cs="Times New Roman"/>
          <w:sz w:val="24"/>
          <w:szCs w:val="24"/>
        </w:rPr>
      </w:pPr>
      <w:r>
        <w:rPr>
          <w:rFonts w:ascii="Times New Roman" w:hAnsi="Times New Roman" w:cs="Times New Roman"/>
          <w:sz w:val="24"/>
          <w:szCs w:val="24"/>
        </w:rPr>
        <w:t>浓厚感肽，日本研究者将能够引起滋味浓厚感与持久感的物质统称为</w:t>
      </w:r>
      <w:r>
        <w:rPr>
          <w:rFonts w:ascii="Times New Roman" w:hAnsi="Times New Roman" w:cs="Times New Roman"/>
          <w:sz w:val="24"/>
          <w:szCs w:val="24"/>
        </w:rPr>
        <w:t>kokumi</w:t>
      </w:r>
      <w:r>
        <w:rPr>
          <w:rFonts w:ascii="Times New Roman" w:hAnsi="Times New Roman" w:cs="Times New Roman"/>
          <w:sz w:val="24"/>
          <w:szCs w:val="24"/>
        </w:rPr>
        <w:t>（浓厚感），这是继</w:t>
      </w:r>
      <w:r>
        <w:rPr>
          <w:rFonts w:ascii="Times New Roman" w:hAnsi="Times New Roman" w:cs="Times New Roman"/>
          <w:sz w:val="24"/>
          <w:szCs w:val="24"/>
        </w:rPr>
        <w:t>umami</w:t>
      </w:r>
      <w:r>
        <w:rPr>
          <w:rFonts w:ascii="Times New Roman" w:hAnsi="Times New Roman" w:cs="Times New Roman"/>
          <w:sz w:val="24"/>
          <w:szCs w:val="24"/>
        </w:rPr>
        <w:t>（鲜味）后又一个创新的食品基本风味描述词汇。浓厚感化合物本身不呈现基本味觉，但是它们可以增强饱满、肥硕感和复杂性，增加可口的持续性。因此，浓厚感的含义包含了浓厚、饱满、肥硕、口感平衡、味感持续性和复杂性。它不是一种基本味觉，而属于口感。</w:t>
      </w:r>
      <w:r>
        <w:rPr>
          <w:rFonts w:ascii="Times New Roman" w:hAnsi="Times New Roman" w:cs="Times New Roman"/>
          <w:sz w:val="24"/>
          <w:szCs w:val="24"/>
        </w:rPr>
        <w:t>Kimizuka</w:t>
      </w:r>
      <w:r>
        <w:rPr>
          <w:rFonts w:ascii="Times New Roman" w:hAnsi="Times New Roman" w:cs="Times New Roman"/>
          <w:sz w:val="24"/>
          <w:szCs w:val="24"/>
        </w:rPr>
        <w:t>等人发现脱臭的大蒜提取液可以明显增加原有滋味的爽滑感、深度和持久性，并可与滋味增强剂，</w:t>
      </w:r>
      <w:r>
        <w:rPr>
          <w:rFonts w:ascii="Times New Roman" w:hAnsi="Times New Roman" w:cs="Times New Roman"/>
          <w:sz w:val="24"/>
          <w:szCs w:val="24"/>
        </w:rPr>
        <w:t xml:space="preserve"> </w:t>
      </w:r>
      <w:r>
        <w:rPr>
          <w:rFonts w:ascii="Times New Roman" w:hAnsi="Times New Roman" w:cs="Times New Roman"/>
          <w:sz w:val="24"/>
          <w:szCs w:val="24"/>
        </w:rPr>
        <w:t>如与谷氨酸钠结合</w:t>
      </w:r>
      <w:r>
        <w:rPr>
          <w:rFonts w:ascii="Times New Roman" w:hAnsi="Times New Roman" w:cs="Times New Roman"/>
          <w:sz w:val="24"/>
          <w:szCs w:val="24"/>
        </w:rPr>
        <w:t>提高其效果。</w:t>
      </w:r>
      <w:r>
        <w:rPr>
          <w:rFonts w:ascii="Times New Roman" w:hAnsi="Times New Roman" w:cs="Times New Roman"/>
          <w:sz w:val="24"/>
          <w:szCs w:val="24"/>
        </w:rPr>
        <w:t>Ueda</w:t>
      </w:r>
      <w:r>
        <w:rPr>
          <w:rFonts w:ascii="Times New Roman" w:hAnsi="Times New Roman" w:cs="Times New Roman"/>
          <w:sz w:val="24"/>
          <w:szCs w:val="24"/>
        </w:rPr>
        <w:t>在洋葱提取液中发现了具有</w:t>
      </w:r>
      <w:r>
        <w:rPr>
          <w:rFonts w:ascii="Times New Roman" w:hAnsi="Times New Roman" w:cs="Times New Roman"/>
          <w:sz w:val="24"/>
          <w:szCs w:val="24"/>
        </w:rPr>
        <w:t xml:space="preserve">kokumi </w:t>
      </w:r>
      <w:r>
        <w:rPr>
          <w:rFonts w:ascii="Times New Roman" w:hAnsi="Times New Roman" w:cs="Times New Roman"/>
          <w:sz w:val="24"/>
          <w:szCs w:val="24"/>
        </w:rPr>
        <w:t>特性的活性成分，推测其原因为</w:t>
      </w:r>
      <w:r>
        <w:rPr>
          <w:rFonts w:ascii="Times New Roman" w:hAnsi="Times New Roman" w:cs="Times New Roman"/>
          <w:sz w:val="24"/>
          <w:szCs w:val="24"/>
        </w:rPr>
        <w:t xml:space="preserve">Cys </w:t>
      </w:r>
      <w:r>
        <w:rPr>
          <w:rFonts w:ascii="Times New Roman" w:hAnsi="Times New Roman" w:cs="Times New Roman"/>
          <w:sz w:val="24"/>
          <w:szCs w:val="24"/>
        </w:rPr>
        <w:t>的肽段因氨基酸侧链基团上含有的巯基（</w:t>
      </w:r>
      <w:r>
        <w:rPr>
          <w:rFonts w:ascii="Times New Roman" w:hAnsi="Times New Roman" w:cs="Times New Roman"/>
          <w:sz w:val="24"/>
          <w:szCs w:val="24"/>
        </w:rPr>
        <w:t>-SH</w:t>
      </w:r>
      <w:r>
        <w:rPr>
          <w:rFonts w:ascii="Times New Roman" w:hAnsi="Times New Roman" w:cs="Times New Roman"/>
          <w:sz w:val="24"/>
          <w:szCs w:val="24"/>
        </w:rPr>
        <w:t>），在舌头上产生一种轻微的收敛感，从而显著增加味觉的浓厚感。日本味之素株氏会社发现谷胱甘肽具有强烈增加食品</w:t>
      </w:r>
      <w:r>
        <w:rPr>
          <w:rFonts w:ascii="Times New Roman" w:hAnsi="Times New Roman" w:cs="Times New Roman"/>
          <w:sz w:val="24"/>
          <w:szCs w:val="24"/>
        </w:rPr>
        <w:t>“</w:t>
      </w:r>
      <w:r>
        <w:rPr>
          <w:rFonts w:ascii="Times New Roman" w:hAnsi="Times New Roman" w:cs="Times New Roman"/>
          <w:sz w:val="24"/>
          <w:szCs w:val="24"/>
        </w:rPr>
        <w:t>浓厚感</w:t>
      </w:r>
      <w:r>
        <w:rPr>
          <w:rFonts w:ascii="Times New Roman" w:hAnsi="Times New Roman" w:cs="Times New Roman"/>
          <w:sz w:val="24"/>
          <w:szCs w:val="24"/>
        </w:rPr>
        <w:t>”</w:t>
      </w:r>
      <w:r>
        <w:rPr>
          <w:rFonts w:ascii="Times New Roman" w:hAnsi="Times New Roman" w:cs="Times New Roman"/>
          <w:sz w:val="24"/>
          <w:szCs w:val="24"/>
        </w:rPr>
        <w:t>的特性，</w:t>
      </w:r>
      <w:r>
        <w:rPr>
          <w:rFonts w:ascii="Times New Roman" w:hAnsi="Times New Roman" w:cs="Times New Roman"/>
          <w:sz w:val="24"/>
          <w:szCs w:val="24"/>
        </w:rPr>
        <w:t xml:space="preserve"> </w:t>
      </w:r>
      <w:r>
        <w:rPr>
          <w:rFonts w:ascii="Times New Roman" w:hAnsi="Times New Roman" w:cs="Times New Roman"/>
          <w:sz w:val="24"/>
          <w:szCs w:val="24"/>
        </w:rPr>
        <w:t>能增强和维持香辣调味料及蔬菜风味。</w:t>
      </w:r>
      <w:r>
        <w:rPr>
          <w:rFonts w:ascii="Times New Roman" w:hAnsi="Times New Roman" w:cs="Times New Roman"/>
          <w:sz w:val="24"/>
          <w:szCs w:val="24"/>
        </w:rPr>
        <w:t>Dunkel</w:t>
      </w:r>
      <w:r>
        <w:rPr>
          <w:rFonts w:ascii="Times New Roman" w:hAnsi="Times New Roman" w:cs="Times New Roman"/>
          <w:sz w:val="24"/>
          <w:szCs w:val="24"/>
        </w:rPr>
        <w:t>等人对豆类和</w:t>
      </w:r>
      <w:r>
        <w:rPr>
          <w:rFonts w:ascii="Times New Roman" w:hAnsi="Times New Roman" w:cs="Times New Roman"/>
          <w:sz w:val="24"/>
          <w:szCs w:val="24"/>
        </w:rPr>
        <w:t xml:space="preserve">Gouda </w:t>
      </w:r>
      <w:r>
        <w:rPr>
          <w:rFonts w:ascii="Times New Roman" w:hAnsi="Times New Roman" w:cs="Times New Roman"/>
          <w:sz w:val="24"/>
          <w:szCs w:val="24"/>
        </w:rPr>
        <w:t>奶酪的研究表明：</w:t>
      </w:r>
      <w:r>
        <w:rPr>
          <w:rFonts w:ascii="Times New Roman" w:hAnsi="Times New Roman" w:cs="Times New Roman"/>
          <w:sz w:val="24"/>
          <w:szCs w:val="24"/>
        </w:rPr>
        <w:t xml:space="preserve">γ </w:t>
      </w:r>
      <w:r>
        <w:rPr>
          <w:rFonts w:ascii="Times New Roman" w:hAnsi="Times New Roman" w:cs="Times New Roman"/>
          <w:sz w:val="24"/>
          <w:szCs w:val="24"/>
        </w:rPr>
        <w:t>谷酰基肽是使其具有</w:t>
      </w:r>
      <w:r>
        <w:rPr>
          <w:rFonts w:ascii="Times New Roman" w:hAnsi="Times New Roman" w:cs="Times New Roman"/>
          <w:sz w:val="24"/>
          <w:szCs w:val="24"/>
        </w:rPr>
        <w:t xml:space="preserve">kokumi </w:t>
      </w:r>
      <w:r>
        <w:rPr>
          <w:rFonts w:ascii="Times New Roman" w:hAnsi="Times New Roman" w:cs="Times New Roman"/>
          <w:sz w:val="24"/>
          <w:szCs w:val="24"/>
        </w:rPr>
        <w:t>感的关键，鉴定的肽都具有</w:t>
      </w:r>
      <w:r>
        <w:rPr>
          <w:rFonts w:ascii="Times New Roman" w:hAnsi="Times New Roman" w:cs="Times New Roman"/>
          <w:sz w:val="24"/>
          <w:szCs w:val="24"/>
        </w:rPr>
        <w:t xml:space="preserve">Glu-Glu </w:t>
      </w:r>
      <w:r>
        <w:rPr>
          <w:rFonts w:ascii="Times New Roman" w:hAnsi="Times New Roman" w:cs="Times New Roman"/>
          <w:sz w:val="24"/>
          <w:szCs w:val="24"/>
        </w:rPr>
        <w:t>或</w:t>
      </w:r>
      <w:r>
        <w:rPr>
          <w:rFonts w:ascii="Times New Roman" w:hAnsi="Times New Roman" w:cs="Times New Roman"/>
          <w:sz w:val="24"/>
          <w:szCs w:val="24"/>
        </w:rPr>
        <w:t xml:space="preserve">Glu-Asp </w:t>
      </w:r>
      <w:r>
        <w:rPr>
          <w:rFonts w:ascii="Times New Roman" w:hAnsi="Times New Roman" w:cs="Times New Roman"/>
          <w:sz w:val="24"/>
          <w:szCs w:val="24"/>
        </w:rPr>
        <w:t>片段。综上所述，能够引起食品中</w:t>
      </w:r>
      <w:r>
        <w:rPr>
          <w:rFonts w:ascii="Times New Roman" w:hAnsi="Times New Roman" w:cs="Times New Roman"/>
          <w:sz w:val="24"/>
          <w:szCs w:val="24"/>
        </w:rPr>
        <w:t xml:space="preserve">kokumi </w:t>
      </w:r>
      <w:r>
        <w:rPr>
          <w:rFonts w:ascii="Times New Roman" w:hAnsi="Times New Roman" w:cs="Times New Roman"/>
          <w:sz w:val="24"/>
          <w:szCs w:val="24"/>
        </w:rPr>
        <w:t>感的肽类一般具有</w:t>
      </w:r>
      <w:r>
        <w:rPr>
          <w:rFonts w:ascii="Times New Roman" w:hAnsi="Times New Roman" w:cs="Times New Roman"/>
          <w:sz w:val="24"/>
          <w:szCs w:val="24"/>
        </w:rPr>
        <w:t>Glu</w:t>
      </w:r>
      <w:r>
        <w:rPr>
          <w:rFonts w:ascii="Times New Roman" w:hAnsi="Times New Roman" w:cs="Times New Roman"/>
          <w:sz w:val="24"/>
          <w:szCs w:val="24"/>
        </w:rPr>
        <w:t>、</w:t>
      </w:r>
      <w:r>
        <w:rPr>
          <w:rFonts w:ascii="Times New Roman" w:hAnsi="Times New Roman" w:cs="Times New Roman"/>
          <w:sz w:val="24"/>
          <w:szCs w:val="24"/>
        </w:rPr>
        <w:t>A</w:t>
      </w:r>
      <w:r>
        <w:rPr>
          <w:rFonts w:ascii="Times New Roman" w:hAnsi="Times New Roman" w:cs="Times New Roman"/>
          <w:sz w:val="24"/>
          <w:szCs w:val="24"/>
        </w:rPr>
        <w:t>sp</w:t>
      </w:r>
      <w:r>
        <w:rPr>
          <w:rFonts w:ascii="Times New Roman" w:hAnsi="Times New Roman" w:cs="Times New Roman"/>
          <w:sz w:val="24"/>
          <w:szCs w:val="24"/>
        </w:rPr>
        <w:t>或</w:t>
      </w:r>
      <w:r>
        <w:rPr>
          <w:rFonts w:ascii="Times New Roman" w:hAnsi="Times New Roman" w:cs="Times New Roman"/>
          <w:sz w:val="24"/>
          <w:szCs w:val="24"/>
        </w:rPr>
        <w:t>Cys</w:t>
      </w:r>
      <w:r>
        <w:rPr>
          <w:rFonts w:ascii="Times New Roman" w:hAnsi="Times New Roman" w:cs="Times New Roman"/>
          <w:sz w:val="24"/>
          <w:szCs w:val="24"/>
        </w:rPr>
        <w:t>，此类肽没有味道或者有轻微的味道，但在一定浓度下，</w:t>
      </w:r>
      <w:r>
        <w:rPr>
          <w:rFonts w:ascii="Times New Roman" w:hAnsi="Times New Roman" w:cs="Times New Roman"/>
          <w:sz w:val="24"/>
          <w:szCs w:val="24"/>
        </w:rPr>
        <w:t xml:space="preserve"> </w:t>
      </w:r>
      <w:r>
        <w:rPr>
          <w:rFonts w:ascii="Times New Roman" w:hAnsi="Times New Roman" w:cs="Times New Roman"/>
          <w:sz w:val="24"/>
          <w:szCs w:val="24"/>
        </w:rPr>
        <w:t>这类肽与适当浓度的其他呈味组分（盐、味精、酸味剂等）有协同或者增味的功效。由于</w:t>
      </w:r>
      <w:r>
        <w:rPr>
          <w:rFonts w:ascii="Times New Roman" w:hAnsi="Times New Roman" w:cs="Times New Roman"/>
          <w:sz w:val="24"/>
          <w:szCs w:val="24"/>
        </w:rPr>
        <w:t xml:space="preserve">kokumi </w:t>
      </w:r>
      <w:r>
        <w:rPr>
          <w:rFonts w:ascii="Times New Roman" w:hAnsi="Times New Roman" w:cs="Times New Roman"/>
          <w:sz w:val="24"/>
          <w:szCs w:val="24"/>
        </w:rPr>
        <w:t>肽能够改善食品口感，</w:t>
      </w:r>
      <w:r>
        <w:rPr>
          <w:rFonts w:ascii="Times New Roman" w:hAnsi="Times New Roman" w:cs="Times New Roman"/>
          <w:sz w:val="24"/>
          <w:szCs w:val="24"/>
        </w:rPr>
        <w:t xml:space="preserve"> </w:t>
      </w:r>
      <w:r>
        <w:rPr>
          <w:rFonts w:ascii="Times New Roman" w:hAnsi="Times New Roman" w:cs="Times New Roman"/>
          <w:sz w:val="24"/>
          <w:szCs w:val="24"/>
        </w:rPr>
        <w:t>增加原有滋味的强度，所以被开发为新型调味料或健康食品。</w:t>
      </w:r>
    </w:p>
    <w:p w14:paraId="69E976A2" w14:textId="77777777" w:rsidR="00970176" w:rsidRDefault="008D6EE0">
      <w:pPr>
        <w:pStyle w:val="5"/>
        <w:rPr>
          <w:rFonts w:ascii="Times New Roman" w:hAnsi="Times New Roman" w:cs="Times New Roman"/>
        </w:rPr>
      </w:pPr>
      <w:r>
        <w:rPr>
          <w:rFonts w:ascii="Times New Roman" w:hAnsi="Times New Roman" w:cs="Times New Roman"/>
        </w:rPr>
        <w:t>(3)</w:t>
      </w:r>
      <w:r>
        <w:rPr>
          <w:rFonts w:ascii="Times New Roman" w:hAnsi="Times New Roman" w:cs="Times New Roman"/>
        </w:rPr>
        <w:t>、美拉德反应风味增强肽</w:t>
      </w:r>
    </w:p>
    <w:p w14:paraId="3C79191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美拉德反应风味增强肽，利用美拉德热反应技术，肽经</w:t>
      </w:r>
      <w:r>
        <w:rPr>
          <w:rFonts w:ascii="Times New Roman" w:hAnsi="Times New Roman" w:cs="Times New Roman"/>
          <w:sz w:val="24"/>
          <w:szCs w:val="24"/>
        </w:rPr>
        <w:t xml:space="preserve">Maillard </w:t>
      </w:r>
      <w:r>
        <w:rPr>
          <w:rFonts w:ascii="Times New Roman" w:hAnsi="Times New Roman" w:cs="Times New Roman"/>
          <w:sz w:val="24"/>
          <w:szCs w:val="24"/>
        </w:rPr>
        <w:t>反应后形成的具有一定分子量范围的美拉德肽，具有显著的风味增强效果。</w:t>
      </w:r>
      <w:r>
        <w:rPr>
          <w:rFonts w:ascii="Times New Roman" w:hAnsi="Times New Roman" w:cs="Times New Roman"/>
          <w:sz w:val="24"/>
          <w:szCs w:val="24"/>
        </w:rPr>
        <w:t xml:space="preserve">Lieske Barbel </w:t>
      </w:r>
      <w:r>
        <w:rPr>
          <w:rFonts w:ascii="Times New Roman" w:hAnsi="Times New Roman" w:cs="Times New Roman"/>
          <w:sz w:val="24"/>
          <w:szCs w:val="24"/>
        </w:rPr>
        <w:t>等人利用蛋白酶将鸡肉水解成</w:t>
      </w:r>
      <w:r>
        <w:rPr>
          <w:rFonts w:ascii="Times New Roman" w:hAnsi="Times New Roman" w:cs="Times New Roman"/>
          <w:sz w:val="24"/>
          <w:szCs w:val="24"/>
        </w:rPr>
        <w:t xml:space="preserve">2 000~5 000 Da </w:t>
      </w:r>
      <w:r>
        <w:rPr>
          <w:rFonts w:ascii="Times New Roman" w:hAnsi="Times New Roman" w:cs="Times New Roman"/>
          <w:sz w:val="24"/>
          <w:szCs w:val="24"/>
        </w:rPr>
        <w:t>的鸡肉肽，并与还原糖进行</w:t>
      </w:r>
      <w:r>
        <w:rPr>
          <w:rFonts w:ascii="Times New Roman" w:hAnsi="Times New Roman" w:cs="Times New Roman"/>
          <w:sz w:val="24"/>
          <w:szCs w:val="24"/>
        </w:rPr>
        <w:t>Mail</w:t>
      </w:r>
      <w:r>
        <w:rPr>
          <w:rFonts w:ascii="Times New Roman" w:hAnsi="Times New Roman" w:cs="Times New Roman"/>
          <w:sz w:val="24"/>
          <w:szCs w:val="24"/>
        </w:rPr>
        <w:t xml:space="preserve">lard </w:t>
      </w:r>
      <w:r>
        <w:rPr>
          <w:rFonts w:ascii="Times New Roman" w:hAnsi="Times New Roman" w:cs="Times New Roman"/>
          <w:sz w:val="24"/>
          <w:szCs w:val="24"/>
        </w:rPr>
        <w:t>反应，发现生成的肉味强度是采用传统方法的</w:t>
      </w:r>
      <w:r>
        <w:rPr>
          <w:rFonts w:ascii="Times New Roman" w:hAnsi="Times New Roman" w:cs="Times New Roman"/>
          <w:sz w:val="24"/>
          <w:szCs w:val="24"/>
        </w:rPr>
        <w:t>80~100</w:t>
      </w:r>
      <w:r>
        <w:rPr>
          <w:rFonts w:ascii="Times New Roman" w:hAnsi="Times New Roman" w:cs="Times New Roman"/>
          <w:sz w:val="24"/>
          <w:szCs w:val="24"/>
        </w:rPr>
        <w:t>倍。</w:t>
      </w:r>
      <w:r>
        <w:rPr>
          <w:rFonts w:ascii="Times New Roman" w:hAnsi="Times New Roman" w:cs="Times New Roman"/>
          <w:sz w:val="24"/>
          <w:szCs w:val="24"/>
        </w:rPr>
        <w:t xml:space="preserve">Liu Ping </w:t>
      </w:r>
      <w:r>
        <w:rPr>
          <w:rFonts w:ascii="Times New Roman" w:hAnsi="Times New Roman" w:cs="Times New Roman"/>
          <w:sz w:val="24"/>
          <w:szCs w:val="24"/>
        </w:rPr>
        <w:t>等人发现大豆水解物的</w:t>
      </w:r>
      <w:r>
        <w:rPr>
          <w:rFonts w:ascii="Times New Roman" w:hAnsi="Times New Roman" w:cs="Times New Roman"/>
          <w:sz w:val="24"/>
          <w:szCs w:val="24"/>
        </w:rPr>
        <w:t xml:space="preserve">Maillard </w:t>
      </w:r>
      <w:r>
        <w:rPr>
          <w:rFonts w:ascii="Times New Roman" w:hAnsi="Times New Roman" w:cs="Times New Roman"/>
          <w:sz w:val="24"/>
          <w:szCs w:val="24"/>
        </w:rPr>
        <w:t>反应产物中，</w:t>
      </w:r>
      <w:r>
        <w:rPr>
          <w:rFonts w:ascii="Times New Roman" w:hAnsi="Times New Roman" w:cs="Times New Roman"/>
          <w:sz w:val="24"/>
          <w:szCs w:val="24"/>
        </w:rPr>
        <w:t xml:space="preserve">1000~3000 Da </w:t>
      </w:r>
      <w:r>
        <w:rPr>
          <w:rFonts w:ascii="Times New Roman" w:hAnsi="Times New Roman" w:cs="Times New Roman"/>
          <w:sz w:val="24"/>
          <w:szCs w:val="24"/>
        </w:rPr>
        <w:t>的肽具有明显的风味增强效果，表现出浓郁的鲜味及醇厚味。</w:t>
      </w:r>
      <w:r>
        <w:rPr>
          <w:rFonts w:ascii="Times New Roman" w:hAnsi="Times New Roman" w:cs="Times New Roman"/>
          <w:sz w:val="24"/>
          <w:szCs w:val="24"/>
        </w:rPr>
        <w:t xml:space="preserve">Sun Hongmei </w:t>
      </w:r>
      <w:r>
        <w:rPr>
          <w:rFonts w:ascii="Times New Roman" w:hAnsi="Times New Roman" w:cs="Times New Roman"/>
          <w:sz w:val="24"/>
          <w:szCs w:val="24"/>
        </w:rPr>
        <w:t>等人发现，</w:t>
      </w:r>
      <w:r>
        <w:rPr>
          <w:rFonts w:ascii="Times New Roman" w:hAnsi="Times New Roman" w:cs="Times New Roman"/>
          <w:sz w:val="24"/>
          <w:szCs w:val="24"/>
        </w:rPr>
        <w:t xml:space="preserve">Maillard </w:t>
      </w:r>
      <w:r>
        <w:rPr>
          <w:rFonts w:ascii="Times New Roman" w:hAnsi="Times New Roman" w:cs="Times New Roman"/>
          <w:sz w:val="24"/>
          <w:szCs w:val="24"/>
        </w:rPr>
        <w:t>反应可以显著减少鸡骨水解物的苦味，鲜味物质（如味精（谷氨酸）</w:t>
      </w:r>
      <w:r>
        <w:rPr>
          <w:rFonts w:ascii="Times New Roman" w:hAnsi="Times New Roman" w:cs="Times New Roman"/>
          <w:sz w:val="24"/>
          <w:szCs w:val="24"/>
        </w:rPr>
        <w:t xml:space="preserve"> </w:t>
      </w:r>
      <w:r>
        <w:rPr>
          <w:rFonts w:ascii="Times New Roman" w:hAnsi="Times New Roman" w:cs="Times New Roman"/>
          <w:sz w:val="24"/>
          <w:szCs w:val="24"/>
        </w:rPr>
        <w:t>或肽）</w:t>
      </w:r>
      <w:r>
        <w:rPr>
          <w:rFonts w:ascii="Times New Roman" w:hAnsi="Times New Roman" w:cs="Times New Roman"/>
          <w:sz w:val="24"/>
          <w:szCs w:val="24"/>
        </w:rPr>
        <w:t xml:space="preserve"> </w:t>
      </w:r>
      <w:r>
        <w:rPr>
          <w:rFonts w:ascii="Times New Roman" w:hAnsi="Times New Roman" w:cs="Times New Roman"/>
          <w:sz w:val="24"/>
          <w:szCs w:val="24"/>
        </w:rPr>
        <w:t>可以使鸡骨水解物具有更持久的回味。</w:t>
      </w:r>
    </w:p>
    <w:p w14:paraId="0CC3707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pacing w:val="17"/>
          <w:sz w:val="24"/>
          <w:szCs w:val="24"/>
        </w:rPr>
      </w:pPr>
      <w:r>
        <w:rPr>
          <w:rFonts w:ascii="Times New Roman" w:hAnsi="Times New Roman" w:cs="Times New Roman"/>
          <w:sz w:val="24"/>
          <w:szCs w:val="24"/>
        </w:rPr>
        <w:lastRenderedPageBreak/>
        <w:t>综上所述，目前国内外对风味增强肽的开发研究主要集中在肉类蛋白、豆类蛋白的深度开发上，且对呈味肽构效关系的研究较少。以食用菌为食源性素材开发风</w:t>
      </w:r>
      <w:r>
        <w:rPr>
          <w:rFonts w:ascii="Times New Roman" w:hAnsi="Times New Roman" w:cs="Times New Roman"/>
          <w:sz w:val="24"/>
          <w:szCs w:val="24"/>
        </w:rPr>
        <w:t>味增强肽的研究未见报道。而我国是食用菌生产大国，品种丰富，目前国内外对食用菌的开发主要集中在食用菌呈味氨基酸、呈味核苷酸、多糖及生物活性肽上。针对我国的具体国情，以食用菌为素材，结合利用现代高深提取、加工及分析技术，开发新型食品风味增强肽产品势在必行。</w:t>
      </w:r>
    </w:p>
    <w:p w14:paraId="40BDCC5C" w14:textId="77777777" w:rsidR="00970176" w:rsidRDefault="008D6EE0">
      <w:pPr>
        <w:pStyle w:val="4"/>
      </w:pPr>
      <w:r>
        <w:t>7.2.3.3</w:t>
      </w:r>
      <w:r>
        <w:t>双孢菇低盐调味品的开发</w:t>
      </w:r>
    </w:p>
    <w:p w14:paraId="4C55C46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双孢菇不仅美味可口而且营养丰富，富含各种蛋白质和氨基酸，是保健价值非常高的一种食用菌。双孢菇作为保健品，有抗氧化、降胆固醇等作用。双孢菇滋味鲜美，呈味物质丰富，可以赋予烹饪菜肴丰富的口感，被广泛应用于炒菜、炖汤、酱料以及</w:t>
      </w:r>
      <w:r>
        <w:rPr>
          <w:rFonts w:ascii="Times New Roman" w:hAnsi="Times New Roman" w:cs="Times New Roman"/>
          <w:sz w:val="24"/>
          <w:szCs w:val="24"/>
        </w:rPr>
        <w:t>其它调味品中。已有研究证明了双孢菇中的浓厚感呈味肽在一定浓度范围内可以起到</w:t>
      </w:r>
      <w:r>
        <w:rPr>
          <w:rFonts w:ascii="Times New Roman" w:hAnsi="Times New Roman" w:cs="Times New Roman"/>
          <w:sz w:val="24"/>
          <w:szCs w:val="24"/>
        </w:rPr>
        <w:t>“</w:t>
      </w:r>
      <w:r>
        <w:rPr>
          <w:rFonts w:ascii="Times New Roman" w:hAnsi="Times New Roman" w:cs="Times New Roman"/>
          <w:sz w:val="24"/>
          <w:szCs w:val="24"/>
        </w:rPr>
        <w:t>减盐不减咸</w:t>
      </w:r>
      <w:r>
        <w:rPr>
          <w:rFonts w:ascii="Times New Roman" w:hAnsi="Times New Roman" w:cs="Times New Roman"/>
          <w:sz w:val="24"/>
          <w:szCs w:val="24"/>
        </w:rPr>
        <w:t>”</w:t>
      </w:r>
      <w:r>
        <w:rPr>
          <w:rFonts w:ascii="Times New Roman" w:hAnsi="Times New Roman" w:cs="Times New Roman"/>
          <w:sz w:val="24"/>
          <w:szCs w:val="24"/>
        </w:rPr>
        <w:t>的作用。</w:t>
      </w:r>
    </w:p>
    <w:p w14:paraId="115D961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rPr>
      </w:pPr>
      <w:r>
        <w:rPr>
          <w:rFonts w:ascii="Times New Roman" w:hAnsi="Times New Roman" w:cs="Times New Roman"/>
          <w:sz w:val="24"/>
          <w:szCs w:val="24"/>
        </w:rPr>
        <w:t>双孢菇浓厚感呈味肽与咸味相互作用确定的增咸浓度区间为</w:t>
      </w:r>
      <w:r>
        <w:rPr>
          <w:rFonts w:ascii="Times New Roman" w:hAnsi="Times New Roman" w:cs="Times New Roman"/>
          <w:sz w:val="24"/>
          <w:szCs w:val="24"/>
        </w:rPr>
        <w:t>0~0.10 g/L</w:t>
      </w:r>
      <w:r>
        <w:rPr>
          <w:rFonts w:ascii="Times New Roman" w:hAnsi="Times New Roman" w:cs="Times New Roman"/>
          <w:sz w:val="24"/>
          <w:szCs w:val="24"/>
        </w:rPr>
        <w:t>，高压蒸煮法提取的双孢菇风味提取液中的浓厚感呈味肽浓度满足这一范围。为了充分利用双孢菇的风味和营养价值，本节拟将双孢菇风味提取液添加到调味料中，从而开发一种双孢菇低盐调味酱。将双孢菇粉、水、双孢菇提取液与食用盐、白砂糖、味精、棕榈油、玉米淀粉、酵母抽提物、姜黄粉、呈味核苷酸二钠、麦芽糊精、食用香精按一定比例复配，通过感官评价实验和正交试验优</w:t>
      </w:r>
      <w:r>
        <w:rPr>
          <w:rFonts w:ascii="Times New Roman" w:hAnsi="Times New Roman" w:cs="Times New Roman"/>
          <w:sz w:val="24"/>
          <w:szCs w:val="24"/>
        </w:rPr>
        <w:t>化其配比，制备一种含有双孢菇风味的低盐调味酱。</w:t>
      </w:r>
    </w:p>
    <w:p w14:paraId="4E53B9EF" w14:textId="77777777" w:rsidR="00970176" w:rsidRDefault="008D6EE0">
      <w:pPr>
        <w:pStyle w:val="5"/>
      </w:pPr>
      <w:bookmarkStart w:id="1630" w:name="_Toc5620446"/>
      <w:bookmarkStart w:id="1631" w:name="_Toc5620668"/>
      <w:bookmarkStart w:id="1632" w:name="_Toc8839994"/>
      <w:bookmarkStart w:id="1633" w:name="_Toc6320474"/>
      <w:bookmarkStart w:id="1634" w:name="_Toc5621427"/>
      <w:bookmarkStart w:id="1635" w:name="_Toc5621430"/>
      <w:bookmarkStart w:id="1636" w:name="_Toc5620449"/>
      <w:bookmarkStart w:id="1637" w:name="_Toc8839997"/>
      <w:bookmarkStart w:id="1638" w:name="_Toc5620671"/>
      <w:bookmarkStart w:id="1639" w:name="_Toc6320477"/>
      <w:r>
        <w:t xml:space="preserve">(1)  </w:t>
      </w:r>
      <w:r>
        <w:t>双孢菇低盐调味品的制备</w:t>
      </w:r>
      <w:bookmarkEnd w:id="1630"/>
      <w:bookmarkEnd w:id="1631"/>
      <w:bookmarkEnd w:id="1632"/>
      <w:bookmarkEnd w:id="1633"/>
      <w:bookmarkEnd w:id="1634"/>
    </w:p>
    <w:p w14:paraId="7D10EDE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具体制备工艺如下：</w:t>
      </w:r>
    </w:p>
    <w:p w14:paraId="0D8375D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）将新鲜双孢菇洗干净，进行冷冻干燥后于粉碎机中磨成粉，过</w:t>
      </w:r>
      <w:r>
        <w:rPr>
          <w:rFonts w:ascii="Times New Roman" w:hAnsi="Times New Roman" w:cs="Times New Roman"/>
          <w:sz w:val="24"/>
          <w:szCs w:val="24"/>
        </w:rPr>
        <w:t>40</w:t>
      </w:r>
      <w:r>
        <w:rPr>
          <w:rFonts w:ascii="Times New Roman" w:hAnsi="Times New Roman" w:cs="Times New Roman"/>
          <w:sz w:val="24"/>
          <w:szCs w:val="24"/>
        </w:rPr>
        <w:t>目网筛，得到双孢菇粉，备用；</w:t>
      </w:r>
    </w:p>
    <w:p w14:paraId="074D429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）取玉米淀粉和麦芽糊精，加水，在</w:t>
      </w:r>
      <w:r>
        <w:rPr>
          <w:rFonts w:ascii="Times New Roman" w:hAnsi="Times New Roman" w:cs="Times New Roman"/>
          <w:sz w:val="24"/>
          <w:szCs w:val="24"/>
        </w:rPr>
        <w:t>70°C</w:t>
      </w:r>
      <w:r>
        <w:rPr>
          <w:rFonts w:ascii="Times New Roman" w:hAnsi="Times New Roman" w:cs="Times New Roman"/>
          <w:sz w:val="24"/>
          <w:szCs w:val="24"/>
        </w:rPr>
        <w:t>恒温水浴锅中糊化，再加入双孢菇提取液混匀，得到基础酱料；</w:t>
      </w:r>
    </w:p>
    <w:p w14:paraId="39FFF07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3</w:t>
      </w:r>
      <w:r>
        <w:rPr>
          <w:rFonts w:ascii="Times New Roman" w:hAnsi="Times New Roman" w:cs="Times New Roman"/>
          <w:sz w:val="24"/>
          <w:szCs w:val="24"/>
        </w:rPr>
        <w:t>）锅中放入没有特征风味的棕榈油烧热，加入第一第二步的双孢菇粉和基础酱料，再加食盐、味精、白砂糖翻炒均匀，熬成酱料；</w:t>
      </w:r>
    </w:p>
    <w:p w14:paraId="2AB8269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）最后加入酵母抽提物、姜黄粉、呈味核苷酸二钠、食用香精进行调配，得到双孢菇低盐调味酱。</w:t>
      </w:r>
    </w:p>
    <w:p w14:paraId="75AD859C" w14:textId="77777777" w:rsidR="00970176" w:rsidRDefault="008D6EE0">
      <w:pPr>
        <w:pStyle w:val="5"/>
      </w:pPr>
      <w:bookmarkStart w:id="1640" w:name="_Toc8839995"/>
      <w:bookmarkStart w:id="1641" w:name="_Toc5620669"/>
      <w:bookmarkStart w:id="1642" w:name="_Toc5621428"/>
      <w:bookmarkStart w:id="1643" w:name="_Toc6320475"/>
      <w:bookmarkStart w:id="1644" w:name="_Toc5620447"/>
      <w:r>
        <w:t xml:space="preserve">(2)  </w:t>
      </w:r>
      <w:r>
        <w:t>双孢菇低盐调味品的感官评价</w:t>
      </w:r>
      <w:bookmarkEnd w:id="1640"/>
      <w:bookmarkEnd w:id="1641"/>
      <w:bookmarkEnd w:id="1642"/>
      <w:bookmarkEnd w:id="1643"/>
      <w:bookmarkEnd w:id="1644"/>
    </w:p>
    <w:p w14:paraId="1CEB9D3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设计正交实验，制备不同原料配比的酱料，将制备好的双孢菇低盐调味酱呈送给感官评价小组打分，分析确定双孢菇低盐调味酱的最佳配方。</w:t>
      </w:r>
    </w:p>
    <w:p w14:paraId="15FA53D2" w14:textId="77777777" w:rsidR="00970176" w:rsidRDefault="008D6EE0">
      <w:pPr>
        <w:spacing w:line="300" w:lineRule="auto"/>
        <w:jc w:val="center"/>
        <w:rPr>
          <w:rFonts w:ascii="Times New Roman" w:hAnsi="Times New Roman" w:cs="Times New Roman"/>
          <w:b/>
          <w:color w:val="000000"/>
          <w:szCs w:val="21"/>
        </w:rPr>
      </w:pPr>
      <w:r>
        <w:rPr>
          <w:rFonts w:ascii="Times New Roman" w:hAnsi="Times New Roman" w:cs="Times New Roman"/>
          <w:b/>
          <w:color w:val="000000"/>
          <w:szCs w:val="21"/>
        </w:rPr>
        <w:t>表</w:t>
      </w:r>
      <w:r>
        <w:rPr>
          <w:rFonts w:ascii="Times New Roman" w:hAnsi="Times New Roman" w:cs="Times New Roman"/>
          <w:b/>
          <w:color w:val="000000"/>
          <w:szCs w:val="21"/>
        </w:rPr>
        <w:t xml:space="preserve">7.2  </w:t>
      </w:r>
      <w:r>
        <w:rPr>
          <w:rFonts w:ascii="Times New Roman" w:hAnsi="Times New Roman" w:cs="Times New Roman"/>
          <w:b/>
          <w:color w:val="000000"/>
          <w:szCs w:val="21"/>
        </w:rPr>
        <w:t>感官指标与评分标准</w:t>
      </w:r>
    </w:p>
    <w:p w14:paraId="3F6E4BCC" w14:textId="77777777" w:rsidR="00970176" w:rsidRDefault="008D6EE0">
      <w:pPr>
        <w:spacing w:line="300" w:lineRule="auto"/>
        <w:jc w:val="center"/>
        <w:rPr>
          <w:rFonts w:ascii="Times New Roman" w:hAnsi="Times New Roman" w:cs="Times New Roman"/>
          <w:color w:val="000000"/>
          <w:szCs w:val="21"/>
        </w:rPr>
      </w:pPr>
      <w:r>
        <w:rPr>
          <w:rFonts w:ascii="Times New Roman" w:hAnsi="Times New Roman" w:cs="Times New Roman"/>
          <w:color w:val="000000"/>
          <w:szCs w:val="21"/>
        </w:rPr>
        <w:t>Table 7.2  Sensory evaluation indicators and scoring</w:t>
      </w:r>
      <w:r>
        <w:rPr>
          <w:rFonts w:ascii="Times New Roman" w:hAnsi="Times New Roman" w:cs="Times New Roman"/>
          <w:color w:val="000000"/>
          <w:szCs w:val="21"/>
        </w:rPr>
        <w:t xml:space="preserve"> standards</w:t>
      </w:r>
    </w:p>
    <w:tbl>
      <w:tblPr>
        <w:tblW w:w="8522" w:type="dxa"/>
        <w:jc w:val="center"/>
        <w:tblBorders>
          <w:top w:val="single" w:sz="4" w:space="0" w:color="auto"/>
          <w:bottom w:val="single" w:sz="4" w:space="0" w:color="auto"/>
        </w:tblBorders>
        <w:tblLook w:val="04A0" w:firstRow="1" w:lastRow="0" w:firstColumn="1" w:lastColumn="0" w:noHBand="0" w:noVBand="1"/>
      </w:tblPr>
      <w:tblGrid>
        <w:gridCol w:w="2834"/>
        <w:gridCol w:w="2854"/>
        <w:gridCol w:w="2834"/>
      </w:tblGrid>
      <w:tr w:rsidR="00970176" w14:paraId="7EC47F65" w14:textId="77777777">
        <w:trPr>
          <w:jc w:val="center"/>
        </w:trPr>
        <w:tc>
          <w:tcPr>
            <w:tcW w:w="2834" w:type="dxa"/>
            <w:tcBorders>
              <w:top w:val="single" w:sz="4" w:space="0" w:color="auto"/>
              <w:bottom w:val="single" w:sz="4" w:space="0" w:color="auto"/>
            </w:tcBorders>
            <w:shd w:val="clear" w:color="auto" w:fill="auto"/>
          </w:tcPr>
          <w:p w14:paraId="055EA6E8"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感官指标</w:t>
            </w:r>
          </w:p>
        </w:tc>
        <w:tc>
          <w:tcPr>
            <w:tcW w:w="2854" w:type="dxa"/>
            <w:tcBorders>
              <w:top w:val="single" w:sz="4" w:space="0" w:color="auto"/>
              <w:bottom w:val="single" w:sz="4" w:space="0" w:color="auto"/>
            </w:tcBorders>
            <w:shd w:val="clear" w:color="auto" w:fill="auto"/>
          </w:tcPr>
          <w:p w14:paraId="1B35C4EF"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评分标准</w:t>
            </w:r>
          </w:p>
        </w:tc>
        <w:tc>
          <w:tcPr>
            <w:tcW w:w="2834" w:type="dxa"/>
            <w:tcBorders>
              <w:top w:val="single" w:sz="4" w:space="0" w:color="auto"/>
              <w:bottom w:val="single" w:sz="4" w:space="0" w:color="auto"/>
            </w:tcBorders>
            <w:shd w:val="clear" w:color="auto" w:fill="auto"/>
          </w:tcPr>
          <w:p w14:paraId="78D0D691"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分数</w:t>
            </w:r>
          </w:p>
        </w:tc>
      </w:tr>
      <w:tr w:rsidR="00970176" w14:paraId="0585C0F1" w14:textId="77777777">
        <w:trPr>
          <w:jc w:val="center"/>
        </w:trPr>
        <w:tc>
          <w:tcPr>
            <w:tcW w:w="2834" w:type="dxa"/>
            <w:tcBorders>
              <w:top w:val="single" w:sz="4" w:space="0" w:color="auto"/>
            </w:tcBorders>
            <w:shd w:val="clear" w:color="auto" w:fill="auto"/>
          </w:tcPr>
          <w:p w14:paraId="5358364F"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风味</w:t>
            </w:r>
          </w:p>
        </w:tc>
        <w:tc>
          <w:tcPr>
            <w:tcW w:w="2854" w:type="dxa"/>
            <w:tcBorders>
              <w:top w:val="single" w:sz="4" w:space="0" w:color="auto"/>
            </w:tcBorders>
            <w:shd w:val="clear" w:color="auto" w:fill="auto"/>
          </w:tcPr>
          <w:p w14:paraId="7A284ED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酱香浓郁，有双孢菇风味</w:t>
            </w:r>
          </w:p>
        </w:tc>
        <w:tc>
          <w:tcPr>
            <w:tcW w:w="2834" w:type="dxa"/>
            <w:tcBorders>
              <w:top w:val="single" w:sz="4" w:space="0" w:color="auto"/>
            </w:tcBorders>
            <w:shd w:val="clear" w:color="auto" w:fill="auto"/>
          </w:tcPr>
          <w:p w14:paraId="7765554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w:t>
            </w:r>
          </w:p>
        </w:tc>
      </w:tr>
      <w:tr w:rsidR="00970176" w14:paraId="1C2B9306" w14:textId="77777777">
        <w:trPr>
          <w:jc w:val="center"/>
        </w:trPr>
        <w:tc>
          <w:tcPr>
            <w:tcW w:w="2834" w:type="dxa"/>
            <w:shd w:val="clear" w:color="auto" w:fill="auto"/>
          </w:tcPr>
          <w:p w14:paraId="774794E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口感</w:t>
            </w:r>
          </w:p>
        </w:tc>
        <w:tc>
          <w:tcPr>
            <w:tcW w:w="2854" w:type="dxa"/>
            <w:shd w:val="clear" w:color="auto" w:fill="auto"/>
          </w:tcPr>
          <w:p w14:paraId="1029047E"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双孢菇味浓郁，咸淡适中</w:t>
            </w:r>
          </w:p>
        </w:tc>
        <w:tc>
          <w:tcPr>
            <w:tcW w:w="2834" w:type="dxa"/>
            <w:shd w:val="clear" w:color="auto" w:fill="auto"/>
          </w:tcPr>
          <w:p w14:paraId="109E18D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40</w:t>
            </w:r>
          </w:p>
        </w:tc>
      </w:tr>
      <w:tr w:rsidR="00970176" w14:paraId="2B0BE1DF" w14:textId="77777777">
        <w:trPr>
          <w:jc w:val="center"/>
        </w:trPr>
        <w:tc>
          <w:tcPr>
            <w:tcW w:w="2834" w:type="dxa"/>
            <w:shd w:val="clear" w:color="auto" w:fill="auto"/>
          </w:tcPr>
          <w:p w14:paraId="4EB4196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色泽</w:t>
            </w:r>
          </w:p>
        </w:tc>
        <w:tc>
          <w:tcPr>
            <w:tcW w:w="2854" w:type="dxa"/>
            <w:shd w:val="clear" w:color="auto" w:fill="auto"/>
          </w:tcPr>
          <w:p w14:paraId="6E3E940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光泽度好，让人有食欲</w:t>
            </w:r>
          </w:p>
        </w:tc>
        <w:tc>
          <w:tcPr>
            <w:tcW w:w="2834" w:type="dxa"/>
            <w:shd w:val="clear" w:color="auto" w:fill="auto"/>
          </w:tcPr>
          <w:p w14:paraId="71C198B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20</w:t>
            </w:r>
          </w:p>
        </w:tc>
      </w:tr>
      <w:tr w:rsidR="00970176" w14:paraId="630A3A62" w14:textId="77777777">
        <w:trPr>
          <w:jc w:val="center"/>
        </w:trPr>
        <w:tc>
          <w:tcPr>
            <w:tcW w:w="2834" w:type="dxa"/>
            <w:shd w:val="clear" w:color="auto" w:fill="auto"/>
          </w:tcPr>
          <w:p w14:paraId="01E4EF9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状态</w:t>
            </w:r>
          </w:p>
        </w:tc>
        <w:tc>
          <w:tcPr>
            <w:tcW w:w="2854" w:type="dxa"/>
            <w:shd w:val="clear" w:color="auto" w:fill="auto"/>
          </w:tcPr>
          <w:p w14:paraId="46C7796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粘稠适中，状态均匀</w:t>
            </w:r>
          </w:p>
        </w:tc>
        <w:tc>
          <w:tcPr>
            <w:tcW w:w="2834" w:type="dxa"/>
            <w:shd w:val="clear" w:color="auto" w:fill="auto"/>
          </w:tcPr>
          <w:p w14:paraId="6D8A05B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10</w:t>
            </w:r>
          </w:p>
        </w:tc>
      </w:tr>
    </w:tbl>
    <w:p w14:paraId="1A6EBA04" w14:textId="77777777" w:rsidR="00970176" w:rsidRDefault="008D6EE0">
      <w:pPr>
        <w:pStyle w:val="5"/>
      </w:pPr>
      <w:r>
        <w:t>(</w:t>
      </w:r>
      <w:r>
        <w:rPr>
          <w:rFonts w:hint="eastAsia"/>
        </w:rPr>
        <w:t>3</w:t>
      </w:r>
      <w:r>
        <w:t xml:space="preserve">)  </w:t>
      </w:r>
      <w:r>
        <w:t>双孢菇低盐调味品的配方</w:t>
      </w:r>
      <w:r>
        <w:t></w:t>
      </w:r>
      <w:bookmarkEnd w:id="1635"/>
      <w:bookmarkEnd w:id="1636"/>
      <w:bookmarkEnd w:id="1637"/>
      <w:bookmarkEnd w:id="1638"/>
      <w:bookmarkEnd w:id="1639"/>
    </w:p>
    <w:p w14:paraId="24E2DAF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sz w:val="24"/>
          <w:szCs w:val="24"/>
        </w:rPr>
        <w:t>研发双孢菇调味酱时，整体配方以研究双孢菇提取液、食盐以及双孢菇粉的添加比例为主，同时配方中还要添加其它配料：白砂糖</w:t>
      </w:r>
      <w:r>
        <w:rPr>
          <w:rFonts w:ascii="Times New Roman" w:hAnsi="Times New Roman" w:cs="Times New Roman"/>
          <w:sz w:val="24"/>
          <w:szCs w:val="24"/>
        </w:rPr>
        <w:t>0.20 g</w:t>
      </w:r>
      <w:r>
        <w:rPr>
          <w:rFonts w:ascii="Times New Roman" w:hAnsi="Times New Roman" w:cs="Times New Roman"/>
          <w:sz w:val="24"/>
          <w:szCs w:val="24"/>
        </w:rPr>
        <w:t>，味精</w:t>
      </w:r>
      <w:r>
        <w:rPr>
          <w:rFonts w:ascii="Times New Roman" w:hAnsi="Times New Roman" w:cs="Times New Roman"/>
          <w:sz w:val="24"/>
          <w:szCs w:val="24"/>
        </w:rPr>
        <w:t>0.20 g</w:t>
      </w:r>
      <w:r>
        <w:rPr>
          <w:rFonts w:ascii="Times New Roman" w:hAnsi="Times New Roman" w:cs="Times New Roman"/>
          <w:sz w:val="24"/>
          <w:szCs w:val="24"/>
        </w:rPr>
        <w:t>，酵母抽提物</w:t>
      </w:r>
      <w:r>
        <w:rPr>
          <w:rFonts w:ascii="Times New Roman" w:hAnsi="Times New Roman" w:cs="Times New Roman"/>
          <w:sz w:val="24"/>
          <w:szCs w:val="24"/>
        </w:rPr>
        <w:t>0.10 g</w:t>
      </w:r>
      <w:r>
        <w:rPr>
          <w:rFonts w:ascii="Times New Roman" w:hAnsi="Times New Roman" w:cs="Times New Roman"/>
          <w:sz w:val="24"/>
          <w:szCs w:val="24"/>
        </w:rPr>
        <w:t>，呈味核苷酸二钠</w:t>
      </w:r>
      <w:r>
        <w:rPr>
          <w:rFonts w:ascii="Times New Roman" w:hAnsi="Times New Roman" w:cs="Times New Roman"/>
          <w:sz w:val="24"/>
          <w:szCs w:val="24"/>
        </w:rPr>
        <w:t>0.10g</w:t>
      </w:r>
      <w:r>
        <w:rPr>
          <w:rFonts w:ascii="Times New Roman" w:hAnsi="Times New Roman" w:cs="Times New Roman"/>
          <w:sz w:val="24"/>
          <w:szCs w:val="24"/>
        </w:rPr>
        <w:t>，姜黄粉</w:t>
      </w:r>
      <w:r>
        <w:rPr>
          <w:rFonts w:ascii="Times New Roman" w:hAnsi="Times New Roman" w:cs="Times New Roman"/>
          <w:sz w:val="24"/>
          <w:szCs w:val="24"/>
        </w:rPr>
        <w:t>0.05 g</w:t>
      </w:r>
      <w:r>
        <w:rPr>
          <w:rFonts w:ascii="Times New Roman" w:hAnsi="Times New Roman" w:cs="Times New Roman"/>
          <w:sz w:val="24"/>
          <w:szCs w:val="24"/>
        </w:rPr>
        <w:t>，棕榈油</w:t>
      </w:r>
      <w:r>
        <w:rPr>
          <w:rFonts w:ascii="Times New Roman" w:hAnsi="Times New Roman" w:cs="Times New Roman"/>
          <w:sz w:val="24"/>
          <w:szCs w:val="24"/>
        </w:rPr>
        <w:t>5.00 g</w:t>
      </w:r>
      <w:r>
        <w:rPr>
          <w:rFonts w:ascii="Times New Roman" w:hAnsi="Times New Roman" w:cs="Times New Roman"/>
          <w:sz w:val="24"/>
          <w:szCs w:val="24"/>
        </w:rPr>
        <w:t>，麦芽糊精</w:t>
      </w:r>
      <w:r>
        <w:rPr>
          <w:rFonts w:ascii="Times New Roman" w:hAnsi="Times New Roman" w:cs="Times New Roman"/>
          <w:sz w:val="24"/>
          <w:szCs w:val="24"/>
        </w:rPr>
        <w:t xml:space="preserve">2.00 </w:t>
      </w:r>
      <w:r>
        <w:rPr>
          <w:rFonts w:ascii="Times New Roman" w:hAnsi="Times New Roman" w:cs="Times New Roman"/>
          <w:sz w:val="24"/>
          <w:szCs w:val="24"/>
        </w:rPr>
        <w:t>g</w:t>
      </w:r>
      <w:r>
        <w:rPr>
          <w:rFonts w:ascii="Times New Roman" w:hAnsi="Times New Roman" w:cs="Times New Roman"/>
          <w:sz w:val="24"/>
          <w:szCs w:val="24"/>
        </w:rPr>
        <w:t>，玉米淀粉</w:t>
      </w:r>
      <w:r>
        <w:rPr>
          <w:rFonts w:ascii="Times New Roman" w:hAnsi="Times New Roman" w:cs="Times New Roman"/>
          <w:sz w:val="24"/>
          <w:szCs w:val="24"/>
        </w:rPr>
        <w:t>2.00 g</w:t>
      </w:r>
      <w:r>
        <w:rPr>
          <w:rFonts w:ascii="Times New Roman" w:hAnsi="Times New Roman" w:cs="Times New Roman"/>
          <w:sz w:val="24"/>
          <w:szCs w:val="24"/>
        </w:rPr>
        <w:t>，食用香精</w:t>
      </w:r>
      <w:r>
        <w:rPr>
          <w:rFonts w:ascii="Times New Roman" w:hAnsi="Times New Roman" w:cs="Times New Roman"/>
          <w:sz w:val="24"/>
          <w:szCs w:val="24"/>
        </w:rPr>
        <w:t>0.01 g</w:t>
      </w:r>
      <w:r>
        <w:rPr>
          <w:rFonts w:ascii="Times New Roman" w:hAnsi="Times New Roman" w:cs="Times New Roman"/>
          <w:sz w:val="24"/>
          <w:szCs w:val="24"/>
        </w:rPr>
        <w:t>。在熬制双孢菇低盐调味酱时，会产生类似腥味的不良气味，加入少量姜黄粉可以抑制这种气味。另外，为了丰富双孢菇低盐调味酱的风味，要加入适量食用香精，使得这种双孢菇低盐调味酱的风味更加饱满。因为本章应用主要探讨的是浓厚感呈味肽与咸味之间的相互作用，就不再对别的配料深入研究。</w:t>
      </w:r>
    </w:p>
    <w:p w14:paraId="2DF6C8FD" w14:textId="77777777" w:rsidR="00970176" w:rsidRDefault="008D6EE0">
      <w:pPr>
        <w:pStyle w:val="5"/>
      </w:pPr>
      <w:bookmarkStart w:id="1645" w:name="_Toc5620450"/>
      <w:bookmarkStart w:id="1646" w:name="_Toc5620672"/>
      <w:bookmarkStart w:id="1647" w:name="_Toc5621431"/>
      <w:bookmarkStart w:id="1648" w:name="_Toc6320478"/>
      <w:bookmarkStart w:id="1649" w:name="_Toc8839998"/>
      <w:r>
        <w:t>(</w:t>
      </w:r>
      <w:r>
        <w:rPr>
          <w:rFonts w:hint="eastAsia"/>
        </w:rPr>
        <w:t>4</w:t>
      </w:r>
      <w:r>
        <w:t xml:space="preserve">)  </w:t>
      </w:r>
      <w:r>
        <w:t>双孢菇低盐调味品感官评价的正交试验</w:t>
      </w:r>
      <w:bookmarkEnd w:id="1645"/>
      <w:bookmarkEnd w:id="1646"/>
      <w:bookmarkEnd w:id="1647"/>
      <w:bookmarkEnd w:id="1648"/>
      <w:bookmarkEnd w:id="1649"/>
    </w:p>
    <w:p w14:paraId="6F895F8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000000"/>
          <w:sz w:val="24"/>
          <w:szCs w:val="24"/>
        </w:rPr>
      </w:pPr>
      <w:r>
        <w:rPr>
          <w:rFonts w:ascii="Times New Roman" w:hAnsi="Times New Roman" w:cs="Times New Roman"/>
          <w:sz w:val="24"/>
          <w:szCs w:val="24"/>
        </w:rPr>
        <w:t>双孢菇提取液的添加量、双孢菇粉的添加量、水的添加量和食盐添加量对双</w:t>
      </w:r>
      <w:r>
        <w:rPr>
          <w:rFonts w:ascii="Times New Roman" w:hAnsi="Times New Roman" w:cs="Times New Roman"/>
          <w:sz w:val="24"/>
          <w:szCs w:val="24"/>
        </w:rPr>
        <w:lastRenderedPageBreak/>
        <w:t>孢菇调味酱的整体及风味影响起主要影响作用，所以选这四个因素进行四因素四水平</w:t>
      </w:r>
      <w:r>
        <w:rPr>
          <w:rFonts w:ascii="Times New Roman" w:hAnsi="Times New Roman" w:cs="Times New Roman"/>
          <w:sz w:val="24"/>
          <w:szCs w:val="24"/>
        </w:rPr>
        <w:t>L16</w:t>
      </w:r>
      <w:r>
        <w:rPr>
          <w:rFonts w:ascii="Times New Roman" w:hAnsi="Times New Roman" w:cs="Times New Roman"/>
          <w:sz w:val="24"/>
          <w:szCs w:val="24"/>
        </w:rPr>
        <w:t>（</w:t>
      </w:r>
      <w:r>
        <w:rPr>
          <w:rFonts w:ascii="Times New Roman" w:hAnsi="Times New Roman" w:cs="Times New Roman"/>
          <w:sz w:val="24"/>
          <w:szCs w:val="24"/>
        </w:rPr>
        <w:t>44</w:t>
      </w:r>
      <w:r>
        <w:rPr>
          <w:rFonts w:ascii="Times New Roman" w:hAnsi="Times New Roman" w:cs="Times New Roman"/>
          <w:sz w:val="24"/>
          <w:szCs w:val="24"/>
        </w:rPr>
        <w:t>）的正交试验。制备正交试验的调味酱样品，经感官评价小组人员共同品尝打分，每次品尝均重复三次，取每个小组成员打分结果的平均值。从中选取较优的水平因素，确定最佳组合。正交试验结果如表</w:t>
      </w:r>
      <w:r>
        <w:rPr>
          <w:rFonts w:ascii="Times New Roman" w:hAnsi="Times New Roman" w:cs="Times New Roman"/>
          <w:sz w:val="24"/>
          <w:szCs w:val="24"/>
        </w:rPr>
        <w:t>7.3</w:t>
      </w:r>
      <w:r>
        <w:rPr>
          <w:rFonts w:ascii="Times New Roman" w:hAnsi="Times New Roman" w:cs="Times New Roman"/>
          <w:sz w:val="24"/>
          <w:szCs w:val="24"/>
        </w:rPr>
        <w:t>所示。</w:t>
      </w:r>
    </w:p>
    <w:p w14:paraId="0422EB82" w14:textId="77777777" w:rsidR="00970176" w:rsidRDefault="008D6EE0">
      <w:pPr>
        <w:spacing w:line="300" w:lineRule="auto"/>
        <w:jc w:val="center"/>
        <w:rPr>
          <w:rFonts w:ascii="Times New Roman" w:hAnsi="Times New Roman" w:cs="Times New Roman"/>
          <w:b/>
          <w:color w:val="000000"/>
          <w:szCs w:val="21"/>
        </w:rPr>
      </w:pPr>
      <w:r>
        <w:rPr>
          <w:rFonts w:ascii="Times New Roman" w:hAnsi="Times New Roman" w:cs="Times New Roman"/>
          <w:color w:val="000000"/>
          <w:sz w:val="24"/>
          <w:szCs w:val="24"/>
        </w:rPr>
        <w:t></w:t>
      </w:r>
      <w:r>
        <w:rPr>
          <w:rFonts w:ascii="Times New Roman" w:hAnsi="Times New Roman" w:cs="Times New Roman"/>
          <w:b/>
          <w:color w:val="000000"/>
          <w:szCs w:val="21"/>
        </w:rPr>
        <w:t>表</w:t>
      </w:r>
      <w:r>
        <w:rPr>
          <w:rFonts w:ascii="Times New Roman" w:hAnsi="Times New Roman" w:cs="Times New Roman"/>
          <w:b/>
          <w:color w:val="000000"/>
          <w:szCs w:val="21"/>
        </w:rPr>
        <w:t xml:space="preserve">7.3  </w:t>
      </w:r>
      <w:r>
        <w:rPr>
          <w:rFonts w:ascii="Times New Roman" w:hAnsi="Times New Roman" w:cs="Times New Roman"/>
          <w:b/>
          <w:color w:val="000000"/>
          <w:szCs w:val="21"/>
        </w:rPr>
        <w:t>双孢菇低盐调味品感官评价正交试验与结果</w:t>
      </w:r>
      <w:r>
        <w:rPr>
          <w:rFonts w:ascii="Times New Roman" w:hAnsi="Times New Roman" w:cs="Times New Roman"/>
          <w:b/>
          <w:color w:val="000000"/>
          <w:szCs w:val="21"/>
        </w:rPr>
        <w:t xml:space="preserve"> L16</w:t>
      </w:r>
      <w:r>
        <w:rPr>
          <w:rFonts w:ascii="Times New Roman" w:hAnsi="Times New Roman" w:cs="Times New Roman"/>
          <w:b/>
          <w:color w:val="000000"/>
          <w:szCs w:val="21"/>
        </w:rPr>
        <w:t>（</w:t>
      </w:r>
      <w:r>
        <w:rPr>
          <w:rFonts w:ascii="Times New Roman" w:hAnsi="Times New Roman" w:cs="Times New Roman"/>
          <w:b/>
          <w:color w:val="000000"/>
          <w:szCs w:val="21"/>
        </w:rPr>
        <w:t>4</w:t>
      </w:r>
      <w:r>
        <w:rPr>
          <w:rFonts w:ascii="Times New Roman" w:hAnsi="Times New Roman" w:cs="Times New Roman"/>
          <w:b/>
          <w:color w:val="000000"/>
          <w:szCs w:val="21"/>
          <w:vertAlign w:val="superscript"/>
        </w:rPr>
        <w:t>4</w:t>
      </w:r>
      <w:r>
        <w:rPr>
          <w:rFonts w:ascii="Times New Roman" w:hAnsi="Times New Roman" w:cs="Times New Roman"/>
          <w:b/>
          <w:color w:val="000000"/>
          <w:szCs w:val="21"/>
        </w:rPr>
        <w:t>）</w:t>
      </w:r>
    </w:p>
    <w:p w14:paraId="4AB17A85" w14:textId="77777777" w:rsidR="00970176" w:rsidRDefault="008D6EE0">
      <w:pPr>
        <w:spacing w:line="300" w:lineRule="auto"/>
        <w:jc w:val="center"/>
        <w:rPr>
          <w:rFonts w:ascii="Times New Roman" w:hAnsi="Times New Roman" w:cs="Times New Roman"/>
          <w:color w:val="000000"/>
          <w:szCs w:val="21"/>
        </w:rPr>
      </w:pPr>
      <w:r>
        <w:rPr>
          <w:rFonts w:ascii="Times New Roman" w:hAnsi="Times New Roman" w:cs="Times New Roman"/>
          <w:color w:val="000000"/>
          <w:szCs w:val="21"/>
        </w:rPr>
        <w:t xml:space="preserve">Table 7.3  Results of orthogonal experimental on </w:t>
      </w:r>
      <w:r>
        <w:rPr>
          <w:rFonts w:ascii="Times New Roman" w:hAnsi="Times New Roman" w:cs="Times New Roman"/>
          <w:i/>
          <w:color w:val="000000"/>
          <w:szCs w:val="21"/>
        </w:rPr>
        <w:t>Agaricus Bisporus</w:t>
      </w:r>
      <w:r>
        <w:rPr>
          <w:rFonts w:ascii="Times New Roman" w:hAnsi="Times New Roman" w:cs="Times New Roman"/>
          <w:color w:val="000000"/>
          <w:szCs w:val="21"/>
        </w:rPr>
        <w:t xml:space="preserve"> low-salt sauce</w:t>
      </w:r>
    </w:p>
    <w:tbl>
      <w:tblPr>
        <w:tblW w:w="8522" w:type="dxa"/>
        <w:tblBorders>
          <w:top w:val="single" w:sz="4" w:space="0" w:color="auto"/>
          <w:bottom w:val="single" w:sz="4" w:space="0" w:color="auto"/>
        </w:tblBorders>
        <w:tblLook w:val="04A0" w:firstRow="1" w:lastRow="0" w:firstColumn="1" w:lastColumn="0" w:noHBand="0" w:noVBand="1"/>
      </w:tblPr>
      <w:tblGrid>
        <w:gridCol w:w="1412"/>
        <w:gridCol w:w="1430"/>
        <w:gridCol w:w="1430"/>
        <w:gridCol w:w="1431"/>
        <w:gridCol w:w="1431"/>
        <w:gridCol w:w="1388"/>
      </w:tblGrid>
      <w:tr w:rsidR="00970176" w14:paraId="51D4D6BF" w14:textId="77777777">
        <w:trPr>
          <w:trHeight w:val="390"/>
        </w:trPr>
        <w:tc>
          <w:tcPr>
            <w:tcW w:w="1412" w:type="dxa"/>
            <w:tcBorders>
              <w:top w:val="single" w:sz="4" w:space="0" w:color="auto"/>
              <w:bottom w:val="single" w:sz="4" w:space="0" w:color="auto"/>
            </w:tcBorders>
            <w:shd w:val="clear" w:color="auto" w:fill="auto"/>
          </w:tcPr>
          <w:p w14:paraId="15B6252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序号</w:t>
            </w:r>
          </w:p>
        </w:tc>
        <w:tc>
          <w:tcPr>
            <w:tcW w:w="1430" w:type="dxa"/>
            <w:tcBorders>
              <w:top w:val="single" w:sz="4" w:space="0" w:color="auto"/>
              <w:bottom w:val="single" w:sz="4" w:space="0" w:color="auto"/>
            </w:tcBorders>
            <w:shd w:val="clear" w:color="auto" w:fill="auto"/>
          </w:tcPr>
          <w:p w14:paraId="07BCCF3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水（</w:t>
            </w:r>
            <w:r>
              <w:rPr>
                <w:rFonts w:ascii="Times New Roman" w:hAnsi="Times New Roman" w:cs="Times New Roman"/>
                <w:color w:val="000000"/>
                <w:kern w:val="0"/>
                <w:szCs w:val="21"/>
              </w:rPr>
              <w:t>g</w:t>
            </w:r>
            <w:r>
              <w:rPr>
                <w:rFonts w:ascii="Times New Roman" w:hAnsi="Times New Roman" w:cs="Times New Roman"/>
                <w:color w:val="000000"/>
                <w:kern w:val="0"/>
                <w:szCs w:val="21"/>
              </w:rPr>
              <w:t>）</w:t>
            </w:r>
          </w:p>
        </w:tc>
        <w:tc>
          <w:tcPr>
            <w:tcW w:w="1430" w:type="dxa"/>
            <w:tcBorders>
              <w:top w:val="single" w:sz="4" w:space="0" w:color="auto"/>
              <w:bottom w:val="single" w:sz="4" w:space="0" w:color="auto"/>
            </w:tcBorders>
            <w:shd w:val="clear" w:color="auto" w:fill="auto"/>
          </w:tcPr>
          <w:p w14:paraId="71656C34"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提取液（</w:t>
            </w:r>
            <w:r>
              <w:rPr>
                <w:rFonts w:ascii="Times New Roman" w:hAnsi="Times New Roman" w:cs="Times New Roman"/>
                <w:color w:val="000000"/>
                <w:kern w:val="0"/>
                <w:szCs w:val="21"/>
              </w:rPr>
              <w:t>g</w:t>
            </w:r>
            <w:r>
              <w:rPr>
                <w:rFonts w:ascii="Times New Roman" w:hAnsi="Times New Roman" w:cs="Times New Roman"/>
                <w:color w:val="000000"/>
                <w:kern w:val="0"/>
                <w:szCs w:val="21"/>
              </w:rPr>
              <w:t>）</w:t>
            </w:r>
          </w:p>
        </w:tc>
        <w:tc>
          <w:tcPr>
            <w:tcW w:w="1431" w:type="dxa"/>
            <w:tcBorders>
              <w:top w:val="single" w:sz="4" w:space="0" w:color="auto"/>
              <w:bottom w:val="single" w:sz="4" w:space="0" w:color="auto"/>
            </w:tcBorders>
            <w:shd w:val="clear" w:color="auto" w:fill="auto"/>
          </w:tcPr>
          <w:p w14:paraId="5AF50C3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食盐（</w:t>
            </w:r>
            <w:r>
              <w:rPr>
                <w:rFonts w:ascii="Times New Roman" w:hAnsi="Times New Roman" w:cs="Times New Roman"/>
                <w:color w:val="000000"/>
                <w:kern w:val="0"/>
                <w:szCs w:val="21"/>
              </w:rPr>
              <w:t>g</w:t>
            </w:r>
            <w:r>
              <w:rPr>
                <w:rFonts w:ascii="Times New Roman" w:hAnsi="Times New Roman" w:cs="Times New Roman"/>
                <w:color w:val="000000"/>
                <w:kern w:val="0"/>
                <w:szCs w:val="21"/>
              </w:rPr>
              <w:t>）</w:t>
            </w:r>
          </w:p>
        </w:tc>
        <w:tc>
          <w:tcPr>
            <w:tcW w:w="1431" w:type="dxa"/>
            <w:tcBorders>
              <w:top w:val="single" w:sz="4" w:space="0" w:color="auto"/>
              <w:bottom w:val="single" w:sz="4" w:space="0" w:color="auto"/>
            </w:tcBorders>
            <w:shd w:val="clear" w:color="auto" w:fill="auto"/>
          </w:tcPr>
          <w:p w14:paraId="05E16CA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菇粉（</w:t>
            </w:r>
            <w:r>
              <w:rPr>
                <w:rFonts w:ascii="Times New Roman" w:hAnsi="Times New Roman" w:cs="Times New Roman"/>
                <w:color w:val="000000"/>
                <w:kern w:val="0"/>
                <w:szCs w:val="21"/>
              </w:rPr>
              <w:t>g</w:t>
            </w:r>
            <w:r>
              <w:rPr>
                <w:rFonts w:ascii="Times New Roman" w:hAnsi="Times New Roman" w:cs="Times New Roman"/>
                <w:color w:val="000000"/>
                <w:kern w:val="0"/>
                <w:szCs w:val="21"/>
              </w:rPr>
              <w:t>）</w:t>
            </w:r>
          </w:p>
        </w:tc>
        <w:tc>
          <w:tcPr>
            <w:tcW w:w="1388" w:type="dxa"/>
            <w:tcBorders>
              <w:top w:val="single" w:sz="4" w:space="0" w:color="auto"/>
              <w:bottom w:val="single" w:sz="4" w:space="0" w:color="auto"/>
            </w:tcBorders>
            <w:shd w:val="clear" w:color="auto" w:fill="auto"/>
          </w:tcPr>
          <w:p w14:paraId="3412D728"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总分</w:t>
            </w:r>
          </w:p>
        </w:tc>
      </w:tr>
      <w:tr w:rsidR="00970176" w14:paraId="0FCC17E0" w14:textId="77777777">
        <w:trPr>
          <w:trHeight w:val="390"/>
        </w:trPr>
        <w:tc>
          <w:tcPr>
            <w:tcW w:w="1412" w:type="dxa"/>
            <w:tcBorders>
              <w:top w:val="single" w:sz="4" w:space="0" w:color="auto"/>
            </w:tcBorders>
            <w:shd w:val="clear" w:color="auto" w:fill="auto"/>
          </w:tcPr>
          <w:p w14:paraId="6D3F469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w:t>
            </w:r>
          </w:p>
        </w:tc>
        <w:tc>
          <w:tcPr>
            <w:tcW w:w="1430" w:type="dxa"/>
            <w:tcBorders>
              <w:top w:val="single" w:sz="4" w:space="0" w:color="auto"/>
            </w:tcBorders>
            <w:shd w:val="clear" w:color="auto" w:fill="auto"/>
          </w:tcPr>
          <w:p w14:paraId="2F83C33B" w14:textId="77777777" w:rsidR="00970176" w:rsidRDefault="008D6EE0">
            <w:pPr>
              <w:jc w:val="center"/>
              <w:rPr>
                <w:rFonts w:ascii="Times New Roman" w:hAnsi="Times New Roman" w:cs="Times New Roman"/>
              </w:rPr>
            </w:pPr>
            <w:r>
              <w:rPr>
                <w:rFonts w:ascii="Times New Roman" w:hAnsi="Times New Roman" w:cs="Times New Roman"/>
              </w:rPr>
              <w:t>80</w:t>
            </w:r>
          </w:p>
        </w:tc>
        <w:tc>
          <w:tcPr>
            <w:tcW w:w="1430" w:type="dxa"/>
            <w:tcBorders>
              <w:top w:val="single" w:sz="4" w:space="0" w:color="auto"/>
            </w:tcBorders>
            <w:shd w:val="clear" w:color="auto" w:fill="auto"/>
          </w:tcPr>
          <w:p w14:paraId="6CE58712" w14:textId="77777777" w:rsidR="00970176" w:rsidRDefault="008D6EE0">
            <w:pPr>
              <w:jc w:val="center"/>
              <w:rPr>
                <w:rFonts w:ascii="Times New Roman" w:hAnsi="Times New Roman" w:cs="Times New Roman"/>
              </w:rPr>
            </w:pPr>
            <w:r>
              <w:rPr>
                <w:rFonts w:ascii="Times New Roman" w:hAnsi="Times New Roman" w:cs="Times New Roman"/>
              </w:rPr>
              <w:t>0.6</w:t>
            </w:r>
          </w:p>
        </w:tc>
        <w:tc>
          <w:tcPr>
            <w:tcW w:w="1431" w:type="dxa"/>
            <w:tcBorders>
              <w:top w:val="single" w:sz="4" w:space="0" w:color="auto"/>
            </w:tcBorders>
            <w:shd w:val="clear" w:color="auto" w:fill="auto"/>
          </w:tcPr>
          <w:p w14:paraId="3C7BB92C"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431" w:type="dxa"/>
            <w:tcBorders>
              <w:top w:val="single" w:sz="4" w:space="0" w:color="auto"/>
            </w:tcBorders>
            <w:shd w:val="clear" w:color="auto" w:fill="auto"/>
          </w:tcPr>
          <w:p w14:paraId="717B9BBB"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388" w:type="dxa"/>
            <w:tcBorders>
              <w:top w:val="single" w:sz="4" w:space="0" w:color="auto"/>
            </w:tcBorders>
            <w:shd w:val="clear" w:color="auto" w:fill="auto"/>
          </w:tcPr>
          <w:p w14:paraId="2E12517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w:t>
            </w:r>
          </w:p>
        </w:tc>
      </w:tr>
      <w:tr w:rsidR="00970176" w14:paraId="21EFF4EF" w14:textId="77777777">
        <w:trPr>
          <w:trHeight w:val="390"/>
        </w:trPr>
        <w:tc>
          <w:tcPr>
            <w:tcW w:w="1412" w:type="dxa"/>
            <w:shd w:val="clear" w:color="auto" w:fill="auto"/>
          </w:tcPr>
          <w:p w14:paraId="23BCB77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w:t>
            </w:r>
          </w:p>
        </w:tc>
        <w:tc>
          <w:tcPr>
            <w:tcW w:w="1430" w:type="dxa"/>
            <w:shd w:val="clear" w:color="auto" w:fill="auto"/>
          </w:tcPr>
          <w:p w14:paraId="19D6B722" w14:textId="77777777" w:rsidR="00970176" w:rsidRDefault="008D6EE0">
            <w:pPr>
              <w:jc w:val="center"/>
              <w:rPr>
                <w:rFonts w:ascii="Times New Roman" w:hAnsi="Times New Roman" w:cs="Times New Roman"/>
              </w:rPr>
            </w:pPr>
            <w:r>
              <w:rPr>
                <w:rFonts w:ascii="Times New Roman" w:hAnsi="Times New Roman" w:cs="Times New Roman"/>
              </w:rPr>
              <w:t>80</w:t>
            </w:r>
          </w:p>
        </w:tc>
        <w:tc>
          <w:tcPr>
            <w:tcW w:w="1430" w:type="dxa"/>
            <w:shd w:val="clear" w:color="auto" w:fill="auto"/>
          </w:tcPr>
          <w:p w14:paraId="5D3C4C98"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431" w:type="dxa"/>
            <w:shd w:val="clear" w:color="auto" w:fill="auto"/>
          </w:tcPr>
          <w:p w14:paraId="6D535ABA"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431" w:type="dxa"/>
            <w:shd w:val="clear" w:color="auto" w:fill="auto"/>
          </w:tcPr>
          <w:p w14:paraId="31CC86E9"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388" w:type="dxa"/>
            <w:shd w:val="clear" w:color="auto" w:fill="auto"/>
          </w:tcPr>
          <w:p w14:paraId="0E605D8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73</w:t>
            </w:r>
          </w:p>
        </w:tc>
      </w:tr>
      <w:tr w:rsidR="00970176" w14:paraId="04CC0D05" w14:textId="77777777">
        <w:trPr>
          <w:trHeight w:val="390"/>
        </w:trPr>
        <w:tc>
          <w:tcPr>
            <w:tcW w:w="1412" w:type="dxa"/>
            <w:shd w:val="clear" w:color="auto" w:fill="auto"/>
          </w:tcPr>
          <w:p w14:paraId="0D942AD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430" w:type="dxa"/>
            <w:shd w:val="clear" w:color="auto" w:fill="auto"/>
          </w:tcPr>
          <w:p w14:paraId="083C9F40" w14:textId="77777777" w:rsidR="00970176" w:rsidRDefault="008D6EE0">
            <w:pPr>
              <w:jc w:val="center"/>
              <w:rPr>
                <w:rFonts w:ascii="Times New Roman" w:hAnsi="Times New Roman" w:cs="Times New Roman"/>
              </w:rPr>
            </w:pPr>
            <w:r>
              <w:rPr>
                <w:rFonts w:ascii="Times New Roman" w:hAnsi="Times New Roman" w:cs="Times New Roman"/>
              </w:rPr>
              <w:t>80</w:t>
            </w:r>
          </w:p>
        </w:tc>
        <w:tc>
          <w:tcPr>
            <w:tcW w:w="1430" w:type="dxa"/>
            <w:shd w:val="clear" w:color="auto" w:fill="auto"/>
          </w:tcPr>
          <w:p w14:paraId="18B61A9E" w14:textId="77777777" w:rsidR="00970176" w:rsidRDefault="008D6EE0">
            <w:pPr>
              <w:jc w:val="center"/>
              <w:rPr>
                <w:rFonts w:ascii="Times New Roman" w:hAnsi="Times New Roman" w:cs="Times New Roman"/>
              </w:rPr>
            </w:pPr>
            <w:r>
              <w:rPr>
                <w:rFonts w:ascii="Times New Roman" w:hAnsi="Times New Roman" w:cs="Times New Roman"/>
              </w:rPr>
              <w:t>0.4</w:t>
            </w:r>
          </w:p>
        </w:tc>
        <w:tc>
          <w:tcPr>
            <w:tcW w:w="1431" w:type="dxa"/>
            <w:shd w:val="clear" w:color="auto" w:fill="auto"/>
          </w:tcPr>
          <w:p w14:paraId="1D27D400" w14:textId="77777777" w:rsidR="00970176" w:rsidRDefault="008D6EE0">
            <w:pPr>
              <w:jc w:val="center"/>
              <w:rPr>
                <w:rFonts w:ascii="Times New Roman" w:hAnsi="Times New Roman" w:cs="Times New Roman"/>
              </w:rPr>
            </w:pPr>
            <w:r>
              <w:rPr>
                <w:rFonts w:ascii="Times New Roman" w:hAnsi="Times New Roman" w:cs="Times New Roman"/>
              </w:rPr>
              <w:t>30</w:t>
            </w:r>
          </w:p>
        </w:tc>
        <w:tc>
          <w:tcPr>
            <w:tcW w:w="1431" w:type="dxa"/>
            <w:shd w:val="clear" w:color="auto" w:fill="auto"/>
          </w:tcPr>
          <w:p w14:paraId="1BFCCB1C" w14:textId="77777777" w:rsidR="00970176" w:rsidRDefault="008D6EE0">
            <w:pPr>
              <w:jc w:val="center"/>
              <w:rPr>
                <w:rFonts w:ascii="Times New Roman" w:hAnsi="Times New Roman" w:cs="Times New Roman"/>
              </w:rPr>
            </w:pPr>
            <w:r>
              <w:rPr>
                <w:rFonts w:ascii="Times New Roman" w:hAnsi="Times New Roman" w:cs="Times New Roman"/>
              </w:rPr>
              <w:t>1.5</w:t>
            </w:r>
          </w:p>
        </w:tc>
        <w:tc>
          <w:tcPr>
            <w:tcW w:w="1388" w:type="dxa"/>
            <w:shd w:val="clear" w:color="auto" w:fill="auto"/>
          </w:tcPr>
          <w:p w14:paraId="4C08B31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80</w:t>
            </w:r>
          </w:p>
        </w:tc>
      </w:tr>
      <w:tr w:rsidR="00970176" w14:paraId="40259FCE" w14:textId="77777777">
        <w:trPr>
          <w:trHeight w:val="390"/>
        </w:trPr>
        <w:tc>
          <w:tcPr>
            <w:tcW w:w="1412" w:type="dxa"/>
            <w:shd w:val="clear" w:color="auto" w:fill="auto"/>
          </w:tcPr>
          <w:p w14:paraId="231C361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4</w:t>
            </w:r>
          </w:p>
        </w:tc>
        <w:tc>
          <w:tcPr>
            <w:tcW w:w="1430" w:type="dxa"/>
            <w:shd w:val="clear" w:color="auto" w:fill="auto"/>
          </w:tcPr>
          <w:p w14:paraId="0C5499FB" w14:textId="77777777" w:rsidR="00970176" w:rsidRDefault="008D6EE0">
            <w:pPr>
              <w:jc w:val="center"/>
              <w:rPr>
                <w:rFonts w:ascii="Times New Roman" w:hAnsi="Times New Roman" w:cs="Times New Roman"/>
              </w:rPr>
            </w:pPr>
            <w:r>
              <w:rPr>
                <w:rFonts w:ascii="Times New Roman" w:hAnsi="Times New Roman" w:cs="Times New Roman"/>
              </w:rPr>
              <w:t>80</w:t>
            </w:r>
          </w:p>
        </w:tc>
        <w:tc>
          <w:tcPr>
            <w:tcW w:w="1430" w:type="dxa"/>
            <w:shd w:val="clear" w:color="auto" w:fill="auto"/>
          </w:tcPr>
          <w:p w14:paraId="24A3E270" w14:textId="77777777" w:rsidR="00970176" w:rsidRDefault="008D6EE0">
            <w:pPr>
              <w:jc w:val="center"/>
              <w:rPr>
                <w:rFonts w:ascii="Times New Roman" w:hAnsi="Times New Roman" w:cs="Times New Roman"/>
              </w:rPr>
            </w:pPr>
            <w:r>
              <w:rPr>
                <w:rFonts w:ascii="Times New Roman" w:hAnsi="Times New Roman" w:cs="Times New Roman"/>
              </w:rPr>
              <w:t>0.3</w:t>
            </w:r>
          </w:p>
        </w:tc>
        <w:tc>
          <w:tcPr>
            <w:tcW w:w="1431" w:type="dxa"/>
            <w:shd w:val="clear" w:color="auto" w:fill="auto"/>
          </w:tcPr>
          <w:p w14:paraId="3E32BBA1" w14:textId="77777777" w:rsidR="00970176" w:rsidRDefault="008D6EE0">
            <w:pPr>
              <w:jc w:val="center"/>
              <w:rPr>
                <w:rFonts w:ascii="Times New Roman" w:hAnsi="Times New Roman" w:cs="Times New Roman"/>
              </w:rPr>
            </w:pPr>
            <w:r>
              <w:rPr>
                <w:rFonts w:ascii="Times New Roman" w:hAnsi="Times New Roman" w:cs="Times New Roman"/>
              </w:rPr>
              <w:t>40</w:t>
            </w:r>
          </w:p>
        </w:tc>
        <w:tc>
          <w:tcPr>
            <w:tcW w:w="1431" w:type="dxa"/>
            <w:shd w:val="clear" w:color="auto" w:fill="auto"/>
          </w:tcPr>
          <w:p w14:paraId="3B54DA44"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388" w:type="dxa"/>
            <w:shd w:val="clear" w:color="auto" w:fill="auto"/>
          </w:tcPr>
          <w:p w14:paraId="4146472F"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w:t>
            </w:r>
          </w:p>
        </w:tc>
      </w:tr>
      <w:tr w:rsidR="00970176" w14:paraId="306B25D2" w14:textId="77777777">
        <w:trPr>
          <w:trHeight w:val="390"/>
        </w:trPr>
        <w:tc>
          <w:tcPr>
            <w:tcW w:w="1412" w:type="dxa"/>
            <w:shd w:val="clear" w:color="auto" w:fill="auto"/>
          </w:tcPr>
          <w:p w14:paraId="7E70717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5</w:t>
            </w:r>
          </w:p>
        </w:tc>
        <w:tc>
          <w:tcPr>
            <w:tcW w:w="1430" w:type="dxa"/>
            <w:shd w:val="clear" w:color="auto" w:fill="auto"/>
          </w:tcPr>
          <w:p w14:paraId="3ABE7F1C" w14:textId="77777777" w:rsidR="00970176" w:rsidRDefault="008D6EE0">
            <w:pPr>
              <w:jc w:val="center"/>
              <w:rPr>
                <w:rFonts w:ascii="Times New Roman" w:hAnsi="Times New Roman" w:cs="Times New Roman"/>
              </w:rPr>
            </w:pPr>
            <w:r>
              <w:rPr>
                <w:rFonts w:ascii="Times New Roman" w:hAnsi="Times New Roman" w:cs="Times New Roman"/>
              </w:rPr>
              <w:t>70</w:t>
            </w:r>
          </w:p>
        </w:tc>
        <w:tc>
          <w:tcPr>
            <w:tcW w:w="1430" w:type="dxa"/>
            <w:shd w:val="clear" w:color="auto" w:fill="auto"/>
          </w:tcPr>
          <w:p w14:paraId="391F1FBA"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431" w:type="dxa"/>
            <w:shd w:val="clear" w:color="auto" w:fill="auto"/>
          </w:tcPr>
          <w:p w14:paraId="7A10F224"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431" w:type="dxa"/>
            <w:shd w:val="clear" w:color="auto" w:fill="auto"/>
          </w:tcPr>
          <w:p w14:paraId="77264B88" w14:textId="77777777" w:rsidR="00970176" w:rsidRDefault="008D6EE0">
            <w:pPr>
              <w:jc w:val="center"/>
              <w:rPr>
                <w:rFonts w:ascii="Times New Roman" w:hAnsi="Times New Roman" w:cs="Times New Roman"/>
              </w:rPr>
            </w:pPr>
            <w:r>
              <w:rPr>
                <w:rFonts w:ascii="Times New Roman" w:hAnsi="Times New Roman" w:cs="Times New Roman"/>
              </w:rPr>
              <w:t>1.5</w:t>
            </w:r>
          </w:p>
        </w:tc>
        <w:tc>
          <w:tcPr>
            <w:tcW w:w="1388" w:type="dxa"/>
            <w:shd w:val="clear" w:color="auto" w:fill="auto"/>
          </w:tcPr>
          <w:p w14:paraId="132C955F"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w:t>
            </w:r>
          </w:p>
        </w:tc>
      </w:tr>
      <w:tr w:rsidR="00970176" w14:paraId="637C6DC8" w14:textId="77777777">
        <w:trPr>
          <w:trHeight w:val="390"/>
        </w:trPr>
        <w:tc>
          <w:tcPr>
            <w:tcW w:w="1412" w:type="dxa"/>
            <w:shd w:val="clear" w:color="auto" w:fill="auto"/>
          </w:tcPr>
          <w:p w14:paraId="1996A7A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6</w:t>
            </w:r>
          </w:p>
        </w:tc>
        <w:tc>
          <w:tcPr>
            <w:tcW w:w="1430" w:type="dxa"/>
            <w:shd w:val="clear" w:color="auto" w:fill="auto"/>
          </w:tcPr>
          <w:p w14:paraId="43A9AA1F" w14:textId="77777777" w:rsidR="00970176" w:rsidRDefault="008D6EE0">
            <w:pPr>
              <w:jc w:val="center"/>
              <w:rPr>
                <w:rFonts w:ascii="Times New Roman" w:hAnsi="Times New Roman" w:cs="Times New Roman"/>
              </w:rPr>
            </w:pPr>
            <w:r>
              <w:rPr>
                <w:rFonts w:ascii="Times New Roman" w:hAnsi="Times New Roman" w:cs="Times New Roman"/>
              </w:rPr>
              <w:t>70</w:t>
            </w:r>
          </w:p>
        </w:tc>
        <w:tc>
          <w:tcPr>
            <w:tcW w:w="1430" w:type="dxa"/>
            <w:shd w:val="clear" w:color="auto" w:fill="auto"/>
          </w:tcPr>
          <w:p w14:paraId="5EF050E9" w14:textId="77777777" w:rsidR="00970176" w:rsidRDefault="008D6EE0">
            <w:pPr>
              <w:jc w:val="center"/>
              <w:rPr>
                <w:rFonts w:ascii="Times New Roman" w:hAnsi="Times New Roman" w:cs="Times New Roman"/>
              </w:rPr>
            </w:pPr>
            <w:r>
              <w:rPr>
                <w:rFonts w:ascii="Times New Roman" w:hAnsi="Times New Roman" w:cs="Times New Roman"/>
              </w:rPr>
              <w:t>0.6</w:t>
            </w:r>
          </w:p>
        </w:tc>
        <w:tc>
          <w:tcPr>
            <w:tcW w:w="1431" w:type="dxa"/>
            <w:shd w:val="clear" w:color="auto" w:fill="auto"/>
          </w:tcPr>
          <w:p w14:paraId="445CD8D4"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431" w:type="dxa"/>
            <w:shd w:val="clear" w:color="auto" w:fill="auto"/>
          </w:tcPr>
          <w:p w14:paraId="38F72338" w14:textId="77777777" w:rsidR="00970176" w:rsidRDefault="008D6EE0">
            <w:pPr>
              <w:jc w:val="center"/>
              <w:rPr>
                <w:rFonts w:ascii="Times New Roman" w:hAnsi="Times New Roman" w:cs="Times New Roman"/>
              </w:rPr>
            </w:pPr>
            <w:r>
              <w:rPr>
                <w:rFonts w:ascii="Times New Roman" w:hAnsi="Times New Roman" w:cs="Times New Roman"/>
              </w:rPr>
              <w:t>0.3</w:t>
            </w:r>
          </w:p>
        </w:tc>
        <w:tc>
          <w:tcPr>
            <w:tcW w:w="1388" w:type="dxa"/>
            <w:shd w:val="clear" w:color="auto" w:fill="auto"/>
          </w:tcPr>
          <w:p w14:paraId="7C0EEBE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w:t>
            </w:r>
          </w:p>
        </w:tc>
      </w:tr>
      <w:tr w:rsidR="00970176" w14:paraId="29D3D05D" w14:textId="77777777">
        <w:trPr>
          <w:trHeight w:val="390"/>
        </w:trPr>
        <w:tc>
          <w:tcPr>
            <w:tcW w:w="1412" w:type="dxa"/>
            <w:shd w:val="clear" w:color="auto" w:fill="auto"/>
          </w:tcPr>
          <w:p w14:paraId="378C777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w:t>
            </w:r>
          </w:p>
        </w:tc>
        <w:tc>
          <w:tcPr>
            <w:tcW w:w="1430" w:type="dxa"/>
            <w:shd w:val="clear" w:color="auto" w:fill="auto"/>
          </w:tcPr>
          <w:p w14:paraId="22D0A41E" w14:textId="77777777" w:rsidR="00970176" w:rsidRDefault="008D6EE0">
            <w:pPr>
              <w:jc w:val="center"/>
              <w:rPr>
                <w:rFonts w:ascii="Times New Roman" w:hAnsi="Times New Roman" w:cs="Times New Roman"/>
              </w:rPr>
            </w:pPr>
            <w:r>
              <w:rPr>
                <w:rFonts w:ascii="Times New Roman" w:hAnsi="Times New Roman" w:cs="Times New Roman"/>
              </w:rPr>
              <w:t>70</w:t>
            </w:r>
          </w:p>
        </w:tc>
        <w:tc>
          <w:tcPr>
            <w:tcW w:w="1430" w:type="dxa"/>
            <w:shd w:val="clear" w:color="auto" w:fill="auto"/>
          </w:tcPr>
          <w:p w14:paraId="3934E518" w14:textId="77777777" w:rsidR="00970176" w:rsidRDefault="008D6EE0">
            <w:pPr>
              <w:jc w:val="center"/>
              <w:rPr>
                <w:rFonts w:ascii="Times New Roman" w:hAnsi="Times New Roman" w:cs="Times New Roman"/>
              </w:rPr>
            </w:pPr>
            <w:r>
              <w:rPr>
                <w:rFonts w:ascii="Times New Roman" w:hAnsi="Times New Roman" w:cs="Times New Roman"/>
              </w:rPr>
              <w:t>0.3</w:t>
            </w:r>
          </w:p>
        </w:tc>
        <w:tc>
          <w:tcPr>
            <w:tcW w:w="1431" w:type="dxa"/>
            <w:shd w:val="clear" w:color="auto" w:fill="auto"/>
          </w:tcPr>
          <w:p w14:paraId="3D45AD86" w14:textId="77777777" w:rsidR="00970176" w:rsidRDefault="008D6EE0">
            <w:pPr>
              <w:jc w:val="center"/>
              <w:rPr>
                <w:rFonts w:ascii="Times New Roman" w:hAnsi="Times New Roman" w:cs="Times New Roman"/>
              </w:rPr>
            </w:pPr>
            <w:r>
              <w:rPr>
                <w:rFonts w:ascii="Times New Roman" w:hAnsi="Times New Roman" w:cs="Times New Roman"/>
              </w:rPr>
              <w:t>30</w:t>
            </w:r>
          </w:p>
        </w:tc>
        <w:tc>
          <w:tcPr>
            <w:tcW w:w="1431" w:type="dxa"/>
            <w:shd w:val="clear" w:color="auto" w:fill="auto"/>
          </w:tcPr>
          <w:p w14:paraId="351EC56C"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388" w:type="dxa"/>
            <w:shd w:val="clear" w:color="auto" w:fill="auto"/>
          </w:tcPr>
          <w:p w14:paraId="78888E9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78</w:t>
            </w:r>
          </w:p>
        </w:tc>
      </w:tr>
      <w:tr w:rsidR="00970176" w14:paraId="471E1B76" w14:textId="77777777">
        <w:trPr>
          <w:trHeight w:val="390"/>
        </w:trPr>
        <w:tc>
          <w:tcPr>
            <w:tcW w:w="1412" w:type="dxa"/>
            <w:shd w:val="clear" w:color="auto" w:fill="auto"/>
          </w:tcPr>
          <w:p w14:paraId="3DED439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8</w:t>
            </w:r>
          </w:p>
        </w:tc>
        <w:tc>
          <w:tcPr>
            <w:tcW w:w="1430" w:type="dxa"/>
            <w:shd w:val="clear" w:color="auto" w:fill="auto"/>
          </w:tcPr>
          <w:p w14:paraId="524706D1" w14:textId="77777777" w:rsidR="00970176" w:rsidRDefault="008D6EE0">
            <w:pPr>
              <w:jc w:val="center"/>
              <w:rPr>
                <w:rFonts w:ascii="Times New Roman" w:hAnsi="Times New Roman" w:cs="Times New Roman"/>
              </w:rPr>
            </w:pPr>
            <w:r>
              <w:rPr>
                <w:rFonts w:ascii="Times New Roman" w:hAnsi="Times New Roman" w:cs="Times New Roman"/>
              </w:rPr>
              <w:t>70</w:t>
            </w:r>
          </w:p>
        </w:tc>
        <w:tc>
          <w:tcPr>
            <w:tcW w:w="1430" w:type="dxa"/>
            <w:shd w:val="clear" w:color="auto" w:fill="auto"/>
          </w:tcPr>
          <w:p w14:paraId="09DD6FA6" w14:textId="77777777" w:rsidR="00970176" w:rsidRDefault="008D6EE0">
            <w:pPr>
              <w:jc w:val="center"/>
              <w:rPr>
                <w:rFonts w:ascii="Times New Roman" w:hAnsi="Times New Roman" w:cs="Times New Roman"/>
              </w:rPr>
            </w:pPr>
            <w:r>
              <w:rPr>
                <w:rFonts w:ascii="Times New Roman" w:hAnsi="Times New Roman" w:cs="Times New Roman"/>
              </w:rPr>
              <w:t>0.4</w:t>
            </w:r>
          </w:p>
        </w:tc>
        <w:tc>
          <w:tcPr>
            <w:tcW w:w="1431" w:type="dxa"/>
            <w:shd w:val="clear" w:color="auto" w:fill="auto"/>
          </w:tcPr>
          <w:p w14:paraId="0F10E01D" w14:textId="77777777" w:rsidR="00970176" w:rsidRDefault="008D6EE0">
            <w:pPr>
              <w:jc w:val="center"/>
              <w:rPr>
                <w:rFonts w:ascii="Times New Roman" w:hAnsi="Times New Roman" w:cs="Times New Roman"/>
              </w:rPr>
            </w:pPr>
            <w:r>
              <w:rPr>
                <w:rFonts w:ascii="Times New Roman" w:hAnsi="Times New Roman" w:cs="Times New Roman"/>
              </w:rPr>
              <w:t>40</w:t>
            </w:r>
          </w:p>
        </w:tc>
        <w:tc>
          <w:tcPr>
            <w:tcW w:w="1431" w:type="dxa"/>
            <w:shd w:val="clear" w:color="auto" w:fill="auto"/>
          </w:tcPr>
          <w:p w14:paraId="157283D7"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388" w:type="dxa"/>
            <w:shd w:val="clear" w:color="auto" w:fill="auto"/>
          </w:tcPr>
          <w:p w14:paraId="653897A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w:t>
            </w:r>
          </w:p>
        </w:tc>
      </w:tr>
      <w:tr w:rsidR="00970176" w14:paraId="7387D951" w14:textId="77777777">
        <w:trPr>
          <w:trHeight w:val="390"/>
        </w:trPr>
        <w:tc>
          <w:tcPr>
            <w:tcW w:w="1412" w:type="dxa"/>
            <w:shd w:val="clear" w:color="auto" w:fill="auto"/>
          </w:tcPr>
          <w:p w14:paraId="6910502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9</w:t>
            </w:r>
          </w:p>
        </w:tc>
        <w:tc>
          <w:tcPr>
            <w:tcW w:w="1430" w:type="dxa"/>
            <w:shd w:val="clear" w:color="auto" w:fill="auto"/>
          </w:tcPr>
          <w:p w14:paraId="31DF397D" w14:textId="77777777" w:rsidR="00970176" w:rsidRDefault="008D6EE0">
            <w:pPr>
              <w:jc w:val="center"/>
              <w:rPr>
                <w:rFonts w:ascii="Times New Roman" w:hAnsi="Times New Roman" w:cs="Times New Roman"/>
              </w:rPr>
            </w:pPr>
            <w:r>
              <w:rPr>
                <w:rFonts w:ascii="Times New Roman" w:hAnsi="Times New Roman" w:cs="Times New Roman"/>
              </w:rPr>
              <w:t>60</w:t>
            </w:r>
          </w:p>
        </w:tc>
        <w:tc>
          <w:tcPr>
            <w:tcW w:w="1430" w:type="dxa"/>
            <w:shd w:val="clear" w:color="auto" w:fill="auto"/>
          </w:tcPr>
          <w:p w14:paraId="5BAD4407" w14:textId="77777777" w:rsidR="00970176" w:rsidRDefault="008D6EE0">
            <w:pPr>
              <w:jc w:val="center"/>
              <w:rPr>
                <w:rFonts w:ascii="Times New Roman" w:hAnsi="Times New Roman" w:cs="Times New Roman"/>
              </w:rPr>
            </w:pPr>
            <w:r>
              <w:rPr>
                <w:rFonts w:ascii="Times New Roman" w:hAnsi="Times New Roman" w:cs="Times New Roman"/>
              </w:rPr>
              <w:t>0.4</w:t>
            </w:r>
          </w:p>
        </w:tc>
        <w:tc>
          <w:tcPr>
            <w:tcW w:w="1431" w:type="dxa"/>
            <w:shd w:val="clear" w:color="auto" w:fill="auto"/>
          </w:tcPr>
          <w:p w14:paraId="2117B5A8"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431" w:type="dxa"/>
            <w:shd w:val="clear" w:color="auto" w:fill="auto"/>
          </w:tcPr>
          <w:p w14:paraId="25A0C433"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388" w:type="dxa"/>
            <w:shd w:val="clear" w:color="auto" w:fill="auto"/>
          </w:tcPr>
          <w:p w14:paraId="2393AE0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w:t>
            </w:r>
          </w:p>
        </w:tc>
      </w:tr>
      <w:tr w:rsidR="00970176" w14:paraId="1475742D" w14:textId="77777777">
        <w:trPr>
          <w:trHeight w:val="390"/>
        </w:trPr>
        <w:tc>
          <w:tcPr>
            <w:tcW w:w="1412" w:type="dxa"/>
            <w:shd w:val="clear" w:color="auto" w:fill="auto"/>
          </w:tcPr>
          <w:p w14:paraId="3DA9010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10</w:t>
            </w:r>
          </w:p>
        </w:tc>
        <w:tc>
          <w:tcPr>
            <w:tcW w:w="1430" w:type="dxa"/>
            <w:shd w:val="clear" w:color="auto" w:fill="auto"/>
          </w:tcPr>
          <w:p w14:paraId="1798FBC1" w14:textId="77777777" w:rsidR="00970176" w:rsidRDefault="008D6EE0">
            <w:pPr>
              <w:jc w:val="center"/>
              <w:rPr>
                <w:rFonts w:ascii="Times New Roman" w:hAnsi="Times New Roman" w:cs="Times New Roman"/>
              </w:rPr>
            </w:pPr>
            <w:r>
              <w:rPr>
                <w:rFonts w:ascii="Times New Roman" w:hAnsi="Times New Roman" w:cs="Times New Roman"/>
              </w:rPr>
              <w:t>60</w:t>
            </w:r>
          </w:p>
        </w:tc>
        <w:tc>
          <w:tcPr>
            <w:tcW w:w="1430" w:type="dxa"/>
            <w:shd w:val="clear" w:color="auto" w:fill="auto"/>
          </w:tcPr>
          <w:p w14:paraId="62FED3E8" w14:textId="77777777" w:rsidR="00970176" w:rsidRDefault="008D6EE0">
            <w:pPr>
              <w:jc w:val="center"/>
              <w:rPr>
                <w:rFonts w:ascii="Times New Roman" w:hAnsi="Times New Roman" w:cs="Times New Roman"/>
              </w:rPr>
            </w:pPr>
            <w:r>
              <w:rPr>
                <w:rFonts w:ascii="Times New Roman" w:hAnsi="Times New Roman" w:cs="Times New Roman"/>
              </w:rPr>
              <w:t>0.3</w:t>
            </w:r>
          </w:p>
        </w:tc>
        <w:tc>
          <w:tcPr>
            <w:tcW w:w="1431" w:type="dxa"/>
            <w:shd w:val="clear" w:color="auto" w:fill="auto"/>
          </w:tcPr>
          <w:p w14:paraId="65145F58"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431" w:type="dxa"/>
            <w:shd w:val="clear" w:color="auto" w:fill="auto"/>
          </w:tcPr>
          <w:p w14:paraId="599A9AAB" w14:textId="77777777" w:rsidR="00970176" w:rsidRDefault="008D6EE0">
            <w:pPr>
              <w:jc w:val="center"/>
              <w:rPr>
                <w:rFonts w:ascii="Times New Roman" w:hAnsi="Times New Roman" w:cs="Times New Roman"/>
              </w:rPr>
            </w:pPr>
            <w:r>
              <w:rPr>
                <w:rFonts w:ascii="Times New Roman" w:hAnsi="Times New Roman" w:cs="Times New Roman"/>
              </w:rPr>
              <w:t>1.5</w:t>
            </w:r>
          </w:p>
        </w:tc>
        <w:tc>
          <w:tcPr>
            <w:tcW w:w="1388" w:type="dxa"/>
            <w:shd w:val="clear" w:color="auto" w:fill="auto"/>
          </w:tcPr>
          <w:p w14:paraId="1B2C7AF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77</w:t>
            </w:r>
          </w:p>
        </w:tc>
      </w:tr>
      <w:tr w:rsidR="00970176" w14:paraId="5B2BC1B3" w14:textId="77777777">
        <w:trPr>
          <w:trHeight w:val="390"/>
        </w:trPr>
        <w:tc>
          <w:tcPr>
            <w:tcW w:w="1412" w:type="dxa"/>
            <w:shd w:val="clear" w:color="auto" w:fill="auto"/>
          </w:tcPr>
          <w:p w14:paraId="78F6A92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11</w:t>
            </w:r>
          </w:p>
        </w:tc>
        <w:tc>
          <w:tcPr>
            <w:tcW w:w="1430" w:type="dxa"/>
            <w:shd w:val="clear" w:color="auto" w:fill="auto"/>
          </w:tcPr>
          <w:p w14:paraId="29C42FF6" w14:textId="77777777" w:rsidR="00970176" w:rsidRDefault="008D6EE0">
            <w:pPr>
              <w:jc w:val="center"/>
              <w:rPr>
                <w:rFonts w:ascii="Times New Roman" w:hAnsi="Times New Roman" w:cs="Times New Roman"/>
              </w:rPr>
            </w:pPr>
            <w:r>
              <w:rPr>
                <w:rFonts w:ascii="Times New Roman" w:hAnsi="Times New Roman" w:cs="Times New Roman"/>
              </w:rPr>
              <w:t>60</w:t>
            </w:r>
          </w:p>
        </w:tc>
        <w:tc>
          <w:tcPr>
            <w:tcW w:w="1430" w:type="dxa"/>
            <w:shd w:val="clear" w:color="auto" w:fill="auto"/>
          </w:tcPr>
          <w:p w14:paraId="6670AE55" w14:textId="77777777" w:rsidR="00970176" w:rsidRDefault="008D6EE0">
            <w:pPr>
              <w:jc w:val="center"/>
              <w:rPr>
                <w:rFonts w:ascii="Times New Roman" w:hAnsi="Times New Roman" w:cs="Times New Roman"/>
              </w:rPr>
            </w:pPr>
            <w:r>
              <w:rPr>
                <w:rFonts w:ascii="Times New Roman" w:hAnsi="Times New Roman" w:cs="Times New Roman"/>
              </w:rPr>
              <w:t>0.6</w:t>
            </w:r>
          </w:p>
        </w:tc>
        <w:tc>
          <w:tcPr>
            <w:tcW w:w="1431" w:type="dxa"/>
            <w:shd w:val="clear" w:color="auto" w:fill="auto"/>
          </w:tcPr>
          <w:p w14:paraId="0BDCD50A" w14:textId="77777777" w:rsidR="00970176" w:rsidRDefault="008D6EE0">
            <w:pPr>
              <w:jc w:val="center"/>
              <w:rPr>
                <w:rFonts w:ascii="Times New Roman" w:hAnsi="Times New Roman" w:cs="Times New Roman"/>
              </w:rPr>
            </w:pPr>
            <w:r>
              <w:rPr>
                <w:rFonts w:ascii="Times New Roman" w:hAnsi="Times New Roman" w:cs="Times New Roman"/>
              </w:rPr>
              <w:t>30</w:t>
            </w:r>
          </w:p>
        </w:tc>
        <w:tc>
          <w:tcPr>
            <w:tcW w:w="1431" w:type="dxa"/>
            <w:shd w:val="clear" w:color="auto" w:fill="auto"/>
          </w:tcPr>
          <w:p w14:paraId="31E59229"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388" w:type="dxa"/>
            <w:shd w:val="clear" w:color="auto" w:fill="auto"/>
          </w:tcPr>
          <w:p w14:paraId="4F250B3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78</w:t>
            </w:r>
          </w:p>
        </w:tc>
      </w:tr>
      <w:tr w:rsidR="00970176" w14:paraId="650981FC" w14:textId="77777777">
        <w:trPr>
          <w:trHeight w:val="390"/>
        </w:trPr>
        <w:tc>
          <w:tcPr>
            <w:tcW w:w="1412" w:type="dxa"/>
            <w:shd w:val="clear" w:color="auto" w:fill="auto"/>
          </w:tcPr>
          <w:p w14:paraId="38B2DAE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12</w:t>
            </w:r>
          </w:p>
        </w:tc>
        <w:tc>
          <w:tcPr>
            <w:tcW w:w="1430" w:type="dxa"/>
            <w:shd w:val="clear" w:color="auto" w:fill="auto"/>
          </w:tcPr>
          <w:p w14:paraId="40839DF7" w14:textId="77777777" w:rsidR="00970176" w:rsidRDefault="008D6EE0">
            <w:pPr>
              <w:jc w:val="center"/>
              <w:rPr>
                <w:rFonts w:ascii="Times New Roman" w:hAnsi="Times New Roman" w:cs="Times New Roman"/>
              </w:rPr>
            </w:pPr>
            <w:r>
              <w:rPr>
                <w:rFonts w:ascii="Times New Roman" w:hAnsi="Times New Roman" w:cs="Times New Roman"/>
              </w:rPr>
              <w:t>60</w:t>
            </w:r>
          </w:p>
        </w:tc>
        <w:tc>
          <w:tcPr>
            <w:tcW w:w="1430" w:type="dxa"/>
            <w:shd w:val="clear" w:color="auto" w:fill="auto"/>
          </w:tcPr>
          <w:p w14:paraId="144FD75D"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431" w:type="dxa"/>
            <w:shd w:val="clear" w:color="auto" w:fill="auto"/>
          </w:tcPr>
          <w:p w14:paraId="5605BAF7" w14:textId="77777777" w:rsidR="00970176" w:rsidRDefault="008D6EE0">
            <w:pPr>
              <w:jc w:val="center"/>
              <w:rPr>
                <w:rFonts w:ascii="Times New Roman" w:hAnsi="Times New Roman" w:cs="Times New Roman"/>
              </w:rPr>
            </w:pPr>
            <w:r>
              <w:rPr>
                <w:rFonts w:ascii="Times New Roman" w:hAnsi="Times New Roman" w:cs="Times New Roman"/>
              </w:rPr>
              <w:t>40</w:t>
            </w:r>
          </w:p>
        </w:tc>
        <w:tc>
          <w:tcPr>
            <w:tcW w:w="1431" w:type="dxa"/>
            <w:shd w:val="clear" w:color="auto" w:fill="auto"/>
          </w:tcPr>
          <w:p w14:paraId="34E267B4"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388" w:type="dxa"/>
            <w:shd w:val="clear" w:color="auto" w:fill="auto"/>
          </w:tcPr>
          <w:p w14:paraId="6CB1334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w:t>
            </w:r>
          </w:p>
        </w:tc>
      </w:tr>
      <w:tr w:rsidR="00970176" w14:paraId="388CA133" w14:textId="77777777">
        <w:trPr>
          <w:trHeight w:val="390"/>
        </w:trPr>
        <w:tc>
          <w:tcPr>
            <w:tcW w:w="1412" w:type="dxa"/>
            <w:shd w:val="clear" w:color="auto" w:fill="auto"/>
          </w:tcPr>
          <w:p w14:paraId="38CC942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13</w:t>
            </w:r>
          </w:p>
        </w:tc>
        <w:tc>
          <w:tcPr>
            <w:tcW w:w="1430" w:type="dxa"/>
            <w:shd w:val="clear" w:color="auto" w:fill="auto"/>
          </w:tcPr>
          <w:p w14:paraId="1B5CCD27" w14:textId="77777777" w:rsidR="00970176" w:rsidRDefault="008D6EE0">
            <w:pPr>
              <w:jc w:val="center"/>
              <w:rPr>
                <w:rFonts w:ascii="Times New Roman" w:hAnsi="Times New Roman" w:cs="Times New Roman"/>
              </w:rPr>
            </w:pPr>
            <w:r>
              <w:rPr>
                <w:rFonts w:ascii="Times New Roman" w:hAnsi="Times New Roman" w:cs="Times New Roman"/>
              </w:rPr>
              <w:t>50</w:t>
            </w:r>
          </w:p>
        </w:tc>
        <w:tc>
          <w:tcPr>
            <w:tcW w:w="1430" w:type="dxa"/>
            <w:shd w:val="clear" w:color="auto" w:fill="auto"/>
          </w:tcPr>
          <w:p w14:paraId="523705FE" w14:textId="77777777" w:rsidR="00970176" w:rsidRDefault="008D6EE0">
            <w:pPr>
              <w:jc w:val="center"/>
              <w:rPr>
                <w:rFonts w:ascii="Times New Roman" w:hAnsi="Times New Roman" w:cs="Times New Roman"/>
              </w:rPr>
            </w:pPr>
            <w:r>
              <w:rPr>
                <w:rFonts w:ascii="Times New Roman" w:hAnsi="Times New Roman" w:cs="Times New Roman"/>
              </w:rPr>
              <w:t>0.3</w:t>
            </w:r>
          </w:p>
        </w:tc>
        <w:tc>
          <w:tcPr>
            <w:tcW w:w="1431" w:type="dxa"/>
            <w:shd w:val="clear" w:color="auto" w:fill="auto"/>
          </w:tcPr>
          <w:p w14:paraId="23EDBD4A"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431" w:type="dxa"/>
            <w:shd w:val="clear" w:color="auto" w:fill="auto"/>
          </w:tcPr>
          <w:p w14:paraId="72837574" w14:textId="77777777" w:rsidR="00970176" w:rsidRDefault="008D6EE0">
            <w:pPr>
              <w:jc w:val="center"/>
              <w:rPr>
                <w:rFonts w:ascii="Times New Roman" w:hAnsi="Times New Roman" w:cs="Times New Roman"/>
              </w:rPr>
            </w:pPr>
            <w:r>
              <w:rPr>
                <w:rFonts w:ascii="Times New Roman" w:hAnsi="Times New Roman" w:cs="Times New Roman"/>
              </w:rPr>
              <w:t>1.0</w:t>
            </w:r>
          </w:p>
        </w:tc>
        <w:tc>
          <w:tcPr>
            <w:tcW w:w="1388" w:type="dxa"/>
            <w:shd w:val="clear" w:color="auto" w:fill="auto"/>
          </w:tcPr>
          <w:p w14:paraId="383DDE7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73</w:t>
            </w:r>
          </w:p>
        </w:tc>
      </w:tr>
      <w:tr w:rsidR="00970176" w14:paraId="1CE9FFD5" w14:textId="77777777">
        <w:trPr>
          <w:trHeight w:val="390"/>
        </w:trPr>
        <w:tc>
          <w:tcPr>
            <w:tcW w:w="1412" w:type="dxa"/>
            <w:shd w:val="clear" w:color="auto" w:fill="auto"/>
          </w:tcPr>
          <w:p w14:paraId="0610E1D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14</w:t>
            </w:r>
          </w:p>
        </w:tc>
        <w:tc>
          <w:tcPr>
            <w:tcW w:w="1430" w:type="dxa"/>
            <w:shd w:val="clear" w:color="auto" w:fill="auto"/>
          </w:tcPr>
          <w:p w14:paraId="50B3E2EB" w14:textId="77777777" w:rsidR="00970176" w:rsidRDefault="008D6EE0">
            <w:pPr>
              <w:jc w:val="center"/>
              <w:rPr>
                <w:rFonts w:ascii="Times New Roman" w:hAnsi="Times New Roman" w:cs="Times New Roman"/>
              </w:rPr>
            </w:pPr>
            <w:r>
              <w:rPr>
                <w:rFonts w:ascii="Times New Roman" w:hAnsi="Times New Roman" w:cs="Times New Roman"/>
              </w:rPr>
              <w:t>50</w:t>
            </w:r>
          </w:p>
        </w:tc>
        <w:tc>
          <w:tcPr>
            <w:tcW w:w="1430" w:type="dxa"/>
            <w:shd w:val="clear" w:color="auto" w:fill="auto"/>
          </w:tcPr>
          <w:p w14:paraId="201542F7" w14:textId="77777777" w:rsidR="00970176" w:rsidRDefault="008D6EE0">
            <w:pPr>
              <w:jc w:val="center"/>
              <w:rPr>
                <w:rFonts w:ascii="Times New Roman" w:hAnsi="Times New Roman" w:cs="Times New Roman"/>
              </w:rPr>
            </w:pPr>
            <w:r>
              <w:rPr>
                <w:rFonts w:ascii="Times New Roman" w:hAnsi="Times New Roman" w:cs="Times New Roman"/>
              </w:rPr>
              <w:t>0.4</w:t>
            </w:r>
          </w:p>
        </w:tc>
        <w:tc>
          <w:tcPr>
            <w:tcW w:w="1431" w:type="dxa"/>
            <w:shd w:val="clear" w:color="auto" w:fill="auto"/>
          </w:tcPr>
          <w:p w14:paraId="6AB6BF4A"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431" w:type="dxa"/>
            <w:shd w:val="clear" w:color="auto" w:fill="auto"/>
          </w:tcPr>
          <w:p w14:paraId="7FD5779C"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388" w:type="dxa"/>
            <w:shd w:val="clear" w:color="auto" w:fill="auto"/>
          </w:tcPr>
          <w:p w14:paraId="3B5A93EF"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w:t>
            </w:r>
          </w:p>
        </w:tc>
      </w:tr>
      <w:tr w:rsidR="00970176" w14:paraId="3B0452A7" w14:textId="77777777">
        <w:trPr>
          <w:trHeight w:val="390"/>
        </w:trPr>
        <w:tc>
          <w:tcPr>
            <w:tcW w:w="1412" w:type="dxa"/>
            <w:shd w:val="clear" w:color="auto" w:fill="auto"/>
          </w:tcPr>
          <w:p w14:paraId="5808573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15</w:t>
            </w:r>
          </w:p>
        </w:tc>
        <w:tc>
          <w:tcPr>
            <w:tcW w:w="1430" w:type="dxa"/>
            <w:shd w:val="clear" w:color="auto" w:fill="auto"/>
          </w:tcPr>
          <w:p w14:paraId="53067B5F" w14:textId="77777777" w:rsidR="00970176" w:rsidRDefault="008D6EE0">
            <w:pPr>
              <w:jc w:val="center"/>
              <w:rPr>
                <w:rFonts w:ascii="Times New Roman" w:hAnsi="Times New Roman" w:cs="Times New Roman"/>
              </w:rPr>
            </w:pPr>
            <w:r>
              <w:rPr>
                <w:rFonts w:ascii="Times New Roman" w:hAnsi="Times New Roman" w:cs="Times New Roman"/>
              </w:rPr>
              <w:t>50</w:t>
            </w:r>
          </w:p>
        </w:tc>
        <w:tc>
          <w:tcPr>
            <w:tcW w:w="1430" w:type="dxa"/>
            <w:shd w:val="clear" w:color="auto" w:fill="auto"/>
          </w:tcPr>
          <w:p w14:paraId="3AB7D3AA" w14:textId="77777777" w:rsidR="00970176" w:rsidRDefault="008D6EE0">
            <w:pPr>
              <w:jc w:val="center"/>
              <w:rPr>
                <w:rFonts w:ascii="Times New Roman" w:hAnsi="Times New Roman" w:cs="Times New Roman"/>
              </w:rPr>
            </w:pPr>
            <w:r>
              <w:rPr>
                <w:rFonts w:ascii="Times New Roman" w:hAnsi="Times New Roman" w:cs="Times New Roman"/>
              </w:rPr>
              <w:t>0.5</w:t>
            </w:r>
          </w:p>
        </w:tc>
        <w:tc>
          <w:tcPr>
            <w:tcW w:w="1431" w:type="dxa"/>
            <w:shd w:val="clear" w:color="auto" w:fill="auto"/>
          </w:tcPr>
          <w:p w14:paraId="393FE6AB" w14:textId="77777777" w:rsidR="00970176" w:rsidRDefault="008D6EE0">
            <w:pPr>
              <w:jc w:val="center"/>
              <w:rPr>
                <w:rFonts w:ascii="Times New Roman" w:hAnsi="Times New Roman" w:cs="Times New Roman"/>
              </w:rPr>
            </w:pPr>
            <w:r>
              <w:rPr>
                <w:rFonts w:ascii="Times New Roman" w:hAnsi="Times New Roman" w:cs="Times New Roman"/>
              </w:rPr>
              <w:t>30</w:t>
            </w:r>
          </w:p>
        </w:tc>
        <w:tc>
          <w:tcPr>
            <w:tcW w:w="1431" w:type="dxa"/>
            <w:shd w:val="clear" w:color="auto" w:fill="auto"/>
          </w:tcPr>
          <w:p w14:paraId="6380F3A7" w14:textId="77777777" w:rsidR="00970176" w:rsidRDefault="008D6EE0">
            <w:pPr>
              <w:jc w:val="center"/>
              <w:rPr>
                <w:rFonts w:ascii="Times New Roman" w:hAnsi="Times New Roman" w:cs="Times New Roman"/>
              </w:rPr>
            </w:pPr>
            <w:r>
              <w:rPr>
                <w:rFonts w:ascii="Times New Roman" w:hAnsi="Times New Roman" w:cs="Times New Roman"/>
              </w:rPr>
              <w:t>2.0</w:t>
            </w:r>
          </w:p>
        </w:tc>
        <w:tc>
          <w:tcPr>
            <w:tcW w:w="1388" w:type="dxa"/>
            <w:shd w:val="clear" w:color="auto" w:fill="auto"/>
          </w:tcPr>
          <w:p w14:paraId="65103D1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77</w:t>
            </w:r>
          </w:p>
        </w:tc>
      </w:tr>
      <w:tr w:rsidR="00970176" w14:paraId="5DCAA6BD" w14:textId="77777777">
        <w:trPr>
          <w:trHeight w:val="390"/>
        </w:trPr>
        <w:tc>
          <w:tcPr>
            <w:tcW w:w="1412" w:type="dxa"/>
            <w:shd w:val="clear" w:color="auto" w:fill="auto"/>
          </w:tcPr>
          <w:p w14:paraId="2FE3AC7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16</w:t>
            </w:r>
          </w:p>
        </w:tc>
        <w:tc>
          <w:tcPr>
            <w:tcW w:w="1430" w:type="dxa"/>
            <w:shd w:val="clear" w:color="auto" w:fill="auto"/>
          </w:tcPr>
          <w:p w14:paraId="4C5BCB89" w14:textId="77777777" w:rsidR="00970176" w:rsidRDefault="008D6EE0">
            <w:pPr>
              <w:jc w:val="center"/>
              <w:rPr>
                <w:rFonts w:ascii="Times New Roman" w:hAnsi="Times New Roman" w:cs="Times New Roman"/>
              </w:rPr>
            </w:pPr>
            <w:r>
              <w:rPr>
                <w:rFonts w:ascii="Times New Roman" w:hAnsi="Times New Roman" w:cs="Times New Roman"/>
              </w:rPr>
              <w:t>50</w:t>
            </w:r>
          </w:p>
        </w:tc>
        <w:tc>
          <w:tcPr>
            <w:tcW w:w="1430" w:type="dxa"/>
            <w:shd w:val="clear" w:color="auto" w:fill="auto"/>
          </w:tcPr>
          <w:p w14:paraId="789C2819" w14:textId="77777777" w:rsidR="00970176" w:rsidRDefault="008D6EE0">
            <w:pPr>
              <w:jc w:val="center"/>
              <w:rPr>
                <w:rFonts w:ascii="Times New Roman" w:hAnsi="Times New Roman" w:cs="Times New Roman"/>
              </w:rPr>
            </w:pPr>
            <w:r>
              <w:rPr>
                <w:rFonts w:ascii="Times New Roman" w:hAnsi="Times New Roman" w:cs="Times New Roman"/>
              </w:rPr>
              <w:t>0.6</w:t>
            </w:r>
          </w:p>
        </w:tc>
        <w:tc>
          <w:tcPr>
            <w:tcW w:w="1431" w:type="dxa"/>
            <w:shd w:val="clear" w:color="auto" w:fill="auto"/>
          </w:tcPr>
          <w:p w14:paraId="19BB456A" w14:textId="77777777" w:rsidR="00970176" w:rsidRDefault="008D6EE0">
            <w:pPr>
              <w:jc w:val="center"/>
              <w:rPr>
                <w:rFonts w:ascii="Times New Roman" w:hAnsi="Times New Roman" w:cs="Times New Roman"/>
              </w:rPr>
            </w:pPr>
            <w:r>
              <w:rPr>
                <w:rFonts w:ascii="Times New Roman" w:hAnsi="Times New Roman" w:cs="Times New Roman"/>
              </w:rPr>
              <w:t>40</w:t>
            </w:r>
          </w:p>
        </w:tc>
        <w:tc>
          <w:tcPr>
            <w:tcW w:w="1431" w:type="dxa"/>
            <w:shd w:val="clear" w:color="auto" w:fill="auto"/>
          </w:tcPr>
          <w:p w14:paraId="4062B093" w14:textId="77777777" w:rsidR="00970176" w:rsidRDefault="008D6EE0">
            <w:pPr>
              <w:jc w:val="center"/>
              <w:rPr>
                <w:rFonts w:ascii="Times New Roman" w:hAnsi="Times New Roman" w:cs="Times New Roman"/>
              </w:rPr>
            </w:pPr>
            <w:r>
              <w:rPr>
                <w:rFonts w:ascii="Times New Roman" w:hAnsi="Times New Roman" w:cs="Times New Roman"/>
              </w:rPr>
              <w:t>1.5</w:t>
            </w:r>
          </w:p>
        </w:tc>
        <w:tc>
          <w:tcPr>
            <w:tcW w:w="1388" w:type="dxa"/>
            <w:shd w:val="clear" w:color="auto" w:fill="auto"/>
          </w:tcPr>
          <w:p w14:paraId="251CD2A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w:t>
            </w:r>
          </w:p>
        </w:tc>
      </w:tr>
      <w:tr w:rsidR="00970176" w14:paraId="2529BAA7" w14:textId="77777777">
        <w:trPr>
          <w:trHeight w:val="390"/>
        </w:trPr>
        <w:tc>
          <w:tcPr>
            <w:tcW w:w="1412" w:type="dxa"/>
            <w:shd w:val="clear" w:color="auto" w:fill="auto"/>
          </w:tcPr>
          <w:p w14:paraId="426B787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1</w:t>
            </w:r>
          </w:p>
        </w:tc>
        <w:tc>
          <w:tcPr>
            <w:tcW w:w="1430" w:type="dxa"/>
            <w:shd w:val="clear" w:color="auto" w:fill="auto"/>
          </w:tcPr>
          <w:p w14:paraId="2FF9B5A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303</w:t>
            </w:r>
          </w:p>
        </w:tc>
        <w:tc>
          <w:tcPr>
            <w:tcW w:w="1430" w:type="dxa"/>
            <w:shd w:val="clear" w:color="auto" w:fill="auto"/>
          </w:tcPr>
          <w:p w14:paraId="19BB1054"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298</w:t>
            </w:r>
          </w:p>
        </w:tc>
        <w:tc>
          <w:tcPr>
            <w:tcW w:w="1431" w:type="dxa"/>
            <w:shd w:val="clear" w:color="auto" w:fill="auto"/>
          </w:tcPr>
          <w:p w14:paraId="386E2AA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303</w:t>
            </w:r>
          </w:p>
        </w:tc>
        <w:tc>
          <w:tcPr>
            <w:tcW w:w="1431" w:type="dxa"/>
            <w:shd w:val="clear" w:color="auto" w:fill="auto"/>
          </w:tcPr>
          <w:p w14:paraId="75661A3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302</w:t>
            </w:r>
          </w:p>
        </w:tc>
        <w:tc>
          <w:tcPr>
            <w:tcW w:w="1388" w:type="dxa"/>
            <w:shd w:val="clear" w:color="auto" w:fill="auto"/>
          </w:tcPr>
          <w:p w14:paraId="69094F07" w14:textId="77777777" w:rsidR="00970176" w:rsidRDefault="00970176">
            <w:pPr>
              <w:spacing w:line="300" w:lineRule="auto"/>
              <w:jc w:val="center"/>
              <w:rPr>
                <w:rFonts w:ascii="Times New Roman" w:hAnsi="Times New Roman" w:cs="Times New Roman"/>
                <w:color w:val="000000"/>
                <w:kern w:val="0"/>
                <w:szCs w:val="21"/>
              </w:rPr>
            </w:pPr>
          </w:p>
        </w:tc>
      </w:tr>
      <w:tr w:rsidR="00970176" w14:paraId="4EDEEA4D" w14:textId="77777777">
        <w:trPr>
          <w:trHeight w:val="390"/>
        </w:trPr>
        <w:tc>
          <w:tcPr>
            <w:tcW w:w="1412" w:type="dxa"/>
            <w:shd w:val="clear" w:color="auto" w:fill="auto"/>
          </w:tcPr>
          <w:p w14:paraId="4CEA5CD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2</w:t>
            </w:r>
          </w:p>
        </w:tc>
        <w:tc>
          <w:tcPr>
            <w:tcW w:w="1430" w:type="dxa"/>
            <w:shd w:val="clear" w:color="auto" w:fill="auto"/>
          </w:tcPr>
          <w:p w14:paraId="55F8FC4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302</w:t>
            </w:r>
          </w:p>
        </w:tc>
        <w:tc>
          <w:tcPr>
            <w:tcW w:w="1430" w:type="dxa"/>
            <w:shd w:val="clear" w:color="auto" w:fill="auto"/>
          </w:tcPr>
          <w:p w14:paraId="4BF2E48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301</w:t>
            </w:r>
          </w:p>
        </w:tc>
        <w:tc>
          <w:tcPr>
            <w:tcW w:w="1431" w:type="dxa"/>
            <w:shd w:val="clear" w:color="auto" w:fill="auto"/>
          </w:tcPr>
          <w:p w14:paraId="40367D8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298</w:t>
            </w:r>
          </w:p>
        </w:tc>
        <w:tc>
          <w:tcPr>
            <w:tcW w:w="1431" w:type="dxa"/>
            <w:shd w:val="clear" w:color="auto" w:fill="auto"/>
          </w:tcPr>
          <w:p w14:paraId="057AF73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298</w:t>
            </w:r>
          </w:p>
        </w:tc>
        <w:tc>
          <w:tcPr>
            <w:tcW w:w="1388" w:type="dxa"/>
            <w:shd w:val="clear" w:color="auto" w:fill="auto"/>
          </w:tcPr>
          <w:p w14:paraId="5969E765" w14:textId="77777777" w:rsidR="00970176" w:rsidRDefault="00970176">
            <w:pPr>
              <w:spacing w:line="300" w:lineRule="auto"/>
              <w:jc w:val="center"/>
              <w:rPr>
                <w:rFonts w:ascii="Times New Roman" w:hAnsi="Times New Roman" w:cs="Times New Roman"/>
                <w:color w:val="000000"/>
                <w:kern w:val="0"/>
                <w:szCs w:val="21"/>
              </w:rPr>
            </w:pPr>
          </w:p>
        </w:tc>
      </w:tr>
      <w:tr w:rsidR="00970176" w14:paraId="00F021DF" w14:textId="77777777">
        <w:trPr>
          <w:trHeight w:val="390"/>
        </w:trPr>
        <w:tc>
          <w:tcPr>
            <w:tcW w:w="1412" w:type="dxa"/>
            <w:shd w:val="clear" w:color="auto" w:fill="auto"/>
          </w:tcPr>
          <w:p w14:paraId="58CF794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3</w:t>
            </w:r>
          </w:p>
        </w:tc>
        <w:tc>
          <w:tcPr>
            <w:tcW w:w="1430" w:type="dxa"/>
            <w:shd w:val="clear" w:color="auto" w:fill="auto"/>
          </w:tcPr>
          <w:p w14:paraId="2A6D0C9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305</w:t>
            </w:r>
          </w:p>
        </w:tc>
        <w:tc>
          <w:tcPr>
            <w:tcW w:w="1430" w:type="dxa"/>
            <w:shd w:val="clear" w:color="auto" w:fill="auto"/>
          </w:tcPr>
          <w:p w14:paraId="348998C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313</w:t>
            </w:r>
          </w:p>
        </w:tc>
        <w:tc>
          <w:tcPr>
            <w:tcW w:w="1431" w:type="dxa"/>
            <w:shd w:val="clear" w:color="auto" w:fill="auto"/>
          </w:tcPr>
          <w:p w14:paraId="1DB62D6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305</w:t>
            </w:r>
          </w:p>
        </w:tc>
        <w:tc>
          <w:tcPr>
            <w:tcW w:w="1431" w:type="dxa"/>
            <w:shd w:val="clear" w:color="auto" w:fill="auto"/>
          </w:tcPr>
          <w:p w14:paraId="70F7D97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305</w:t>
            </w:r>
          </w:p>
        </w:tc>
        <w:tc>
          <w:tcPr>
            <w:tcW w:w="1388" w:type="dxa"/>
            <w:shd w:val="clear" w:color="auto" w:fill="auto"/>
          </w:tcPr>
          <w:p w14:paraId="6F5DEA3D" w14:textId="77777777" w:rsidR="00970176" w:rsidRDefault="00970176">
            <w:pPr>
              <w:spacing w:line="300" w:lineRule="auto"/>
              <w:jc w:val="center"/>
              <w:rPr>
                <w:rFonts w:ascii="Times New Roman" w:hAnsi="Times New Roman" w:cs="Times New Roman"/>
                <w:color w:val="000000"/>
                <w:kern w:val="0"/>
                <w:szCs w:val="21"/>
              </w:rPr>
            </w:pPr>
          </w:p>
        </w:tc>
      </w:tr>
      <w:tr w:rsidR="00970176" w14:paraId="3EC5DA53" w14:textId="77777777">
        <w:trPr>
          <w:trHeight w:val="390"/>
        </w:trPr>
        <w:tc>
          <w:tcPr>
            <w:tcW w:w="1412" w:type="dxa"/>
            <w:shd w:val="clear" w:color="auto" w:fill="auto"/>
          </w:tcPr>
          <w:p w14:paraId="1750174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4</w:t>
            </w:r>
          </w:p>
        </w:tc>
        <w:tc>
          <w:tcPr>
            <w:tcW w:w="1430" w:type="dxa"/>
            <w:shd w:val="clear" w:color="auto" w:fill="auto"/>
          </w:tcPr>
          <w:p w14:paraId="769A635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299</w:t>
            </w:r>
          </w:p>
        </w:tc>
        <w:tc>
          <w:tcPr>
            <w:tcW w:w="1430" w:type="dxa"/>
            <w:shd w:val="clear" w:color="auto" w:fill="auto"/>
          </w:tcPr>
          <w:p w14:paraId="1BE14CA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297</w:t>
            </w:r>
          </w:p>
        </w:tc>
        <w:tc>
          <w:tcPr>
            <w:tcW w:w="1431" w:type="dxa"/>
            <w:shd w:val="clear" w:color="auto" w:fill="auto"/>
          </w:tcPr>
          <w:p w14:paraId="2D461DF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303</w:t>
            </w:r>
          </w:p>
        </w:tc>
        <w:tc>
          <w:tcPr>
            <w:tcW w:w="1431" w:type="dxa"/>
            <w:shd w:val="clear" w:color="auto" w:fill="auto"/>
          </w:tcPr>
          <w:p w14:paraId="75F7BC1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304</w:t>
            </w:r>
          </w:p>
        </w:tc>
        <w:tc>
          <w:tcPr>
            <w:tcW w:w="1388" w:type="dxa"/>
            <w:shd w:val="clear" w:color="auto" w:fill="auto"/>
          </w:tcPr>
          <w:p w14:paraId="3BF846EE" w14:textId="77777777" w:rsidR="00970176" w:rsidRDefault="00970176">
            <w:pPr>
              <w:spacing w:line="300" w:lineRule="auto"/>
              <w:jc w:val="center"/>
              <w:rPr>
                <w:rFonts w:ascii="Times New Roman" w:hAnsi="Times New Roman" w:cs="Times New Roman"/>
                <w:color w:val="000000"/>
                <w:kern w:val="0"/>
                <w:szCs w:val="21"/>
              </w:rPr>
            </w:pPr>
          </w:p>
        </w:tc>
      </w:tr>
      <w:tr w:rsidR="00970176" w14:paraId="3DDAA954" w14:textId="77777777">
        <w:trPr>
          <w:trHeight w:val="390"/>
        </w:trPr>
        <w:tc>
          <w:tcPr>
            <w:tcW w:w="1412" w:type="dxa"/>
            <w:shd w:val="clear" w:color="auto" w:fill="auto"/>
          </w:tcPr>
          <w:p w14:paraId="47556F0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1</w:t>
            </w:r>
            <w:r>
              <w:rPr>
                <w:rFonts w:ascii="Times New Roman" w:hAnsi="Times New Roman" w:cs="Times New Roman"/>
                <w:color w:val="000000"/>
                <w:kern w:val="0"/>
                <w:szCs w:val="21"/>
              </w:rPr>
              <w:t>/4</w:t>
            </w:r>
          </w:p>
        </w:tc>
        <w:tc>
          <w:tcPr>
            <w:tcW w:w="1430" w:type="dxa"/>
            <w:shd w:val="clear" w:color="auto" w:fill="auto"/>
          </w:tcPr>
          <w:p w14:paraId="3391475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75.75</w:t>
            </w:r>
          </w:p>
        </w:tc>
        <w:tc>
          <w:tcPr>
            <w:tcW w:w="1430" w:type="dxa"/>
            <w:shd w:val="clear" w:color="auto" w:fill="auto"/>
          </w:tcPr>
          <w:p w14:paraId="6769DE3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74.50</w:t>
            </w:r>
          </w:p>
        </w:tc>
        <w:tc>
          <w:tcPr>
            <w:tcW w:w="1431" w:type="dxa"/>
            <w:shd w:val="clear" w:color="auto" w:fill="auto"/>
          </w:tcPr>
          <w:p w14:paraId="637EE47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75.75</w:t>
            </w:r>
          </w:p>
        </w:tc>
        <w:tc>
          <w:tcPr>
            <w:tcW w:w="1431" w:type="dxa"/>
            <w:shd w:val="clear" w:color="auto" w:fill="auto"/>
          </w:tcPr>
          <w:p w14:paraId="1610303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75.50</w:t>
            </w:r>
          </w:p>
        </w:tc>
        <w:tc>
          <w:tcPr>
            <w:tcW w:w="1388" w:type="dxa"/>
            <w:shd w:val="clear" w:color="auto" w:fill="auto"/>
          </w:tcPr>
          <w:p w14:paraId="06171058" w14:textId="77777777" w:rsidR="00970176" w:rsidRDefault="00970176">
            <w:pPr>
              <w:spacing w:line="300" w:lineRule="auto"/>
              <w:jc w:val="center"/>
              <w:rPr>
                <w:rFonts w:ascii="Times New Roman" w:hAnsi="Times New Roman" w:cs="Times New Roman"/>
                <w:color w:val="000000"/>
                <w:kern w:val="0"/>
                <w:szCs w:val="21"/>
              </w:rPr>
            </w:pPr>
          </w:p>
        </w:tc>
      </w:tr>
      <w:tr w:rsidR="00970176" w14:paraId="4FFFC315" w14:textId="77777777">
        <w:trPr>
          <w:trHeight w:val="390"/>
        </w:trPr>
        <w:tc>
          <w:tcPr>
            <w:tcW w:w="1412" w:type="dxa"/>
            <w:shd w:val="clear" w:color="auto" w:fill="auto"/>
          </w:tcPr>
          <w:p w14:paraId="089EDF8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2</w:t>
            </w:r>
            <w:r>
              <w:rPr>
                <w:rFonts w:ascii="Times New Roman" w:hAnsi="Times New Roman" w:cs="Times New Roman"/>
                <w:color w:val="000000"/>
                <w:kern w:val="0"/>
                <w:szCs w:val="21"/>
              </w:rPr>
              <w:t>/4</w:t>
            </w:r>
          </w:p>
        </w:tc>
        <w:tc>
          <w:tcPr>
            <w:tcW w:w="1430" w:type="dxa"/>
            <w:shd w:val="clear" w:color="auto" w:fill="auto"/>
          </w:tcPr>
          <w:p w14:paraId="51F2C424"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75.50</w:t>
            </w:r>
          </w:p>
        </w:tc>
        <w:tc>
          <w:tcPr>
            <w:tcW w:w="1430" w:type="dxa"/>
            <w:shd w:val="clear" w:color="auto" w:fill="auto"/>
          </w:tcPr>
          <w:p w14:paraId="695B817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75.25</w:t>
            </w:r>
          </w:p>
        </w:tc>
        <w:tc>
          <w:tcPr>
            <w:tcW w:w="1431" w:type="dxa"/>
            <w:shd w:val="clear" w:color="auto" w:fill="auto"/>
          </w:tcPr>
          <w:p w14:paraId="768219F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74.50</w:t>
            </w:r>
          </w:p>
        </w:tc>
        <w:tc>
          <w:tcPr>
            <w:tcW w:w="1431" w:type="dxa"/>
            <w:shd w:val="clear" w:color="auto" w:fill="auto"/>
          </w:tcPr>
          <w:p w14:paraId="782A852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74.50</w:t>
            </w:r>
          </w:p>
        </w:tc>
        <w:tc>
          <w:tcPr>
            <w:tcW w:w="1388" w:type="dxa"/>
            <w:shd w:val="clear" w:color="auto" w:fill="auto"/>
          </w:tcPr>
          <w:p w14:paraId="1243D99B" w14:textId="77777777" w:rsidR="00970176" w:rsidRDefault="00970176">
            <w:pPr>
              <w:spacing w:line="300" w:lineRule="auto"/>
              <w:jc w:val="center"/>
              <w:rPr>
                <w:rFonts w:ascii="Times New Roman" w:hAnsi="Times New Roman" w:cs="Times New Roman"/>
                <w:color w:val="000000"/>
                <w:kern w:val="0"/>
                <w:szCs w:val="21"/>
              </w:rPr>
            </w:pPr>
          </w:p>
        </w:tc>
      </w:tr>
      <w:tr w:rsidR="00970176" w14:paraId="18C5E297" w14:textId="77777777">
        <w:trPr>
          <w:trHeight w:val="390"/>
        </w:trPr>
        <w:tc>
          <w:tcPr>
            <w:tcW w:w="1412" w:type="dxa"/>
            <w:shd w:val="clear" w:color="auto" w:fill="auto"/>
          </w:tcPr>
          <w:p w14:paraId="21EBEA2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3</w:t>
            </w:r>
            <w:r>
              <w:rPr>
                <w:rFonts w:ascii="Times New Roman" w:hAnsi="Times New Roman" w:cs="Times New Roman"/>
                <w:color w:val="000000"/>
                <w:kern w:val="0"/>
                <w:szCs w:val="21"/>
              </w:rPr>
              <w:t>/4</w:t>
            </w:r>
          </w:p>
        </w:tc>
        <w:tc>
          <w:tcPr>
            <w:tcW w:w="1430" w:type="dxa"/>
            <w:shd w:val="clear" w:color="auto" w:fill="auto"/>
          </w:tcPr>
          <w:p w14:paraId="7283894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76.25</w:t>
            </w:r>
          </w:p>
        </w:tc>
        <w:tc>
          <w:tcPr>
            <w:tcW w:w="1430" w:type="dxa"/>
            <w:shd w:val="clear" w:color="auto" w:fill="auto"/>
          </w:tcPr>
          <w:p w14:paraId="3B35525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78.25</w:t>
            </w:r>
          </w:p>
        </w:tc>
        <w:tc>
          <w:tcPr>
            <w:tcW w:w="1431" w:type="dxa"/>
            <w:shd w:val="clear" w:color="auto" w:fill="auto"/>
          </w:tcPr>
          <w:p w14:paraId="07A4914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76.25</w:t>
            </w:r>
          </w:p>
        </w:tc>
        <w:tc>
          <w:tcPr>
            <w:tcW w:w="1431" w:type="dxa"/>
            <w:shd w:val="clear" w:color="auto" w:fill="auto"/>
          </w:tcPr>
          <w:p w14:paraId="4F65F0B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76.25</w:t>
            </w:r>
          </w:p>
        </w:tc>
        <w:tc>
          <w:tcPr>
            <w:tcW w:w="1388" w:type="dxa"/>
            <w:shd w:val="clear" w:color="auto" w:fill="auto"/>
          </w:tcPr>
          <w:p w14:paraId="14D05E7F" w14:textId="77777777" w:rsidR="00970176" w:rsidRDefault="00970176">
            <w:pPr>
              <w:spacing w:line="300" w:lineRule="auto"/>
              <w:jc w:val="center"/>
              <w:rPr>
                <w:rFonts w:ascii="Times New Roman" w:hAnsi="Times New Roman" w:cs="Times New Roman"/>
                <w:color w:val="000000"/>
                <w:kern w:val="0"/>
                <w:szCs w:val="21"/>
              </w:rPr>
            </w:pPr>
          </w:p>
        </w:tc>
      </w:tr>
      <w:tr w:rsidR="00970176" w14:paraId="43589906" w14:textId="77777777">
        <w:trPr>
          <w:trHeight w:val="390"/>
        </w:trPr>
        <w:tc>
          <w:tcPr>
            <w:tcW w:w="1412" w:type="dxa"/>
            <w:shd w:val="clear" w:color="auto" w:fill="auto"/>
          </w:tcPr>
          <w:p w14:paraId="7A92740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K</w:t>
            </w:r>
            <w:r>
              <w:rPr>
                <w:rFonts w:ascii="Times New Roman" w:hAnsi="Times New Roman" w:cs="Times New Roman"/>
                <w:color w:val="000000"/>
                <w:kern w:val="0"/>
                <w:szCs w:val="21"/>
                <w:vertAlign w:val="subscript"/>
              </w:rPr>
              <w:t>4</w:t>
            </w:r>
            <w:r>
              <w:rPr>
                <w:rFonts w:ascii="Times New Roman" w:hAnsi="Times New Roman" w:cs="Times New Roman"/>
                <w:color w:val="000000"/>
                <w:kern w:val="0"/>
                <w:szCs w:val="21"/>
              </w:rPr>
              <w:t>/4</w:t>
            </w:r>
          </w:p>
        </w:tc>
        <w:tc>
          <w:tcPr>
            <w:tcW w:w="1430" w:type="dxa"/>
            <w:shd w:val="clear" w:color="auto" w:fill="auto"/>
          </w:tcPr>
          <w:p w14:paraId="5F79FAB8"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74.75</w:t>
            </w:r>
          </w:p>
        </w:tc>
        <w:tc>
          <w:tcPr>
            <w:tcW w:w="1430" w:type="dxa"/>
            <w:shd w:val="clear" w:color="auto" w:fill="auto"/>
          </w:tcPr>
          <w:p w14:paraId="65945E7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74.25</w:t>
            </w:r>
          </w:p>
        </w:tc>
        <w:tc>
          <w:tcPr>
            <w:tcW w:w="1431" w:type="dxa"/>
            <w:shd w:val="clear" w:color="auto" w:fill="auto"/>
          </w:tcPr>
          <w:p w14:paraId="07F85A6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75.75</w:t>
            </w:r>
          </w:p>
        </w:tc>
        <w:tc>
          <w:tcPr>
            <w:tcW w:w="1431" w:type="dxa"/>
            <w:shd w:val="clear" w:color="auto" w:fill="auto"/>
          </w:tcPr>
          <w:p w14:paraId="5DB158EA"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76.00</w:t>
            </w:r>
          </w:p>
        </w:tc>
        <w:tc>
          <w:tcPr>
            <w:tcW w:w="1388" w:type="dxa"/>
            <w:shd w:val="clear" w:color="auto" w:fill="auto"/>
          </w:tcPr>
          <w:p w14:paraId="77AD02FD" w14:textId="77777777" w:rsidR="00970176" w:rsidRDefault="00970176">
            <w:pPr>
              <w:spacing w:line="300" w:lineRule="auto"/>
              <w:jc w:val="center"/>
              <w:rPr>
                <w:rFonts w:ascii="Times New Roman" w:hAnsi="Times New Roman" w:cs="Times New Roman"/>
                <w:color w:val="000000"/>
                <w:kern w:val="0"/>
                <w:szCs w:val="21"/>
              </w:rPr>
            </w:pPr>
          </w:p>
        </w:tc>
      </w:tr>
      <w:tr w:rsidR="00970176" w14:paraId="045F5E53" w14:textId="77777777">
        <w:trPr>
          <w:trHeight w:val="390"/>
        </w:trPr>
        <w:tc>
          <w:tcPr>
            <w:tcW w:w="1412" w:type="dxa"/>
            <w:shd w:val="clear" w:color="auto" w:fill="auto"/>
          </w:tcPr>
          <w:p w14:paraId="38F3516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R</w:t>
            </w:r>
          </w:p>
        </w:tc>
        <w:tc>
          <w:tcPr>
            <w:tcW w:w="1430" w:type="dxa"/>
            <w:shd w:val="clear" w:color="auto" w:fill="auto"/>
          </w:tcPr>
          <w:p w14:paraId="698778B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1.50</w:t>
            </w:r>
          </w:p>
        </w:tc>
        <w:tc>
          <w:tcPr>
            <w:tcW w:w="1430" w:type="dxa"/>
            <w:shd w:val="clear" w:color="auto" w:fill="auto"/>
          </w:tcPr>
          <w:p w14:paraId="0D2E240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4.00</w:t>
            </w:r>
          </w:p>
        </w:tc>
        <w:tc>
          <w:tcPr>
            <w:tcW w:w="1431" w:type="dxa"/>
            <w:shd w:val="clear" w:color="auto" w:fill="auto"/>
          </w:tcPr>
          <w:p w14:paraId="3E29C2F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1.75</w:t>
            </w:r>
          </w:p>
        </w:tc>
        <w:tc>
          <w:tcPr>
            <w:tcW w:w="1431" w:type="dxa"/>
            <w:shd w:val="clear" w:color="auto" w:fill="auto"/>
          </w:tcPr>
          <w:p w14:paraId="63295911"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1.75</w:t>
            </w:r>
          </w:p>
        </w:tc>
        <w:tc>
          <w:tcPr>
            <w:tcW w:w="1388" w:type="dxa"/>
            <w:shd w:val="clear" w:color="auto" w:fill="auto"/>
          </w:tcPr>
          <w:p w14:paraId="444ACB20" w14:textId="77777777" w:rsidR="00970176" w:rsidRDefault="00970176">
            <w:pPr>
              <w:spacing w:line="300" w:lineRule="auto"/>
              <w:jc w:val="center"/>
              <w:rPr>
                <w:rFonts w:ascii="Times New Roman" w:hAnsi="Times New Roman" w:cs="Times New Roman"/>
                <w:color w:val="000000"/>
                <w:kern w:val="0"/>
                <w:szCs w:val="21"/>
              </w:rPr>
            </w:pPr>
          </w:p>
        </w:tc>
      </w:tr>
    </w:tbl>
    <w:p w14:paraId="59B24581" w14:textId="77777777" w:rsidR="00970176" w:rsidRDefault="008D6EE0">
      <w:pPr>
        <w:spacing w:line="300" w:lineRule="auto"/>
        <w:jc w:val="center"/>
        <w:rPr>
          <w:rFonts w:ascii="Times New Roman" w:hAnsi="Times New Roman" w:cs="Times New Roman"/>
          <w:b/>
          <w:color w:val="000000"/>
          <w:szCs w:val="21"/>
        </w:rPr>
      </w:pPr>
      <w:r>
        <w:rPr>
          <w:rFonts w:ascii="Times New Roman" w:hAnsi="Times New Roman" w:cs="Times New Roman"/>
          <w:b/>
          <w:color w:val="000000"/>
          <w:szCs w:val="21"/>
        </w:rPr>
        <w:t>表</w:t>
      </w:r>
      <w:r>
        <w:rPr>
          <w:rFonts w:ascii="Times New Roman" w:hAnsi="Times New Roman" w:cs="Times New Roman"/>
          <w:b/>
          <w:color w:val="000000"/>
          <w:szCs w:val="21"/>
        </w:rPr>
        <w:t xml:space="preserve">7.4  </w:t>
      </w:r>
      <w:r>
        <w:rPr>
          <w:rFonts w:ascii="Times New Roman" w:hAnsi="Times New Roman" w:cs="Times New Roman"/>
          <w:b/>
          <w:color w:val="000000"/>
          <w:szCs w:val="21"/>
        </w:rPr>
        <w:t>正交试验方差分析</w:t>
      </w:r>
    </w:p>
    <w:p w14:paraId="27215E46" w14:textId="77777777" w:rsidR="00970176" w:rsidRDefault="008D6EE0">
      <w:pPr>
        <w:spacing w:line="300" w:lineRule="auto"/>
        <w:jc w:val="center"/>
        <w:rPr>
          <w:rFonts w:ascii="Times New Roman" w:hAnsi="Times New Roman" w:cs="Times New Roman"/>
          <w:color w:val="000000"/>
          <w:szCs w:val="21"/>
        </w:rPr>
      </w:pPr>
      <w:r>
        <w:rPr>
          <w:rFonts w:ascii="Times New Roman" w:hAnsi="Times New Roman" w:cs="Times New Roman"/>
          <w:color w:val="000000"/>
          <w:szCs w:val="21"/>
        </w:rPr>
        <w:t>Table 7.4  orthogonal experimental analysis of variance</w:t>
      </w:r>
    </w:p>
    <w:tbl>
      <w:tblPr>
        <w:tblW w:w="9286" w:type="dxa"/>
        <w:tblBorders>
          <w:top w:val="single" w:sz="4" w:space="0" w:color="auto"/>
          <w:bottom w:val="single" w:sz="4" w:space="0" w:color="auto"/>
        </w:tblBorders>
        <w:tblLook w:val="04A0" w:firstRow="1" w:lastRow="0" w:firstColumn="1" w:lastColumn="0" w:noHBand="0" w:noVBand="1"/>
      </w:tblPr>
      <w:tblGrid>
        <w:gridCol w:w="1094"/>
        <w:gridCol w:w="1561"/>
        <w:gridCol w:w="1301"/>
        <w:gridCol w:w="1357"/>
        <w:gridCol w:w="1357"/>
        <w:gridCol w:w="1357"/>
        <w:gridCol w:w="1259"/>
      </w:tblGrid>
      <w:tr w:rsidR="00970176" w14:paraId="5D55F224" w14:textId="77777777">
        <w:trPr>
          <w:trHeight w:val="426"/>
        </w:trPr>
        <w:tc>
          <w:tcPr>
            <w:tcW w:w="1094" w:type="dxa"/>
            <w:tcBorders>
              <w:top w:val="single" w:sz="4" w:space="0" w:color="auto"/>
              <w:bottom w:val="single" w:sz="4" w:space="0" w:color="auto"/>
            </w:tcBorders>
            <w:shd w:val="clear" w:color="auto" w:fill="auto"/>
          </w:tcPr>
          <w:p w14:paraId="462A794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lastRenderedPageBreak/>
              <w:t>因素</w:t>
            </w:r>
          </w:p>
        </w:tc>
        <w:tc>
          <w:tcPr>
            <w:tcW w:w="1561" w:type="dxa"/>
            <w:tcBorders>
              <w:top w:val="single" w:sz="4" w:space="0" w:color="auto"/>
              <w:bottom w:val="single" w:sz="4" w:space="0" w:color="auto"/>
            </w:tcBorders>
            <w:shd w:val="clear" w:color="auto" w:fill="auto"/>
          </w:tcPr>
          <w:p w14:paraId="667C3897"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偏差平方和</w:t>
            </w:r>
          </w:p>
        </w:tc>
        <w:tc>
          <w:tcPr>
            <w:tcW w:w="1301" w:type="dxa"/>
            <w:tcBorders>
              <w:top w:val="single" w:sz="4" w:space="0" w:color="auto"/>
              <w:bottom w:val="single" w:sz="4" w:space="0" w:color="auto"/>
            </w:tcBorders>
            <w:shd w:val="clear" w:color="auto" w:fill="auto"/>
          </w:tcPr>
          <w:p w14:paraId="4693ECD8"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自由度</w:t>
            </w:r>
          </w:p>
        </w:tc>
        <w:tc>
          <w:tcPr>
            <w:tcW w:w="1357" w:type="dxa"/>
            <w:tcBorders>
              <w:top w:val="single" w:sz="4" w:space="0" w:color="auto"/>
              <w:bottom w:val="single" w:sz="4" w:space="0" w:color="auto"/>
            </w:tcBorders>
            <w:shd w:val="clear" w:color="auto" w:fill="auto"/>
          </w:tcPr>
          <w:p w14:paraId="33F1FB34"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均方</w:t>
            </w:r>
          </w:p>
        </w:tc>
        <w:tc>
          <w:tcPr>
            <w:tcW w:w="1357" w:type="dxa"/>
            <w:tcBorders>
              <w:top w:val="single" w:sz="4" w:space="0" w:color="auto"/>
              <w:bottom w:val="single" w:sz="4" w:space="0" w:color="auto"/>
            </w:tcBorders>
            <w:shd w:val="clear" w:color="auto" w:fill="auto"/>
          </w:tcPr>
          <w:p w14:paraId="653EC07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F</w:t>
            </w:r>
          </w:p>
        </w:tc>
        <w:tc>
          <w:tcPr>
            <w:tcW w:w="1357" w:type="dxa"/>
            <w:tcBorders>
              <w:top w:val="single" w:sz="4" w:space="0" w:color="auto"/>
              <w:bottom w:val="single" w:sz="4" w:space="0" w:color="auto"/>
            </w:tcBorders>
            <w:shd w:val="clear" w:color="auto" w:fill="auto"/>
          </w:tcPr>
          <w:p w14:paraId="336ABFD8"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P</w:t>
            </w:r>
            <w:r>
              <w:rPr>
                <w:rFonts w:ascii="Times New Roman" w:hAnsi="Times New Roman" w:cs="Times New Roman"/>
                <w:color w:val="000000"/>
                <w:kern w:val="0"/>
                <w:szCs w:val="21"/>
                <w:vertAlign w:val="subscript"/>
              </w:rPr>
              <w:t>r</w:t>
            </w:r>
            <w:r>
              <w:rPr>
                <w:rFonts w:ascii="Times New Roman" w:hAnsi="Times New Roman" w:cs="Times New Roman"/>
                <w:color w:val="000000"/>
                <w:kern w:val="0"/>
                <w:szCs w:val="21"/>
              </w:rPr>
              <w:t xml:space="preserve"> &gt; F</w:t>
            </w:r>
          </w:p>
        </w:tc>
        <w:tc>
          <w:tcPr>
            <w:tcW w:w="1259" w:type="dxa"/>
            <w:tcBorders>
              <w:top w:val="single" w:sz="4" w:space="0" w:color="auto"/>
              <w:bottom w:val="single" w:sz="4" w:space="0" w:color="auto"/>
            </w:tcBorders>
          </w:tcPr>
          <w:p w14:paraId="214E8BCD" w14:textId="77777777" w:rsidR="00970176" w:rsidRDefault="008D6EE0">
            <w:pPr>
              <w:spacing w:line="300" w:lineRule="auto"/>
              <w:jc w:val="center"/>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显著性</w:t>
            </w:r>
          </w:p>
        </w:tc>
      </w:tr>
      <w:tr w:rsidR="00970176" w14:paraId="5F598820" w14:textId="77777777">
        <w:trPr>
          <w:trHeight w:val="426"/>
        </w:trPr>
        <w:tc>
          <w:tcPr>
            <w:tcW w:w="1094" w:type="dxa"/>
            <w:tcBorders>
              <w:top w:val="single" w:sz="4" w:space="0" w:color="auto"/>
            </w:tcBorders>
            <w:shd w:val="clear" w:color="auto" w:fill="auto"/>
          </w:tcPr>
          <w:p w14:paraId="4537318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水</w:t>
            </w:r>
          </w:p>
        </w:tc>
        <w:tc>
          <w:tcPr>
            <w:tcW w:w="1561" w:type="dxa"/>
            <w:tcBorders>
              <w:top w:val="single" w:sz="4" w:space="0" w:color="auto"/>
            </w:tcBorders>
            <w:shd w:val="clear" w:color="auto" w:fill="auto"/>
          </w:tcPr>
          <w:p w14:paraId="7174222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4.69</w:t>
            </w:r>
          </w:p>
        </w:tc>
        <w:tc>
          <w:tcPr>
            <w:tcW w:w="1301" w:type="dxa"/>
            <w:tcBorders>
              <w:top w:val="single" w:sz="4" w:space="0" w:color="auto"/>
            </w:tcBorders>
            <w:shd w:val="clear" w:color="auto" w:fill="auto"/>
          </w:tcPr>
          <w:p w14:paraId="0F4FBDD1"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357" w:type="dxa"/>
            <w:tcBorders>
              <w:top w:val="single" w:sz="4" w:space="0" w:color="auto"/>
            </w:tcBorders>
            <w:shd w:val="clear" w:color="auto" w:fill="auto"/>
          </w:tcPr>
          <w:p w14:paraId="0131A78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1.56</w:t>
            </w:r>
          </w:p>
        </w:tc>
        <w:tc>
          <w:tcPr>
            <w:tcW w:w="1357" w:type="dxa"/>
            <w:tcBorders>
              <w:top w:val="single" w:sz="4" w:space="0" w:color="auto"/>
            </w:tcBorders>
            <w:shd w:val="clear" w:color="auto" w:fill="auto"/>
          </w:tcPr>
          <w:p w14:paraId="68F402F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6.82</w:t>
            </w:r>
          </w:p>
        </w:tc>
        <w:tc>
          <w:tcPr>
            <w:tcW w:w="1357" w:type="dxa"/>
            <w:tcBorders>
              <w:top w:val="single" w:sz="4" w:space="0" w:color="auto"/>
            </w:tcBorders>
            <w:shd w:val="clear" w:color="auto" w:fill="auto"/>
          </w:tcPr>
          <w:p w14:paraId="742378C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0.075</w:t>
            </w:r>
          </w:p>
        </w:tc>
        <w:tc>
          <w:tcPr>
            <w:tcW w:w="1259" w:type="dxa"/>
            <w:tcBorders>
              <w:top w:val="single" w:sz="4" w:space="0" w:color="auto"/>
            </w:tcBorders>
          </w:tcPr>
          <w:p w14:paraId="0FDE546D" w14:textId="77777777" w:rsidR="00970176" w:rsidRDefault="00970176">
            <w:pPr>
              <w:spacing w:line="300" w:lineRule="auto"/>
              <w:jc w:val="center"/>
              <w:rPr>
                <w:rFonts w:ascii="Times New Roman" w:hAnsi="Times New Roman" w:cs="Times New Roman"/>
                <w:color w:val="000000"/>
                <w:kern w:val="0"/>
                <w:sz w:val="24"/>
                <w:szCs w:val="24"/>
              </w:rPr>
            </w:pPr>
          </w:p>
        </w:tc>
      </w:tr>
      <w:tr w:rsidR="00970176" w14:paraId="799634C7" w14:textId="77777777">
        <w:trPr>
          <w:trHeight w:val="426"/>
        </w:trPr>
        <w:tc>
          <w:tcPr>
            <w:tcW w:w="1094" w:type="dxa"/>
            <w:shd w:val="clear" w:color="auto" w:fill="auto"/>
          </w:tcPr>
          <w:p w14:paraId="08C82C1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提取液</w:t>
            </w:r>
          </w:p>
        </w:tc>
        <w:tc>
          <w:tcPr>
            <w:tcW w:w="1561" w:type="dxa"/>
            <w:shd w:val="clear" w:color="auto" w:fill="auto"/>
          </w:tcPr>
          <w:p w14:paraId="02510B0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40.69</w:t>
            </w:r>
          </w:p>
        </w:tc>
        <w:tc>
          <w:tcPr>
            <w:tcW w:w="1301" w:type="dxa"/>
            <w:shd w:val="clear" w:color="auto" w:fill="auto"/>
          </w:tcPr>
          <w:p w14:paraId="7A20279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357" w:type="dxa"/>
            <w:shd w:val="clear" w:color="auto" w:fill="auto"/>
          </w:tcPr>
          <w:p w14:paraId="3E9B99DC"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13.56</w:t>
            </w:r>
          </w:p>
        </w:tc>
        <w:tc>
          <w:tcPr>
            <w:tcW w:w="1357" w:type="dxa"/>
            <w:shd w:val="clear" w:color="auto" w:fill="auto"/>
          </w:tcPr>
          <w:p w14:paraId="726A5AC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59.18</w:t>
            </w:r>
          </w:p>
        </w:tc>
        <w:tc>
          <w:tcPr>
            <w:tcW w:w="1357" w:type="dxa"/>
            <w:shd w:val="clear" w:color="auto" w:fill="auto"/>
          </w:tcPr>
          <w:p w14:paraId="75292D3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0.004</w:t>
            </w:r>
          </w:p>
        </w:tc>
        <w:tc>
          <w:tcPr>
            <w:tcW w:w="1259" w:type="dxa"/>
          </w:tcPr>
          <w:p w14:paraId="47B8049F" w14:textId="77777777" w:rsidR="00970176" w:rsidRDefault="008D6EE0">
            <w:pPr>
              <w:spacing w:line="300" w:lineRule="auto"/>
              <w:jc w:val="center"/>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w:t>
            </w:r>
          </w:p>
        </w:tc>
      </w:tr>
      <w:tr w:rsidR="00970176" w14:paraId="46AAD191" w14:textId="77777777">
        <w:trPr>
          <w:trHeight w:val="426"/>
        </w:trPr>
        <w:tc>
          <w:tcPr>
            <w:tcW w:w="1094" w:type="dxa"/>
            <w:shd w:val="clear" w:color="auto" w:fill="auto"/>
          </w:tcPr>
          <w:p w14:paraId="1273C183"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食盐</w:t>
            </w:r>
          </w:p>
        </w:tc>
        <w:tc>
          <w:tcPr>
            <w:tcW w:w="1561" w:type="dxa"/>
            <w:shd w:val="clear" w:color="auto" w:fill="auto"/>
          </w:tcPr>
          <w:p w14:paraId="7DD384F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6.69</w:t>
            </w:r>
          </w:p>
        </w:tc>
        <w:tc>
          <w:tcPr>
            <w:tcW w:w="1301" w:type="dxa"/>
            <w:shd w:val="clear" w:color="auto" w:fill="auto"/>
          </w:tcPr>
          <w:p w14:paraId="36A0274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357" w:type="dxa"/>
            <w:shd w:val="clear" w:color="auto" w:fill="auto"/>
          </w:tcPr>
          <w:p w14:paraId="390EE5D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2.23</w:t>
            </w:r>
          </w:p>
        </w:tc>
        <w:tc>
          <w:tcPr>
            <w:tcW w:w="1357" w:type="dxa"/>
            <w:shd w:val="clear" w:color="auto" w:fill="auto"/>
          </w:tcPr>
          <w:p w14:paraId="0B9370C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9.73</w:t>
            </w:r>
          </w:p>
        </w:tc>
        <w:tc>
          <w:tcPr>
            <w:tcW w:w="1357" w:type="dxa"/>
            <w:shd w:val="clear" w:color="auto" w:fill="auto"/>
          </w:tcPr>
          <w:p w14:paraId="325A1A59"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0.047</w:t>
            </w:r>
          </w:p>
        </w:tc>
        <w:tc>
          <w:tcPr>
            <w:tcW w:w="1259" w:type="dxa"/>
          </w:tcPr>
          <w:p w14:paraId="45B18792" w14:textId="77777777" w:rsidR="00970176" w:rsidRDefault="008D6EE0">
            <w:pPr>
              <w:spacing w:line="300" w:lineRule="auto"/>
              <w:jc w:val="center"/>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w:t>
            </w:r>
          </w:p>
        </w:tc>
      </w:tr>
      <w:tr w:rsidR="00970176" w14:paraId="593EF755" w14:textId="77777777">
        <w:trPr>
          <w:trHeight w:val="426"/>
        </w:trPr>
        <w:tc>
          <w:tcPr>
            <w:tcW w:w="1094" w:type="dxa"/>
            <w:shd w:val="clear" w:color="auto" w:fill="auto"/>
          </w:tcPr>
          <w:p w14:paraId="2236863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菇粉</w:t>
            </w:r>
          </w:p>
        </w:tc>
        <w:tc>
          <w:tcPr>
            <w:tcW w:w="1561" w:type="dxa"/>
            <w:shd w:val="clear" w:color="auto" w:fill="auto"/>
          </w:tcPr>
          <w:p w14:paraId="20C88E7B"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7.19</w:t>
            </w:r>
          </w:p>
        </w:tc>
        <w:tc>
          <w:tcPr>
            <w:tcW w:w="1301" w:type="dxa"/>
            <w:shd w:val="clear" w:color="auto" w:fill="auto"/>
          </w:tcPr>
          <w:p w14:paraId="490EC0A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357" w:type="dxa"/>
            <w:shd w:val="clear" w:color="auto" w:fill="auto"/>
          </w:tcPr>
          <w:p w14:paraId="56009FF4"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2.39</w:t>
            </w:r>
          </w:p>
        </w:tc>
        <w:tc>
          <w:tcPr>
            <w:tcW w:w="1357" w:type="dxa"/>
            <w:shd w:val="clear" w:color="auto" w:fill="auto"/>
          </w:tcPr>
          <w:p w14:paraId="710527B5"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10.46</w:t>
            </w:r>
          </w:p>
        </w:tc>
        <w:tc>
          <w:tcPr>
            <w:tcW w:w="1357" w:type="dxa"/>
            <w:shd w:val="clear" w:color="auto" w:fill="auto"/>
          </w:tcPr>
          <w:p w14:paraId="6DD1435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0.043</w:t>
            </w:r>
          </w:p>
        </w:tc>
        <w:tc>
          <w:tcPr>
            <w:tcW w:w="1259" w:type="dxa"/>
          </w:tcPr>
          <w:p w14:paraId="101037F2" w14:textId="77777777" w:rsidR="00970176" w:rsidRDefault="008D6EE0">
            <w:pPr>
              <w:spacing w:line="300" w:lineRule="auto"/>
              <w:jc w:val="center"/>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w:t>
            </w:r>
          </w:p>
        </w:tc>
      </w:tr>
      <w:tr w:rsidR="00970176" w14:paraId="53DCD3F9" w14:textId="77777777">
        <w:trPr>
          <w:trHeight w:val="426"/>
        </w:trPr>
        <w:tc>
          <w:tcPr>
            <w:tcW w:w="1094" w:type="dxa"/>
            <w:shd w:val="clear" w:color="auto" w:fill="auto"/>
          </w:tcPr>
          <w:p w14:paraId="5FA36F76"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误差</w:t>
            </w:r>
          </w:p>
        </w:tc>
        <w:tc>
          <w:tcPr>
            <w:tcW w:w="1561" w:type="dxa"/>
            <w:shd w:val="clear" w:color="auto" w:fill="auto"/>
          </w:tcPr>
          <w:p w14:paraId="1BF7FE2D"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0.69</w:t>
            </w:r>
          </w:p>
        </w:tc>
        <w:tc>
          <w:tcPr>
            <w:tcW w:w="1301" w:type="dxa"/>
            <w:shd w:val="clear" w:color="auto" w:fill="auto"/>
          </w:tcPr>
          <w:p w14:paraId="13DEC4F0"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3</w:t>
            </w:r>
          </w:p>
        </w:tc>
        <w:tc>
          <w:tcPr>
            <w:tcW w:w="1357" w:type="dxa"/>
            <w:shd w:val="clear" w:color="auto" w:fill="auto"/>
          </w:tcPr>
          <w:p w14:paraId="6435F4B1"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0.23</w:t>
            </w:r>
          </w:p>
        </w:tc>
        <w:tc>
          <w:tcPr>
            <w:tcW w:w="1357" w:type="dxa"/>
            <w:shd w:val="clear" w:color="auto" w:fill="auto"/>
          </w:tcPr>
          <w:p w14:paraId="04F90B69" w14:textId="77777777" w:rsidR="00970176" w:rsidRDefault="00970176">
            <w:pPr>
              <w:spacing w:line="300" w:lineRule="auto"/>
              <w:jc w:val="center"/>
              <w:rPr>
                <w:rFonts w:ascii="Times New Roman" w:hAnsi="Times New Roman" w:cs="Times New Roman"/>
                <w:color w:val="000000"/>
                <w:kern w:val="0"/>
                <w:szCs w:val="21"/>
              </w:rPr>
            </w:pPr>
          </w:p>
        </w:tc>
        <w:tc>
          <w:tcPr>
            <w:tcW w:w="1357" w:type="dxa"/>
            <w:shd w:val="clear" w:color="auto" w:fill="auto"/>
          </w:tcPr>
          <w:p w14:paraId="61377E34" w14:textId="77777777" w:rsidR="00970176" w:rsidRDefault="00970176">
            <w:pPr>
              <w:spacing w:line="300" w:lineRule="auto"/>
              <w:jc w:val="center"/>
              <w:rPr>
                <w:rFonts w:ascii="Times New Roman" w:hAnsi="Times New Roman" w:cs="Times New Roman"/>
                <w:color w:val="000000"/>
                <w:kern w:val="0"/>
                <w:szCs w:val="21"/>
              </w:rPr>
            </w:pPr>
          </w:p>
        </w:tc>
        <w:tc>
          <w:tcPr>
            <w:tcW w:w="1259" w:type="dxa"/>
          </w:tcPr>
          <w:p w14:paraId="28F18089" w14:textId="77777777" w:rsidR="00970176" w:rsidRDefault="00970176">
            <w:pPr>
              <w:spacing w:line="300" w:lineRule="auto"/>
              <w:jc w:val="center"/>
              <w:rPr>
                <w:rFonts w:ascii="Times New Roman" w:hAnsi="Times New Roman" w:cs="Times New Roman"/>
                <w:color w:val="000000"/>
                <w:kern w:val="0"/>
                <w:sz w:val="24"/>
                <w:szCs w:val="24"/>
              </w:rPr>
            </w:pPr>
          </w:p>
        </w:tc>
      </w:tr>
      <w:tr w:rsidR="00970176" w14:paraId="0ECD3889" w14:textId="77777777">
        <w:trPr>
          <w:trHeight w:val="426"/>
        </w:trPr>
        <w:tc>
          <w:tcPr>
            <w:tcW w:w="1094" w:type="dxa"/>
            <w:shd w:val="clear" w:color="auto" w:fill="auto"/>
          </w:tcPr>
          <w:p w14:paraId="59BCC6E1"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总变异</w:t>
            </w:r>
          </w:p>
        </w:tc>
        <w:tc>
          <w:tcPr>
            <w:tcW w:w="1561" w:type="dxa"/>
            <w:shd w:val="clear" w:color="auto" w:fill="auto"/>
          </w:tcPr>
          <w:p w14:paraId="3A269442"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59.94</w:t>
            </w:r>
          </w:p>
        </w:tc>
        <w:tc>
          <w:tcPr>
            <w:tcW w:w="1301" w:type="dxa"/>
            <w:shd w:val="clear" w:color="auto" w:fill="auto"/>
          </w:tcPr>
          <w:p w14:paraId="75127EBE" w14:textId="77777777" w:rsidR="00970176" w:rsidRDefault="008D6EE0">
            <w:pPr>
              <w:spacing w:line="300" w:lineRule="auto"/>
              <w:jc w:val="center"/>
              <w:rPr>
                <w:rFonts w:ascii="Times New Roman" w:hAnsi="Times New Roman" w:cs="Times New Roman"/>
                <w:color w:val="000000"/>
                <w:kern w:val="0"/>
                <w:szCs w:val="21"/>
              </w:rPr>
            </w:pPr>
            <w:r>
              <w:rPr>
                <w:rFonts w:ascii="Times New Roman" w:hAnsi="Times New Roman" w:cs="Times New Roman"/>
                <w:color w:val="000000"/>
                <w:kern w:val="0"/>
                <w:szCs w:val="21"/>
              </w:rPr>
              <w:t>15</w:t>
            </w:r>
          </w:p>
        </w:tc>
        <w:tc>
          <w:tcPr>
            <w:tcW w:w="1357" w:type="dxa"/>
            <w:shd w:val="clear" w:color="auto" w:fill="auto"/>
          </w:tcPr>
          <w:p w14:paraId="619525E6" w14:textId="77777777" w:rsidR="00970176" w:rsidRDefault="00970176">
            <w:pPr>
              <w:spacing w:line="300" w:lineRule="auto"/>
              <w:jc w:val="center"/>
              <w:rPr>
                <w:rFonts w:ascii="Times New Roman" w:hAnsi="Times New Roman" w:cs="Times New Roman"/>
                <w:color w:val="000000"/>
                <w:kern w:val="0"/>
                <w:szCs w:val="21"/>
              </w:rPr>
            </w:pPr>
          </w:p>
        </w:tc>
        <w:tc>
          <w:tcPr>
            <w:tcW w:w="1357" w:type="dxa"/>
            <w:shd w:val="clear" w:color="auto" w:fill="auto"/>
          </w:tcPr>
          <w:p w14:paraId="31DBD188" w14:textId="77777777" w:rsidR="00970176" w:rsidRDefault="00970176">
            <w:pPr>
              <w:spacing w:line="300" w:lineRule="auto"/>
              <w:jc w:val="center"/>
              <w:rPr>
                <w:rFonts w:ascii="Times New Roman" w:hAnsi="Times New Roman" w:cs="Times New Roman"/>
                <w:color w:val="000000"/>
                <w:kern w:val="0"/>
                <w:szCs w:val="21"/>
              </w:rPr>
            </w:pPr>
          </w:p>
        </w:tc>
        <w:tc>
          <w:tcPr>
            <w:tcW w:w="1357" w:type="dxa"/>
            <w:shd w:val="clear" w:color="auto" w:fill="auto"/>
          </w:tcPr>
          <w:p w14:paraId="5902143D" w14:textId="77777777" w:rsidR="00970176" w:rsidRDefault="00970176">
            <w:pPr>
              <w:spacing w:line="300" w:lineRule="auto"/>
              <w:jc w:val="center"/>
              <w:rPr>
                <w:rFonts w:ascii="Times New Roman" w:hAnsi="Times New Roman" w:cs="Times New Roman"/>
                <w:color w:val="000000"/>
                <w:kern w:val="0"/>
                <w:szCs w:val="21"/>
              </w:rPr>
            </w:pPr>
          </w:p>
        </w:tc>
        <w:tc>
          <w:tcPr>
            <w:tcW w:w="1259" w:type="dxa"/>
          </w:tcPr>
          <w:p w14:paraId="3FCF4D17" w14:textId="77777777" w:rsidR="00970176" w:rsidRDefault="00970176">
            <w:pPr>
              <w:spacing w:line="300" w:lineRule="auto"/>
              <w:jc w:val="center"/>
              <w:rPr>
                <w:rFonts w:ascii="Times New Roman" w:hAnsi="Times New Roman" w:cs="Times New Roman"/>
                <w:color w:val="000000"/>
                <w:kern w:val="0"/>
                <w:sz w:val="24"/>
                <w:szCs w:val="24"/>
              </w:rPr>
            </w:pPr>
          </w:p>
        </w:tc>
      </w:tr>
    </w:tbl>
    <w:p w14:paraId="71FE96B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从表</w:t>
      </w:r>
      <w:r>
        <w:rPr>
          <w:rFonts w:ascii="Times New Roman" w:hAnsi="Times New Roman" w:cs="Times New Roman"/>
          <w:sz w:val="24"/>
          <w:szCs w:val="24"/>
        </w:rPr>
        <w:t>7.3</w:t>
      </w:r>
      <w:r>
        <w:rPr>
          <w:rFonts w:ascii="Times New Roman" w:hAnsi="Times New Roman" w:cs="Times New Roman"/>
          <w:sz w:val="24"/>
          <w:szCs w:val="24"/>
        </w:rPr>
        <w:t>和表</w:t>
      </w:r>
      <w:r>
        <w:rPr>
          <w:rFonts w:ascii="Times New Roman" w:hAnsi="Times New Roman" w:cs="Times New Roman"/>
          <w:sz w:val="24"/>
          <w:szCs w:val="24"/>
        </w:rPr>
        <w:t>7.4</w:t>
      </w:r>
      <w:r>
        <w:rPr>
          <w:rFonts w:ascii="Times New Roman" w:hAnsi="Times New Roman" w:cs="Times New Roman"/>
          <w:sz w:val="24"/>
          <w:szCs w:val="24"/>
        </w:rPr>
        <w:t>可以看出，双孢菇提取液添加量这一因素对双孢菇低盐调味品的风味、形态影响最显著，其次是双孢菇粉和食盐，最后是水的添加量。即影响因素主次水平为：提取液</w:t>
      </w:r>
      <w:r>
        <w:rPr>
          <w:rFonts w:ascii="Times New Roman" w:hAnsi="Times New Roman" w:cs="Times New Roman"/>
          <w:sz w:val="24"/>
          <w:szCs w:val="24"/>
        </w:rPr>
        <w:t>&gt;</w:t>
      </w:r>
      <w:r>
        <w:rPr>
          <w:rFonts w:ascii="Times New Roman" w:hAnsi="Times New Roman" w:cs="Times New Roman"/>
          <w:sz w:val="24"/>
          <w:szCs w:val="24"/>
        </w:rPr>
        <w:t>菇粉</w:t>
      </w:r>
      <w:r>
        <w:rPr>
          <w:rFonts w:ascii="Times New Roman" w:hAnsi="Times New Roman" w:cs="Times New Roman"/>
          <w:sz w:val="24"/>
          <w:szCs w:val="24"/>
        </w:rPr>
        <w:t>&gt;</w:t>
      </w:r>
      <w:r>
        <w:rPr>
          <w:rFonts w:ascii="Times New Roman" w:hAnsi="Times New Roman" w:cs="Times New Roman"/>
          <w:sz w:val="24"/>
          <w:szCs w:val="24"/>
        </w:rPr>
        <w:t>食盐</w:t>
      </w:r>
      <w:r>
        <w:rPr>
          <w:rFonts w:ascii="Times New Roman" w:hAnsi="Times New Roman" w:cs="Times New Roman"/>
          <w:sz w:val="24"/>
          <w:szCs w:val="24"/>
        </w:rPr>
        <w:t>&gt;</w:t>
      </w:r>
      <w:r>
        <w:rPr>
          <w:rFonts w:ascii="Times New Roman" w:hAnsi="Times New Roman" w:cs="Times New Roman"/>
          <w:sz w:val="24"/>
          <w:szCs w:val="24"/>
        </w:rPr>
        <w:t>水。双孢菇低盐调味品最佳配方的优水平组合为：水</w:t>
      </w:r>
      <w:r>
        <w:rPr>
          <w:rFonts w:ascii="Times New Roman" w:hAnsi="Times New Roman" w:cs="Times New Roman"/>
          <w:sz w:val="24"/>
          <w:szCs w:val="24"/>
        </w:rPr>
        <w:t>:</w:t>
      </w:r>
      <w:r>
        <w:rPr>
          <w:rFonts w:ascii="Times New Roman" w:hAnsi="Times New Roman" w:cs="Times New Roman"/>
          <w:sz w:val="24"/>
          <w:szCs w:val="24"/>
        </w:rPr>
        <w:t>提取液</w:t>
      </w:r>
      <w:r>
        <w:rPr>
          <w:rFonts w:ascii="Times New Roman" w:hAnsi="Times New Roman" w:cs="Times New Roman"/>
          <w:sz w:val="24"/>
          <w:szCs w:val="24"/>
        </w:rPr>
        <w:t>:</w:t>
      </w:r>
      <w:r>
        <w:rPr>
          <w:rFonts w:ascii="Times New Roman" w:hAnsi="Times New Roman" w:cs="Times New Roman"/>
          <w:sz w:val="24"/>
          <w:szCs w:val="24"/>
        </w:rPr>
        <w:t>食盐</w:t>
      </w:r>
      <w:r>
        <w:rPr>
          <w:rFonts w:ascii="Times New Roman" w:hAnsi="Times New Roman" w:cs="Times New Roman"/>
          <w:sz w:val="24"/>
          <w:szCs w:val="24"/>
        </w:rPr>
        <w:t>:</w:t>
      </w:r>
      <w:r>
        <w:rPr>
          <w:rFonts w:ascii="Times New Roman" w:hAnsi="Times New Roman" w:cs="Times New Roman"/>
          <w:sz w:val="24"/>
          <w:szCs w:val="24"/>
        </w:rPr>
        <w:t>菇粉</w:t>
      </w:r>
      <w:r>
        <w:rPr>
          <w:rFonts w:ascii="Times New Roman" w:hAnsi="Times New Roman" w:cs="Times New Roman"/>
          <w:sz w:val="24"/>
          <w:szCs w:val="24"/>
        </w:rPr>
        <w:t xml:space="preserve"> = 60:30:0.4:1.5</w:t>
      </w:r>
      <w:r>
        <w:rPr>
          <w:rFonts w:ascii="Times New Roman" w:hAnsi="Times New Roman" w:cs="Times New Roman"/>
          <w:sz w:val="24"/>
          <w:szCs w:val="24"/>
        </w:rPr>
        <w:t>（其它配料：白砂糖</w:t>
      </w:r>
      <w:r>
        <w:rPr>
          <w:rFonts w:ascii="Times New Roman" w:hAnsi="Times New Roman" w:cs="Times New Roman"/>
          <w:sz w:val="24"/>
          <w:szCs w:val="24"/>
        </w:rPr>
        <w:t>0.20 g</w:t>
      </w:r>
      <w:r>
        <w:rPr>
          <w:rFonts w:ascii="Times New Roman" w:hAnsi="Times New Roman" w:cs="Times New Roman"/>
          <w:sz w:val="24"/>
          <w:szCs w:val="24"/>
        </w:rPr>
        <w:t>，味精</w:t>
      </w:r>
      <w:r>
        <w:rPr>
          <w:rFonts w:ascii="Times New Roman" w:hAnsi="Times New Roman" w:cs="Times New Roman"/>
          <w:sz w:val="24"/>
          <w:szCs w:val="24"/>
        </w:rPr>
        <w:t>0.20 g</w:t>
      </w:r>
      <w:r>
        <w:rPr>
          <w:rFonts w:ascii="Times New Roman" w:hAnsi="Times New Roman" w:cs="Times New Roman"/>
          <w:sz w:val="24"/>
          <w:szCs w:val="24"/>
        </w:rPr>
        <w:t>，酵母抽提物</w:t>
      </w:r>
      <w:r>
        <w:rPr>
          <w:rFonts w:ascii="Times New Roman" w:hAnsi="Times New Roman" w:cs="Times New Roman"/>
          <w:sz w:val="24"/>
          <w:szCs w:val="24"/>
        </w:rPr>
        <w:t>0.10 g</w:t>
      </w:r>
      <w:r>
        <w:rPr>
          <w:rFonts w:ascii="Times New Roman" w:hAnsi="Times New Roman" w:cs="Times New Roman"/>
          <w:sz w:val="24"/>
          <w:szCs w:val="24"/>
        </w:rPr>
        <w:t>，呈味核苷酸二钠</w:t>
      </w:r>
      <w:r>
        <w:rPr>
          <w:rFonts w:ascii="Times New Roman" w:hAnsi="Times New Roman" w:cs="Times New Roman"/>
          <w:sz w:val="24"/>
          <w:szCs w:val="24"/>
        </w:rPr>
        <w:t>0.10 g</w:t>
      </w:r>
      <w:r>
        <w:rPr>
          <w:rFonts w:ascii="Times New Roman" w:hAnsi="Times New Roman" w:cs="Times New Roman"/>
          <w:sz w:val="24"/>
          <w:szCs w:val="24"/>
        </w:rPr>
        <w:t>，姜黄粉</w:t>
      </w:r>
      <w:r>
        <w:rPr>
          <w:rFonts w:ascii="Times New Roman" w:hAnsi="Times New Roman" w:cs="Times New Roman"/>
          <w:sz w:val="24"/>
          <w:szCs w:val="24"/>
        </w:rPr>
        <w:t>0.05 g</w:t>
      </w:r>
      <w:r>
        <w:rPr>
          <w:rFonts w:ascii="Times New Roman" w:hAnsi="Times New Roman" w:cs="Times New Roman"/>
          <w:sz w:val="24"/>
          <w:szCs w:val="24"/>
        </w:rPr>
        <w:t>，棕榈油</w:t>
      </w:r>
      <w:r>
        <w:rPr>
          <w:rFonts w:ascii="Times New Roman" w:hAnsi="Times New Roman" w:cs="Times New Roman"/>
          <w:sz w:val="24"/>
          <w:szCs w:val="24"/>
        </w:rPr>
        <w:t>6.00 g</w:t>
      </w:r>
      <w:r>
        <w:rPr>
          <w:rFonts w:ascii="Times New Roman" w:hAnsi="Times New Roman" w:cs="Times New Roman"/>
          <w:sz w:val="24"/>
          <w:szCs w:val="24"/>
        </w:rPr>
        <w:t>，麦芽糊精</w:t>
      </w:r>
      <w:r>
        <w:rPr>
          <w:rFonts w:ascii="Times New Roman" w:hAnsi="Times New Roman" w:cs="Times New Roman"/>
          <w:sz w:val="24"/>
          <w:szCs w:val="24"/>
        </w:rPr>
        <w:t>2.00 g</w:t>
      </w:r>
      <w:r>
        <w:rPr>
          <w:rFonts w:ascii="Times New Roman" w:hAnsi="Times New Roman" w:cs="Times New Roman"/>
          <w:sz w:val="24"/>
          <w:szCs w:val="24"/>
        </w:rPr>
        <w:t>，玉米淀粉</w:t>
      </w:r>
      <w:r>
        <w:rPr>
          <w:rFonts w:ascii="Times New Roman" w:hAnsi="Times New Roman" w:cs="Times New Roman"/>
          <w:sz w:val="24"/>
          <w:szCs w:val="24"/>
        </w:rPr>
        <w:t>3.00 g</w:t>
      </w:r>
      <w:r>
        <w:rPr>
          <w:rFonts w:ascii="Times New Roman" w:hAnsi="Times New Roman" w:cs="Times New Roman"/>
          <w:sz w:val="24"/>
          <w:szCs w:val="24"/>
        </w:rPr>
        <w:t>，食用香精</w:t>
      </w:r>
      <w:r>
        <w:rPr>
          <w:rFonts w:ascii="Times New Roman" w:hAnsi="Times New Roman" w:cs="Times New Roman"/>
          <w:sz w:val="24"/>
          <w:szCs w:val="24"/>
        </w:rPr>
        <w:t>0.02 g</w:t>
      </w:r>
      <w:r>
        <w:rPr>
          <w:rFonts w:ascii="Times New Roman" w:hAnsi="Times New Roman" w:cs="Times New Roman"/>
          <w:sz w:val="24"/>
          <w:szCs w:val="24"/>
        </w:rPr>
        <w:t>）。</w:t>
      </w:r>
    </w:p>
    <w:p w14:paraId="4EE7E39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为了进一步验证厚味肽的</w:t>
      </w:r>
      <w:r>
        <w:rPr>
          <w:rFonts w:ascii="Times New Roman" w:hAnsi="Times New Roman" w:cs="Times New Roman"/>
          <w:sz w:val="24"/>
          <w:szCs w:val="24"/>
        </w:rPr>
        <w:t>添加可以改善调味酱的风味并提高其咸味强度，按最佳配方进行验证实验。同样按照表</w:t>
      </w:r>
      <w:r>
        <w:rPr>
          <w:rFonts w:ascii="Times New Roman" w:hAnsi="Times New Roman" w:cs="Times New Roman"/>
          <w:sz w:val="24"/>
          <w:szCs w:val="24"/>
        </w:rPr>
        <w:t>7.2</w:t>
      </w:r>
      <w:r>
        <w:rPr>
          <w:rFonts w:ascii="Times New Roman" w:hAnsi="Times New Roman" w:cs="Times New Roman"/>
          <w:sz w:val="24"/>
          <w:szCs w:val="24"/>
        </w:rPr>
        <w:t>的评价标准打分，得到感官评分平均值为</w:t>
      </w:r>
      <w:r>
        <w:rPr>
          <w:rFonts w:ascii="Times New Roman" w:hAnsi="Times New Roman" w:cs="Times New Roman"/>
          <w:sz w:val="24"/>
          <w:szCs w:val="24"/>
        </w:rPr>
        <w:t>82</w:t>
      </w:r>
      <w:r>
        <w:rPr>
          <w:rFonts w:ascii="Times New Roman" w:hAnsi="Times New Roman" w:cs="Times New Roman"/>
          <w:sz w:val="24"/>
          <w:szCs w:val="24"/>
        </w:rPr>
        <w:t>分。再在最佳配方工艺下做一组空白对照实验，即用等量水替代双孢菇风味提取液，感官评分平均值为</w:t>
      </w:r>
      <w:r>
        <w:rPr>
          <w:rFonts w:ascii="Times New Roman" w:hAnsi="Times New Roman" w:cs="Times New Roman"/>
          <w:sz w:val="24"/>
          <w:szCs w:val="24"/>
        </w:rPr>
        <w:t>71</w:t>
      </w:r>
      <w:r>
        <w:rPr>
          <w:rFonts w:ascii="Times New Roman" w:hAnsi="Times New Roman" w:cs="Times New Roman"/>
          <w:sz w:val="24"/>
          <w:szCs w:val="24"/>
        </w:rPr>
        <w:t>分。并且感官评价小组成员一致认为添加了双孢菇提取液的调味酱的咸味强度明显比空白组的咸味强度要高。而与最佳配方同等咸度的空白调味酱，其含盐量为</w:t>
      </w:r>
      <w:r>
        <w:rPr>
          <w:rFonts w:ascii="Times New Roman" w:hAnsi="Times New Roman" w:cs="Times New Roman"/>
          <w:sz w:val="24"/>
          <w:szCs w:val="24"/>
        </w:rPr>
        <w:t>0.80 g</w:t>
      </w:r>
      <w:r>
        <w:rPr>
          <w:rFonts w:ascii="Times New Roman" w:hAnsi="Times New Roman" w:cs="Times New Roman"/>
          <w:sz w:val="24"/>
          <w:szCs w:val="24"/>
        </w:rPr>
        <w:t>，即加了双孢菇风味提取液的调味酱含盐量仅需空白调味酱的</w:t>
      </w:r>
      <w:r>
        <w:rPr>
          <w:rFonts w:ascii="Times New Roman" w:hAnsi="Times New Roman" w:cs="Times New Roman"/>
          <w:sz w:val="24"/>
          <w:szCs w:val="24"/>
        </w:rPr>
        <w:t>50%</w:t>
      </w:r>
      <w:r>
        <w:rPr>
          <w:rFonts w:ascii="Times New Roman" w:hAnsi="Times New Roman" w:cs="Times New Roman"/>
          <w:sz w:val="24"/>
          <w:szCs w:val="24"/>
        </w:rPr>
        <w:t>即可达到相同咸度。以上实验充分验证了，双孢菇风味提取液的添加可以改善调味酱的风味，并</w:t>
      </w:r>
      <w:r>
        <w:rPr>
          <w:rFonts w:ascii="Times New Roman" w:hAnsi="Times New Roman" w:cs="Times New Roman"/>
          <w:sz w:val="24"/>
          <w:szCs w:val="24"/>
        </w:rPr>
        <w:t>且能够显著提高其咸味强度。</w:t>
      </w:r>
    </w:p>
    <w:p w14:paraId="3113B34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通过感官评价实验和正交试验优化了双孢菇低盐调味酱的原料配比，得到双孢菇低盐调味酱的最佳配方为：水</w:t>
      </w:r>
      <w:r>
        <w:rPr>
          <w:rFonts w:ascii="Times New Roman" w:hAnsi="Times New Roman" w:cs="Times New Roman"/>
          <w:sz w:val="24"/>
          <w:szCs w:val="24"/>
        </w:rPr>
        <w:t>60.00 g</w:t>
      </w:r>
      <w:r>
        <w:rPr>
          <w:rFonts w:ascii="Times New Roman" w:hAnsi="Times New Roman" w:cs="Times New Roman"/>
          <w:sz w:val="24"/>
          <w:szCs w:val="24"/>
        </w:rPr>
        <w:t>，提取液</w:t>
      </w:r>
      <w:r>
        <w:rPr>
          <w:rFonts w:ascii="Times New Roman" w:hAnsi="Times New Roman" w:cs="Times New Roman"/>
          <w:sz w:val="24"/>
          <w:szCs w:val="24"/>
        </w:rPr>
        <w:t>30.00 g</w:t>
      </w:r>
      <w:r>
        <w:rPr>
          <w:rFonts w:ascii="Times New Roman" w:hAnsi="Times New Roman" w:cs="Times New Roman"/>
          <w:sz w:val="24"/>
          <w:szCs w:val="24"/>
        </w:rPr>
        <w:t>，食盐</w:t>
      </w:r>
      <w:r>
        <w:rPr>
          <w:rFonts w:ascii="Times New Roman" w:hAnsi="Times New Roman" w:cs="Times New Roman"/>
          <w:sz w:val="24"/>
          <w:szCs w:val="24"/>
        </w:rPr>
        <w:t>0.40 g</w:t>
      </w:r>
      <w:r>
        <w:rPr>
          <w:rFonts w:ascii="Times New Roman" w:hAnsi="Times New Roman" w:cs="Times New Roman"/>
          <w:sz w:val="24"/>
          <w:szCs w:val="24"/>
        </w:rPr>
        <w:t>，菇粉</w:t>
      </w:r>
      <w:r>
        <w:rPr>
          <w:rFonts w:ascii="Times New Roman" w:hAnsi="Times New Roman" w:cs="Times New Roman"/>
          <w:sz w:val="24"/>
          <w:szCs w:val="24"/>
        </w:rPr>
        <w:t>1.50 g</w:t>
      </w:r>
      <w:r>
        <w:rPr>
          <w:rFonts w:ascii="Times New Roman" w:hAnsi="Times New Roman" w:cs="Times New Roman"/>
          <w:sz w:val="24"/>
          <w:szCs w:val="24"/>
        </w:rPr>
        <w:t>，白砂糖</w:t>
      </w:r>
      <w:r>
        <w:rPr>
          <w:rFonts w:ascii="Times New Roman" w:hAnsi="Times New Roman" w:cs="Times New Roman"/>
          <w:sz w:val="24"/>
          <w:szCs w:val="24"/>
        </w:rPr>
        <w:t>0.20 g</w:t>
      </w:r>
      <w:r>
        <w:rPr>
          <w:rFonts w:ascii="Times New Roman" w:hAnsi="Times New Roman" w:cs="Times New Roman"/>
          <w:sz w:val="24"/>
          <w:szCs w:val="24"/>
        </w:rPr>
        <w:t>，味精</w:t>
      </w:r>
      <w:r>
        <w:rPr>
          <w:rFonts w:ascii="Times New Roman" w:hAnsi="Times New Roman" w:cs="Times New Roman"/>
          <w:sz w:val="24"/>
          <w:szCs w:val="24"/>
        </w:rPr>
        <w:t>0.20 g</w:t>
      </w:r>
      <w:r>
        <w:rPr>
          <w:rFonts w:ascii="Times New Roman" w:hAnsi="Times New Roman" w:cs="Times New Roman"/>
          <w:sz w:val="24"/>
          <w:szCs w:val="24"/>
        </w:rPr>
        <w:t>，酵母抽提物</w:t>
      </w:r>
      <w:r>
        <w:rPr>
          <w:rFonts w:ascii="Times New Roman" w:hAnsi="Times New Roman" w:cs="Times New Roman"/>
          <w:sz w:val="24"/>
          <w:szCs w:val="24"/>
        </w:rPr>
        <w:t>0.10 g</w:t>
      </w:r>
      <w:r>
        <w:rPr>
          <w:rFonts w:ascii="Times New Roman" w:hAnsi="Times New Roman" w:cs="Times New Roman"/>
          <w:sz w:val="24"/>
          <w:szCs w:val="24"/>
        </w:rPr>
        <w:t>，呈味核苷酸二钠</w:t>
      </w:r>
      <w:r>
        <w:rPr>
          <w:rFonts w:ascii="Times New Roman" w:hAnsi="Times New Roman" w:cs="Times New Roman"/>
          <w:sz w:val="24"/>
          <w:szCs w:val="24"/>
        </w:rPr>
        <w:t>0.10 g</w:t>
      </w:r>
      <w:r>
        <w:rPr>
          <w:rFonts w:ascii="Times New Roman" w:hAnsi="Times New Roman" w:cs="Times New Roman"/>
          <w:sz w:val="24"/>
          <w:szCs w:val="24"/>
        </w:rPr>
        <w:t>，姜黄粉</w:t>
      </w:r>
      <w:r>
        <w:rPr>
          <w:rFonts w:ascii="Times New Roman" w:hAnsi="Times New Roman" w:cs="Times New Roman"/>
          <w:sz w:val="24"/>
          <w:szCs w:val="24"/>
        </w:rPr>
        <w:t>0.05 g</w:t>
      </w:r>
      <w:r>
        <w:rPr>
          <w:rFonts w:ascii="Times New Roman" w:hAnsi="Times New Roman" w:cs="Times New Roman"/>
          <w:sz w:val="24"/>
          <w:szCs w:val="24"/>
        </w:rPr>
        <w:t>，棕榈油</w:t>
      </w:r>
      <w:r>
        <w:rPr>
          <w:rFonts w:ascii="Times New Roman" w:hAnsi="Times New Roman" w:cs="Times New Roman"/>
          <w:sz w:val="24"/>
          <w:szCs w:val="24"/>
        </w:rPr>
        <w:t>6.00 g</w:t>
      </w:r>
      <w:r>
        <w:rPr>
          <w:rFonts w:ascii="Times New Roman" w:hAnsi="Times New Roman" w:cs="Times New Roman"/>
          <w:sz w:val="24"/>
          <w:szCs w:val="24"/>
        </w:rPr>
        <w:t>，麦芽糊精</w:t>
      </w:r>
      <w:r>
        <w:rPr>
          <w:rFonts w:ascii="Times New Roman" w:hAnsi="Times New Roman" w:cs="Times New Roman"/>
          <w:sz w:val="24"/>
          <w:szCs w:val="24"/>
        </w:rPr>
        <w:t>2.00 g</w:t>
      </w:r>
      <w:r>
        <w:rPr>
          <w:rFonts w:ascii="Times New Roman" w:hAnsi="Times New Roman" w:cs="Times New Roman"/>
          <w:sz w:val="24"/>
          <w:szCs w:val="24"/>
        </w:rPr>
        <w:t>，玉米淀粉</w:t>
      </w:r>
      <w:r>
        <w:rPr>
          <w:rFonts w:ascii="Times New Roman" w:hAnsi="Times New Roman" w:cs="Times New Roman"/>
          <w:sz w:val="24"/>
          <w:szCs w:val="24"/>
        </w:rPr>
        <w:t>3.00 g</w:t>
      </w:r>
      <w:r>
        <w:rPr>
          <w:rFonts w:ascii="Times New Roman" w:hAnsi="Times New Roman" w:cs="Times New Roman"/>
          <w:sz w:val="24"/>
          <w:szCs w:val="24"/>
        </w:rPr>
        <w:t>，食用香精</w:t>
      </w:r>
      <w:r>
        <w:rPr>
          <w:rFonts w:ascii="Times New Roman" w:hAnsi="Times New Roman" w:cs="Times New Roman"/>
          <w:sz w:val="24"/>
          <w:szCs w:val="24"/>
        </w:rPr>
        <w:t>0.02 g</w:t>
      </w:r>
      <w:r>
        <w:rPr>
          <w:rFonts w:ascii="Times New Roman" w:hAnsi="Times New Roman" w:cs="Times New Roman"/>
          <w:sz w:val="24"/>
          <w:szCs w:val="24"/>
        </w:rPr>
        <w:t>。验证得到，在最佳配方下制备的双孢菇低盐调味酱的风味及咸味强度，要明显高于未添加双孢菇提取液所制备的调味酱，且含盐量降低</w:t>
      </w:r>
      <w:r>
        <w:rPr>
          <w:rFonts w:ascii="Times New Roman" w:hAnsi="Times New Roman" w:cs="Times New Roman"/>
          <w:sz w:val="24"/>
          <w:szCs w:val="24"/>
        </w:rPr>
        <w:t>了</w:t>
      </w:r>
      <w:r>
        <w:rPr>
          <w:rFonts w:ascii="Times New Roman" w:hAnsi="Times New Roman" w:cs="Times New Roman"/>
          <w:sz w:val="24"/>
          <w:szCs w:val="24"/>
        </w:rPr>
        <w:t>50%</w:t>
      </w:r>
      <w:r>
        <w:rPr>
          <w:rFonts w:ascii="Times New Roman" w:hAnsi="Times New Roman" w:cs="Times New Roman"/>
          <w:sz w:val="24"/>
          <w:szCs w:val="24"/>
        </w:rPr>
        <w:t>。</w:t>
      </w:r>
    </w:p>
    <w:p w14:paraId="5BD2BD28" w14:textId="77777777" w:rsidR="00970176" w:rsidRDefault="008D6EE0">
      <w:pPr>
        <w:pStyle w:val="4"/>
      </w:pPr>
      <w:r>
        <w:lastRenderedPageBreak/>
        <w:t>7.2.3.4</w:t>
      </w:r>
      <w:r>
        <w:t>杏鲍菇低盐调味品的研制</w:t>
      </w:r>
    </w:p>
    <w:p w14:paraId="3EAF911B"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rPr>
      </w:pPr>
      <w:r>
        <w:rPr>
          <w:rFonts w:ascii="Times New Roman" w:hAnsi="Times New Roman" w:cs="Times New Roman"/>
          <w:sz w:val="24"/>
          <w:szCs w:val="24"/>
        </w:rPr>
        <w:t>杏鲍菇营养丰富，富含蛋白质，是集食药用于一体，营养保健价值极高的食用菌。杏鲍菇作为药用有抗氧化、降血脂、润肠胃等作用。杏鲍菇子实体和菌柄等因商品价值低而被废弃。为了充分利用杏鲍菇等食用菌，采用酶解技术充分释放其风味物质，添加不同种类适量的调味料，制备高营养价值、味道鲜美的低盐调味酱。因此，本节介绍了采用杏鲍菇的下脚料按上章的最佳酶解条件进行酶解，利用电子舌分析其与咸味的相互作用，确定其提高咸味强度的浓度区间，与牛肉香精、食盐、杏鲍菇干粉以及淀粉等按一定比例混合研制出一种既有杏鲍菇风味又有牛肉风味的低盐调味酱</w:t>
      </w:r>
      <w:r>
        <w:rPr>
          <w:rFonts w:ascii="Times New Roman" w:hAnsi="Times New Roman" w:cs="Times New Roman"/>
          <w:sz w:val="24"/>
          <w:szCs w:val="24"/>
        </w:rPr>
        <w:t>。</w:t>
      </w:r>
    </w:p>
    <w:p w14:paraId="705E9006" w14:textId="77777777" w:rsidR="00970176" w:rsidRDefault="008D6EE0">
      <w:pPr>
        <w:pStyle w:val="5"/>
      </w:pPr>
      <w:bookmarkStart w:id="1650" w:name="_Toc446077303"/>
      <w:r>
        <w:t xml:space="preserve">(1)  </w:t>
      </w:r>
      <w:r>
        <w:t>基于电子舌的鲜咸两两相互作用，鲜味对咸味的影响</w:t>
      </w:r>
      <w:bookmarkEnd w:id="1650"/>
    </w:p>
    <w:p w14:paraId="76C82080" w14:textId="77777777" w:rsidR="00970176" w:rsidRDefault="008D6EE0">
      <w:pPr>
        <w:tabs>
          <w:tab w:val="left" w:pos="3180"/>
        </w:tabs>
        <w:spacing w:line="300" w:lineRule="auto"/>
        <w:rPr>
          <w:rFonts w:ascii="Times New Roman" w:hAnsi="Times New Roman" w:cs="Times New Roman"/>
          <w:b/>
          <w:bCs/>
          <w:sz w:val="24"/>
          <w:szCs w:val="24"/>
        </w:rPr>
      </w:pPr>
      <w:r>
        <w:rPr>
          <w:rFonts w:ascii="Times New Roman" w:hAnsi="Times New Roman" w:cs="Times New Roman"/>
          <w:b/>
          <w:bCs/>
          <w:sz w:val="24"/>
          <w:szCs w:val="24"/>
        </w:rPr>
        <w:t>溶液的配制</w:t>
      </w:r>
    </w:p>
    <w:p w14:paraId="7693C51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参考</w:t>
      </w:r>
      <w:r>
        <w:rPr>
          <w:rFonts w:ascii="Times New Roman" w:hAnsi="Times New Roman" w:cs="Times New Roman"/>
          <w:sz w:val="24"/>
          <w:szCs w:val="24"/>
        </w:rPr>
        <w:t>ISO3972:1991</w:t>
      </w:r>
      <w:r>
        <w:rPr>
          <w:rFonts w:ascii="Times New Roman" w:hAnsi="Times New Roman" w:cs="Times New Roman"/>
          <w:sz w:val="24"/>
          <w:szCs w:val="24"/>
        </w:rPr>
        <w:t>分别配制浓度为</w:t>
      </w:r>
      <w:r>
        <w:rPr>
          <w:rFonts w:ascii="Times New Roman" w:hAnsi="Times New Roman" w:cs="Times New Roman"/>
          <w:sz w:val="24"/>
          <w:szCs w:val="24"/>
        </w:rPr>
        <w:t>0.08</w:t>
      </w:r>
      <w:r>
        <w:rPr>
          <w:rFonts w:ascii="Times New Roman" w:hAnsi="Times New Roman" w:cs="Times New Roman"/>
          <w:sz w:val="24"/>
          <w:szCs w:val="24"/>
        </w:rPr>
        <w:t>、</w:t>
      </w:r>
      <w:r>
        <w:rPr>
          <w:rFonts w:ascii="Times New Roman" w:hAnsi="Times New Roman" w:cs="Times New Roman"/>
          <w:sz w:val="24"/>
          <w:szCs w:val="24"/>
        </w:rPr>
        <w:t>0.34</w:t>
      </w:r>
      <w:r>
        <w:rPr>
          <w:rFonts w:ascii="Times New Roman" w:hAnsi="Times New Roman" w:cs="Times New Roman"/>
          <w:sz w:val="24"/>
          <w:szCs w:val="24"/>
        </w:rPr>
        <w:t>、和</w:t>
      </w:r>
      <w:r>
        <w:rPr>
          <w:rFonts w:ascii="Times New Roman" w:hAnsi="Times New Roman" w:cs="Times New Roman"/>
          <w:sz w:val="24"/>
          <w:szCs w:val="24"/>
        </w:rPr>
        <w:t>1.00g/L</w:t>
      </w:r>
      <w:r>
        <w:rPr>
          <w:rFonts w:ascii="Times New Roman" w:hAnsi="Times New Roman" w:cs="Times New Roman"/>
          <w:sz w:val="24"/>
          <w:szCs w:val="24"/>
        </w:rPr>
        <w:t>的溶液，进行电子舌检测。将酶解液稀释成适宜人体口腔正常鲜味的低、中、高浓度，与低、中、高浓度的咸味两两相互作用，利用电子舌检测鲜味对咸味的影响。</w:t>
      </w:r>
    </w:p>
    <w:p w14:paraId="1DFDB1B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配制一定浓度梯度的食盐溶液：分别称取</w:t>
      </w:r>
      <w:r>
        <w:rPr>
          <w:rFonts w:ascii="Times New Roman" w:hAnsi="Times New Roman" w:cs="Times New Roman"/>
          <w:sz w:val="24"/>
          <w:szCs w:val="24"/>
        </w:rPr>
        <w:t>0.024g</w:t>
      </w:r>
      <w:r>
        <w:rPr>
          <w:rFonts w:ascii="Times New Roman" w:hAnsi="Times New Roman" w:cs="Times New Roman"/>
          <w:sz w:val="24"/>
          <w:szCs w:val="24"/>
        </w:rPr>
        <w:t>、</w:t>
      </w:r>
      <w:r>
        <w:rPr>
          <w:rFonts w:ascii="Times New Roman" w:hAnsi="Times New Roman" w:cs="Times New Roman"/>
          <w:sz w:val="24"/>
          <w:szCs w:val="24"/>
        </w:rPr>
        <w:t>0.069g</w:t>
      </w:r>
      <w:r>
        <w:rPr>
          <w:rFonts w:ascii="Times New Roman" w:hAnsi="Times New Roman" w:cs="Times New Roman"/>
          <w:sz w:val="24"/>
          <w:szCs w:val="24"/>
        </w:rPr>
        <w:t>、</w:t>
      </w:r>
      <w:r>
        <w:rPr>
          <w:rFonts w:ascii="Times New Roman" w:hAnsi="Times New Roman" w:cs="Times New Roman"/>
          <w:sz w:val="24"/>
          <w:szCs w:val="24"/>
        </w:rPr>
        <w:t>0.2g</w:t>
      </w:r>
      <w:r>
        <w:rPr>
          <w:rFonts w:ascii="Times New Roman" w:hAnsi="Times New Roman" w:cs="Times New Roman"/>
          <w:sz w:val="24"/>
          <w:szCs w:val="24"/>
        </w:rPr>
        <w:t>食盐于烧杯中，加入适量蒸馏水，用</w:t>
      </w:r>
      <w:r>
        <w:rPr>
          <w:rFonts w:ascii="Times New Roman" w:hAnsi="Times New Roman" w:cs="Times New Roman"/>
          <w:sz w:val="24"/>
          <w:szCs w:val="24"/>
        </w:rPr>
        <w:t>100ml</w:t>
      </w:r>
      <w:r>
        <w:rPr>
          <w:rFonts w:ascii="Times New Roman" w:hAnsi="Times New Roman" w:cs="Times New Roman"/>
          <w:sz w:val="24"/>
          <w:szCs w:val="24"/>
        </w:rPr>
        <w:t>容量瓶定容，配成</w:t>
      </w:r>
      <w:r>
        <w:rPr>
          <w:rFonts w:ascii="Times New Roman" w:hAnsi="Times New Roman" w:cs="Times New Roman"/>
          <w:sz w:val="24"/>
          <w:szCs w:val="24"/>
        </w:rPr>
        <w:t>0.24</w:t>
      </w:r>
      <w:r>
        <w:rPr>
          <w:rFonts w:ascii="Times New Roman" w:hAnsi="Times New Roman" w:cs="Times New Roman"/>
          <w:sz w:val="24"/>
          <w:szCs w:val="24"/>
        </w:rPr>
        <w:t>、</w:t>
      </w:r>
      <w:r>
        <w:rPr>
          <w:rFonts w:ascii="Times New Roman" w:hAnsi="Times New Roman" w:cs="Times New Roman"/>
          <w:sz w:val="24"/>
          <w:szCs w:val="24"/>
        </w:rPr>
        <w:t>0.69</w:t>
      </w:r>
      <w:r>
        <w:rPr>
          <w:rFonts w:ascii="Times New Roman" w:hAnsi="Times New Roman" w:cs="Times New Roman"/>
          <w:sz w:val="24"/>
          <w:szCs w:val="24"/>
        </w:rPr>
        <w:t>和</w:t>
      </w:r>
      <w:r>
        <w:rPr>
          <w:rFonts w:ascii="Times New Roman" w:hAnsi="Times New Roman" w:cs="Times New Roman"/>
          <w:sz w:val="24"/>
          <w:szCs w:val="24"/>
        </w:rPr>
        <w:t>2.00g/L</w:t>
      </w:r>
      <w:r>
        <w:rPr>
          <w:rFonts w:ascii="Times New Roman" w:hAnsi="Times New Roman" w:cs="Times New Roman"/>
          <w:sz w:val="24"/>
          <w:szCs w:val="24"/>
        </w:rPr>
        <w:t>的溶液，待用。</w:t>
      </w:r>
    </w:p>
    <w:p w14:paraId="2896AA2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酶解液的稀释：分别用</w:t>
      </w:r>
      <w:r>
        <w:rPr>
          <w:rFonts w:ascii="Times New Roman" w:hAnsi="Times New Roman" w:cs="Times New Roman"/>
          <w:sz w:val="24"/>
          <w:szCs w:val="24"/>
        </w:rPr>
        <w:t>1ml</w:t>
      </w:r>
      <w:r>
        <w:rPr>
          <w:rFonts w:ascii="Times New Roman" w:hAnsi="Times New Roman" w:cs="Times New Roman"/>
          <w:sz w:val="24"/>
          <w:szCs w:val="24"/>
        </w:rPr>
        <w:t>、</w:t>
      </w:r>
      <w:r>
        <w:rPr>
          <w:rFonts w:ascii="Times New Roman" w:hAnsi="Times New Roman" w:cs="Times New Roman"/>
          <w:sz w:val="24"/>
          <w:szCs w:val="24"/>
        </w:rPr>
        <w:t>5ml</w:t>
      </w:r>
      <w:r>
        <w:rPr>
          <w:rFonts w:ascii="Times New Roman" w:hAnsi="Times New Roman" w:cs="Times New Roman"/>
          <w:sz w:val="24"/>
          <w:szCs w:val="24"/>
        </w:rPr>
        <w:t>和</w:t>
      </w:r>
      <w:r>
        <w:rPr>
          <w:rFonts w:ascii="Times New Roman" w:hAnsi="Times New Roman" w:cs="Times New Roman"/>
          <w:sz w:val="24"/>
          <w:szCs w:val="24"/>
        </w:rPr>
        <w:t>10ml</w:t>
      </w:r>
      <w:r>
        <w:rPr>
          <w:rFonts w:ascii="Times New Roman" w:hAnsi="Times New Roman" w:cs="Times New Roman"/>
          <w:sz w:val="24"/>
          <w:szCs w:val="24"/>
        </w:rPr>
        <w:t>移液管吸取</w:t>
      </w:r>
      <w:r>
        <w:rPr>
          <w:rFonts w:ascii="Times New Roman" w:hAnsi="Times New Roman" w:cs="Times New Roman"/>
          <w:sz w:val="24"/>
          <w:szCs w:val="24"/>
        </w:rPr>
        <w:t>1ml</w:t>
      </w:r>
      <w:r>
        <w:rPr>
          <w:rFonts w:ascii="Times New Roman" w:hAnsi="Times New Roman" w:cs="Times New Roman"/>
          <w:sz w:val="24"/>
          <w:szCs w:val="24"/>
        </w:rPr>
        <w:t>、</w:t>
      </w:r>
      <w:r>
        <w:rPr>
          <w:rFonts w:ascii="Times New Roman" w:hAnsi="Times New Roman" w:cs="Times New Roman"/>
          <w:sz w:val="24"/>
          <w:szCs w:val="24"/>
        </w:rPr>
        <w:t>4ml</w:t>
      </w:r>
      <w:r>
        <w:rPr>
          <w:rFonts w:ascii="Times New Roman" w:hAnsi="Times New Roman" w:cs="Times New Roman"/>
          <w:sz w:val="24"/>
          <w:szCs w:val="24"/>
        </w:rPr>
        <w:t>、</w:t>
      </w:r>
      <w:r>
        <w:rPr>
          <w:rFonts w:ascii="Times New Roman" w:hAnsi="Times New Roman" w:cs="Times New Roman"/>
          <w:sz w:val="24"/>
          <w:szCs w:val="24"/>
        </w:rPr>
        <w:t>10ml</w:t>
      </w:r>
      <w:r>
        <w:rPr>
          <w:rFonts w:ascii="Times New Roman" w:hAnsi="Times New Roman" w:cs="Times New Roman"/>
          <w:sz w:val="24"/>
          <w:szCs w:val="24"/>
        </w:rPr>
        <w:t>酶解液于</w:t>
      </w:r>
      <w:r>
        <w:rPr>
          <w:rFonts w:ascii="Times New Roman" w:hAnsi="Times New Roman" w:cs="Times New Roman"/>
          <w:sz w:val="24"/>
          <w:szCs w:val="24"/>
        </w:rPr>
        <w:t>100ml</w:t>
      </w:r>
      <w:r>
        <w:rPr>
          <w:rFonts w:ascii="Times New Roman" w:hAnsi="Times New Roman" w:cs="Times New Roman"/>
          <w:sz w:val="24"/>
          <w:szCs w:val="24"/>
        </w:rPr>
        <w:t>容量瓶中，定容，配制成稀释</w:t>
      </w:r>
      <w:r>
        <w:rPr>
          <w:rFonts w:ascii="Times New Roman" w:hAnsi="Times New Roman" w:cs="Times New Roman"/>
          <w:sz w:val="24"/>
          <w:szCs w:val="24"/>
        </w:rPr>
        <w:t>100</w:t>
      </w:r>
      <w:r>
        <w:rPr>
          <w:rFonts w:ascii="Times New Roman" w:hAnsi="Times New Roman" w:cs="Times New Roman"/>
          <w:sz w:val="24"/>
          <w:szCs w:val="24"/>
        </w:rPr>
        <w:t>、</w:t>
      </w:r>
      <w:r>
        <w:rPr>
          <w:rFonts w:ascii="Times New Roman" w:hAnsi="Times New Roman" w:cs="Times New Roman"/>
          <w:sz w:val="24"/>
          <w:szCs w:val="24"/>
        </w:rPr>
        <w:t>25</w:t>
      </w:r>
      <w:r>
        <w:rPr>
          <w:rFonts w:ascii="Times New Roman" w:hAnsi="Times New Roman" w:cs="Times New Roman"/>
          <w:sz w:val="24"/>
          <w:szCs w:val="24"/>
        </w:rPr>
        <w:t>和</w:t>
      </w:r>
      <w:r>
        <w:rPr>
          <w:rFonts w:ascii="Times New Roman" w:hAnsi="Times New Roman" w:cs="Times New Roman"/>
          <w:sz w:val="24"/>
          <w:szCs w:val="24"/>
        </w:rPr>
        <w:t>10</w:t>
      </w:r>
      <w:r>
        <w:rPr>
          <w:rFonts w:ascii="Times New Roman" w:hAnsi="Times New Roman" w:cs="Times New Roman"/>
          <w:sz w:val="24"/>
          <w:szCs w:val="24"/>
        </w:rPr>
        <w:t>倍的溶液，鲜度适宜人体口腔正常鲜味低、中、高浓度，待用。</w:t>
      </w:r>
    </w:p>
    <w:p w14:paraId="370A14ED" w14:textId="77777777" w:rsidR="00970176" w:rsidRDefault="008D6EE0">
      <w:pPr>
        <w:tabs>
          <w:tab w:val="left" w:pos="3180"/>
        </w:tabs>
        <w:spacing w:line="300" w:lineRule="auto"/>
        <w:rPr>
          <w:rFonts w:ascii="Times New Roman" w:hAnsi="Times New Roman" w:cs="Times New Roman"/>
          <w:b/>
          <w:sz w:val="24"/>
          <w:szCs w:val="24"/>
        </w:rPr>
      </w:pPr>
      <w:r>
        <w:rPr>
          <w:rFonts w:ascii="Times New Roman" w:hAnsi="Times New Roman" w:cs="Times New Roman"/>
          <w:b/>
          <w:sz w:val="24"/>
          <w:szCs w:val="24"/>
        </w:rPr>
        <w:t>电子舌分析条件</w:t>
      </w:r>
    </w:p>
    <w:p w14:paraId="18D1868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使用法国</w:t>
      </w:r>
      <w:r>
        <w:rPr>
          <w:rFonts w:ascii="Times New Roman" w:hAnsi="Times New Roman" w:cs="Times New Roman"/>
          <w:sz w:val="24"/>
          <w:szCs w:val="24"/>
        </w:rPr>
        <w:t>Alpha M.O.S</w:t>
      </w:r>
      <w:r>
        <w:rPr>
          <w:rFonts w:ascii="Times New Roman" w:hAnsi="Times New Roman" w:cs="Times New Roman"/>
          <w:sz w:val="24"/>
          <w:szCs w:val="24"/>
        </w:rPr>
        <w:t>公司</w:t>
      </w:r>
      <w:r>
        <w:rPr>
          <w:rFonts w:ascii="Times New Roman" w:hAnsi="Times New Roman" w:cs="Times New Roman"/>
          <w:sz w:val="24"/>
          <w:szCs w:val="24"/>
        </w:rPr>
        <w:t>ASTREE II</w:t>
      </w:r>
      <w:r>
        <w:rPr>
          <w:rFonts w:ascii="Times New Roman" w:hAnsi="Times New Roman" w:cs="Times New Roman"/>
          <w:sz w:val="24"/>
          <w:szCs w:val="24"/>
        </w:rPr>
        <w:t>电子舌，利用五味传感器阵列对样品进行分析。传感器阵列包括酸</w:t>
      </w:r>
      <w:r>
        <w:rPr>
          <w:rFonts w:ascii="Times New Roman" w:hAnsi="Times New Roman" w:cs="Times New Roman"/>
          <w:sz w:val="24"/>
          <w:szCs w:val="24"/>
        </w:rPr>
        <w:t>(SRS)</w:t>
      </w:r>
      <w:r>
        <w:rPr>
          <w:rFonts w:ascii="Times New Roman" w:hAnsi="Times New Roman" w:cs="Times New Roman"/>
          <w:sz w:val="24"/>
          <w:szCs w:val="24"/>
        </w:rPr>
        <w:t>、咸</w:t>
      </w:r>
      <w:r>
        <w:rPr>
          <w:rFonts w:ascii="Times New Roman" w:hAnsi="Times New Roman" w:cs="Times New Roman"/>
          <w:sz w:val="24"/>
          <w:szCs w:val="24"/>
        </w:rPr>
        <w:t>(STS)</w:t>
      </w:r>
      <w:r>
        <w:rPr>
          <w:rFonts w:ascii="Times New Roman" w:hAnsi="Times New Roman" w:cs="Times New Roman"/>
          <w:sz w:val="24"/>
          <w:szCs w:val="24"/>
        </w:rPr>
        <w:t>、甜</w:t>
      </w:r>
      <w:r>
        <w:rPr>
          <w:rFonts w:ascii="Times New Roman" w:hAnsi="Times New Roman" w:cs="Times New Roman"/>
          <w:sz w:val="24"/>
          <w:szCs w:val="24"/>
        </w:rPr>
        <w:t>(SWS)</w:t>
      </w:r>
      <w:r>
        <w:rPr>
          <w:rFonts w:ascii="Times New Roman" w:hAnsi="Times New Roman" w:cs="Times New Roman"/>
          <w:sz w:val="24"/>
          <w:szCs w:val="24"/>
        </w:rPr>
        <w:t>、鲜</w:t>
      </w:r>
      <w:r>
        <w:rPr>
          <w:rFonts w:ascii="Times New Roman" w:hAnsi="Times New Roman" w:cs="Times New Roman"/>
          <w:sz w:val="24"/>
          <w:szCs w:val="24"/>
        </w:rPr>
        <w:t>(UMS)</w:t>
      </w:r>
      <w:r>
        <w:rPr>
          <w:rFonts w:ascii="Times New Roman" w:hAnsi="Times New Roman" w:cs="Times New Roman"/>
          <w:sz w:val="24"/>
          <w:szCs w:val="24"/>
        </w:rPr>
        <w:t>、苦</w:t>
      </w:r>
      <w:r>
        <w:rPr>
          <w:rFonts w:ascii="Times New Roman" w:hAnsi="Times New Roman" w:cs="Times New Roman"/>
          <w:sz w:val="24"/>
          <w:szCs w:val="24"/>
        </w:rPr>
        <w:t>(BRS)</w:t>
      </w:r>
      <w:r>
        <w:rPr>
          <w:rFonts w:ascii="Times New Roman" w:hAnsi="Times New Roman" w:cs="Times New Roman"/>
          <w:sz w:val="24"/>
          <w:szCs w:val="24"/>
        </w:rPr>
        <w:t>、复合传感器</w:t>
      </w:r>
      <w:r>
        <w:rPr>
          <w:rFonts w:ascii="Times New Roman" w:hAnsi="Times New Roman" w:cs="Times New Roman"/>
          <w:sz w:val="24"/>
          <w:szCs w:val="24"/>
        </w:rPr>
        <w:t>1(SPS)</w:t>
      </w:r>
      <w:r>
        <w:rPr>
          <w:rFonts w:ascii="Times New Roman" w:hAnsi="Times New Roman" w:cs="Times New Roman"/>
          <w:sz w:val="24"/>
          <w:szCs w:val="24"/>
        </w:rPr>
        <w:t>、复合传感器</w:t>
      </w:r>
      <w:r>
        <w:rPr>
          <w:rFonts w:ascii="Times New Roman" w:hAnsi="Times New Roman" w:cs="Times New Roman"/>
          <w:sz w:val="24"/>
          <w:szCs w:val="24"/>
        </w:rPr>
        <w:t>2(GPS)7</w:t>
      </w:r>
      <w:r>
        <w:rPr>
          <w:rFonts w:ascii="Times New Roman" w:hAnsi="Times New Roman" w:cs="Times New Roman"/>
          <w:sz w:val="24"/>
          <w:szCs w:val="24"/>
        </w:rPr>
        <w:t>根电化学传感器和</w:t>
      </w:r>
      <w:r>
        <w:rPr>
          <w:rFonts w:ascii="Times New Roman" w:hAnsi="Times New Roman" w:cs="Times New Roman"/>
          <w:sz w:val="24"/>
          <w:szCs w:val="24"/>
        </w:rPr>
        <w:t>1</w:t>
      </w:r>
      <w:r>
        <w:rPr>
          <w:rFonts w:ascii="Times New Roman" w:hAnsi="Times New Roman" w:cs="Times New Roman"/>
          <w:sz w:val="24"/>
          <w:szCs w:val="24"/>
        </w:rPr>
        <w:t>根</w:t>
      </w:r>
      <w:r>
        <w:rPr>
          <w:rFonts w:ascii="Times New Roman" w:hAnsi="Times New Roman" w:cs="Times New Roman"/>
          <w:sz w:val="24"/>
          <w:szCs w:val="24"/>
        </w:rPr>
        <w:t xml:space="preserve">Ag/AgCl </w:t>
      </w:r>
      <w:r>
        <w:rPr>
          <w:rFonts w:ascii="Times New Roman" w:hAnsi="Times New Roman" w:cs="Times New Roman"/>
          <w:sz w:val="24"/>
          <w:szCs w:val="24"/>
        </w:rPr>
        <w:t>参比</w:t>
      </w:r>
      <w:r>
        <w:rPr>
          <w:rFonts w:ascii="Times New Roman" w:hAnsi="Times New Roman" w:cs="Times New Roman"/>
          <w:sz w:val="24"/>
          <w:szCs w:val="24"/>
        </w:rPr>
        <w:lastRenderedPageBreak/>
        <w:t>电极组成，对五种基本味道进行分析检测。</w:t>
      </w:r>
    </w:p>
    <w:p w14:paraId="3922353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为了保证检测数据的稳定性和</w:t>
      </w:r>
      <w:r>
        <w:rPr>
          <w:rFonts w:ascii="Times New Roman" w:hAnsi="Times New Roman" w:cs="Times New Roman"/>
          <w:sz w:val="24"/>
          <w:szCs w:val="24"/>
        </w:rPr>
        <w:t>准确性，保证电子舌在测试前各项参数指标达到最佳。在检测之前需要对电子舌进行活化、校准和诊断。首先进行被动活化，将盛有蒸馏水的电子舌专用烧杯放入自动进样盘的</w:t>
      </w:r>
      <w:r>
        <w:rPr>
          <w:rFonts w:ascii="Times New Roman" w:hAnsi="Times New Roman" w:cs="Times New Roman"/>
          <w:sz w:val="24"/>
          <w:szCs w:val="24"/>
        </w:rPr>
        <w:t>1</w:t>
      </w:r>
      <w:r>
        <w:rPr>
          <w:rFonts w:ascii="Times New Roman" w:hAnsi="Times New Roman" w:cs="Times New Roman"/>
          <w:sz w:val="24"/>
          <w:szCs w:val="24"/>
        </w:rPr>
        <w:t>号位，手动控制将传感器阵列浸于蒸馏水中，浸泡活化</w:t>
      </w:r>
      <w:r>
        <w:rPr>
          <w:rFonts w:ascii="Times New Roman" w:hAnsi="Times New Roman" w:cs="Times New Roman"/>
          <w:sz w:val="24"/>
          <w:szCs w:val="24"/>
        </w:rPr>
        <w:t>30 min</w:t>
      </w:r>
      <w:r>
        <w:rPr>
          <w:rFonts w:ascii="Times New Roman" w:hAnsi="Times New Roman" w:cs="Times New Roman"/>
          <w:sz w:val="24"/>
          <w:szCs w:val="24"/>
        </w:rPr>
        <w:t>；之后用</w:t>
      </w:r>
      <w:r>
        <w:rPr>
          <w:rFonts w:ascii="Times New Roman" w:hAnsi="Times New Roman" w:cs="Times New Roman"/>
          <w:sz w:val="24"/>
          <w:szCs w:val="24"/>
        </w:rPr>
        <w:t>Alpha M.O.S</w:t>
      </w:r>
      <w:r>
        <w:rPr>
          <w:rFonts w:ascii="Times New Roman" w:hAnsi="Times New Roman" w:cs="Times New Roman"/>
          <w:sz w:val="24"/>
          <w:szCs w:val="24"/>
        </w:rPr>
        <w:t>公司自带的</w:t>
      </w:r>
      <w:r>
        <w:rPr>
          <w:rFonts w:ascii="Times New Roman" w:hAnsi="Times New Roman" w:cs="Times New Roman"/>
          <w:sz w:val="24"/>
          <w:szCs w:val="24"/>
        </w:rPr>
        <w:t>0.01 mol/L</w:t>
      </w:r>
      <w:r>
        <w:rPr>
          <w:rFonts w:ascii="Times New Roman" w:hAnsi="Times New Roman" w:cs="Times New Roman"/>
          <w:sz w:val="24"/>
          <w:szCs w:val="24"/>
        </w:rPr>
        <w:t>的</w:t>
      </w:r>
      <w:r>
        <w:rPr>
          <w:rFonts w:ascii="Times New Roman" w:hAnsi="Times New Roman" w:cs="Times New Roman"/>
          <w:sz w:val="24"/>
          <w:szCs w:val="24"/>
        </w:rPr>
        <w:t>NaCl</w:t>
      </w:r>
      <w:r>
        <w:rPr>
          <w:rFonts w:ascii="Times New Roman" w:hAnsi="Times New Roman" w:cs="Times New Roman"/>
          <w:sz w:val="24"/>
          <w:szCs w:val="24"/>
        </w:rPr>
        <w:t>（氯化钠）、</w:t>
      </w:r>
      <w:r>
        <w:rPr>
          <w:rFonts w:ascii="Times New Roman" w:hAnsi="Times New Roman" w:cs="Times New Roman"/>
          <w:sz w:val="24"/>
          <w:szCs w:val="24"/>
        </w:rPr>
        <w:t>HCl</w:t>
      </w:r>
      <w:r>
        <w:rPr>
          <w:rFonts w:ascii="Times New Roman" w:hAnsi="Times New Roman" w:cs="Times New Roman"/>
          <w:sz w:val="24"/>
          <w:szCs w:val="24"/>
        </w:rPr>
        <w:t>（盐酸）和</w:t>
      </w:r>
      <w:r>
        <w:rPr>
          <w:rFonts w:ascii="Times New Roman" w:hAnsi="Times New Roman" w:cs="Times New Roman"/>
          <w:sz w:val="24"/>
          <w:szCs w:val="24"/>
        </w:rPr>
        <w:t>MSG</w:t>
      </w:r>
      <w:r>
        <w:rPr>
          <w:rFonts w:ascii="Times New Roman" w:hAnsi="Times New Roman" w:cs="Times New Roman"/>
          <w:sz w:val="24"/>
          <w:szCs w:val="24"/>
        </w:rPr>
        <w:t>（谷氨酸钠）溶液按设定的程序进行主动活化、校准和诊断。将待测样品溶液盛入电子舌专用烧杯中，采用待测样品和蒸馏水交替的方式进行检测。电子舌对样品采集的最初几次数据不稳，传感器响应值有一定程度的浮</w:t>
      </w:r>
      <w:r>
        <w:rPr>
          <w:rFonts w:ascii="Times New Roman" w:hAnsi="Times New Roman" w:cs="Times New Roman"/>
          <w:sz w:val="24"/>
          <w:szCs w:val="24"/>
        </w:rPr>
        <w:t>动。预实验结果表明，检测</w:t>
      </w:r>
      <w:r>
        <w:rPr>
          <w:rFonts w:ascii="Times New Roman" w:hAnsi="Times New Roman" w:cs="Times New Roman"/>
          <w:sz w:val="24"/>
          <w:szCs w:val="24"/>
        </w:rPr>
        <w:t xml:space="preserve">2-3 </w:t>
      </w:r>
      <w:r>
        <w:rPr>
          <w:rFonts w:ascii="Times New Roman" w:hAnsi="Times New Roman" w:cs="Times New Roman"/>
          <w:sz w:val="24"/>
          <w:szCs w:val="24"/>
        </w:rPr>
        <w:t>次后，传感器响应值相对稳定。因此，每个样品确定采集</w:t>
      </w:r>
      <w:r>
        <w:rPr>
          <w:rFonts w:ascii="Times New Roman" w:hAnsi="Times New Roman" w:cs="Times New Roman"/>
          <w:sz w:val="24"/>
          <w:szCs w:val="24"/>
        </w:rPr>
        <w:t>6</w:t>
      </w:r>
      <w:r>
        <w:rPr>
          <w:rFonts w:ascii="Times New Roman" w:hAnsi="Times New Roman" w:cs="Times New Roman"/>
          <w:sz w:val="24"/>
          <w:szCs w:val="24"/>
        </w:rPr>
        <w:t>次平行数据，取稳定后的</w:t>
      </w:r>
      <w:r>
        <w:rPr>
          <w:rFonts w:ascii="Times New Roman" w:hAnsi="Times New Roman" w:cs="Times New Roman"/>
          <w:sz w:val="24"/>
          <w:szCs w:val="24"/>
        </w:rPr>
        <w:t>3</w:t>
      </w:r>
      <w:r>
        <w:rPr>
          <w:rFonts w:ascii="Times New Roman" w:hAnsi="Times New Roman" w:cs="Times New Roman"/>
          <w:sz w:val="24"/>
          <w:szCs w:val="24"/>
        </w:rPr>
        <w:t>次实验数据。样品检测时间为</w:t>
      </w:r>
      <w:r>
        <w:rPr>
          <w:rFonts w:ascii="Times New Roman" w:hAnsi="Times New Roman" w:cs="Times New Roman"/>
          <w:sz w:val="24"/>
          <w:szCs w:val="24"/>
        </w:rPr>
        <w:t>10s</w:t>
      </w:r>
      <w:r>
        <w:rPr>
          <w:rFonts w:ascii="Times New Roman" w:hAnsi="Times New Roman" w:cs="Times New Roman"/>
          <w:sz w:val="24"/>
          <w:szCs w:val="24"/>
        </w:rPr>
        <w:t>，检测温度为室温，利用电子舌自带的数据处理软件对味觉强度数据进行采集。</w:t>
      </w:r>
    </w:p>
    <w:p w14:paraId="705F7E5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采用电子舌对不同浓度的咸味及添加鲜味物质后的咸味强度进行分析，即将杏鲍菇酶解液及其</w:t>
      </w:r>
      <w:r>
        <w:rPr>
          <w:rFonts w:ascii="Times New Roman" w:hAnsi="Times New Roman" w:cs="Times New Roman"/>
          <w:sz w:val="24"/>
          <w:szCs w:val="24"/>
        </w:rPr>
        <w:t>2</w:t>
      </w:r>
      <w:r>
        <w:rPr>
          <w:rFonts w:ascii="Times New Roman" w:hAnsi="Times New Roman" w:cs="Times New Roman"/>
          <w:sz w:val="24"/>
          <w:szCs w:val="24"/>
        </w:rPr>
        <w:t>倍、</w:t>
      </w:r>
      <w:r>
        <w:rPr>
          <w:rFonts w:ascii="Times New Roman" w:hAnsi="Times New Roman" w:cs="Times New Roman"/>
          <w:sz w:val="24"/>
          <w:szCs w:val="24"/>
        </w:rPr>
        <w:t>10</w:t>
      </w:r>
      <w:r>
        <w:rPr>
          <w:rFonts w:ascii="Times New Roman" w:hAnsi="Times New Roman" w:cs="Times New Roman"/>
          <w:sz w:val="24"/>
          <w:szCs w:val="24"/>
        </w:rPr>
        <w:t>倍稀释液，分别添加到</w:t>
      </w:r>
      <w:r>
        <w:rPr>
          <w:rFonts w:ascii="Times New Roman" w:hAnsi="Times New Roman" w:cs="Times New Roman"/>
          <w:sz w:val="24"/>
          <w:szCs w:val="24"/>
        </w:rPr>
        <w:t>0.24</w:t>
      </w:r>
      <w:r>
        <w:rPr>
          <w:rFonts w:ascii="Times New Roman" w:hAnsi="Times New Roman" w:cs="Times New Roman"/>
          <w:sz w:val="24"/>
          <w:szCs w:val="24"/>
        </w:rPr>
        <w:t>、</w:t>
      </w:r>
      <w:r>
        <w:rPr>
          <w:rFonts w:ascii="Times New Roman" w:hAnsi="Times New Roman" w:cs="Times New Roman"/>
          <w:sz w:val="24"/>
          <w:szCs w:val="24"/>
        </w:rPr>
        <w:t>0.69</w:t>
      </w:r>
      <w:r>
        <w:rPr>
          <w:rFonts w:ascii="Times New Roman" w:hAnsi="Times New Roman" w:cs="Times New Roman"/>
          <w:sz w:val="24"/>
          <w:szCs w:val="24"/>
        </w:rPr>
        <w:t>和</w:t>
      </w:r>
      <w:r>
        <w:rPr>
          <w:rFonts w:ascii="Times New Roman" w:hAnsi="Times New Roman" w:cs="Times New Roman"/>
          <w:sz w:val="24"/>
          <w:szCs w:val="24"/>
        </w:rPr>
        <w:t>2.00g/L</w:t>
      </w:r>
      <w:r>
        <w:rPr>
          <w:rFonts w:ascii="Times New Roman" w:hAnsi="Times New Roman" w:cs="Times New Roman"/>
          <w:sz w:val="24"/>
          <w:szCs w:val="24"/>
        </w:rPr>
        <w:t>的氯化钠溶液中，进行电子舌检测。</w:t>
      </w:r>
    </w:p>
    <w:p w14:paraId="1A7E3B1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color w:val="FF0000"/>
          <w:sz w:val="24"/>
          <w:szCs w:val="24"/>
        </w:rPr>
      </w:pPr>
      <w:r>
        <w:rPr>
          <w:rFonts w:ascii="Times New Roman" w:hAnsi="Times New Roman" w:cs="Times New Roman"/>
          <w:sz w:val="24"/>
          <w:szCs w:val="24"/>
        </w:rPr>
        <w:t>利用电子舌对不同浓度的咸味及添加低鲜味物质后的咸味强度进行分析。实验结果见表</w:t>
      </w:r>
      <w:r>
        <w:rPr>
          <w:rFonts w:ascii="Times New Roman" w:hAnsi="Times New Roman" w:cs="Times New Roman"/>
          <w:sz w:val="24"/>
          <w:szCs w:val="24"/>
        </w:rPr>
        <w:t>7.5</w:t>
      </w:r>
      <w:r>
        <w:rPr>
          <w:rFonts w:ascii="Times New Roman" w:hAnsi="Times New Roman" w:cs="Times New Roman"/>
          <w:sz w:val="24"/>
          <w:szCs w:val="24"/>
        </w:rPr>
        <w:t>和图</w:t>
      </w:r>
      <w:r>
        <w:rPr>
          <w:rFonts w:ascii="Times New Roman" w:hAnsi="Times New Roman" w:cs="Times New Roman"/>
          <w:sz w:val="24"/>
          <w:szCs w:val="24"/>
        </w:rPr>
        <w:t>7.5</w:t>
      </w:r>
      <w:r>
        <w:rPr>
          <w:rFonts w:ascii="Times New Roman" w:hAnsi="Times New Roman" w:cs="Times New Roman"/>
          <w:sz w:val="24"/>
          <w:szCs w:val="24"/>
        </w:rPr>
        <w:t>。</w:t>
      </w:r>
    </w:p>
    <w:p w14:paraId="77AD2ABB"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7.5  </w:t>
      </w:r>
      <w:r>
        <w:rPr>
          <w:rFonts w:ascii="Times New Roman" w:hAnsi="Times New Roman" w:cs="Times New Roman"/>
          <w:b/>
          <w:szCs w:val="21"/>
        </w:rPr>
        <w:t>低浓度鲜味对</w:t>
      </w:r>
      <w:r>
        <w:rPr>
          <w:rFonts w:ascii="Times New Roman" w:hAnsi="Times New Roman" w:cs="Times New Roman"/>
          <w:b/>
          <w:szCs w:val="21"/>
        </w:rPr>
        <w:t>咸味强度的影响</w:t>
      </w:r>
    </w:p>
    <w:p w14:paraId="494D382D" w14:textId="77777777" w:rsidR="00970176" w:rsidRDefault="00970176">
      <w:pPr>
        <w:spacing w:line="300" w:lineRule="auto"/>
        <w:jc w:val="center"/>
        <w:rPr>
          <w:rFonts w:ascii="Times New Roman" w:hAnsi="Times New Roman" w:cs="Times New Roman"/>
          <w:b/>
          <w:szCs w:val="21"/>
        </w:rPr>
      </w:pPr>
    </w:p>
    <w:tbl>
      <w:tblPr>
        <w:tblW w:w="7675" w:type="dxa"/>
        <w:jc w:val="center"/>
        <w:tblBorders>
          <w:top w:val="single" w:sz="12" w:space="0" w:color="auto"/>
          <w:bottom w:val="single" w:sz="12" w:space="0" w:color="auto"/>
        </w:tblBorders>
        <w:tblLayout w:type="fixed"/>
        <w:tblLook w:val="04A0" w:firstRow="1" w:lastRow="0" w:firstColumn="1" w:lastColumn="0" w:noHBand="0" w:noVBand="1"/>
        <w:tblPrChange w:id="1651" w:author="Administrator" w:date="2019-12-31T13:44:00Z">
          <w:tblPr>
            <w:tblW w:w="0" w:type="auto"/>
            <w:jc w:val="center"/>
            <w:tblBorders>
              <w:top w:val="single" w:sz="12" w:space="0" w:color="auto"/>
              <w:bottom w:val="single" w:sz="12" w:space="0" w:color="auto"/>
            </w:tblBorders>
            <w:tblLayout w:type="fixed"/>
            <w:tblLook w:val="04A0" w:firstRow="1" w:lastRow="0" w:firstColumn="1" w:lastColumn="0" w:noHBand="0" w:noVBand="1"/>
          </w:tblPr>
        </w:tblPrChange>
      </w:tblPr>
      <w:tblGrid>
        <w:gridCol w:w="2988"/>
        <w:gridCol w:w="1701"/>
        <w:gridCol w:w="1417"/>
        <w:gridCol w:w="1569"/>
        <w:tblGridChange w:id="1652">
          <w:tblGrid>
            <w:gridCol w:w="108"/>
            <w:gridCol w:w="2880"/>
            <w:gridCol w:w="108"/>
            <w:gridCol w:w="1701"/>
            <w:gridCol w:w="1417"/>
            <w:gridCol w:w="1461"/>
            <w:gridCol w:w="108"/>
          </w:tblGrid>
        </w:tblGridChange>
      </w:tblGrid>
      <w:tr w:rsidR="00970176" w14:paraId="7117B714" w14:textId="77777777" w:rsidTr="00970176">
        <w:trPr>
          <w:jc w:val="center"/>
          <w:trPrChange w:id="1653" w:author="Administrator" w:date="2019-12-31T13:44:00Z">
            <w:trPr>
              <w:gridAfter w:val="0"/>
              <w:jc w:val="center"/>
            </w:trPr>
          </w:trPrChange>
        </w:trPr>
        <w:tc>
          <w:tcPr>
            <w:tcW w:w="2988" w:type="dxa"/>
            <w:vMerge w:val="restart"/>
            <w:tcPrChange w:id="1654" w:author="Administrator" w:date="2019-12-31T13:44:00Z">
              <w:tcPr>
                <w:tcW w:w="2988" w:type="dxa"/>
                <w:gridSpan w:val="2"/>
                <w:vMerge w:val="restart"/>
              </w:tcPr>
            </w:tcPrChange>
          </w:tcPr>
          <w:p w14:paraId="3270F41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酶解稀释液鲜味强度</w:t>
            </w:r>
          </w:p>
          <w:p w14:paraId="3250AC63"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MSGg/L</w:t>
            </w:r>
          </w:p>
        </w:tc>
        <w:tc>
          <w:tcPr>
            <w:tcW w:w="4687" w:type="dxa"/>
            <w:gridSpan w:val="3"/>
            <w:tcBorders>
              <w:bottom w:val="single" w:sz="4" w:space="0" w:color="auto"/>
            </w:tcBorders>
            <w:tcPrChange w:id="1655" w:author="Administrator" w:date="2019-12-31T13:44:00Z">
              <w:tcPr>
                <w:tcW w:w="4687" w:type="dxa"/>
                <w:gridSpan w:val="4"/>
                <w:tcBorders>
                  <w:bottom w:val="single" w:sz="4" w:space="0" w:color="auto"/>
                </w:tcBorders>
              </w:tcPr>
            </w:tcPrChange>
          </w:tcPr>
          <w:p w14:paraId="5BF214E0"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氯化钠</w:t>
            </w:r>
            <w:r>
              <w:rPr>
                <w:rFonts w:ascii="Times New Roman" w:hAnsi="Times New Roman" w:cs="Times New Roman"/>
                <w:szCs w:val="21"/>
              </w:rPr>
              <w:t>/g/L</w:t>
            </w:r>
          </w:p>
        </w:tc>
      </w:tr>
      <w:tr w:rsidR="00970176" w14:paraId="3895504D" w14:textId="77777777">
        <w:trPr>
          <w:jc w:val="center"/>
        </w:trPr>
        <w:tc>
          <w:tcPr>
            <w:tcW w:w="2988" w:type="dxa"/>
            <w:vMerge/>
            <w:tcBorders>
              <w:bottom w:val="single" w:sz="4" w:space="0" w:color="auto"/>
            </w:tcBorders>
          </w:tcPr>
          <w:p w14:paraId="35D77513" w14:textId="77777777" w:rsidR="00970176" w:rsidRDefault="00970176">
            <w:pPr>
              <w:tabs>
                <w:tab w:val="left" w:pos="3180"/>
              </w:tabs>
              <w:spacing w:line="300" w:lineRule="auto"/>
              <w:ind w:firstLineChars="200" w:firstLine="420"/>
              <w:rPr>
                <w:rFonts w:ascii="Times New Roman" w:hAnsi="Times New Roman" w:cs="Times New Roman"/>
                <w:szCs w:val="24"/>
              </w:rPr>
            </w:pPr>
          </w:p>
        </w:tc>
        <w:tc>
          <w:tcPr>
            <w:tcW w:w="1701" w:type="dxa"/>
            <w:tcBorders>
              <w:top w:val="single" w:sz="4" w:space="0" w:color="auto"/>
              <w:bottom w:val="single" w:sz="4" w:space="0" w:color="auto"/>
            </w:tcBorders>
          </w:tcPr>
          <w:p w14:paraId="25B328A7"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0.24</w:t>
            </w:r>
          </w:p>
        </w:tc>
        <w:tc>
          <w:tcPr>
            <w:tcW w:w="1417" w:type="dxa"/>
            <w:tcBorders>
              <w:top w:val="single" w:sz="4" w:space="0" w:color="auto"/>
              <w:bottom w:val="single" w:sz="4" w:space="0" w:color="auto"/>
            </w:tcBorders>
          </w:tcPr>
          <w:p w14:paraId="652B64D5"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0.69</w:t>
            </w:r>
          </w:p>
        </w:tc>
        <w:tc>
          <w:tcPr>
            <w:tcW w:w="1569" w:type="dxa"/>
            <w:tcBorders>
              <w:top w:val="single" w:sz="4" w:space="0" w:color="auto"/>
              <w:bottom w:val="single" w:sz="4" w:space="0" w:color="auto"/>
            </w:tcBorders>
          </w:tcPr>
          <w:p w14:paraId="4CC83B3C"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2.00</w:t>
            </w:r>
          </w:p>
        </w:tc>
      </w:tr>
      <w:tr w:rsidR="00970176" w14:paraId="40C2A4B5" w14:textId="77777777">
        <w:trPr>
          <w:jc w:val="center"/>
        </w:trPr>
        <w:tc>
          <w:tcPr>
            <w:tcW w:w="2988" w:type="dxa"/>
            <w:tcBorders>
              <w:top w:val="single" w:sz="4" w:space="0" w:color="auto"/>
            </w:tcBorders>
            <w:vAlign w:val="center"/>
          </w:tcPr>
          <w:p w14:paraId="53367C34"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0.08</w:t>
            </w:r>
          </w:p>
        </w:tc>
        <w:tc>
          <w:tcPr>
            <w:tcW w:w="1701" w:type="dxa"/>
            <w:tcBorders>
              <w:top w:val="single" w:sz="4" w:space="0" w:color="auto"/>
            </w:tcBorders>
            <w:vAlign w:val="center"/>
          </w:tcPr>
          <w:p w14:paraId="6C47B5BF" w14:textId="77777777" w:rsidR="00970176" w:rsidRDefault="008D6EE0">
            <w:pPr>
              <w:tabs>
                <w:tab w:val="left" w:pos="3180"/>
              </w:tabs>
              <w:spacing w:line="300" w:lineRule="auto"/>
              <w:ind w:firstLineChars="200" w:firstLine="420"/>
              <w:jc w:val="center"/>
              <w:rPr>
                <w:rFonts w:ascii="Times New Roman" w:hAnsi="Times New Roman" w:cs="Times New Roman"/>
                <w:szCs w:val="24"/>
              </w:rPr>
            </w:pPr>
            <w:r>
              <w:rPr>
                <w:rFonts w:ascii="Times New Roman" w:hAnsi="Times New Roman" w:cs="Times New Roman"/>
                <w:szCs w:val="21"/>
              </w:rPr>
              <w:t>↑</w:t>
            </w:r>
          </w:p>
        </w:tc>
        <w:tc>
          <w:tcPr>
            <w:tcW w:w="1417" w:type="dxa"/>
            <w:tcBorders>
              <w:top w:val="single" w:sz="4" w:space="0" w:color="auto"/>
            </w:tcBorders>
            <w:vAlign w:val="center"/>
          </w:tcPr>
          <w:p w14:paraId="16145EF2" w14:textId="77777777" w:rsidR="00970176" w:rsidRDefault="008D6EE0">
            <w:pPr>
              <w:tabs>
                <w:tab w:val="left" w:pos="3180"/>
              </w:tabs>
              <w:spacing w:line="300" w:lineRule="auto"/>
              <w:ind w:firstLineChars="200" w:firstLine="420"/>
              <w:jc w:val="center"/>
              <w:rPr>
                <w:rFonts w:ascii="Times New Roman" w:hAnsi="Times New Roman" w:cs="Times New Roman"/>
                <w:szCs w:val="24"/>
              </w:rPr>
            </w:pPr>
            <w:r>
              <w:rPr>
                <w:rFonts w:ascii="Times New Roman" w:hAnsi="Times New Roman" w:cs="Times New Roman"/>
                <w:szCs w:val="24"/>
              </w:rPr>
              <w:t>↑</w:t>
            </w:r>
          </w:p>
        </w:tc>
        <w:tc>
          <w:tcPr>
            <w:tcW w:w="1569" w:type="dxa"/>
            <w:tcBorders>
              <w:top w:val="single" w:sz="4" w:space="0" w:color="auto"/>
            </w:tcBorders>
            <w:vAlign w:val="center"/>
          </w:tcPr>
          <w:p w14:paraId="268B1573" w14:textId="77777777" w:rsidR="00970176" w:rsidRDefault="008D6EE0">
            <w:pPr>
              <w:tabs>
                <w:tab w:val="left" w:pos="3180"/>
              </w:tabs>
              <w:spacing w:line="300" w:lineRule="auto"/>
              <w:ind w:firstLineChars="200" w:firstLine="420"/>
              <w:jc w:val="center"/>
              <w:rPr>
                <w:rFonts w:ascii="Times New Roman" w:hAnsi="Times New Roman" w:cs="Times New Roman"/>
                <w:szCs w:val="24"/>
              </w:rPr>
            </w:pPr>
            <w:r>
              <w:rPr>
                <w:rFonts w:ascii="Times New Roman" w:hAnsi="Times New Roman" w:cs="Times New Roman"/>
                <w:szCs w:val="24"/>
              </w:rPr>
              <w:t>↑</w:t>
            </w:r>
          </w:p>
        </w:tc>
      </w:tr>
    </w:tbl>
    <w:p w14:paraId="06359BFC"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rPr>
        <w:object w:dxaOrig="5384" w:dyaOrig="4157" w14:anchorId="12EDD8C3">
          <v:shape id="_x0000_i1043" type="#_x0000_t75" style="width:269.25pt;height:207.75pt" o:ole="">
            <v:imagedata r:id="rId130" o:title="" croptop="4201f" cropbottom="2857f" cropleft="5407f" cropright="5951f"/>
          </v:shape>
          <o:OLEObject Type="Embed" ProgID="Origin50.Graph" ShapeID="_x0000_i1043" DrawAspect="Content" ObjectID="_1639647259" r:id="rId131"/>
        </w:object>
      </w:r>
    </w:p>
    <w:p w14:paraId="52CE23DA"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图</w:t>
      </w:r>
      <w:r>
        <w:rPr>
          <w:rFonts w:ascii="Times New Roman" w:hAnsi="Times New Roman" w:cs="Times New Roman"/>
          <w:b/>
          <w:szCs w:val="21"/>
        </w:rPr>
        <w:t xml:space="preserve">7.5  </w:t>
      </w:r>
      <w:r>
        <w:rPr>
          <w:rFonts w:ascii="Times New Roman" w:hAnsi="Times New Roman" w:cs="Times New Roman"/>
          <w:b/>
          <w:szCs w:val="21"/>
        </w:rPr>
        <w:t>低浓度鲜味对咸味强度的影响</w:t>
      </w:r>
    </w:p>
    <w:p w14:paraId="49423DFB" w14:textId="77777777" w:rsidR="00970176" w:rsidRDefault="008D6EE0">
      <w:pPr>
        <w:spacing w:before="100" w:beforeAutospacing="1" w:after="100" w:afterAutospacing="1" w:line="360" w:lineRule="auto"/>
        <w:ind w:firstLineChars="200" w:firstLine="420"/>
        <w:jc w:val="left"/>
        <w:rPr>
          <w:rFonts w:ascii="Times New Roman" w:hAnsi="Times New Roman" w:cs="Times New Roman"/>
          <w:sz w:val="24"/>
          <w:szCs w:val="24"/>
        </w:rPr>
      </w:pPr>
      <w:r>
        <w:rPr>
          <w:rFonts w:ascii="Times New Roman" w:hAnsi="Times New Roman" w:cs="Times New Roman"/>
          <w:i/>
          <w:color w:val="000000"/>
          <w:szCs w:val="21"/>
        </w:rPr>
        <w:t xml:space="preserve">    </w:t>
      </w:r>
      <w:r>
        <w:rPr>
          <w:rFonts w:ascii="Times New Roman" w:hAnsi="Times New Roman" w:cs="Times New Roman"/>
          <w:sz w:val="24"/>
          <w:szCs w:val="24"/>
        </w:rPr>
        <w:t>从上表</w:t>
      </w:r>
      <w:r>
        <w:rPr>
          <w:rFonts w:ascii="Times New Roman" w:hAnsi="Times New Roman" w:cs="Times New Roman"/>
          <w:sz w:val="24"/>
          <w:szCs w:val="24"/>
        </w:rPr>
        <w:t>7.5</w:t>
      </w:r>
      <w:r>
        <w:rPr>
          <w:rFonts w:ascii="Times New Roman" w:hAnsi="Times New Roman" w:cs="Times New Roman"/>
          <w:sz w:val="24"/>
          <w:szCs w:val="24"/>
        </w:rPr>
        <w:t>和图</w:t>
      </w:r>
      <w:r>
        <w:rPr>
          <w:rFonts w:ascii="Times New Roman" w:hAnsi="Times New Roman" w:cs="Times New Roman"/>
          <w:sz w:val="24"/>
          <w:szCs w:val="24"/>
        </w:rPr>
        <w:t>7.5</w:t>
      </w:r>
      <w:r>
        <w:rPr>
          <w:rFonts w:ascii="Times New Roman" w:hAnsi="Times New Roman" w:cs="Times New Roman"/>
          <w:sz w:val="24"/>
          <w:szCs w:val="24"/>
        </w:rPr>
        <w:t>中可以看出，向不同浓度的咸味溶液中添加低浓度的鲜味物质，可以使原来的咸味强度增强，随着咸味浓度的增大，增大的幅度依次降低，即在向低浓度的咸味溶液中添加低鲜味的杏鲍菇酶解液，溶液的咸味强度明显增强，而向高浓度的咸味溶液中添加低鲜度的杏鲍菇酶解液，溶液的咸味强度提高，但是提高的程度不大。</w:t>
      </w:r>
    </w:p>
    <w:p w14:paraId="0D50B39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利用电子舌对不同浓度的咸味及添加中鲜味物质后的咸味强度进行分析。实验结果见表</w:t>
      </w:r>
      <w:r>
        <w:rPr>
          <w:rFonts w:ascii="Times New Roman" w:hAnsi="Times New Roman" w:cs="Times New Roman"/>
          <w:sz w:val="24"/>
          <w:szCs w:val="24"/>
        </w:rPr>
        <w:t>7.6</w:t>
      </w:r>
      <w:r>
        <w:rPr>
          <w:rFonts w:ascii="Times New Roman" w:hAnsi="Times New Roman" w:cs="Times New Roman"/>
          <w:sz w:val="24"/>
          <w:szCs w:val="24"/>
        </w:rPr>
        <w:t>和图</w:t>
      </w:r>
      <w:r>
        <w:rPr>
          <w:rFonts w:ascii="Times New Roman" w:hAnsi="Times New Roman" w:cs="Times New Roman"/>
          <w:sz w:val="24"/>
          <w:szCs w:val="24"/>
        </w:rPr>
        <w:t>7.6</w:t>
      </w:r>
      <w:r>
        <w:rPr>
          <w:rFonts w:ascii="Times New Roman" w:hAnsi="Times New Roman" w:cs="Times New Roman"/>
          <w:sz w:val="24"/>
          <w:szCs w:val="24"/>
        </w:rPr>
        <w:t>。</w:t>
      </w:r>
    </w:p>
    <w:p w14:paraId="6C061618"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7.6  </w:t>
      </w:r>
      <w:r>
        <w:rPr>
          <w:rFonts w:ascii="Times New Roman" w:hAnsi="Times New Roman" w:cs="Times New Roman"/>
          <w:b/>
          <w:szCs w:val="21"/>
        </w:rPr>
        <w:t>中浓度鲜味对咸味强度的影响</w:t>
      </w:r>
    </w:p>
    <w:p w14:paraId="408A950C" w14:textId="77777777" w:rsidR="00970176" w:rsidRDefault="00970176">
      <w:pPr>
        <w:spacing w:line="300" w:lineRule="auto"/>
        <w:jc w:val="center"/>
        <w:rPr>
          <w:rFonts w:ascii="Times New Roman" w:hAnsi="Times New Roman" w:cs="Times New Roman"/>
          <w:b/>
          <w:szCs w:val="21"/>
        </w:rPr>
      </w:pPr>
    </w:p>
    <w:tbl>
      <w:tblPr>
        <w:tblW w:w="7741" w:type="dxa"/>
        <w:jc w:val="center"/>
        <w:tblBorders>
          <w:top w:val="single" w:sz="12" w:space="0" w:color="auto"/>
          <w:bottom w:val="single" w:sz="12" w:space="0" w:color="auto"/>
        </w:tblBorders>
        <w:tblLayout w:type="fixed"/>
        <w:tblLook w:val="04A0" w:firstRow="1" w:lastRow="0" w:firstColumn="1" w:lastColumn="0" w:noHBand="0" w:noVBand="1"/>
        <w:tblPrChange w:id="1656" w:author="Administrator" w:date="2019-12-31T13:44:00Z">
          <w:tblPr>
            <w:tblW w:w="0" w:type="auto"/>
            <w:jc w:val="center"/>
            <w:tblBorders>
              <w:top w:val="single" w:sz="12" w:space="0" w:color="auto"/>
              <w:bottom w:val="single" w:sz="12" w:space="0" w:color="auto"/>
            </w:tblBorders>
            <w:tblLayout w:type="fixed"/>
            <w:tblLook w:val="04A0" w:firstRow="1" w:lastRow="0" w:firstColumn="1" w:lastColumn="0" w:noHBand="0" w:noVBand="1"/>
          </w:tblPr>
        </w:tblPrChange>
      </w:tblPr>
      <w:tblGrid>
        <w:gridCol w:w="2596"/>
        <w:gridCol w:w="1368"/>
        <w:gridCol w:w="1792"/>
        <w:gridCol w:w="1985"/>
        <w:tblGridChange w:id="1657">
          <w:tblGrid>
            <w:gridCol w:w="108"/>
            <w:gridCol w:w="2488"/>
            <w:gridCol w:w="108"/>
            <w:gridCol w:w="1368"/>
            <w:gridCol w:w="1792"/>
            <w:gridCol w:w="1877"/>
            <w:gridCol w:w="108"/>
          </w:tblGrid>
        </w:tblGridChange>
      </w:tblGrid>
      <w:tr w:rsidR="00970176" w14:paraId="6896118C" w14:textId="77777777" w:rsidTr="00970176">
        <w:trPr>
          <w:jc w:val="center"/>
          <w:trPrChange w:id="1658" w:author="Administrator" w:date="2019-12-31T13:44:00Z">
            <w:trPr>
              <w:gridAfter w:val="0"/>
              <w:jc w:val="center"/>
            </w:trPr>
          </w:trPrChange>
        </w:trPr>
        <w:tc>
          <w:tcPr>
            <w:tcW w:w="2596" w:type="dxa"/>
            <w:vMerge w:val="restart"/>
            <w:tcPrChange w:id="1659" w:author="Administrator" w:date="2019-12-31T13:44:00Z">
              <w:tcPr>
                <w:tcW w:w="2596" w:type="dxa"/>
                <w:gridSpan w:val="2"/>
                <w:vMerge w:val="restart"/>
              </w:tcPr>
            </w:tcPrChange>
          </w:tcPr>
          <w:p w14:paraId="1F84D0C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酶解稀释液鲜味强度</w:t>
            </w:r>
          </w:p>
          <w:p w14:paraId="454AB0A5"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szCs w:val="21"/>
              </w:rPr>
              <w:t>MSGg/L</w:t>
            </w:r>
          </w:p>
        </w:tc>
        <w:tc>
          <w:tcPr>
            <w:tcW w:w="5145" w:type="dxa"/>
            <w:gridSpan w:val="3"/>
            <w:tcBorders>
              <w:bottom w:val="single" w:sz="4" w:space="0" w:color="auto"/>
            </w:tcBorders>
            <w:tcPrChange w:id="1660" w:author="Administrator" w:date="2019-12-31T13:44:00Z">
              <w:tcPr>
                <w:tcW w:w="5145" w:type="dxa"/>
                <w:gridSpan w:val="4"/>
                <w:tcBorders>
                  <w:bottom w:val="single" w:sz="4" w:space="0" w:color="auto"/>
                </w:tcBorders>
              </w:tcPr>
            </w:tcPrChange>
          </w:tcPr>
          <w:p w14:paraId="5D678CEC"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szCs w:val="21"/>
              </w:rPr>
              <w:t>氯化钠</w:t>
            </w:r>
            <w:r>
              <w:rPr>
                <w:rFonts w:ascii="Times New Roman" w:hAnsi="Times New Roman" w:cs="Times New Roman"/>
                <w:szCs w:val="21"/>
              </w:rPr>
              <w:t>/g/L</w:t>
            </w:r>
          </w:p>
        </w:tc>
      </w:tr>
      <w:tr w:rsidR="00970176" w14:paraId="64CCF99E" w14:textId="77777777">
        <w:trPr>
          <w:jc w:val="center"/>
        </w:trPr>
        <w:tc>
          <w:tcPr>
            <w:tcW w:w="2596" w:type="dxa"/>
            <w:vMerge/>
            <w:tcBorders>
              <w:bottom w:val="single" w:sz="4" w:space="0" w:color="auto"/>
            </w:tcBorders>
          </w:tcPr>
          <w:p w14:paraId="602C2390" w14:textId="77777777" w:rsidR="00970176" w:rsidRDefault="00970176">
            <w:pPr>
              <w:tabs>
                <w:tab w:val="left" w:pos="3180"/>
              </w:tabs>
              <w:spacing w:line="300" w:lineRule="auto"/>
              <w:ind w:firstLineChars="200" w:firstLine="480"/>
              <w:jc w:val="center"/>
              <w:rPr>
                <w:rFonts w:ascii="Times New Roman" w:hAnsi="Times New Roman" w:cs="Times New Roman"/>
                <w:sz w:val="24"/>
                <w:szCs w:val="24"/>
              </w:rPr>
            </w:pPr>
          </w:p>
        </w:tc>
        <w:tc>
          <w:tcPr>
            <w:tcW w:w="1368" w:type="dxa"/>
            <w:tcBorders>
              <w:top w:val="single" w:sz="4" w:space="0" w:color="auto"/>
              <w:bottom w:val="single" w:sz="4" w:space="0" w:color="auto"/>
            </w:tcBorders>
          </w:tcPr>
          <w:p w14:paraId="185D473F"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0.24</w:t>
            </w:r>
          </w:p>
        </w:tc>
        <w:tc>
          <w:tcPr>
            <w:tcW w:w="1792" w:type="dxa"/>
            <w:tcBorders>
              <w:top w:val="single" w:sz="4" w:space="0" w:color="auto"/>
              <w:bottom w:val="single" w:sz="4" w:space="0" w:color="auto"/>
            </w:tcBorders>
          </w:tcPr>
          <w:p w14:paraId="4D82FFFF"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0.69</w:t>
            </w:r>
          </w:p>
        </w:tc>
        <w:tc>
          <w:tcPr>
            <w:tcW w:w="1985" w:type="dxa"/>
            <w:tcBorders>
              <w:top w:val="single" w:sz="4" w:space="0" w:color="auto"/>
              <w:bottom w:val="single" w:sz="4" w:space="0" w:color="auto"/>
            </w:tcBorders>
          </w:tcPr>
          <w:p w14:paraId="35A3B7BF"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2.00</w:t>
            </w:r>
          </w:p>
        </w:tc>
      </w:tr>
      <w:tr w:rsidR="00970176" w14:paraId="48A377F7" w14:textId="77777777">
        <w:trPr>
          <w:jc w:val="center"/>
        </w:trPr>
        <w:tc>
          <w:tcPr>
            <w:tcW w:w="2596" w:type="dxa"/>
            <w:tcBorders>
              <w:top w:val="single" w:sz="4" w:space="0" w:color="auto"/>
            </w:tcBorders>
          </w:tcPr>
          <w:p w14:paraId="26911D6F"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0.34</w:t>
            </w:r>
          </w:p>
        </w:tc>
        <w:tc>
          <w:tcPr>
            <w:tcW w:w="1368" w:type="dxa"/>
            <w:tcBorders>
              <w:top w:val="single" w:sz="4" w:space="0" w:color="auto"/>
            </w:tcBorders>
          </w:tcPr>
          <w:p w14:paraId="2822E88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c>
          <w:tcPr>
            <w:tcW w:w="1792" w:type="dxa"/>
            <w:tcBorders>
              <w:top w:val="single" w:sz="4" w:space="0" w:color="auto"/>
            </w:tcBorders>
          </w:tcPr>
          <w:p w14:paraId="5E3FDF55"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c>
          <w:tcPr>
            <w:tcW w:w="1985" w:type="dxa"/>
            <w:tcBorders>
              <w:top w:val="single" w:sz="4" w:space="0" w:color="auto"/>
            </w:tcBorders>
          </w:tcPr>
          <w:p w14:paraId="53679A9E"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r>
    </w:tbl>
    <w:p w14:paraId="423E0D08"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rPr>
        <w:object w:dxaOrig="6198" w:dyaOrig="4883" w14:anchorId="029BAC95">
          <v:shape id="_x0000_i1044" type="#_x0000_t75" style="width:309.75pt;height:244.5pt" o:ole="">
            <v:imagedata r:id="rId132" o:title="" croptop="4514f" cropbottom="2401f" cropleft="5294f" cropright="7030f"/>
          </v:shape>
          <o:OLEObject Type="Embed" ProgID="Origin50.Graph" ShapeID="_x0000_i1044" DrawAspect="Content" ObjectID="_1639647260" r:id="rId133"/>
        </w:object>
      </w:r>
    </w:p>
    <w:p w14:paraId="762F3939"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图</w:t>
      </w:r>
      <w:r>
        <w:rPr>
          <w:rFonts w:ascii="Times New Roman" w:hAnsi="Times New Roman" w:cs="Times New Roman"/>
          <w:b/>
          <w:szCs w:val="21"/>
        </w:rPr>
        <w:t xml:space="preserve">7.6  </w:t>
      </w:r>
      <w:r>
        <w:rPr>
          <w:rFonts w:ascii="Times New Roman" w:hAnsi="Times New Roman" w:cs="Times New Roman"/>
          <w:b/>
          <w:szCs w:val="21"/>
        </w:rPr>
        <w:t>中浓度鲜味对咸味强度的影响</w:t>
      </w:r>
    </w:p>
    <w:p w14:paraId="0CB3426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从上表</w:t>
      </w:r>
      <w:r>
        <w:rPr>
          <w:rFonts w:ascii="Times New Roman" w:hAnsi="Times New Roman" w:cs="Times New Roman"/>
          <w:sz w:val="24"/>
          <w:szCs w:val="24"/>
        </w:rPr>
        <w:t>7.6</w:t>
      </w:r>
      <w:r>
        <w:rPr>
          <w:rFonts w:ascii="Times New Roman" w:hAnsi="Times New Roman" w:cs="Times New Roman"/>
          <w:sz w:val="24"/>
          <w:szCs w:val="24"/>
        </w:rPr>
        <w:t>和图</w:t>
      </w:r>
      <w:r>
        <w:rPr>
          <w:rFonts w:ascii="Times New Roman" w:hAnsi="Times New Roman" w:cs="Times New Roman"/>
          <w:sz w:val="24"/>
          <w:szCs w:val="24"/>
        </w:rPr>
        <w:t>7.6</w:t>
      </w:r>
      <w:r>
        <w:rPr>
          <w:rFonts w:ascii="Times New Roman" w:hAnsi="Times New Roman" w:cs="Times New Roman"/>
          <w:sz w:val="24"/>
          <w:szCs w:val="24"/>
        </w:rPr>
        <w:t>中可以看出，向低浓度的咸味溶液中添加中浓度的鲜味物质，咸味强度降低，向中、高浓度的咸味溶液中添加中浓度的鲜味物质，咸味强度都增强，但中浓度的咸味溶液随着鲜味物质的加入其增强的程度高于高浓度的咸味溶液，向高浓度咸味溶液中加入中浓度的鲜味物质时，溶液咸味强度稍有增加，可是增大的程度不大。</w:t>
      </w:r>
    </w:p>
    <w:p w14:paraId="54067B0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利用电子舌对不同浓度的咸味及添加高鲜味物质后的咸味强度进行分析。实验结果见表</w:t>
      </w:r>
      <w:r>
        <w:rPr>
          <w:rFonts w:ascii="Times New Roman" w:hAnsi="Times New Roman" w:cs="Times New Roman"/>
          <w:sz w:val="24"/>
          <w:szCs w:val="24"/>
        </w:rPr>
        <w:t>7.7</w:t>
      </w:r>
      <w:r>
        <w:rPr>
          <w:rFonts w:ascii="Times New Roman" w:hAnsi="Times New Roman" w:cs="Times New Roman"/>
          <w:sz w:val="24"/>
          <w:szCs w:val="24"/>
        </w:rPr>
        <w:t>和图</w:t>
      </w:r>
      <w:r>
        <w:rPr>
          <w:rFonts w:ascii="Times New Roman" w:hAnsi="Times New Roman" w:cs="Times New Roman"/>
          <w:sz w:val="24"/>
          <w:szCs w:val="24"/>
        </w:rPr>
        <w:t>7.7</w:t>
      </w:r>
      <w:r>
        <w:rPr>
          <w:rFonts w:ascii="Times New Roman" w:hAnsi="Times New Roman" w:cs="Times New Roman"/>
          <w:sz w:val="24"/>
          <w:szCs w:val="24"/>
        </w:rPr>
        <w:t>。</w:t>
      </w:r>
    </w:p>
    <w:p w14:paraId="17AB6636"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7.7  </w:t>
      </w:r>
      <w:r>
        <w:rPr>
          <w:rFonts w:ascii="Times New Roman" w:hAnsi="Times New Roman" w:cs="Times New Roman"/>
          <w:b/>
          <w:szCs w:val="21"/>
        </w:rPr>
        <w:t>高浓度鲜味对咸味强度的影响</w:t>
      </w:r>
    </w:p>
    <w:p w14:paraId="257CD9D8" w14:textId="77777777" w:rsidR="00970176" w:rsidRDefault="00970176">
      <w:pPr>
        <w:spacing w:line="300" w:lineRule="auto"/>
        <w:jc w:val="center"/>
        <w:rPr>
          <w:rFonts w:ascii="Times New Roman" w:hAnsi="Times New Roman" w:cs="Times New Roman"/>
          <w:b/>
          <w:szCs w:val="21"/>
        </w:rPr>
      </w:pPr>
    </w:p>
    <w:tbl>
      <w:tblPr>
        <w:tblW w:w="7741" w:type="dxa"/>
        <w:jc w:val="center"/>
        <w:tblBorders>
          <w:top w:val="single" w:sz="12" w:space="0" w:color="auto"/>
          <w:bottom w:val="single" w:sz="12" w:space="0" w:color="auto"/>
        </w:tblBorders>
        <w:tblLayout w:type="fixed"/>
        <w:tblLook w:val="04A0" w:firstRow="1" w:lastRow="0" w:firstColumn="1" w:lastColumn="0" w:noHBand="0" w:noVBand="1"/>
        <w:tblPrChange w:id="1661" w:author="Administrator" w:date="2019-12-31T13:44:00Z">
          <w:tblPr>
            <w:tblW w:w="0" w:type="auto"/>
            <w:jc w:val="center"/>
            <w:tblBorders>
              <w:top w:val="single" w:sz="12" w:space="0" w:color="auto"/>
              <w:bottom w:val="single" w:sz="12" w:space="0" w:color="auto"/>
            </w:tblBorders>
            <w:tblLayout w:type="fixed"/>
            <w:tblLook w:val="04A0" w:firstRow="1" w:lastRow="0" w:firstColumn="1" w:lastColumn="0" w:noHBand="0" w:noVBand="1"/>
          </w:tblPr>
        </w:tblPrChange>
      </w:tblPr>
      <w:tblGrid>
        <w:gridCol w:w="2596"/>
        <w:gridCol w:w="1368"/>
        <w:gridCol w:w="1792"/>
        <w:gridCol w:w="1985"/>
        <w:tblGridChange w:id="1662">
          <w:tblGrid>
            <w:gridCol w:w="108"/>
            <w:gridCol w:w="2488"/>
            <w:gridCol w:w="108"/>
            <w:gridCol w:w="1368"/>
            <w:gridCol w:w="1792"/>
            <w:gridCol w:w="1877"/>
            <w:gridCol w:w="108"/>
          </w:tblGrid>
        </w:tblGridChange>
      </w:tblGrid>
      <w:tr w:rsidR="00970176" w14:paraId="27E29CFC" w14:textId="77777777" w:rsidTr="00970176">
        <w:trPr>
          <w:jc w:val="center"/>
          <w:trPrChange w:id="1663" w:author="Administrator" w:date="2019-12-31T13:44:00Z">
            <w:trPr>
              <w:gridAfter w:val="0"/>
              <w:jc w:val="center"/>
            </w:trPr>
          </w:trPrChange>
        </w:trPr>
        <w:tc>
          <w:tcPr>
            <w:tcW w:w="2596" w:type="dxa"/>
            <w:vMerge w:val="restart"/>
            <w:tcPrChange w:id="1664" w:author="Administrator" w:date="2019-12-31T13:44:00Z">
              <w:tcPr>
                <w:tcW w:w="2596" w:type="dxa"/>
                <w:gridSpan w:val="2"/>
                <w:vMerge w:val="restart"/>
              </w:tcPr>
            </w:tcPrChange>
          </w:tcPr>
          <w:p w14:paraId="41BDFE19"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酶解稀释液鲜味强度</w:t>
            </w:r>
          </w:p>
          <w:p w14:paraId="30C9DBA0"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szCs w:val="21"/>
              </w:rPr>
              <w:t>MSGg/L</w:t>
            </w:r>
          </w:p>
        </w:tc>
        <w:tc>
          <w:tcPr>
            <w:tcW w:w="5145" w:type="dxa"/>
            <w:gridSpan w:val="3"/>
            <w:tcBorders>
              <w:bottom w:val="single" w:sz="4" w:space="0" w:color="auto"/>
            </w:tcBorders>
            <w:tcPrChange w:id="1665" w:author="Administrator" w:date="2019-12-31T13:44:00Z">
              <w:tcPr>
                <w:tcW w:w="5145" w:type="dxa"/>
                <w:gridSpan w:val="4"/>
                <w:tcBorders>
                  <w:bottom w:val="single" w:sz="4" w:space="0" w:color="auto"/>
                </w:tcBorders>
              </w:tcPr>
            </w:tcPrChange>
          </w:tcPr>
          <w:p w14:paraId="4AFB5B19" w14:textId="77777777" w:rsidR="00970176" w:rsidRDefault="008D6EE0">
            <w:pPr>
              <w:tabs>
                <w:tab w:val="left" w:pos="3180"/>
              </w:tabs>
              <w:spacing w:line="300" w:lineRule="auto"/>
              <w:ind w:firstLineChars="200" w:firstLine="420"/>
              <w:jc w:val="center"/>
              <w:rPr>
                <w:rFonts w:ascii="Times New Roman" w:hAnsi="Times New Roman" w:cs="Times New Roman"/>
                <w:sz w:val="24"/>
                <w:szCs w:val="24"/>
              </w:rPr>
            </w:pPr>
            <w:r>
              <w:rPr>
                <w:rFonts w:ascii="Times New Roman" w:hAnsi="Times New Roman" w:cs="Times New Roman"/>
                <w:szCs w:val="21"/>
              </w:rPr>
              <w:t>氯化钠</w:t>
            </w:r>
            <w:r>
              <w:rPr>
                <w:rFonts w:ascii="Times New Roman" w:hAnsi="Times New Roman" w:cs="Times New Roman"/>
                <w:szCs w:val="21"/>
              </w:rPr>
              <w:t>/g/L</w:t>
            </w:r>
          </w:p>
        </w:tc>
      </w:tr>
      <w:tr w:rsidR="00970176" w14:paraId="019E51E5" w14:textId="77777777">
        <w:trPr>
          <w:jc w:val="center"/>
        </w:trPr>
        <w:tc>
          <w:tcPr>
            <w:tcW w:w="2596" w:type="dxa"/>
            <w:vMerge/>
            <w:tcBorders>
              <w:bottom w:val="single" w:sz="4" w:space="0" w:color="auto"/>
            </w:tcBorders>
          </w:tcPr>
          <w:p w14:paraId="3BAD2D4A" w14:textId="77777777" w:rsidR="00970176" w:rsidRDefault="00970176">
            <w:pPr>
              <w:tabs>
                <w:tab w:val="left" w:pos="3180"/>
              </w:tabs>
              <w:spacing w:line="300" w:lineRule="auto"/>
              <w:ind w:firstLineChars="200" w:firstLine="480"/>
              <w:jc w:val="center"/>
              <w:rPr>
                <w:rFonts w:ascii="Times New Roman" w:hAnsi="Times New Roman" w:cs="Times New Roman"/>
                <w:sz w:val="24"/>
                <w:szCs w:val="24"/>
              </w:rPr>
            </w:pPr>
          </w:p>
        </w:tc>
        <w:tc>
          <w:tcPr>
            <w:tcW w:w="1368" w:type="dxa"/>
            <w:tcBorders>
              <w:top w:val="single" w:sz="4" w:space="0" w:color="auto"/>
              <w:bottom w:val="single" w:sz="4" w:space="0" w:color="auto"/>
            </w:tcBorders>
          </w:tcPr>
          <w:p w14:paraId="7DAF3D21"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0.24</w:t>
            </w:r>
          </w:p>
        </w:tc>
        <w:tc>
          <w:tcPr>
            <w:tcW w:w="1792" w:type="dxa"/>
            <w:tcBorders>
              <w:top w:val="single" w:sz="4" w:space="0" w:color="auto"/>
              <w:bottom w:val="single" w:sz="4" w:space="0" w:color="auto"/>
            </w:tcBorders>
          </w:tcPr>
          <w:p w14:paraId="46C9259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0.69</w:t>
            </w:r>
          </w:p>
        </w:tc>
        <w:tc>
          <w:tcPr>
            <w:tcW w:w="1985" w:type="dxa"/>
            <w:tcBorders>
              <w:top w:val="single" w:sz="4" w:space="0" w:color="auto"/>
              <w:bottom w:val="single" w:sz="4" w:space="0" w:color="auto"/>
            </w:tcBorders>
          </w:tcPr>
          <w:p w14:paraId="2DB486A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2.00</w:t>
            </w:r>
          </w:p>
        </w:tc>
      </w:tr>
      <w:tr w:rsidR="00970176" w14:paraId="00386A3B" w14:textId="77777777">
        <w:trPr>
          <w:jc w:val="center"/>
        </w:trPr>
        <w:tc>
          <w:tcPr>
            <w:tcW w:w="2596" w:type="dxa"/>
            <w:tcBorders>
              <w:top w:val="single" w:sz="4" w:space="0" w:color="auto"/>
            </w:tcBorders>
          </w:tcPr>
          <w:p w14:paraId="31B86B8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0.80</w:t>
            </w:r>
          </w:p>
        </w:tc>
        <w:tc>
          <w:tcPr>
            <w:tcW w:w="1368" w:type="dxa"/>
            <w:tcBorders>
              <w:top w:val="single" w:sz="4" w:space="0" w:color="auto"/>
            </w:tcBorders>
          </w:tcPr>
          <w:p w14:paraId="0B01C967"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c>
          <w:tcPr>
            <w:tcW w:w="1792" w:type="dxa"/>
            <w:tcBorders>
              <w:top w:val="single" w:sz="4" w:space="0" w:color="auto"/>
            </w:tcBorders>
          </w:tcPr>
          <w:p w14:paraId="5E982B9A"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c>
          <w:tcPr>
            <w:tcW w:w="1985" w:type="dxa"/>
            <w:tcBorders>
              <w:top w:val="single" w:sz="4" w:space="0" w:color="auto"/>
            </w:tcBorders>
          </w:tcPr>
          <w:p w14:paraId="0ECD9777"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r>
    </w:tbl>
    <w:p w14:paraId="0F4FFD2D" w14:textId="77777777" w:rsidR="00970176" w:rsidRDefault="008D6EE0">
      <w:pPr>
        <w:tabs>
          <w:tab w:val="left" w:pos="3180"/>
        </w:tabs>
        <w:spacing w:line="300" w:lineRule="auto"/>
        <w:ind w:firstLineChars="200" w:firstLine="420"/>
        <w:jc w:val="center"/>
        <w:rPr>
          <w:rFonts w:ascii="Times New Roman" w:hAnsi="Times New Roman" w:cs="Times New Roman"/>
          <w:bCs/>
          <w:sz w:val="24"/>
          <w:szCs w:val="24"/>
        </w:rPr>
      </w:pPr>
      <w:r>
        <w:rPr>
          <w:rFonts w:ascii="Times New Roman" w:hAnsi="Times New Roman" w:cs="Times New Roman"/>
        </w:rPr>
        <w:object w:dxaOrig="6198" w:dyaOrig="4883" w14:anchorId="37D7ED35">
          <v:shape id="_x0000_i1045" type="#_x0000_t75" style="width:309.75pt;height:244.5pt" o:ole="">
            <v:imagedata r:id="rId134" o:title="" croptop="4202f" cropbottom="2245f" cropleft="5735f" cropright="5950f"/>
          </v:shape>
          <o:OLEObject Type="Embed" ProgID="Origin50.Graph" ShapeID="_x0000_i1045" DrawAspect="Content" ObjectID="_1639647261" r:id="rId135"/>
        </w:object>
      </w:r>
    </w:p>
    <w:p w14:paraId="1D8CFB08"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图</w:t>
      </w:r>
      <w:r>
        <w:rPr>
          <w:rFonts w:ascii="Times New Roman" w:hAnsi="Times New Roman" w:cs="Times New Roman"/>
          <w:b/>
          <w:szCs w:val="21"/>
        </w:rPr>
        <w:t xml:space="preserve">7.7  </w:t>
      </w:r>
      <w:r>
        <w:rPr>
          <w:rFonts w:ascii="Times New Roman" w:hAnsi="Times New Roman" w:cs="Times New Roman"/>
          <w:b/>
          <w:szCs w:val="21"/>
        </w:rPr>
        <w:t>高浓度鲜味对咸味强度的影响</w:t>
      </w:r>
    </w:p>
    <w:p w14:paraId="44871CE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从上表</w:t>
      </w:r>
      <w:r>
        <w:rPr>
          <w:rFonts w:ascii="Times New Roman" w:hAnsi="Times New Roman" w:cs="Times New Roman"/>
          <w:sz w:val="24"/>
          <w:szCs w:val="24"/>
        </w:rPr>
        <w:t>7.7</w:t>
      </w:r>
      <w:r>
        <w:rPr>
          <w:rFonts w:ascii="Times New Roman" w:hAnsi="Times New Roman" w:cs="Times New Roman"/>
          <w:sz w:val="24"/>
          <w:szCs w:val="24"/>
        </w:rPr>
        <w:t>和图</w:t>
      </w:r>
      <w:r>
        <w:rPr>
          <w:rFonts w:ascii="Times New Roman" w:hAnsi="Times New Roman" w:cs="Times New Roman"/>
          <w:sz w:val="24"/>
          <w:szCs w:val="24"/>
        </w:rPr>
        <w:t>7.7</w:t>
      </w:r>
      <w:r>
        <w:rPr>
          <w:rFonts w:ascii="Times New Roman" w:hAnsi="Times New Roman" w:cs="Times New Roman"/>
          <w:sz w:val="24"/>
          <w:szCs w:val="24"/>
        </w:rPr>
        <w:t>中可以看出，向低浓度的咸味溶液中添加高浓度的鲜味物质，咸味强度降低，向中、高浓度的咸味溶液中添加高浓度的鲜味物质，咸味强度都增强，但中浓度的咸味溶液随着鲜味物质的加入其增强的程度高于高浓度的咸味溶液，向高浓度咸味溶液中加入高浓度的鲜味物质时，溶液咸味强度稍有增加，但增大的程度不大。其变化趋势与中浓度鲜味对咸味强度的影响相似。</w:t>
      </w:r>
    </w:p>
    <w:p w14:paraId="0E6B955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综合图</w:t>
      </w:r>
      <w:r>
        <w:rPr>
          <w:rFonts w:ascii="Times New Roman" w:hAnsi="Times New Roman" w:cs="Times New Roman"/>
          <w:sz w:val="24"/>
          <w:szCs w:val="24"/>
        </w:rPr>
        <w:t>7.5-7.7</w:t>
      </w:r>
      <w:r>
        <w:rPr>
          <w:rFonts w:ascii="Times New Roman" w:hAnsi="Times New Roman" w:cs="Times New Roman"/>
          <w:sz w:val="24"/>
          <w:szCs w:val="24"/>
        </w:rPr>
        <w:t>及表</w:t>
      </w:r>
      <w:r>
        <w:rPr>
          <w:rFonts w:ascii="Times New Roman" w:hAnsi="Times New Roman" w:cs="Times New Roman"/>
          <w:sz w:val="24"/>
          <w:szCs w:val="24"/>
        </w:rPr>
        <w:t>7.5-7.7</w:t>
      </w:r>
      <w:r>
        <w:rPr>
          <w:rFonts w:ascii="Times New Roman" w:hAnsi="Times New Roman" w:cs="Times New Roman"/>
          <w:sz w:val="24"/>
          <w:szCs w:val="24"/>
        </w:rPr>
        <w:t>，可以看出低、中、高浓度鲜味物质的添加对中高浓度的咸味均有一定的增效作用，低浓度的鲜味物质的添加对不同浓度咸味溶液的影响较大</w:t>
      </w:r>
      <w:r>
        <w:rPr>
          <w:rFonts w:ascii="Times New Roman" w:hAnsi="Times New Roman" w:cs="Times New Roman"/>
          <w:sz w:val="24"/>
          <w:szCs w:val="24"/>
        </w:rPr>
        <w:t>，均有增效作用。稀释</w:t>
      </w:r>
      <w:r>
        <w:rPr>
          <w:rFonts w:ascii="Times New Roman" w:hAnsi="Times New Roman" w:cs="Times New Roman"/>
          <w:sz w:val="24"/>
          <w:szCs w:val="24"/>
        </w:rPr>
        <w:t>2</w:t>
      </w:r>
      <w:r>
        <w:rPr>
          <w:rFonts w:ascii="Times New Roman" w:hAnsi="Times New Roman" w:cs="Times New Roman"/>
          <w:sz w:val="24"/>
          <w:szCs w:val="24"/>
        </w:rPr>
        <w:t>倍的杏鲍菇酶解液的添加对</w:t>
      </w:r>
      <w:r>
        <w:rPr>
          <w:rFonts w:ascii="Times New Roman" w:hAnsi="Times New Roman" w:cs="Times New Roman"/>
          <w:sz w:val="24"/>
          <w:szCs w:val="24"/>
        </w:rPr>
        <w:t>0.69 g/L</w:t>
      </w:r>
      <w:r>
        <w:rPr>
          <w:rFonts w:ascii="Times New Roman" w:hAnsi="Times New Roman" w:cs="Times New Roman"/>
          <w:sz w:val="24"/>
          <w:szCs w:val="24"/>
        </w:rPr>
        <w:t>的氯化钠溶液具有增咸的作用。这为下面研制杏鲍菇低盐调味酱提供了理论依据，在杏鲍菇调味酱的制作过程中，通过添加杏鲍菇酶解液，其与食盐相互作用可以增强调味酱的咸味，减少食盐的添加量。</w:t>
      </w:r>
    </w:p>
    <w:p w14:paraId="504D0DE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通过电子舌探究不同浓度的杏鲍菇酶解液与低、中、高浓度的氯化钠的相互作用，建立相互作用曲线，得出低、中、高浓度杏鲍菇酶解液的添加对中高浓度的咸味均有一定的增效作用，低浓度的鲜味物质的添加对不同浓度咸味溶液的影响较大，均有增效作用；稀释</w:t>
      </w:r>
      <w:r>
        <w:rPr>
          <w:rFonts w:ascii="Times New Roman" w:hAnsi="Times New Roman" w:cs="Times New Roman"/>
          <w:sz w:val="24"/>
          <w:szCs w:val="24"/>
        </w:rPr>
        <w:t>2</w:t>
      </w:r>
      <w:r>
        <w:rPr>
          <w:rFonts w:ascii="Times New Roman" w:hAnsi="Times New Roman" w:cs="Times New Roman"/>
          <w:sz w:val="24"/>
          <w:szCs w:val="24"/>
        </w:rPr>
        <w:t>倍的杏鲍菇酶解液的添加对</w:t>
      </w:r>
      <w:r>
        <w:rPr>
          <w:rFonts w:ascii="Times New Roman" w:hAnsi="Times New Roman" w:cs="Times New Roman"/>
          <w:sz w:val="24"/>
          <w:szCs w:val="24"/>
        </w:rPr>
        <w:t>0.69 g</w:t>
      </w:r>
      <w:r>
        <w:rPr>
          <w:rFonts w:ascii="Times New Roman" w:hAnsi="Times New Roman" w:cs="Times New Roman"/>
          <w:sz w:val="24"/>
          <w:szCs w:val="24"/>
        </w:rPr>
        <w:t>/L</w:t>
      </w:r>
      <w:r>
        <w:rPr>
          <w:rFonts w:ascii="Times New Roman" w:hAnsi="Times New Roman" w:cs="Times New Roman"/>
          <w:sz w:val="24"/>
          <w:szCs w:val="24"/>
        </w:rPr>
        <w:t>的氯化钠溶液具有增咸的作用，为研制杏鲍菇低盐调味酱提供了理论依据。</w:t>
      </w:r>
    </w:p>
    <w:p w14:paraId="371A8ACB" w14:textId="77777777" w:rsidR="00970176" w:rsidRDefault="008D6EE0">
      <w:pPr>
        <w:pStyle w:val="5"/>
      </w:pPr>
      <w:bookmarkStart w:id="1666" w:name="_Toc446077304"/>
      <w:r>
        <w:lastRenderedPageBreak/>
        <w:t xml:space="preserve">(2) </w:t>
      </w:r>
      <w:r>
        <w:t>杏鲍菇低盐调味酱的制备</w:t>
      </w:r>
      <w:bookmarkEnd w:id="1666"/>
    </w:p>
    <w:p w14:paraId="104B529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将杏鲍菇于</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sz w:val="24"/>
          <w:szCs w:val="24"/>
        </w:rPr>
        <w:t>下烘干至恒重，在粉碎机中粉碎，过</w:t>
      </w:r>
      <w:r>
        <w:rPr>
          <w:rFonts w:ascii="Times New Roman" w:hAnsi="Times New Roman" w:cs="Times New Roman"/>
          <w:sz w:val="24"/>
          <w:szCs w:val="24"/>
        </w:rPr>
        <w:t xml:space="preserve">80 </w:t>
      </w:r>
      <w:r>
        <w:rPr>
          <w:rFonts w:ascii="Times New Roman" w:hAnsi="Times New Roman" w:cs="Times New Roman"/>
          <w:sz w:val="24"/>
          <w:szCs w:val="24"/>
        </w:rPr>
        <w:t>目筛网，得到试验所需的粉末，备用。</w:t>
      </w:r>
    </w:p>
    <w:p w14:paraId="34ACDB60"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工艺流程：</w:t>
      </w:r>
    </w:p>
    <w:p w14:paraId="6668CE42"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杏鲍菇下脚料</w:t>
      </w:r>
      <w:r>
        <w:rPr>
          <w:rFonts w:ascii="Times New Roman" w:hAnsi="Times New Roman" w:cs="Times New Roman"/>
          <w:sz w:val="24"/>
          <w:szCs w:val="24"/>
        </w:rPr>
        <w:t>→</w:t>
      </w:r>
      <w:r>
        <w:rPr>
          <w:rFonts w:ascii="Times New Roman" w:hAnsi="Times New Roman" w:cs="Times New Roman"/>
          <w:sz w:val="24"/>
          <w:szCs w:val="24"/>
        </w:rPr>
        <w:t>去杂洗净</w:t>
      </w:r>
      <w:r>
        <w:rPr>
          <w:rFonts w:ascii="Times New Roman" w:hAnsi="Times New Roman" w:cs="Times New Roman"/>
          <w:sz w:val="24"/>
          <w:szCs w:val="24"/>
        </w:rPr>
        <w:t>→</w:t>
      </w:r>
      <w:r>
        <w:rPr>
          <w:rFonts w:ascii="Times New Roman" w:hAnsi="Times New Roman" w:cs="Times New Roman"/>
          <w:sz w:val="24"/>
          <w:szCs w:val="24"/>
        </w:rPr>
        <w:t>烘干</w:t>
      </w:r>
      <w:r>
        <w:rPr>
          <w:rFonts w:ascii="Times New Roman" w:hAnsi="Times New Roman" w:cs="Times New Roman"/>
          <w:sz w:val="24"/>
          <w:szCs w:val="24"/>
        </w:rPr>
        <w:t>→</w:t>
      </w:r>
      <w:r>
        <w:rPr>
          <w:rFonts w:ascii="Times New Roman" w:hAnsi="Times New Roman" w:cs="Times New Roman"/>
          <w:sz w:val="24"/>
          <w:szCs w:val="24"/>
        </w:rPr>
        <w:t>磨粉</w:t>
      </w:r>
      <w:r>
        <w:rPr>
          <w:rFonts w:ascii="Times New Roman" w:hAnsi="Times New Roman" w:cs="Times New Roman"/>
          <w:sz w:val="24"/>
          <w:szCs w:val="24"/>
        </w:rPr>
        <w:t>→</w:t>
      </w:r>
      <w:r>
        <w:rPr>
          <w:rFonts w:ascii="Times New Roman" w:hAnsi="Times New Roman" w:cs="Times New Roman"/>
          <w:sz w:val="24"/>
          <w:szCs w:val="24"/>
        </w:rPr>
        <w:t>酶解，得到杏鲍菇酶解液，杏鲍菇粉、面粉和淀粉</w:t>
      </w:r>
      <w:r>
        <w:rPr>
          <w:rFonts w:ascii="Times New Roman" w:hAnsi="Times New Roman" w:cs="Times New Roman"/>
          <w:sz w:val="24"/>
          <w:szCs w:val="24"/>
        </w:rPr>
        <w:t>→</w:t>
      </w:r>
      <w:r>
        <w:rPr>
          <w:rFonts w:ascii="Times New Roman" w:hAnsi="Times New Roman" w:cs="Times New Roman"/>
          <w:sz w:val="24"/>
          <w:szCs w:val="24"/>
        </w:rPr>
        <w:t>加水调匀</w:t>
      </w:r>
      <w:r>
        <w:rPr>
          <w:rFonts w:ascii="Times New Roman" w:hAnsi="Times New Roman" w:cs="Times New Roman"/>
          <w:sz w:val="24"/>
          <w:szCs w:val="24"/>
        </w:rPr>
        <w:t>→</w:t>
      </w:r>
      <w:r>
        <w:rPr>
          <w:rFonts w:ascii="Times New Roman" w:hAnsi="Times New Roman" w:cs="Times New Roman"/>
          <w:sz w:val="24"/>
          <w:szCs w:val="24"/>
        </w:rPr>
        <w:t>加酶解液</w:t>
      </w:r>
      <w:r>
        <w:rPr>
          <w:rFonts w:ascii="Times New Roman" w:hAnsi="Times New Roman" w:cs="Times New Roman"/>
          <w:sz w:val="24"/>
          <w:szCs w:val="24"/>
        </w:rPr>
        <w:t>→</w:t>
      </w:r>
      <w:r>
        <w:rPr>
          <w:rFonts w:ascii="Times New Roman" w:hAnsi="Times New Roman" w:cs="Times New Roman"/>
          <w:sz w:val="24"/>
          <w:szCs w:val="24"/>
        </w:rPr>
        <w:t>加热棕榈油</w:t>
      </w:r>
      <w:r>
        <w:rPr>
          <w:rFonts w:ascii="Times New Roman" w:hAnsi="Times New Roman" w:cs="Times New Roman"/>
          <w:sz w:val="24"/>
          <w:szCs w:val="24"/>
        </w:rPr>
        <w:t>→</w:t>
      </w:r>
      <w:r>
        <w:rPr>
          <w:rFonts w:ascii="Times New Roman" w:hAnsi="Times New Roman" w:cs="Times New Roman"/>
          <w:sz w:val="24"/>
          <w:szCs w:val="24"/>
        </w:rPr>
        <w:t>将混合液倒入锅中</w:t>
      </w:r>
      <w:r>
        <w:rPr>
          <w:rFonts w:ascii="Times New Roman" w:hAnsi="Times New Roman" w:cs="Times New Roman"/>
          <w:sz w:val="24"/>
          <w:szCs w:val="24"/>
        </w:rPr>
        <w:t>→</w:t>
      </w:r>
      <w:r>
        <w:rPr>
          <w:rFonts w:ascii="Times New Roman" w:hAnsi="Times New Roman" w:cs="Times New Roman"/>
          <w:sz w:val="24"/>
          <w:szCs w:val="24"/>
        </w:rPr>
        <w:t>加入食盐、白砂糖、姜粉等</w:t>
      </w:r>
      <w:r>
        <w:rPr>
          <w:rFonts w:ascii="Times New Roman" w:hAnsi="Times New Roman" w:cs="Times New Roman"/>
          <w:sz w:val="24"/>
          <w:szCs w:val="24"/>
        </w:rPr>
        <w:t>→</w:t>
      </w:r>
      <w:r>
        <w:rPr>
          <w:rFonts w:ascii="Times New Roman" w:hAnsi="Times New Roman" w:cs="Times New Roman"/>
          <w:sz w:val="24"/>
          <w:szCs w:val="24"/>
        </w:rPr>
        <w:t>翻炒、熬制成酱。</w:t>
      </w:r>
    </w:p>
    <w:p w14:paraId="5DBDB8C1"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杏鲍菇低盐调味酱调配原理：杏鲍菇含有重要的鲜味物质：谷氨酸、天冬氨酸以及</w:t>
      </w:r>
      <w:r>
        <w:rPr>
          <w:rFonts w:ascii="Times New Roman" w:hAnsi="Times New Roman" w:cs="Times New Roman"/>
          <w:sz w:val="24"/>
          <w:szCs w:val="24"/>
        </w:rPr>
        <w:t>5'-</w:t>
      </w:r>
      <w:r>
        <w:rPr>
          <w:rFonts w:ascii="Times New Roman" w:hAnsi="Times New Roman" w:cs="Times New Roman"/>
          <w:sz w:val="24"/>
          <w:szCs w:val="24"/>
        </w:rPr>
        <w:t>核苷酸，它们之间可以协同增强鲜味强度，发挥鲜味相乘作</w:t>
      </w:r>
      <w:r>
        <w:rPr>
          <w:rFonts w:ascii="Times New Roman" w:hAnsi="Times New Roman" w:cs="Times New Roman"/>
          <w:sz w:val="24"/>
          <w:szCs w:val="24"/>
        </w:rPr>
        <w:t>用。制备调味酱过程中使用杏鲍菇酶解液（含有天然存在的氨基酸、核苷酸），再通过外源添加食盐等与杏鲍菇中氨基酸、核苷酸进行混合、复配、调味，得到具有杏鲍菇风味的调味酱。</w:t>
      </w:r>
    </w:p>
    <w:p w14:paraId="5265AAD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制备过程：将制备好的酶解液，进行稀释或浓缩，与一定浓度的谷氨酸钠溶液进行电子舌检测，得到鲜味强度在低、中、高浓度范围内的杏鲍菇酶解液，确定与咸味相互作用使咸味增强的杏鲍菇酶解液，备用；将称量好的淀粉、杏鲍菇粉和面粉进行混合，加入杏鲍菇酶解液、适量的水和生姜粉、酱油、白砂糖、牛肉香精等进行调配和咸味评价，得到杏鲍菇低盐调味酱。</w:t>
      </w:r>
    </w:p>
    <w:p w14:paraId="2157D512" w14:textId="77777777" w:rsidR="00970176" w:rsidRDefault="008D6EE0">
      <w:pPr>
        <w:pStyle w:val="5"/>
      </w:pPr>
      <w:bookmarkStart w:id="1667" w:name="_Toc446077305"/>
      <w:r>
        <w:t xml:space="preserve">(3)  </w:t>
      </w:r>
      <w:r>
        <w:t>杏鲍菇调</w:t>
      </w:r>
      <w:r>
        <w:t>味酱的感官评价</w:t>
      </w:r>
      <w:bookmarkEnd w:id="1667"/>
    </w:p>
    <w:p w14:paraId="4195DAA5"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7.8  </w:t>
      </w:r>
      <w:r>
        <w:rPr>
          <w:rFonts w:ascii="Times New Roman" w:hAnsi="Times New Roman" w:cs="Times New Roman"/>
          <w:b/>
          <w:szCs w:val="21"/>
        </w:rPr>
        <w:t>感官评价指标与标准</w:t>
      </w:r>
    </w:p>
    <w:p w14:paraId="2CF1D43E" w14:textId="77777777" w:rsidR="00970176" w:rsidRDefault="00970176">
      <w:pPr>
        <w:spacing w:line="300" w:lineRule="auto"/>
        <w:jc w:val="center"/>
        <w:rPr>
          <w:rFonts w:ascii="Times New Roman" w:hAnsi="Times New Roman" w:cs="Times New Roman"/>
          <w:b/>
          <w:szCs w:val="21"/>
        </w:rPr>
      </w:pP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2840"/>
        <w:gridCol w:w="3568"/>
        <w:gridCol w:w="2114"/>
        <w:tblGridChange w:id="1668">
          <w:tblGrid>
            <w:gridCol w:w="108"/>
            <w:gridCol w:w="2732"/>
            <w:gridCol w:w="108"/>
            <w:gridCol w:w="3460"/>
            <w:gridCol w:w="108"/>
            <w:gridCol w:w="2006"/>
            <w:gridCol w:w="108"/>
          </w:tblGrid>
        </w:tblGridChange>
      </w:tblGrid>
      <w:tr w:rsidR="00970176" w14:paraId="748C9D31" w14:textId="77777777">
        <w:trPr>
          <w:jc w:val="center"/>
        </w:trPr>
        <w:tc>
          <w:tcPr>
            <w:tcW w:w="2840" w:type="dxa"/>
            <w:tcBorders>
              <w:top w:val="single" w:sz="12" w:space="0" w:color="auto"/>
              <w:bottom w:val="single" w:sz="12" w:space="0" w:color="auto"/>
            </w:tcBorders>
          </w:tcPr>
          <w:p w14:paraId="5468225E"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感官指标</w:t>
            </w:r>
          </w:p>
        </w:tc>
        <w:tc>
          <w:tcPr>
            <w:tcW w:w="3568" w:type="dxa"/>
            <w:tcBorders>
              <w:top w:val="single" w:sz="12" w:space="0" w:color="auto"/>
              <w:bottom w:val="single" w:sz="12" w:space="0" w:color="auto"/>
            </w:tcBorders>
          </w:tcPr>
          <w:p w14:paraId="39FB53CE"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评分标准</w:t>
            </w:r>
          </w:p>
        </w:tc>
        <w:tc>
          <w:tcPr>
            <w:tcW w:w="2114" w:type="dxa"/>
            <w:tcBorders>
              <w:top w:val="single" w:sz="12" w:space="0" w:color="auto"/>
              <w:bottom w:val="single" w:sz="12" w:space="0" w:color="auto"/>
            </w:tcBorders>
          </w:tcPr>
          <w:p w14:paraId="79CACFA3"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分数</w:t>
            </w:r>
          </w:p>
        </w:tc>
      </w:tr>
      <w:tr w:rsidR="00970176" w14:paraId="77D09039" w14:textId="77777777">
        <w:trPr>
          <w:jc w:val="center"/>
        </w:trPr>
        <w:tc>
          <w:tcPr>
            <w:tcW w:w="2840" w:type="dxa"/>
            <w:tcBorders>
              <w:top w:val="single" w:sz="12" w:space="0" w:color="auto"/>
            </w:tcBorders>
          </w:tcPr>
          <w:p w14:paraId="5177601A"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风味</w:t>
            </w:r>
          </w:p>
        </w:tc>
        <w:tc>
          <w:tcPr>
            <w:tcW w:w="3568" w:type="dxa"/>
            <w:tcBorders>
              <w:top w:val="single" w:sz="12" w:space="0" w:color="auto"/>
            </w:tcBorders>
          </w:tcPr>
          <w:p w14:paraId="6BAEB6A9"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酱香浓郁，有杏鲍菇和牛肉香味</w:t>
            </w:r>
          </w:p>
        </w:tc>
        <w:tc>
          <w:tcPr>
            <w:tcW w:w="2114" w:type="dxa"/>
            <w:tcBorders>
              <w:top w:val="single" w:sz="12" w:space="0" w:color="auto"/>
            </w:tcBorders>
          </w:tcPr>
          <w:p w14:paraId="28A25CD8"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30</w:t>
            </w:r>
          </w:p>
        </w:tc>
      </w:tr>
      <w:tr w:rsidR="00970176" w14:paraId="69519915" w14:textId="77777777" w:rsidTr="00970176">
        <w:tblPrEx>
          <w:tblW w:w="8522" w:type="dxa"/>
          <w:jc w:val="center"/>
          <w:tblBorders>
            <w:top w:val="single" w:sz="12" w:space="0" w:color="auto"/>
            <w:bottom w:val="single" w:sz="12" w:space="0" w:color="auto"/>
          </w:tblBorders>
          <w:tblLayout w:type="fixed"/>
          <w:tblPrExChange w:id="1669" w:author="Administrator" w:date="2019-12-31T13:44:00Z">
            <w:tblPrEx>
              <w:tblW w:w="8522" w:type="dxa"/>
              <w:jc w:val="center"/>
              <w:tblBorders>
                <w:top w:val="single" w:sz="12" w:space="0" w:color="auto"/>
                <w:bottom w:val="single" w:sz="12" w:space="0" w:color="auto"/>
              </w:tblBorders>
              <w:tblLayout w:type="fixed"/>
            </w:tblPrEx>
          </w:tblPrExChange>
        </w:tblPrEx>
        <w:trPr>
          <w:jc w:val="center"/>
          <w:trPrChange w:id="1670" w:author="Administrator" w:date="2019-12-31T13:44:00Z">
            <w:trPr>
              <w:gridAfter w:val="0"/>
              <w:jc w:val="center"/>
            </w:trPr>
          </w:trPrChange>
        </w:trPr>
        <w:tc>
          <w:tcPr>
            <w:tcW w:w="2840" w:type="dxa"/>
            <w:tcPrChange w:id="1671" w:author="Administrator" w:date="2019-12-31T13:44:00Z">
              <w:tcPr>
                <w:tcW w:w="2840" w:type="dxa"/>
                <w:gridSpan w:val="2"/>
              </w:tcPr>
            </w:tcPrChange>
          </w:tcPr>
          <w:p w14:paraId="1739DF09"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口感</w:t>
            </w:r>
          </w:p>
        </w:tc>
        <w:tc>
          <w:tcPr>
            <w:tcW w:w="3568" w:type="dxa"/>
            <w:tcPrChange w:id="1672" w:author="Administrator" w:date="2019-12-31T13:44:00Z">
              <w:tcPr>
                <w:tcW w:w="3568" w:type="dxa"/>
                <w:gridSpan w:val="2"/>
              </w:tcPr>
            </w:tcPrChange>
          </w:tcPr>
          <w:p w14:paraId="222E075B"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杏鲍菇、牛肉味浓郁，咸淡适口</w:t>
            </w:r>
          </w:p>
        </w:tc>
        <w:tc>
          <w:tcPr>
            <w:tcW w:w="2114" w:type="dxa"/>
            <w:tcPrChange w:id="1673" w:author="Administrator" w:date="2019-12-31T13:44:00Z">
              <w:tcPr>
                <w:tcW w:w="2114" w:type="dxa"/>
                <w:gridSpan w:val="2"/>
              </w:tcPr>
            </w:tcPrChange>
          </w:tcPr>
          <w:p w14:paraId="5ADCF28B"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40</w:t>
            </w:r>
          </w:p>
        </w:tc>
      </w:tr>
      <w:tr w:rsidR="00970176" w14:paraId="78479077" w14:textId="77777777" w:rsidTr="00970176">
        <w:tblPrEx>
          <w:tblW w:w="8522" w:type="dxa"/>
          <w:jc w:val="center"/>
          <w:tblBorders>
            <w:top w:val="single" w:sz="12" w:space="0" w:color="auto"/>
            <w:bottom w:val="single" w:sz="12" w:space="0" w:color="auto"/>
          </w:tblBorders>
          <w:tblLayout w:type="fixed"/>
          <w:tblPrExChange w:id="1674" w:author="Administrator" w:date="2019-12-31T13:44:00Z">
            <w:tblPrEx>
              <w:tblW w:w="8522" w:type="dxa"/>
              <w:jc w:val="center"/>
              <w:tblBorders>
                <w:top w:val="single" w:sz="12" w:space="0" w:color="auto"/>
                <w:bottom w:val="single" w:sz="12" w:space="0" w:color="auto"/>
              </w:tblBorders>
              <w:tblLayout w:type="fixed"/>
            </w:tblPrEx>
          </w:tblPrExChange>
        </w:tblPrEx>
        <w:trPr>
          <w:jc w:val="center"/>
          <w:trPrChange w:id="1675" w:author="Administrator" w:date="2019-12-31T13:44:00Z">
            <w:trPr>
              <w:gridAfter w:val="0"/>
              <w:jc w:val="center"/>
            </w:trPr>
          </w:trPrChange>
        </w:trPr>
        <w:tc>
          <w:tcPr>
            <w:tcW w:w="2840" w:type="dxa"/>
            <w:tcPrChange w:id="1676" w:author="Administrator" w:date="2019-12-31T13:44:00Z">
              <w:tcPr>
                <w:tcW w:w="2840" w:type="dxa"/>
                <w:gridSpan w:val="2"/>
              </w:tcPr>
            </w:tcPrChange>
          </w:tcPr>
          <w:p w14:paraId="7A6AAB9E"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色泽</w:t>
            </w:r>
          </w:p>
        </w:tc>
        <w:tc>
          <w:tcPr>
            <w:tcW w:w="3568" w:type="dxa"/>
            <w:tcPrChange w:id="1677" w:author="Administrator" w:date="2019-12-31T13:44:00Z">
              <w:tcPr>
                <w:tcW w:w="3568" w:type="dxa"/>
                <w:gridSpan w:val="2"/>
              </w:tcPr>
            </w:tcPrChange>
          </w:tcPr>
          <w:p w14:paraId="6946C94D"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暗黄色、有光泽</w:t>
            </w:r>
          </w:p>
        </w:tc>
        <w:tc>
          <w:tcPr>
            <w:tcW w:w="2114" w:type="dxa"/>
            <w:tcPrChange w:id="1678" w:author="Administrator" w:date="2019-12-31T13:44:00Z">
              <w:tcPr>
                <w:tcW w:w="2114" w:type="dxa"/>
                <w:gridSpan w:val="2"/>
              </w:tcPr>
            </w:tcPrChange>
          </w:tcPr>
          <w:p w14:paraId="5BA58762"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20</w:t>
            </w:r>
          </w:p>
        </w:tc>
      </w:tr>
      <w:tr w:rsidR="00970176" w14:paraId="0D1AA929" w14:textId="77777777" w:rsidTr="00970176">
        <w:tblPrEx>
          <w:tblW w:w="8522" w:type="dxa"/>
          <w:jc w:val="center"/>
          <w:tblBorders>
            <w:top w:val="single" w:sz="12" w:space="0" w:color="auto"/>
            <w:bottom w:val="single" w:sz="12" w:space="0" w:color="auto"/>
          </w:tblBorders>
          <w:tblLayout w:type="fixed"/>
          <w:tblPrExChange w:id="1679" w:author="Administrator" w:date="2019-12-31T13:44:00Z">
            <w:tblPrEx>
              <w:tblW w:w="8522" w:type="dxa"/>
              <w:jc w:val="center"/>
              <w:tblBorders>
                <w:top w:val="single" w:sz="12" w:space="0" w:color="auto"/>
                <w:bottom w:val="single" w:sz="12" w:space="0" w:color="auto"/>
              </w:tblBorders>
              <w:tblLayout w:type="fixed"/>
            </w:tblPrEx>
          </w:tblPrExChange>
        </w:tblPrEx>
        <w:trPr>
          <w:jc w:val="center"/>
          <w:trPrChange w:id="1680" w:author="Administrator" w:date="2019-12-31T13:44:00Z">
            <w:trPr>
              <w:gridAfter w:val="0"/>
              <w:jc w:val="center"/>
            </w:trPr>
          </w:trPrChange>
        </w:trPr>
        <w:tc>
          <w:tcPr>
            <w:tcW w:w="2840" w:type="dxa"/>
            <w:tcPrChange w:id="1681" w:author="Administrator" w:date="2019-12-31T13:44:00Z">
              <w:tcPr>
                <w:tcW w:w="2840" w:type="dxa"/>
                <w:gridSpan w:val="2"/>
              </w:tcPr>
            </w:tcPrChange>
          </w:tcPr>
          <w:p w14:paraId="6C7E2B93"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状态</w:t>
            </w:r>
          </w:p>
        </w:tc>
        <w:tc>
          <w:tcPr>
            <w:tcW w:w="3568" w:type="dxa"/>
            <w:tcPrChange w:id="1682" w:author="Administrator" w:date="2019-12-31T13:44:00Z">
              <w:tcPr>
                <w:tcW w:w="3568" w:type="dxa"/>
                <w:gridSpan w:val="2"/>
              </w:tcPr>
            </w:tcPrChange>
          </w:tcPr>
          <w:p w14:paraId="3F5A9A77"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均匀一致，粘稠适度</w:t>
            </w:r>
          </w:p>
        </w:tc>
        <w:tc>
          <w:tcPr>
            <w:tcW w:w="2114" w:type="dxa"/>
            <w:tcPrChange w:id="1683" w:author="Administrator" w:date="2019-12-31T13:44:00Z">
              <w:tcPr>
                <w:tcW w:w="2114" w:type="dxa"/>
                <w:gridSpan w:val="2"/>
              </w:tcPr>
            </w:tcPrChange>
          </w:tcPr>
          <w:p w14:paraId="11E4AF02" w14:textId="77777777" w:rsidR="00970176" w:rsidRDefault="008D6EE0">
            <w:pPr>
              <w:spacing w:line="300" w:lineRule="auto"/>
              <w:jc w:val="center"/>
              <w:rPr>
                <w:rFonts w:ascii="Times New Roman" w:hAnsi="Times New Roman" w:cs="Times New Roman"/>
                <w:bCs/>
              </w:rPr>
            </w:pPr>
            <w:r>
              <w:rPr>
                <w:rFonts w:ascii="Times New Roman" w:hAnsi="Times New Roman" w:cs="Times New Roman"/>
                <w:bCs/>
              </w:rPr>
              <w:t>10</w:t>
            </w:r>
          </w:p>
        </w:tc>
      </w:tr>
    </w:tbl>
    <w:p w14:paraId="52D83DAB" w14:textId="77777777" w:rsidR="00970176" w:rsidRDefault="00970176">
      <w:pPr>
        <w:tabs>
          <w:tab w:val="left" w:pos="3180"/>
        </w:tabs>
        <w:spacing w:line="300" w:lineRule="auto"/>
        <w:ind w:firstLineChars="200" w:firstLine="480"/>
        <w:rPr>
          <w:rFonts w:ascii="Times New Roman" w:hAnsi="Times New Roman" w:cs="Times New Roman"/>
          <w:sz w:val="24"/>
          <w:szCs w:val="24"/>
        </w:rPr>
      </w:pPr>
    </w:p>
    <w:p w14:paraId="4CC2B6A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在制备调味酱时，其整体的配方中以研究杏鲍菇酶解液、食盐和杏鲍菇菇粉的添加为主，同时在调味酱中添加杏鲍菇粉、淀粉、熟面粉、棕榈油、生姜粉、酱油、糖、牛肉香精等。杏鲍菇酶解液添加量、食盐添加量、菇粉和水的添加量对所得到产品的整体形态及风味影响起主要的作用，因此选这四个因素进行正交试验。进行试验时按照相同的加工工艺，制备样品。经评定小组十位人员共同品尝，进行打分，取其平均值。结果见表</w:t>
      </w:r>
      <w:r>
        <w:rPr>
          <w:rFonts w:ascii="Times New Roman" w:hAnsi="Times New Roman" w:cs="Times New Roman"/>
          <w:sz w:val="24"/>
          <w:szCs w:val="24"/>
        </w:rPr>
        <w:t>7.9</w:t>
      </w:r>
      <w:r>
        <w:rPr>
          <w:rFonts w:ascii="Times New Roman" w:hAnsi="Times New Roman" w:cs="Times New Roman"/>
          <w:sz w:val="24"/>
          <w:szCs w:val="24"/>
        </w:rPr>
        <w:t>，从中选取较优的水平组合，确定最佳的产品组合。</w:t>
      </w:r>
    </w:p>
    <w:p w14:paraId="64E68706"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7.9 </w:t>
      </w:r>
      <w:r>
        <w:rPr>
          <w:rFonts w:ascii="Times New Roman" w:hAnsi="Times New Roman" w:cs="Times New Roman"/>
          <w:b/>
          <w:szCs w:val="21"/>
        </w:rPr>
        <w:t>杏鲍菇调味酱正交试验因素水平表</w:t>
      </w:r>
    </w:p>
    <w:p w14:paraId="7AD6E743" w14:textId="77777777" w:rsidR="00970176" w:rsidRDefault="00970176">
      <w:pPr>
        <w:spacing w:line="300" w:lineRule="auto"/>
        <w:jc w:val="center"/>
        <w:rPr>
          <w:rFonts w:ascii="Times New Roman" w:hAnsi="Times New Roman" w:cs="Times New Roman"/>
          <w:b/>
          <w:szCs w:val="21"/>
        </w:rPr>
      </w:pPr>
    </w:p>
    <w:tbl>
      <w:tblPr>
        <w:tblW w:w="8522" w:type="dxa"/>
        <w:jc w:val="center"/>
        <w:tblBorders>
          <w:top w:val="single" w:sz="12" w:space="0" w:color="auto"/>
          <w:bottom w:val="single" w:sz="12" w:space="0" w:color="auto"/>
        </w:tblBorders>
        <w:tblLook w:val="04A0" w:firstRow="1" w:lastRow="0" w:firstColumn="1" w:lastColumn="0" w:noHBand="0" w:noVBand="1"/>
      </w:tblPr>
      <w:tblGrid>
        <w:gridCol w:w="1705"/>
        <w:gridCol w:w="1705"/>
        <w:gridCol w:w="1704"/>
        <w:gridCol w:w="1704"/>
        <w:gridCol w:w="1704"/>
        <w:tblGridChange w:id="1684">
          <w:tblGrid>
            <w:gridCol w:w="108"/>
            <w:gridCol w:w="1597"/>
            <w:gridCol w:w="108"/>
            <w:gridCol w:w="1597"/>
            <w:gridCol w:w="108"/>
            <w:gridCol w:w="1596"/>
            <w:gridCol w:w="108"/>
            <w:gridCol w:w="1596"/>
            <w:gridCol w:w="108"/>
            <w:gridCol w:w="1596"/>
            <w:gridCol w:w="108"/>
          </w:tblGrid>
        </w:tblGridChange>
      </w:tblGrid>
      <w:tr w:rsidR="00970176" w14:paraId="61A2A4C8" w14:textId="77777777">
        <w:trPr>
          <w:trHeight w:val="489"/>
          <w:jc w:val="center"/>
        </w:trPr>
        <w:tc>
          <w:tcPr>
            <w:tcW w:w="1705" w:type="dxa"/>
            <w:vMerge w:val="restart"/>
            <w:tcBorders>
              <w:top w:val="single" w:sz="12" w:space="0" w:color="auto"/>
              <w:bottom w:val="nil"/>
            </w:tcBorders>
          </w:tcPr>
          <w:p w14:paraId="2172FFBC" w14:textId="77777777" w:rsidR="00970176" w:rsidRDefault="00970176">
            <w:pPr>
              <w:spacing w:line="300" w:lineRule="auto"/>
              <w:jc w:val="center"/>
              <w:rPr>
                <w:rFonts w:ascii="Times New Roman" w:hAnsi="Times New Roman" w:cs="Times New Roman"/>
                <w:szCs w:val="21"/>
              </w:rPr>
            </w:pPr>
          </w:p>
          <w:p w14:paraId="53C995A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水平</w:t>
            </w:r>
          </w:p>
        </w:tc>
        <w:tc>
          <w:tcPr>
            <w:tcW w:w="6817" w:type="dxa"/>
            <w:gridSpan w:val="4"/>
            <w:tcBorders>
              <w:top w:val="single" w:sz="12" w:space="0" w:color="auto"/>
              <w:bottom w:val="single" w:sz="4" w:space="0" w:color="auto"/>
            </w:tcBorders>
          </w:tcPr>
          <w:p w14:paraId="777F170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因素</w:t>
            </w:r>
          </w:p>
        </w:tc>
      </w:tr>
      <w:tr w:rsidR="00970176" w14:paraId="4911F4F3" w14:textId="77777777">
        <w:trPr>
          <w:jc w:val="center"/>
        </w:trPr>
        <w:tc>
          <w:tcPr>
            <w:tcW w:w="1705" w:type="dxa"/>
            <w:vMerge/>
            <w:tcBorders>
              <w:top w:val="nil"/>
              <w:bottom w:val="single" w:sz="4" w:space="0" w:color="auto"/>
            </w:tcBorders>
          </w:tcPr>
          <w:p w14:paraId="37986CA4" w14:textId="77777777" w:rsidR="00970176" w:rsidRDefault="00970176">
            <w:pPr>
              <w:spacing w:line="300" w:lineRule="auto"/>
              <w:jc w:val="center"/>
              <w:rPr>
                <w:rFonts w:ascii="Times New Roman" w:hAnsi="Times New Roman" w:cs="Times New Roman"/>
                <w:szCs w:val="21"/>
              </w:rPr>
            </w:pPr>
          </w:p>
        </w:tc>
        <w:tc>
          <w:tcPr>
            <w:tcW w:w="1705" w:type="dxa"/>
            <w:tcBorders>
              <w:top w:val="single" w:sz="4" w:space="0" w:color="auto"/>
              <w:bottom w:val="single" w:sz="4" w:space="0" w:color="auto"/>
            </w:tcBorders>
          </w:tcPr>
          <w:p w14:paraId="6D8C9D3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水（</w:t>
            </w:r>
            <w:r>
              <w:rPr>
                <w:rFonts w:ascii="Times New Roman" w:hAnsi="Times New Roman" w:cs="Times New Roman"/>
                <w:szCs w:val="21"/>
              </w:rPr>
              <w:t>g</w:t>
            </w:r>
            <w:r>
              <w:rPr>
                <w:rFonts w:ascii="Times New Roman" w:hAnsi="Times New Roman" w:cs="Times New Roman"/>
                <w:szCs w:val="21"/>
              </w:rPr>
              <w:t>）</w:t>
            </w:r>
          </w:p>
        </w:tc>
        <w:tc>
          <w:tcPr>
            <w:tcW w:w="1704" w:type="dxa"/>
            <w:tcBorders>
              <w:top w:val="single" w:sz="4" w:space="0" w:color="auto"/>
              <w:bottom w:val="single" w:sz="4" w:space="0" w:color="auto"/>
            </w:tcBorders>
          </w:tcPr>
          <w:p w14:paraId="4677B49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酶解液（</w:t>
            </w:r>
            <w:r>
              <w:rPr>
                <w:rFonts w:ascii="Times New Roman" w:hAnsi="Times New Roman" w:cs="Times New Roman"/>
                <w:szCs w:val="21"/>
              </w:rPr>
              <w:t>g</w:t>
            </w:r>
            <w:r>
              <w:rPr>
                <w:rFonts w:ascii="Times New Roman" w:hAnsi="Times New Roman" w:cs="Times New Roman"/>
                <w:szCs w:val="21"/>
              </w:rPr>
              <w:t>）</w:t>
            </w:r>
          </w:p>
        </w:tc>
        <w:tc>
          <w:tcPr>
            <w:tcW w:w="1704" w:type="dxa"/>
            <w:tcBorders>
              <w:top w:val="single" w:sz="4" w:space="0" w:color="auto"/>
              <w:bottom w:val="single" w:sz="4" w:space="0" w:color="auto"/>
            </w:tcBorders>
          </w:tcPr>
          <w:p w14:paraId="795924C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食盐（</w:t>
            </w:r>
            <w:r>
              <w:rPr>
                <w:rFonts w:ascii="Times New Roman" w:hAnsi="Times New Roman" w:cs="Times New Roman"/>
                <w:szCs w:val="21"/>
              </w:rPr>
              <w:t>g</w:t>
            </w:r>
            <w:r>
              <w:rPr>
                <w:rFonts w:ascii="Times New Roman" w:hAnsi="Times New Roman" w:cs="Times New Roman"/>
                <w:szCs w:val="21"/>
              </w:rPr>
              <w:t>）</w:t>
            </w:r>
          </w:p>
        </w:tc>
        <w:tc>
          <w:tcPr>
            <w:tcW w:w="1704" w:type="dxa"/>
            <w:tcBorders>
              <w:top w:val="single" w:sz="4" w:space="0" w:color="auto"/>
              <w:bottom w:val="single" w:sz="4" w:space="0" w:color="auto"/>
            </w:tcBorders>
          </w:tcPr>
          <w:p w14:paraId="6BE4F18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菇粉（</w:t>
            </w:r>
            <w:r>
              <w:rPr>
                <w:rFonts w:ascii="Times New Roman" w:hAnsi="Times New Roman" w:cs="Times New Roman"/>
                <w:szCs w:val="21"/>
              </w:rPr>
              <w:t>g</w:t>
            </w:r>
            <w:r>
              <w:rPr>
                <w:rFonts w:ascii="Times New Roman" w:hAnsi="Times New Roman" w:cs="Times New Roman"/>
                <w:szCs w:val="21"/>
              </w:rPr>
              <w:t>）</w:t>
            </w:r>
          </w:p>
        </w:tc>
      </w:tr>
      <w:tr w:rsidR="00970176" w14:paraId="342EBFA1" w14:textId="77777777" w:rsidTr="00970176">
        <w:tblPrEx>
          <w:tblW w:w="8522" w:type="dxa"/>
          <w:jc w:val="center"/>
          <w:tblBorders>
            <w:top w:val="single" w:sz="12" w:space="0" w:color="auto"/>
            <w:bottom w:val="single" w:sz="12" w:space="0" w:color="auto"/>
          </w:tblBorders>
          <w:tblPrExChange w:id="1685" w:author="Administrator" w:date="2019-12-31T13:44:00Z">
            <w:tblPrEx>
              <w:tblW w:w="8522" w:type="dxa"/>
              <w:jc w:val="center"/>
              <w:tblBorders>
                <w:top w:val="single" w:sz="12" w:space="0" w:color="auto"/>
                <w:bottom w:val="single" w:sz="12" w:space="0" w:color="auto"/>
              </w:tblBorders>
            </w:tblPrEx>
          </w:tblPrExChange>
        </w:tblPrEx>
        <w:trPr>
          <w:jc w:val="center"/>
          <w:trPrChange w:id="1686" w:author="Administrator" w:date="2019-12-31T13:44:00Z">
            <w:trPr>
              <w:gridAfter w:val="0"/>
              <w:jc w:val="center"/>
            </w:trPr>
          </w:trPrChange>
        </w:trPr>
        <w:tc>
          <w:tcPr>
            <w:tcW w:w="1705" w:type="dxa"/>
            <w:tcBorders>
              <w:top w:val="single" w:sz="4" w:space="0" w:color="auto"/>
            </w:tcBorders>
            <w:tcPrChange w:id="1687" w:author="Administrator" w:date="2019-12-31T13:44:00Z">
              <w:tcPr>
                <w:tcW w:w="1000" w:type="pct"/>
                <w:gridSpan w:val="2"/>
                <w:tcBorders>
                  <w:top w:val="single" w:sz="4" w:space="0" w:color="auto"/>
                </w:tcBorders>
              </w:tcPr>
            </w:tcPrChange>
          </w:tcPr>
          <w:p w14:paraId="50EED75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705" w:type="dxa"/>
            <w:tcBorders>
              <w:top w:val="single" w:sz="4" w:space="0" w:color="auto"/>
            </w:tcBorders>
            <w:tcPrChange w:id="1688" w:author="Administrator" w:date="2019-12-31T13:44:00Z">
              <w:tcPr>
                <w:tcW w:w="1000" w:type="pct"/>
                <w:gridSpan w:val="2"/>
                <w:tcBorders>
                  <w:top w:val="single" w:sz="4" w:space="0" w:color="auto"/>
                </w:tcBorders>
              </w:tcPr>
            </w:tcPrChange>
          </w:tcPr>
          <w:p w14:paraId="75C7B58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80</w:t>
            </w:r>
          </w:p>
        </w:tc>
        <w:tc>
          <w:tcPr>
            <w:tcW w:w="1704" w:type="dxa"/>
            <w:tcBorders>
              <w:top w:val="single" w:sz="4" w:space="0" w:color="auto"/>
            </w:tcBorders>
            <w:tcPrChange w:id="1689" w:author="Administrator" w:date="2019-12-31T13:44:00Z">
              <w:tcPr>
                <w:tcW w:w="1000" w:type="pct"/>
                <w:gridSpan w:val="2"/>
                <w:tcBorders>
                  <w:top w:val="single" w:sz="4" w:space="0" w:color="auto"/>
                </w:tcBorders>
              </w:tcPr>
            </w:tcPrChange>
          </w:tcPr>
          <w:p w14:paraId="098C4AE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10</w:t>
            </w:r>
          </w:p>
        </w:tc>
        <w:tc>
          <w:tcPr>
            <w:tcW w:w="1704" w:type="dxa"/>
            <w:tcBorders>
              <w:top w:val="single" w:sz="4" w:space="0" w:color="auto"/>
            </w:tcBorders>
            <w:tcPrChange w:id="1690" w:author="Administrator" w:date="2019-12-31T13:44:00Z">
              <w:tcPr>
                <w:tcW w:w="1000" w:type="pct"/>
                <w:gridSpan w:val="2"/>
                <w:tcBorders>
                  <w:top w:val="single" w:sz="4" w:space="0" w:color="auto"/>
                </w:tcBorders>
              </w:tcPr>
            </w:tcPrChange>
          </w:tcPr>
          <w:p w14:paraId="662306D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0.6</w:t>
            </w:r>
          </w:p>
        </w:tc>
        <w:tc>
          <w:tcPr>
            <w:tcW w:w="1704" w:type="dxa"/>
            <w:tcBorders>
              <w:top w:val="single" w:sz="4" w:space="0" w:color="auto"/>
            </w:tcBorders>
            <w:tcPrChange w:id="1691" w:author="Administrator" w:date="2019-12-31T13:44:00Z">
              <w:tcPr>
                <w:tcW w:w="1000" w:type="pct"/>
                <w:gridSpan w:val="2"/>
                <w:tcBorders>
                  <w:top w:val="single" w:sz="4" w:space="0" w:color="auto"/>
                </w:tcBorders>
              </w:tcPr>
            </w:tcPrChange>
          </w:tcPr>
          <w:p w14:paraId="68CA4E6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0.5</w:t>
            </w:r>
          </w:p>
        </w:tc>
      </w:tr>
      <w:tr w:rsidR="00970176" w14:paraId="04702B95" w14:textId="77777777" w:rsidTr="00970176">
        <w:tblPrEx>
          <w:tblW w:w="8522" w:type="dxa"/>
          <w:jc w:val="center"/>
          <w:tblBorders>
            <w:top w:val="single" w:sz="12" w:space="0" w:color="auto"/>
            <w:bottom w:val="single" w:sz="12" w:space="0" w:color="auto"/>
          </w:tblBorders>
          <w:tblPrExChange w:id="1692" w:author="Administrator" w:date="2019-12-31T13:44:00Z">
            <w:tblPrEx>
              <w:tblW w:w="8522" w:type="dxa"/>
              <w:jc w:val="center"/>
              <w:tblBorders>
                <w:top w:val="single" w:sz="12" w:space="0" w:color="auto"/>
                <w:bottom w:val="single" w:sz="12" w:space="0" w:color="auto"/>
              </w:tblBorders>
            </w:tblPrEx>
          </w:tblPrExChange>
        </w:tblPrEx>
        <w:trPr>
          <w:jc w:val="center"/>
          <w:trPrChange w:id="1693" w:author="Administrator" w:date="2019-12-31T13:44:00Z">
            <w:trPr>
              <w:gridAfter w:val="0"/>
              <w:jc w:val="center"/>
            </w:trPr>
          </w:trPrChange>
        </w:trPr>
        <w:tc>
          <w:tcPr>
            <w:tcW w:w="1705" w:type="dxa"/>
            <w:tcPrChange w:id="1694" w:author="Administrator" w:date="2019-12-31T13:44:00Z">
              <w:tcPr>
                <w:tcW w:w="1000" w:type="pct"/>
                <w:gridSpan w:val="2"/>
              </w:tcPr>
            </w:tcPrChange>
          </w:tcPr>
          <w:p w14:paraId="007A40C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705" w:type="dxa"/>
            <w:tcPrChange w:id="1695" w:author="Administrator" w:date="2019-12-31T13:44:00Z">
              <w:tcPr>
                <w:tcW w:w="1000" w:type="pct"/>
                <w:gridSpan w:val="2"/>
              </w:tcPr>
            </w:tcPrChange>
          </w:tcPr>
          <w:p w14:paraId="6D14027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70</w:t>
            </w:r>
          </w:p>
        </w:tc>
        <w:tc>
          <w:tcPr>
            <w:tcW w:w="1704" w:type="dxa"/>
            <w:tcPrChange w:id="1696" w:author="Administrator" w:date="2019-12-31T13:44:00Z">
              <w:tcPr>
                <w:tcW w:w="1000" w:type="pct"/>
                <w:gridSpan w:val="2"/>
              </w:tcPr>
            </w:tcPrChange>
          </w:tcPr>
          <w:p w14:paraId="33AF3F7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20</w:t>
            </w:r>
          </w:p>
        </w:tc>
        <w:tc>
          <w:tcPr>
            <w:tcW w:w="1704" w:type="dxa"/>
            <w:tcPrChange w:id="1697" w:author="Administrator" w:date="2019-12-31T13:44:00Z">
              <w:tcPr>
                <w:tcW w:w="1000" w:type="pct"/>
                <w:gridSpan w:val="2"/>
              </w:tcPr>
            </w:tcPrChange>
          </w:tcPr>
          <w:p w14:paraId="65235C8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0.5</w:t>
            </w:r>
          </w:p>
        </w:tc>
        <w:tc>
          <w:tcPr>
            <w:tcW w:w="1704" w:type="dxa"/>
            <w:tcPrChange w:id="1698" w:author="Administrator" w:date="2019-12-31T13:44:00Z">
              <w:tcPr>
                <w:tcW w:w="1000" w:type="pct"/>
                <w:gridSpan w:val="2"/>
              </w:tcPr>
            </w:tcPrChange>
          </w:tcPr>
          <w:p w14:paraId="18A170C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1.0</w:t>
            </w:r>
          </w:p>
        </w:tc>
      </w:tr>
      <w:tr w:rsidR="00970176" w14:paraId="4ECB43A1" w14:textId="77777777" w:rsidTr="00970176">
        <w:tblPrEx>
          <w:tblW w:w="8522" w:type="dxa"/>
          <w:jc w:val="center"/>
          <w:tblBorders>
            <w:top w:val="single" w:sz="12" w:space="0" w:color="auto"/>
            <w:bottom w:val="single" w:sz="12" w:space="0" w:color="auto"/>
          </w:tblBorders>
          <w:tblPrExChange w:id="1699" w:author="Administrator" w:date="2019-12-31T13:44:00Z">
            <w:tblPrEx>
              <w:tblW w:w="8522" w:type="dxa"/>
              <w:jc w:val="center"/>
              <w:tblBorders>
                <w:top w:val="single" w:sz="12" w:space="0" w:color="auto"/>
                <w:bottom w:val="single" w:sz="12" w:space="0" w:color="auto"/>
              </w:tblBorders>
            </w:tblPrEx>
          </w:tblPrExChange>
        </w:tblPrEx>
        <w:trPr>
          <w:jc w:val="center"/>
          <w:trPrChange w:id="1700" w:author="Administrator" w:date="2019-12-31T13:44:00Z">
            <w:trPr>
              <w:gridAfter w:val="0"/>
              <w:jc w:val="center"/>
            </w:trPr>
          </w:trPrChange>
        </w:trPr>
        <w:tc>
          <w:tcPr>
            <w:tcW w:w="1705" w:type="dxa"/>
            <w:tcPrChange w:id="1701" w:author="Administrator" w:date="2019-12-31T13:44:00Z">
              <w:tcPr>
                <w:tcW w:w="1000" w:type="pct"/>
                <w:gridSpan w:val="2"/>
              </w:tcPr>
            </w:tcPrChange>
          </w:tcPr>
          <w:p w14:paraId="5E44A9D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705" w:type="dxa"/>
            <w:tcPrChange w:id="1702" w:author="Administrator" w:date="2019-12-31T13:44:00Z">
              <w:tcPr>
                <w:tcW w:w="1000" w:type="pct"/>
                <w:gridSpan w:val="2"/>
              </w:tcPr>
            </w:tcPrChange>
          </w:tcPr>
          <w:p w14:paraId="0B33F46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60</w:t>
            </w:r>
          </w:p>
        </w:tc>
        <w:tc>
          <w:tcPr>
            <w:tcW w:w="1704" w:type="dxa"/>
            <w:tcPrChange w:id="1703" w:author="Administrator" w:date="2019-12-31T13:44:00Z">
              <w:tcPr>
                <w:tcW w:w="1000" w:type="pct"/>
                <w:gridSpan w:val="2"/>
              </w:tcPr>
            </w:tcPrChange>
          </w:tcPr>
          <w:p w14:paraId="633494D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w:t>
            </w:r>
          </w:p>
        </w:tc>
        <w:tc>
          <w:tcPr>
            <w:tcW w:w="1704" w:type="dxa"/>
            <w:tcPrChange w:id="1704" w:author="Administrator" w:date="2019-12-31T13:44:00Z">
              <w:tcPr>
                <w:tcW w:w="1000" w:type="pct"/>
                <w:gridSpan w:val="2"/>
              </w:tcPr>
            </w:tcPrChange>
          </w:tcPr>
          <w:p w14:paraId="73400D5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0.4</w:t>
            </w:r>
          </w:p>
        </w:tc>
        <w:tc>
          <w:tcPr>
            <w:tcW w:w="1704" w:type="dxa"/>
            <w:tcPrChange w:id="1705" w:author="Administrator" w:date="2019-12-31T13:44:00Z">
              <w:tcPr>
                <w:tcW w:w="1000" w:type="pct"/>
                <w:gridSpan w:val="2"/>
              </w:tcPr>
            </w:tcPrChange>
          </w:tcPr>
          <w:p w14:paraId="7B4CDD1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1.5</w:t>
            </w:r>
          </w:p>
        </w:tc>
      </w:tr>
      <w:tr w:rsidR="00970176" w14:paraId="5EE7E49C" w14:textId="77777777" w:rsidTr="00970176">
        <w:tblPrEx>
          <w:tblW w:w="8522" w:type="dxa"/>
          <w:jc w:val="center"/>
          <w:tblBorders>
            <w:top w:val="single" w:sz="12" w:space="0" w:color="auto"/>
            <w:bottom w:val="single" w:sz="12" w:space="0" w:color="auto"/>
          </w:tblBorders>
          <w:tblPrExChange w:id="1706" w:author="Administrator" w:date="2019-12-31T13:44:00Z">
            <w:tblPrEx>
              <w:tblW w:w="8522" w:type="dxa"/>
              <w:jc w:val="center"/>
              <w:tblBorders>
                <w:top w:val="single" w:sz="12" w:space="0" w:color="auto"/>
                <w:bottom w:val="single" w:sz="12" w:space="0" w:color="auto"/>
              </w:tblBorders>
            </w:tblPrEx>
          </w:tblPrExChange>
        </w:tblPrEx>
        <w:trPr>
          <w:jc w:val="center"/>
          <w:trPrChange w:id="1707" w:author="Administrator" w:date="2019-12-31T13:44:00Z">
            <w:trPr>
              <w:gridAfter w:val="0"/>
              <w:jc w:val="center"/>
            </w:trPr>
          </w:trPrChange>
        </w:trPr>
        <w:tc>
          <w:tcPr>
            <w:tcW w:w="1705" w:type="dxa"/>
            <w:tcPrChange w:id="1708" w:author="Administrator" w:date="2019-12-31T13:44:00Z">
              <w:tcPr>
                <w:tcW w:w="1000" w:type="pct"/>
                <w:gridSpan w:val="2"/>
              </w:tcPr>
            </w:tcPrChange>
          </w:tcPr>
          <w:p w14:paraId="66EE43D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705" w:type="dxa"/>
            <w:tcPrChange w:id="1709" w:author="Administrator" w:date="2019-12-31T13:44:00Z">
              <w:tcPr>
                <w:tcW w:w="1000" w:type="pct"/>
                <w:gridSpan w:val="2"/>
              </w:tcPr>
            </w:tcPrChange>
          </w:tcPr>
          <w:p w14:paraId="5DAD6C7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50</w:t>
            </w:r>
          </w:p>
        </w:tc>
        <w:tc>
          <w:tcPr>
            <w:tcW w:w="1704" w:type="dxa"/>
            <w:tcPrChange w:id="1710" w:author="Administrator" w:date="2019-12-31T13:44:00Z">
              <w:tcPr>
                <w:tcW w:w="1000" w:type="pct"/>
                <w:gridSpan w:val="2"/>
              </w:tcPr>
            </w:tcPrChange>
          </w:tcPr>
          <w:p w14:paraId="6126F78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40</w:t>
            </w:r>
          </w:p>
        </w:tc>
        <w:tc>
          <w:tcPr>
            <w:tcW w:w="1704" w:type="dxa"/>
            <w:tcPrChange w:id="1711" w:author="Administrator" w:date="2019-12-31T13:44:00Z">
              <w:tcPr>
                <w:tcW w:w="1000" w:type="pct"/>
                <w:gridSpan w:val="2"/>
              </w:tcPr>
            </w:tcPrChange>
          </w:tcPr>
          <w:p w14:paraId="2EF20DB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0.3</w:t>
            </w:r>
          </w:p>
        </w:tc>
        <w:tc>
          <w:tcPr>
            <w:tcW w:w="1704" w:type="dxa"/>
            <w:tcPrChange w:id="1712" w:author="Administrator" w:date="2019-12-31T13:44:00Z">
              <w:tcPr>
                <w:tcW w:w="1000" w:type="pct"/>
                <w:gridSpan w:val="2"/>
              </w:tcPr>
            </w:tcPrChange>
          </w:tcPr>
          <w:p w14:paraId="170611D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2.0</w:t>
            </w:r>
          </w:p>
        </w:tc>
      </w:tr>
    </w:tbl>
    <w:p w14:paraId="013A1DA7" w14:textId="77777777" w:rsidR="00970176" w:rsidRDefault="008D6EE0">
      <w:pPr>
        <w:tabs>
          <w:tab w:val="left" w:pos="3180"/>
        </w:tabs>
        <w:spacing w:line="300" w:lineRule="auto"/>
        <w:ind w:firstLineChars="200" w:firstLine="420"/>
        <w:rPr>
          <w:rFonts w:ascii="Times New Roman" w:hAnsi="Times New Roman" w:cs="Times New Roman"/>
          <w:bCs/>
          <w:szCs w:val="21"/>
        </w:rPr>
      </w:pPr>
      <w:r>
        <w:rPr>
          <w:rFonts w:ascii="Times New Roman" w:hAnsi="Times New Roman" w:cs="Times New Roman"/>
          <w:szCs w:val="21"/>
        </w:rPr>
        <w:t>注：此表格中用于调味酱的其它配料包括：淀粉</w:t>
      </w:r>
      <w:r>
        <w:rPr>
          <w:rFonts w:ascii="Times New Roman" w:hAnsi="Times New Roman" w:cs="Times New Roman"/>
          <w:szCs w:val="21"/>
        </w:rPr>
        <w:t>1g</w:t>
      </w:r>
      <w:r>
        <w:rPr>
          <w:rFonts w:ascii="Times New Roman" w:hAnsi="Times New Roman" w:cs="Times New Roman"/>
          <w:szCs w:val="21"/>
        </w:rPr>
        <w:t>、熟面粉</w:t>
      </w:r>
      <w:r>
        <w:rPr>
          <w:rFonts w:ascii="Times New Roman" w:hAnsi="Times New Roman" w:cs="Times New Roman"/>
          <w:szCs w:val="21"/>
        </w:rPr>
        <w:t>4g</w:t>
      </w:r>
      <w:r>
        <w:rPr>
          <w:rFonts w:ascii="Times New Roman" w:hAnsi="Times New Roman" w:cs="Times New Roman"/>
          <w:szCs w:val="21"/>
        </w:rPr>
        <w:t>、棕榈油</w:t>
      </w:r>
      <w:r>
        <w:rPr>
          <w:rFonts w:ascii="Times New Roman" w:hAnsi="Times New Roman" w:cs="Times New Roman"/>
          <w:szCs w:val="21"/>
        </w:rPr>
        <w:t>6g</w:t>
      </w:r>
      <w:r>
        <w:rPr>
          <w:rFonts w:ascii="Times New Roman" w:hAnsi="Times New Roman" w:cs="Times New Roman"/>
          <w:szCs w:val="21"/>
        </w:rPr>
        <w:t>、生姜粉</w:t>
      </w:r>
      <w:r>
        <w:rPr>
          <w:rFonts w:ascii="Times New Roman" w:hAnsi="Times New Roman" w:cs="Times New Roman"/>
          <w:szCs w:val="21"/>
        </w:rPr>
        <w:t>0.05g</w:t>
      </w:r>
      <w:r>
        <w:rPr>
          <w:rFonts w:ascii="Times New Roman" w:hAnsi="Times New Roman" w:cs="Times New Roman"/>
          <w:szCs w:val="21"/>
        </w:rPr>
        <w:t>、酱油</w:t>
      </w:r>
      <w:r>
        <w:rPr>
          <w:rFonts w:ascii="Times New Roman" w:hAnsi="Times New Roman" w:cs="Times New Roman"/>
          <w:szCs w:val="21"/>
        </w:rPr>
        <w:t>1g</w:t>
      </w:r>
      <w:r>
        <w:rPr>
          <w:rFonts w:ascii="Times New Roman" w:hAnsi="Times New Roman" w:cs="Times New Roman"/>
          <w:szCs w:val="21"/>
        </w:rPr>
        <w:t>、糖</w:t>
      </w:r>
      <w:r>
        <w:rPr>
          <w:rFonts w:ascii="Times New Roman" w:hAnsi="Times New Roman" w:cs="Times New Roman"/>
          <w:szCs w:val="21"/>
        </w:rPr>
        <w:t>0.1g</w:t>
      </w:r>
      <w:r>
        <w:rPr>
          <w:rFonts w:ascii="Times New Roman" w:hAnsi="Times New Roman" w:cs="Times New Roman"/>
          <w:szCs w:val="21"/>
        </w:rPr>
        <w:t>、牛肉香精</w:t>
      </w:r>
      <w:r>
        <w:rPr>
          <w:rFonts w:ascii="Times New Roman" w:hAnsi="Times New Roman" w:cs="Times New Roman"/>
          <w:szCs w:val="21"/>
        </w:rPr>
        <w:t>1.2g</w:t>
      </w:r>
      <w:r>
        <w:rPr>
          <w:rFonts w:ascii="Times New Roman" w:hAnsi="Times New Roman" w:cs="Times New Roman"/>
          <w:szCs w:val="21"/>
        </w:rPr>
        <w:t>。</w:t>
      </w:r>
      <w:r>
        <w:rPr>
          <w:rFonts w:ascii="Times New Roman" w:hAnsi="Times New Roman" w:cs="Times New Roman"/>
          <w:bCs/>
          <w:szCs w:val="21"/>
        </w:rPr>
        <w:t>在熬制杏鲍菇低盐调味酱的过程中，发现酱产生类似于</w:t>
      </w:r>
      <w:r>
        <w:rPr>
          <w:rFonts w:ascii="Times New Roman" w:hAnsi="Times New Roman" w:cs="Times New Roman"/>
          <w:bCs/>
          <w:szCs w:val="21"/>
        </w:rPr>
        <w:t>“</w:t>
      </w:r>
      <w:r>
        <w:rPr>
          <w:rFonts w:ascii="Times New Roman" w:hAnsi="Times New Roman" w:cs="Times New Roman"/>
          <w:bCs/>
          <w:szCs w:val="21"/>
        </w:rPr>
        <w:t>腥味</w:t>
      </w:r>
      <w:r>
        <w:rPr>
          <w:rFonts w:ascii="Times New Roman" w:hAnsi="Times New Roman" w:cs="Times New Roman"/>
          <w:bCs/>
          <w:szCs w:val="21"/>
        </w:rPr>
        <w:t>”</w:t>
      </w:r>
      <w:r>
        <w:rPr>
          <w:rFonts w:ascii="Times New Roman" w:hAnsi="Times New Roman" w:cs="Times New Roman"/>
          <w:bCs/>
          <w:szCs w:val="21"/>
        </w:rPr>
        <w:t>的味道，加入少量生姜粉可以很好的抑制这种</w:t>
      </w:r>
      <w:r>
        <w:rPr>
          <w:rFonts w:ascii="Times New Roman" w:hAnsi="Times New Roman" w:cs="Times New Roman"/>
          <w:bCs/>
          <w:szCs w:val="21"/>
        </w:rPr>
        <w:t>“</w:t>
      </w:r>
      <w:r>
        <w:rPr>
          <w:rFonts w:ascii="Times New Roman" w:hAnsi="Times New Roman" w:cs="Times New Roman"/>
          <w:bCs/>
          <w:szCs w:val="21"/>
        </w:rPr>
        <w:t>腥味</w:t>
      </w:r>
      <w:r>
        <w:rPr>
          <w:rFonts w:ascii="Times New Roman" w:hAnsi="Times New Roman" w:cs="Times New Roman"/>
          <w:bCs/>
          <w:szCs w:val="21"/>
        </w:rPr>
        <w:t>”</w:t>
      </w:r>
      <w:r>
        <w:rPr>
          <w:rFonts w:ascii="Times New Roman" w:hAnsi="Times New Roman" w:cs="Times New Roman"/>
          <w:bCs/>
          <w:szCs w:val="21"/>
        </w:rPr>
        <w:t>。另外，为了丰富杏鲍菇低盐调味酱的味道，加入了适量的白砂糖、牛肉香精，使得这种杏鲍菇低盐调味酱不仅具有杏鲍菇的风味，还有牛肉的风味。</w:t>
      </w:r>
      <w:r>
        <w:rPr>
          <w:rFonts w:ascii="Times New Roman" w:hAnsi="Times New Roman" w:cs="Times New Roman"/>
          <w:szCs w:val="21"/>
        </w:rPr>
        <w:t>由于本课题主要探讨的是鲜咸之间的相互作用，所以不对其它配料做深入研究。</w:t>
      </w:r>
    </w:p>
    <w:p w14:paraId="2D902F2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感官评分参考表</w:t>
      </w:r>
      <w:r>
        <w:rPr>
          <w:rFonts w:ascii="Times New Roman" w:hAnsi="Times New Roman" w:cs="Times New Roman"/>
          <w:sz w:val="24"/>
          <w:szCs w:val="24"/>
        </w:rPr>
        <w:t>7.8</w:t>
      </w:r>
      <w:r>
        <w:rPr>
          <w:rFonts w:ascii="Times New Roman" w:hAnsi="Times New Roman" w:cs="Times New Roman"/>
          <w:sz w:val="24"/>
          <w:szCs w:val="24"/>
        </w:rPr>
        <w:t>，总体分数为</w:t>
      </w:r>
      <w:r>
        <w:rPr>
          <w:rFonts w:ascii="Times New Roman" w:hAnsi="Times New Roman" w:cs="Times New Roman"/>
          <w:sz w:val="24"/>
          <w:szCs w:val="24"/>
        </w:rPr>
        <w:t>100</w:t>
      </w:r>
      <w:r>
        <w:rPr>
          <w:rFonts w:ascii="Times New Roman" w:hAnsi="Times New Roman" w:cs="Times New Roman"/>
          <w:sz w:val="24"/>
          <w:szCs w:val="24"/>
        </w:rPr>
        <w:t>分，其中风味占</w:t>
      </w:r>
      <w:r>
        <w:rPr>
          <w:rFonts w:ascii="Times New Roman" w:hAnsi="Times New Roman" w:cs="Times New Roman"/>
          <w:sz w:val="24"/>
          <w:szCs w:val="24"/>
        </w:rPr>
        <w:t>30</w:t>
      </w:r>
      <w:r>
        <w:rPr>
          <w:rFonts w:ascii="Times New Roman" w:hAnsi="Times New Roman" w:cs="Times New Roman"/>
          <w:sz w:val="24"/>
          <w:szCs w:val="24"/>
        </w:rPr>
        <w:t>分，口感占</w:t>
      </w:r>
      <w:r>
        <w:rPr>
          <w:rFonts w:ascii="Times New Roman" w:hAnsi="Times New Roman" w:cs="Times New Roman"/>
          <w:sz w:val="24"/>
          <w:szCs w:val="24"/>
        </w:rPr>
        <w:t>40</w:t>
      </w:r>
      <w:r>
        <w:rPr>
          <w:rFonts w:ascii="Times New Roman" w:hAnsi="Times New Roman" w:cs="Times New Roman"/>
          <w:sz w:val="24"/>
          <w:szCs w:val="24"/>
        </w:rPr>
        <w:t>分，色泽占</w:t>
      </w:r>
      <w:r>
        <w:rPr>
          <w:rFonts w:ascii="Times New Roman" w:hAnsi="Times New Roman" w:cs="Times New Roman"/>
          <w:sz w:val="24"/>
          <w:szCs w:val="24"/>
        </w:rPr>
        <w:t>20</w:t>
      </w:r>
      <w:r>
        <w:rPr>
          <w:rFonts w:ascii="Times New Roman" w:hAnsi="Times New Roman" w:cs="Times New Roman"/>
          <w:sz w:val="24"/>
          <w:szCs w:val="24"/>
        </w:rPr>
        <w:t>分，状态占</w:t>
      </w:r>
      <w:r>
        <w:rPr>
          <w:rFonts w:ascii="Times New Roman" w:hAnsi="Times New Roman" w:cs="Times New Roman"/>
          <w:sz w:val="24"/>
          <w:szCs w:val="24"/>
        </w:rPr>
        <w:t>10</w:t>
      </w:r>
      <w:r>
        <w:rPr>
          <w:rFonts w:ascii="Times New Roman" w:hAnsi="Times New Roman" w:cs="Times New Roman"/>
          <w:sz w:val="24"/>
          <w:szCs w:val="24"/>
        </w:rPr>
        <w:t>分。试验结果如表</w:t>
      </w:r>
      <w:r>
        <w:rPr>
          <w:rFonts w:ascii="Times New Roman" w:hAnsi="Times New Roman" w:cs="Times New Roman"/>
          <w:sz w:val="24"/>
          <w:szCs w:val="24"/>
        </w:rPr>
        <w:t>7.10</w:t>
      </w:r>
      <w:r>
        <w:rPr>
          <w:rFonts w:ascii="Times New Roman" w:hAnsi="Times New Roman" w:cs="Times New Roman"/>
          <w:sz w:val="24"/>
          <w:szCs w:val="24"/>
        </w:rPr>
        <w:t>所示。</w:t>
      </w:r>
    </w:p>
    <w:p w14:paraId="0F6D36A6"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7.10  </w:t>
      </w:r>
      <w:r>
        <w:rPr>
          <w:rFonts w:ascii="Times New Roman" w:hAnsi="Times New Roman" w:cs="Times New Roman"/>
          <w:b/>
          <w:szCs w:val="21"/>
        </w:rPr>
        <w:t>杏鲍菇低盐调味酱感官评价正交试验结果</w:t>
      </w:r>
      <w:r>
        <w:rPr>
          <w:rFonts w:ascii="Times New Roman" w:hAnsi="Times New Roman" w:cs="Times New Roman"/>
          <w:b/>
          <w:szCs w:val="21"/>
        </w:rPr>
        <w:t>L</w:t>
      </w:r>
      <w:r>
        <w:rPr>
          <w:rFonts w:ascii="Times New Roman" w:hAnsi="Times New Roman" w:cs="Times New Roman"/>
          <w:b/>
          <w:szCs w:val="21"/>
          <w:vertAlign w:val="subscript"/>
        </w:rPr>
        <w:t>16</w:t>
      </w:r>
      <w:r>
        <w:rPr>
          <w:rFonts w:ascii="Times New Roman" w:hAnsi="Times New Roman" w:cs="Times New Roman"/>
          <w:b/>
          <w:szCs w:val="21"/>
        </w:rPr>
        <w:t>(4</w:t>
      </w:r>
      <w:r>
        <w:rPr>
          <w:rFonts w:ascii="Times New Roman" w:hAnsi="Times New Roman" w:cs="Times New Roman"/>
          <w:b/>
          <w:szCs w:val="21"/>
          <w:vertAlign w:val="superscript"/>
        </w:rPr>
        <w:t>4</w:t>
      </w:r>
      <w:r>
        <w:rPr>
          <w:rFonts w:ascii="Times New Roman" w:hAnsi="Times New Roman" w:cs="Times New Roman"/>
          <w:b/>
          <w:szCs w:val="21"/>
        </w:rPr>
        <w:t>)</w:t>
      </w:r>
    </w:p>
    <w:p w14:paraId="6BD6309E" w14:textId="77777777" w:rsidR="00970176" w:rsidRDefault="00970176">
      <w:pPr>
        <w:spacing w:line="300" w:lineRule="auto"/>
        <w:jc w:val="center"/>
        <w:rPr>
          <w:rFonts w:ascii="Times New Roman" w:hAnsi="Times New Roman" w:cs="Times New Roman"/>
          <w:b/>
          <w:szCs w:val="21"/>
        </w:rPr>
      </w:pPr>
    </w:p>
    <w:tbl>
      <w:tblPr>
        <w:tblW w:w="8519" w:type="dxa"/>
        <w:jc w:val="center"/>
        <w:tblBorders>
          <w:top w:val="single" w:sz="12" w:space="0" w:color="auto"/>
          <w:bottom w:val="single" w:sz="12" w:space="0" w:color="auto"/>
        </w:tblBorders>
        <w:tblLook w:val="04A0" w:firstRow="1" w:lastRow="0" w:firstColumn="1" w:lastColumn="0" w:noHBand="0" w:noVBand="1"/>
      </w:tblPr>
      <w:tblGrid>
        <w:gridCol w:w="1219"/>
        <w:gridCol w:w="1218"/>
        <w:gridCol w:w="1217"/>
        <w:gridCol w:w="1217"/>
        <w:gridCol w:w="1218"/>
        <w:gridCol w:w="1215"/>
        <w:gridCol w:w="1215"/>
      </w:tblGrid>
      <w:tr w:rsidR="00970176" w14:paraId="22158195" w14:textId="77777777">
        <w:trPr>
          <w:jc w:val="center"/>
        </w:trPr>
        <w:tc>
          <w:tcPr>
            <w:tcW w:w="1219" w:type="dxa"/>
            <w:tcBorders>
              <w:top w:val="single" w:sz="12" w:space="0" w:color="auto"/>
              <w:bottom w:val="single" w:sz="4" w:space="0" w:color="auto"/>
            </w:tcBorders>
          </w:tcPr>
          <w:p w14:paraId="1314095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试验号</w:t>
            </w:r>
          </w:p>
        </w:tc>
        <w:tc>
          <w:tcPr>
            <w:tcW w:w="1218" w:type="dxa"/>
            <w:tcBorders>
              <w:top w:val="single" w:sz="12" w:space="0" w:color="auto"/>
              <w:bottom w:val="single" w:sz="4" w:space="0" w:color="auto"/>
            </w:tcBorders>
          </w:tcPr>
          <w:p w14:paraId="02B6E1B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水（</w:t>
            </w:r>
            <w:r>
              <w:rPr>
                <w:rFonts w:ascii="Times New Roman" w:hAnsi="Times New Roman" w:cs="Times New Roman"/>
                <w:szCs w:val="21"/>
              </w:rPr>
              <w:t>g</w:t>
            </w:r>
            <w:r>
              <w:rPr>
                <w:rFonts w:ascii="Times New Roman" w:hAnsi="Times New Roman" w:cs="Times New Roman"/>
                <w:szCs w:val="21"/>
              </w:rPr>
              <w:t>）</w:t>
            </w:r>
          </w:p>
        </w:tc>
        <w:tc>
          <w:tcPr>
            <w:tcW w:w="1217" w:type="dxa"/>
            <w:tcBorders>
              <w:top w:val="single" w:sz="12" w:space="0" w:color="auto"/>
              <w:bottom w:val="single" w:sz="4" w:space="0" w:color="auto"/>
            </w:tcBorders>
          </w:tcPr>
          <w:p w14:paraId="3CFDE92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酶解液（</w:t>
            </w:r>
            <w:r>
              <w:rPr>
                <w:rFonts w:ascii="Times New Roman" w:hAnsi="Times New Roman" w:cs="Times New Roman"/>
                <w:szCs w:val="21"/>
              </w:rPr>
              <w:t>g</w:t>
            </w:r>
            <w:r>
              <w:rPr>
                <w:rFonts w:ascii="Times New Roman" w:hAnsi="Times New Roman" w:cs="Times New Roman"/>
                <w:szCs w:val="21"/>
              </w:rPr>
              <w:t>）</w:t>
            </w:r>
          </w:p>
        </w:tc>
        <w:tc>
          <w:tcPr>
            <w:tcW w:w="1217" w:type="dxa"/>
            <w:tcBorders>
              <w:top w:val="single" w:sz="12" w:space="0" w:color="auto"/>
              <w:bottom w:val="single" w:sz="4" w:space="0" w:color="auto"/>
            </w:tcBorders>
          </w:tcPr>
          <w:p w14:paraId="73E6FF9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食盐（</w:t>
            </w:r>
            <w:r>
              <w:rPr>
                <w:rFonts w:ascii="Times New Roman" w:hAnsi="Times New Roman" w:cs="Times New Roman"/>
                <w:szCs w:val="21"/>
              </w:rPr>
              <w:t>g</w:t>
            </w:r>
            <w:r>
              <w:rPr>
                <w:rFonts w:ascii="Times New Roman" w:hAnsi="Times New Roman" w:cs="Times New Roman"/>
                <w:szCs w:val="21"/>
              </w:rPr>
              <w:t>）</w:t>
            </w:r>
          </w:p>
        </w:tc>
        <w:tc>
          <w:tcPr>
            <w:tcW w:w="1218" w:type="dxa"/>
            <w:tcBorders>
              <w:top w:val="single" w:sz="12" w:space="0" w:color="auto"/>
              <w:bottom w:val="single" w:sz="4" w:space="0" w:color="auto"/>
            </w:tcBorders>
          </w:tcPr>
          <w:p w14:paraId="7FE86D6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菇粉（</w:t>
            </w:r>
            <w:r>
              <w:rPr>
                <w:rFonts w:ascii="Times New Roman" w:hAnsi="Times New Roman" w:cs="Times New Roman"/>
                <w:szCs w:val="21"/>
              </w:rPr>
              <w:t>g</w:t>
            </w:r>
            <w:r>
              <w:rPr>
                <w:rFonts w:ascii="Times New Roman" w:hAnsi="Times New Roman" w:cs="Times New Roman"/>
                <w:szCs w:val="21"/>
              </w:rPr>
              <w:t>）</w:t>
            </w:r>
          </w:p>
        </w:tc>
        <w:tc>
          <w:tcPr>
            <w:tcW w:w="1215" w:type="dxa"/>
            <w:tcBorders>
              <w:top w:val="single" w:sz="12" w:space="0" w:color="auto"/>
              <w:bottom w:val="single" w:sz="4" w:space="0" w:color="auto"/>
            </w:tcBorders>
          </w:tcPr>
          <w:p w14:paraId="12BA7DD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 w:val="24"/>
              </w:rPr>
              <w:t>空白</w:t>
            </w:r>
          </w:p>
        </w:tc>
        <w:tc>
          <w:tcPr>
            <w:tcW w:w="1215" w:type="dxa"/>
            <w:tcBorders>
              <w:top w:val="single" w:sz="12" w:space="0" w:color="auto"/>
              <w:bottom w:val="single" w:sz="4" w:space="0" w:color="auto"/>
            </w:tcBorders>
          </w:tcPr>
          <w:p w14:paraId="1779433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总分</w:t>
            </w:r>
          </w:p>
        </w:tc>
      </w:tr>
      <w:tr w:rsidR="00970176" w14:paraId="0A175323" w14:textId="77777777">
        <w:trPr>
          <w:jc w:val="center"/>
        </w:trPr>
        <w:tc>
          <w:tcPr>
            <w:tcW w:w="1219" w:type="dxa"/>
            <w:tcBorders>
              <w:top w:val="single" w:sz="4" w:space="0" w:color="auto"/>
            </w:tcBorders>
          </w:tcPr>
          <w:p w14:paraId="2E1905B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8" w:type="dxa"/>
            <w:tcBorders>
              <w:top w:val="single" w:sz="4" w:space="0" w:color="auto"/>
            </w:tcBorders>
          </w:tcPr>
          <w:p w14:paraId="10FD66D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Borders>
              <w:top w:val="single" w:sz="4" w:space="0" w:color="auto"/>
            </w:tcBorders>
          </w:tcPr>
          <w:p w14:paraId="645E4D3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Borders>
              <w:top w:val="single" w:sz="4" w:space="0" w:color="auto"/>
            </w:tcBorders>
          </w:tcPr>
          <w:p w14:paraId="10C6444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8" w:type="dxa"/>
            <w:tcBorders>
              <w:top w:val="single" w:sz="4" w:space="0" w:color="auto"/>
            </w:tcBorders>
          </w:tcPr>
          <w:p w14:paraId="2135275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Borders>
              <w:top w:val="single" w:sz="4" w:space="0" w:color="auto"/>
            </w:tcBorders>
          </w:tcPr>
          <w:p w14:paraId="0F32F12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Borders>
              <w:top w:val="single" w:sz="4" w:space="0" w:color="auto"/>
            </w:tcBorders>
          </w:tcPr>
          <w:p w14:paraId="305A0FA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w:t>
            </w:r>
          </w:p>
        </w:tc>
      </w:tr>
      <w:tr w:rsidR="00970176" w14:paraId="4398A4A8" w14:textId="77777777">
        <w:trPr>
          <w:jc w:val="center"/>
        </w:trPr>
        <w:tc>
          <w:tcPr>
            <w:tcW w:w="1219" w:type="dxa"/>
          </w:tcPr>
          <w:p w14:paraId="3BDD148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8" w:type="dxa"/>
          </w:tcPr>
          <w:p w14:paraId="2B6A067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1D87DC2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001494F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8" w:type="dxa"/>
          </w:tcPr>
          <w:p w14:paraId="30A46DD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2F160F2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7C50D21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73</w:t>
            </w:r>
          </w:p>
        </w:tc>
      </w:tr>
      <w:tr w:rsidR="00970176" w14:paraId="5326A8DA" w14:textId="77777777">
        <w:trPr>
          <w:jc w:val="center"/>
        </w:trPr>
        <w:tc>
          <w:tcPr>
            <w:tcW w:w="1219" w:type="dxa"/>
          </w:tcPr>
          <w:p w14:paraId="51F194E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8" w:type="dxa"/>
          </w:tcPr>
          <w:p w14:paraId="3BE9390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7D3DB1B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42D769B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8" w:type="dxa"/>
          </w:tcPr>
          <w:p w14:paraId="5D002A3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6A6130F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2D9F4BA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80</w:t>
            </w:r>
          </w:p>
        </w:tc>
      </w:tr>
      <w:tr w:rsidR="00970176" w14:paraId="06F5A89C" w14:textId="77777777">
        <w:trPr>
          <w:jc w:val="center"/>
        </w:trPr>
        <w:tc>
          <w:tcPr>
            <w:tcW w:w="1219" w:type="dxa"/>
          </w:tcPr>
          <w:p w14:paraId="0D2882D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8" w:type="dxa"/>
          </w:tcPr>
          <w:p w14:paraId="6630758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6C19ACC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3007693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8" w:type="dxa"/>
          </w:tcPr>
          <w:p w14:paraId="275BA7D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0243971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7607091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w:t>
            </w:r>
          </w:p>
        </w:tc>
      </w:tr>
      <w:tr w:rsidR="00970176" w14:paraId="676A7CA8" w14:textId="77777777">
        <w:trPr>
          <w:jc w:val="center"/>
        </w:trPr>
        <w:tc>
          <w:tcPr>
            <w:tcW w:w="1219" w:type="dxa"/>
          </w:tcPr>
          <w:p w14:paraId="195211A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5</w:t>
            </w:r>
          </w:p>
        </w:tc>
        <w:tc>
          <w:tcPr>
            <w:tcW w:w="1218" w:type="dxa"/>
          </w:tcPr>
          <w:p w14:paraId="7C7C419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45ECCC0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285B9C0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8" w:type="dxa"/>
          </w:tcPr>
          <w:p w14:paraId="5D7DABE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3939BF2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7767E28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w:t>
            </w:r>
          </w:p>
        </w:tc>
      </w:tr>
      <w:tr w:rsidR="00970176" w14:paraId="544F36FF" w14:textId="77777777">
        <w:trPr>
          <w:jc w:val="center"/>
        </w:trPr>
        <w:tc>
          <w:tcPr>
            <w:tcW w:w="1219" w:type="dxa"/>
          </w:tcPr>
          <w:p w14:paraId="7B3D1F9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lastRenderedPageBreak/>
              <w:t>6</w:t>
            </w:r>
          </w:p>
        </w:tc>
        <w:tc>
          <w:tcPr>
            <w:tcW w:w="1218" w:type="dxa"/>
          </w:tcPr>
          <w:p w14:paraId="72F270B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59DA526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2797148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8" w:type="dxa"/>
          </w:tcPr>
          <w:p w14:paraId="69FA545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4383097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150DFA7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w:t>
            </w:r>
          </w:p>
        </w:tc>
      </w:tr>
      <w:tr w:rsidR="00970176" w14:paraId="1712A099" w14:textId="77777777">
        <w:trPr>
          <w:jc w:val="center"/>
        </w:trPr>
        <w:tc>
          <w:tcPr>
            <w:tcW w:w="1219" w:type="dxa"/>
          </w:tcPr>
          <w:p w14:paraId="7DFDA73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w:t>
            </w:r>
          </w:p>
        </w:tc>
        <w:tc>
          <w:tcPr>
            <w:tcW w:w="1218" w:type="dxa"/>
          </w:tcPr>
          <w:p w14:paraId="07047C8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522A7D5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4317702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8" w:type="dxa"/>
          </w:tcPr>
          <w:p w14:paraId="7537A56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72D10A3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58823AB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78</w:t>
            </w:r>
          </w:p>
        </w:tc>
      </w:tr>
      <w:tr w:rsidR="00970176" w14:paraId="0BA8073A" w14:textId="77777777">
        <w:trPr>
          <w:jc w:val="center"/>
        </w:trPr>
        <w:tc>
          <w:tcPr>
            <w:tcW w:w="1219" w:type="dxa"/>
          </w:tcPr>
          <w:p w14:paraId="40A7D09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8</w:t>
            </w:r>
          </w:p>
        </w:tc>
        <w:tc>
          <w:tcPr>
            <w:tcW w:w="1218" w:type="dxa"/>
          </w:tcPr>
          <w:p w14:paraId="00F9335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7333D40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265992D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8" w:type="dxa"/>
          </w:tcPr>
          <w:p w14:paraId="556425F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7E10597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54458FB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w:t>
            </w:r>
          </w:p>
        </w:tc>
      </w:tr>
      <w:tr w:rsidR="00970176" w14:paraId="3B47BD6E" w14:textId="77777777">
        <w:trPr>
          <w:jc w:val="center"/>
        </w:trPr>
        <w:tc>
          <w:tcPr>
            <w:tcW w:w="1219" w:type="dxa"/>
          </w:tcPr>
          <w:p w14:paraId="4829ED1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9</w:t>
            </w:r>
          </w:p>
        </w:tc>
        <w:tc>
          <w:tcPr>
            <w:tcW w:w="1218" w:type="dxa"/>
          </w:tcPr>
          <w:p w14:paraId="0B78C3C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32FC576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15B1F2A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8" w:type="dxa"/>
          </w:tcPr>
          <w:p w14:paraId="66B670D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0012E9B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709C67D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w:t>
            </w:r>
          </w:p>
        </w:tc>
      </w:tr>
      <w:tr w:rsidR="00970176" w14:paraId="06DDC260" w14:textId="77777777">
        <w:trPr>
          <w:jc w:val="center"/>
        </w:trPr>
        <w:tc>
          <w:tcPr>
            <w:tcW w:w="1219" w:type="dxa"/>
          </w:tcPr>
          <w:p w14:paraId="4A3AF9D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10</w:t>
            </w:r>
          </w:p>
        </w:tc>
        <w:tc>
          <w:tcPr>
            <w:tcW w:w="1218" w:type="dxa"/>
          </w:tcPr>
          <w:p w14:paraId="539018A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5A0FA80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25AEB03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8" w:type="dxa"/>
          </w:tcPr>
          <w:p w14:paraId="39AB48B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7B1124F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5BC3F01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77</w:t>
            </w:r>
          </w:p>
        </w:tc>
      </w:tr>
      <w:tr w:rsidR="00970176" w14:paraId="3030E541" w14:textId="77777777">
        <w:trPr>
          <w:jc w:val="center"/>
        </w:trPr>
        <w:tc>
          <w:tcPr>
            <w:tcW w:w="1219" w:type="dxa"/>
          </w:tcPr>
          <w:p w14:paraId="04769C9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11</w:t>
            </w:r>
          </w:p>
        </w:tc>
        <w:tc>
          <w:tcPr>
            <w:tcW w:w="1218" w:type="dxa"/>
          </w:tcPr>
          <w:p w14:paraId="5561294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0B79C1B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59096E6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8" w:type="dxa"/>
          </w:tcPr>
          <w:p w14:paraId="59DD7F5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216A4A1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05A89A3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78</w:t>
            </w:r>
          </w:p>
        </w:tc>
      </w:tr>
      <w:tr w:rsidR="00970176" w14:paraId="0419F407" w14:textId="77777777">
        <w:trPr>
          <w:jc w:val="center"/>
        </w:trPr>
        <w:tc>
          <w:tcPr>
            <w:tcW w:w="1219" w:type="dxa"/>
          </w:tcPr>
          <w:p w14:paraId="5ED7CE1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12</w:t>
            </w:r>
          </w:p>
        </w:tc>
        <w:tc>
          <w:tcPr>
            <w:tcW w:w="1218" w:type="dxa"/>
          </w:tcPr>
          <w:p w14:paraId="1809721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3D6B99C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63F6451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8" w:type="dxa"/>
          </w:tcPr>
          <w:p w14:paraId="79C4BA1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0B23526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651C273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w:t>
            </w:r>
          </w:p>
        </w:tc>
      </w:tr>
      <w:tr w:rsidR="00970176" w14:paraId="1E54702D" w14:textId="77777777">
        <w:trPr>
          <w:jc w:val="center"/>
        </w:trPr>
        <w:tc>
          <w:tcPr>
            <w:tcW w:w="1219" w:type="dxa"/>
          </w:tcPr>
          <w:p w14:paraId="72B3721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13</w:t>
            </w:r>
          </w:p>
        </w:tc>
        <w:tc>
          <w:tcPr>
            <w:tcW w:w="1218" w:type="dxa"/>
          </w:tcPr>
          <w:p w14:paraId="692D4D2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09F6896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7" w:type="dxa"/>
          </w:tcPr>
          <w:p w14:paraId="5201BD8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8" w:type="dxa"/>
          </w:tcPr>
          <w:p w14:paraId="27D1F6E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3CFAFC7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03B3A88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73</w:t>
            </w:r>
          </w:p>
        </w:tc>
      </w:tr>
      <w:tr w:rsidR="00970176" w14:paraId="5E118A8F" w14:textId="77777777">
        <w:trPr>
          <w:jc w:val="center"/>
        </w:trPr>
        <w:tc>
          <w:tcPr>
            <w:tcW w:w="1219" w:type="dxa"/>
          </w:tcPr>
          <w:p w14:paraId="286025D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14</w:t>
            </w:r>
          </w:p>
        </w:tc>
        <w:tc>
          <w:tcPr>
            <w:tcW w:w="1218" w:type="dxa"/>
          </w:tcPr>
          <w:p w14:paraId="0B99A65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208F38A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7" w:type="dxa"/>
          </w:tcPr>
          <w:p w14:paraId="317CA7A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8" w:type="dxa"/>
          </w:tcPr>
          <w:p w14:paraId="16393EE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2D2E564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65B14E3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w:t>
            </w:r>
          </w:p>
        </w:tc>
      </w:tr>
      <w:tr w:rsidR="00970176" w14:paraId="1BAE74AF" w14:textId="77777777">
        <w:trPr>
          <w:jc w:val="center"/>
        </w:trPr>
        <w:tc>
          <w:tcPr>
            <w:tcW w:w="1219" w:type="dxa"/>
          </w:tcPr>
          <w:p w14:paraId="61FD8B3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15</w:t>
            </w:r>
          </w:p>
        </w:tc>
        <w:tc>
          <w:tcPr>
            <w:tcW w:w="1218" w:type="dxa"/>
          </w:tcPr>
          <w:p w14:paraId="56D2426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5B4939B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7" w:type="dxa"/>
          </w:tcPr>
          <w:p w14:paraId="2337D6F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8" w:type="dxa"/>
          </w:tcPr>
          <w:p w14:paraId="303F292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5" w:type="dxa"/>
          </w:tcPr>
          <w:p w14:paraId="021BCD4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5" w:type="dxa"/>
          </w:tcPr>
          <w:p w14:paraId="7F9F41D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77</w:t>
            </w:r>
          </w:p>
        </w:tc>
      </w:tr>
      <w:tr w:rsidR="00970176" w14:paraId="64CB554B" w14:textId="77777777">
        <w:trPr>
          <w:jc w:val="center"/>
        </w:trPr>
        <w:tc>
          <w:tcPr>
            <w:tcW w:w="1219" w:type="dxa"/>
          </w:tcPr>
          <w:p w14:paraId="0EBF2D6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16</w:t>
            </w:r>
          </w:p>
        </w:tc>
        <w:tc>
          <w:tcPr>
            <w:tcW w:w="1218" w:type="dxa"/>
          </w:tcPr>
          <w:p w14:paraId="573C808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471AE3C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w:t>
            </w:r>
          </w:p>
        </w:tc>
        <w:tc>
          <w:tcPr>
            <w:tcW w:w="1217" w:type="dxa"/>
          </w:tcPr>
          <w:p w14:paraId="6DA0257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w:t>
            </w:r>
          </w:p>
        </w:tc>
        <w:tc>
          <w:tcPr>
            <w:tcW w:w="1218" w:type="dxa"/>
          </w:tcPr>
          <w:p w14:paraId="33CB76C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w:t>
            </w:r>
          </w:p>
        </w:tc>
        <w:tc>
          <w:tcPr>
            <w:tcW w:w="1215" w:type="dxa"/>
          </w:tcPr>
          <w:p w14:paraId="1F9914C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w:t>
            </w:r>
          </w:p>
        </w:tc>
        <w:tc>
          <w:tcPr>
            <w:tcW w:w="1215" w:type="dxa"/>
          </w:tcPr>
          <w:p w14:paraId="4EBDDCC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w:t>
            </w:r>
          </w:p>
        </w:tc>
      </w:tr>
      <w:tr w:rsidR="00970176" w14:paraId="3A50FA19" w14:textId="77777777">
        <w:trPr>
          <w:jc w:val="center"/>
        </w:trPr>
        <w:tc>
          <w:tcPr>
            <w:tcW w:w="1219" w:type="dxa"/>
          </w:tcPr>
          <w:p w14:paraId="6794156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1</w:t>
            </w:r>
          </w:p>
        </w:tc>
        <w:tc>
          <w:tcPr>
            <w:tcW w:w="1218" w:type="dxa"/>
          </w:tcPr>
          <w:p w14:paraId="3705231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303</w:t>
            </w:r>
          </w:p>
        </w:tc>
        <w:tc>
          <w:tcPr>
            <w:tcW w:w="1217" w:type="dxa"/>
          </w:tcPr>
          <w:p w14:paraId="5B204F6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298</w:t>
            </w:r>
          </w:p>
        </w:tc>
        <w:tc>
          <w:tcPr>
            <w:tcW w:w="1217" w:type="dxa"/>
          </w:tcPr>
          <w:p w14:paraId="0192C35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303</w:t>
            </w:r>
          </w:p>
        </w:tc>
        <w:tc>
          <w:tcPr>
            <w:tcW w:w="1218" w:type="dxa"/>
          </w:tcPr>
          <w:p w14:paraId="765BA3E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302</w:t>
            </w:r>
          </w:p>
        </w:tc>
        <w:tc>
          <w:tcPr>
            <w:tcW w:w="1215" w:type="dxa"/>
          </w:tcPr>
          <w:p w14:paraId="34ACF9C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303</w:t>
            </w:r>
          </w:p>
        </w:tc>
        <w:tc>
          <w:tcPr>
            <w:tcW w:w="1215" w:type="dxa"/>
          </w:tcPr>
          <w:p w14:paraId="6AF7AA66" w14:textId="77777777" w:rsidR="00970176" w:rsidRDefault="00970176">
            <w:pPr>
              <w:spacing w:line="300" w:lineRule="auto"/>
              <w:jc w:val="center"/>
              <w:rPr>
                <w:rFonts w:ascii="Times New Roman" w:hAnsi="Times New Roman" w:cs="Times New Roman"/>
                <w:szCs w:val="21"/>
              </w:rPr>
            </w:pPr>
          </w:p>
        </w:tc>
      </w:tr>
      <w:tr w:rsidR="00970176" w14:paraId="0CFCD18F" w14:textId="77777777">
        <w:trPr>
          <w:jc w:val="center"/>
        </w:trPr>
        <w:tc>
          <w:tcPr>
            <w:tcW w:w="1219" w:type="dxa"/>
          </w:tcPr>
          <w:p w14:paraId="4F97726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2</w:t>
            </w:r>
          </w:p>
        </w:tc>
        <w:tc>
          <w:tcPr>
            <w:tcW w:w="1218" w:type="dxa"/>
          </w:tcPr>
          <w:p w14:paraId="000D247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302</w:t>
            </w:r>
          </w:p>
        </w:tc>
        <w:tc>
          <w:tcPr>
            <w:tcW w:w="1217" w:type="dxa"/>
          </w:tcPr>
          <w:p w14:paraId="133D193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301</w:t>
            </w:r>
          </w:p>
        </w:tc>
        <w:tc>
          <w:tcPr>
            <w:tcW w:w="1217" w:type="dxa"/>
          </w:tcPr>
          <w:p w14:paraId="29FE067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298</w:t>
            </w:r>
          </w:p>
        </w:tc>
        <w:tc>
          <w:tcPr>
            <w:tcW w:w="1218" w:type="dxa"/>
          </w:tcPr>
          <w:p w14:paraId="114BBBE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298</w:t>
            </w:r>
          </w:p>
        </w:tc>
        <w:tc>
          <w:tcPr>
            <w:tcW w:w="1215" w:type="dxa"/>
          </w:tcPr>
          <w:p w14:paraId="2175448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301</w:t>
            </w:r>
          </w:p>
        </w:tc>
        <w:tc>
          <w:tcPr>
            <w:tcW w:w="1215" w:type="dxa"/>
          </w:tcPr>
          <w:p w14:paraId="2AD37358" w14:textId="77777777" w:rsidR="00970176" w:rsidRDefault="00970176">
            <w:pPr>
              <w:spacing w:line="300" w:lineRule="auto"/>
              <w:jc w:val="center"/>
              <w:rPr>
                <w:rFonts w:ascii="Times New Roman" w:hAnsi="Times New Roman" w:cs="Times New Roman"/>
                <w:szCs w:val="21"/>
              </w:rPr>
            </w:pPr>
          </w:p>
        </w:tc>
      </w:tr>
      <w:tr w:rsidR="00970176" w14:paraId="05D0B897" w14:textId="77777777">
        <w:trPr>
          <w:jc w:val="center"/>
        </w:trPr>
        <w:tc>
          <w:tcPr>
            <w:tcW w:w="1219" w:type="dxa"/>
          </w:tcPr>
          <w:p w14:paraId="5A00259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3</w:t>
            </w:r>
          </w:p>
        </w:tc>
        <w:tc>
          <w:tcPr>
            <w:tcW w:w="1218" w:type="dxa"/>
          </w:tcPr>
          <w:p w14:paraId="52AE754F"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305</w:t>
            </w:r>
          </w:p>
        </w:tc>
        <w:tc>
          <w:tcPr>
            <w:tcW w:w="1217" w:type="dxa"/>
          </w:tcPr>
          <w:p w14:paraId="09D729A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313</w:t>
            </w:r>
          </w:p>
        </w:tc>
        <w:tc>
          <w:tcPr>
            <w:tcW w:w="1217" w:type="dxa"/>
          </w:tcPr>
          <w:p w14:paraId="1E667A6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305</w:t>
            </w:r>
          </w:p>
        </w:tc>
        <w:tc>
          <w:tcPr>
            <w:tcW w:w="1218" w:type="dxa"/>
          </w:tcPr>
          <w:p w14:paraId="5C71E5B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305</w:t>
            </w:r>
          </w:p>
        </w:tc>
        <w:tc>
          <w:tcPr>
            <w:tcW w:w="1215" w:type="dxa"/>
          </w:tcPr>
          <w:p w14:paraId="18861E0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303</w:t>
            </w:r>
          </w:p>
        </w:tc>
        <w:tc>
          <w:tcPr>
            <w:tcW w:w="1215" w:type="dxa"/>
          </w:tcPr>
          <w:p w14:paraId="6C39F09D" w14:textId="77777777" w:rsidR="00970176" w:rsidRDefault="00970176">
            <w:pPr>
              <w:spacing w:line="300" w:lineRule="auto"/>
              <w:jc w:val="center"/>
              <w:rPr>
                <w:rFonts w:ascii="Times New Roman" w:hAnsi="Times New Roman" w:cs="Times New Roman"/>
                <w:szCs w:val="21"/>
              </w:rPr>
            </w:pPr>
          </w:p>
        </w:tc>
      </w:tr>
      <w:tr w:rsidR="00970176" w14:paraId="49B64F12" w14:textId="77777777">
        <w:trPr>
          <w:jc w:val="center"/>
        </w:trPr>
        <w:tc>
          <w:tcPr>
            <w:tcW w:w="1219" w:type="dxa"/>
          </w:tcPr>
          <w:p w14:paraId="33462E9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4</w:t>
            </w:r>
          </w:p>
        </w:tc>
        <w:tc>
          <w:tcPr>
            <w:tcW w:w="1218" w:type="dxa"/>
          </w:tcPr>
          <w:p w14:paraId="2675C6A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299</w:t>
            </w:r>
          </w:p>
        </w:tc>
        <w:tc>
          <w:tcPr>
            <w:tcW w:w="1217" w:type="dxa"/>
          </w:tcPr>
          <w:p w14:paraId="0F538556"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297</w:t>
            </w:r>
          </w:p>
        </w:tc>
        <w:tc>
          <w:tcPr>
            <w:tcW w:w="1217" w:type="dxa"/>
          </w:tcPr>
          <w:p w14:paraId="122EE759"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303</w:t>
            </w:r>
          </w:p>
        </w:tc>
        <w:tc>
          <w:tcPr>
            <w:tcW w:w="1218" w:type="dxa"/>
          </w:tcPr>
          <w:p w14:paraId="2C6DF02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304</w:t>
            </w:r>
          </w:p>
        </w:tc>
        <w:tc>
          <w:tcPr>
            <w:tcW w:w="1215" w:type="dxa"/>
          </w:tcPr>
          <w:p w14:paraId="10A342E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302</w:t>
            </w:r>
          </w:p>
        </w:tc>
        <w:tc>
          <w:tcPr>
            <w:tcW w:w="1215" w:type="dxa"/>
          </w:tcPr>
          <w:p w14:paraId="6249F12E" w14:textId="77777777" w:rsidR="00970176" w:rsidRDefault="00970176">
            <w:pPr>
              <w:spacing w:line="300" w:lineRule="auto"/>
              <w:jc w:val="center"/>
              <w:rPr>
                <w:rFonts w:ascii="Times New Roman" w:hAnsi="Times New Roman" w:cs="Times New Roman"/>
                <w:szCs w:val="21"/>
              </w:rPr>
            </w:pPr>
          </w:p>
        </w:tc>
      </w:tr>
      <w:tr w:rsidR="00970176" w14:paraId="69827099" w14:textId="77777777">
        <w:tblPrEx>
          <w:tblBorders>
            <w:bottom w:val="none" w:sz="0" w:space="0" w:color="auto"/>
          </w:tblBorders>
        </w:tblPrEx>
        <w:trPr>
          <w:jc w:val="center"/>
        </w:trPr>
        <w:tc>
          <w:tcPr>
            <w:tcW w:w="1219" w:type="dxa"/>
          </w:tcPr>
          <w:p w14:paraId="72044BD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1</w:t>
            </w:r>
            <w:r>
              <w:rPr>
                <w:rFonts w:ascii="Times New Roman" w:hAnsi="Times New Roman" w:cs="Times New Roman"/>
                <w:szCs w:val="21"/>
              </w:rPr>
              <w:t>/4</w:t>
            </w:r>
          </w:p>
        </w:tc>
        <w:tc>
          <w:tcPr>
            <w:tcW w:w="1218" w:type="dxa"/>
          </w:tcPr>
          <w:p w14:paraId="29DD6872"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75.75</w:t>
            </w:r>
          </w:p>
        </w:tc>
        <w:tc>
          <w:tcPr>
            <w:tcW w:w="1217" w:type="dxa"/>
          </w:tcPr>
          <w:p w14:paraId="2DFC96E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74.50</w:t>
            </w:r>
          </w:p>
        </w:tc>
        <w:tc>
          <w:tcPr>
            <w:tcW w:w="1217" w:type="dxa"/>
          </w:tcPr>
          <w:p w14:paraId="4E35422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75.75</w:t>
            </w:r>
          </w:p>
        </w:tc>
        <w:tc>
          <w:tcPr>
            <w:tcW w:w="1218" w:type="dxa"/>
          </w:tcPr>
          <w:p w14:paraId="6C37BB2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75.50</w:t>
            </w:r>
          </w:p>
        </w:tc>
        <w:tc>
          <w:tcPr>
            <w:tcW w:w="1215" w:type="dxa"/>
          </w:tcPr>
          <w:p w14:paraId="3113404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75.75</w:t>
            </w:r>
          </w:p>
        </w:tc>
        <w:tc>
          <w:tcPr>
            <w:tcW w:w="1215" w:type="dxa"/>
          </w:tcPr>
          <w:p w14:paraId="4A95A25C" w14:textId="77777777" w:rsidR="00970176" w:rsidRDefault="00970176">
            <w:pPr>
              <w:spacing w:line="300" w:lineRule="auto"/>
              <w:jc w:val="center"/>
              <w:rPr>
                <w:rFonts w:ascii="Times New Roman" w:hAnsi="Times New Roman" w:cs="Times New Roman"/>
                <w:szCs w:val="21"/>
              </w:rPr>
            </w:pPr>
          </w:p>
        </w:tc>
      </w:tr>
      <w:tr w:rsidR="00970176" w14:paraId="59F10AE1" w14:textId="77777777">
        <w:tblPrEx>
          <w:tblBorders>
            <w:top w:val="none" w:sz="0" w:space="0" w:color="auto"/>
          </w:tblBorders>
        </w:tblPrEx>
        <w:trPr>
          <w:jc w:val="center"/>
        </w:trPr>
        <w:tc>
          <w:tcPr>
            <w:tcW w:w="1219" w:type="dxa"/>
          </w:tcPr>
          <w:p w14:paraId="4C267ADE"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2</w:t>
            </w:r>
            <w:r>
              <w:rPr>
                <w:rFonts w:ascii="Times New Roman" w:hAnsi="Times New Roman" w:cs="Times New Roman"/>
                <w:szCs w:val="21"/>
              </w:rPr>
              <w:t>/4</w:t>
            </w:r>
          </w:p>
        </w:tc>
        <w:tc>
          <w:tcPr>
            <w:tcW w:w="1218" w:type="dxa"/>
          </w:tcPr>
          <w:p w14:paraId="7B4475F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75.50</w:t>
            </w:r>
          </w:p>
        </w:tc>
        <w:tc>
          <w:tcPr>
            <w:tcW w:w="1217" w:type="dxa"/>
          </w:tcPr>
          <w:p w14:paraId="0C6E13A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75.25</w:t>
            </w:r>
          </w:p>
        </w:tc>
        <w:tc>
          <w:tcPr>
            <w:tcW w:w="1217" w:type="dxa"/>
          </w:tcPr>
          <w:p w14:paraId="75F45A1C"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74.50</w:t>
            </w:r>
          </w:p>
        </w:tc>
        <w:tc>
          <w:tcPr>
            <w:tcW w:w="1218" w:type="dxa"/>
          </w:tcPr>
          <w:p w14:paraId="3A31D4B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74.50</w:t>
            </w:r>
          </w:p>
        </w:tc>
        <w:tc>
          <w:tcPr>
            <w:tcW w:w="1215" w:type="dxa"/>
          </w:tcPr>
          <w:p w14:paraId="24BA43B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75.25</w:t>
            </w:r>
          </w:p>
        </w:tc>
        <w:tc>
          <w:tcPr>
            <w:tcW w:w="1215" w:type="dxa"/>
          </w:tcPr>
          <w:p w14:paraId="18C508D8" w14:textId="77777777" w:rsidR="00970176" w:rsidRDefault="00970176">
            <w:pPr>
              <w:spacing w:line="300" w:lineRule="auto"/>
              <w:jc w:val="center"/>
              <w:rPr>
                <w:rFonts w:ascii="Times New Roman" w:hAnsi="Times New Roman" w:cs="Times New Roman"/>
                <w:szCs w:val="21"/>
              </w:rPr>
            </w:pPr>
          </w:p>
        </w:tc>
      </w:tr>
      <w:tr w:rsidR="00970176" w14:paraId="13E2B2AB" w14:textId="77777777">
        <w:tblPrEx>
          <w:tblBorders>
            <w:top w:val="none" w:sz="0" w:space="0" w:color="auto"/>
          </w:tblBorders>
        </w:tblPrEx>
        <w:trPr>
          <w:jc w:val="center"/>
        </w:trPr>
        <w:tc>
          <w:tcPr>
            <w:tcW w:w="1219" w:type="dxa"/>
          </w:tcPr>
          <w:p w14:paraId="0F3B2D5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3</w:t>
            </w:r>
            <w:r>
              <w:rPr>
                <w:rFonts w:ascii="Times New Roman" w:hAnsi="Times New Roman" w:cs="Times New Roman"/>
                <w:szCs w:val="21"/>
              </w:rPr>
              <w:t>/4</w:t>
            </w:r>
          </w:p>
        </w:tc>
        <w:tc>
          <w:tcPr>
            <w:tcW w:w="1218" w:type="dxa"/>
          </w:tcPr>
          <w:p w14:paraId="6C47F12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76.25</w:t>
            </w:r>
          </w:p>
        </w:tc>
        <w:tc>
          <w:tcPr>
            <w:tcW w:w="1217" w:type="dxa"/>
          </w:tcPr>
          <w:p w14:paraId="1EFBFB27"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78.25</w:t>
            </w:r>
          </w:p>
        </w:tc>
        <w:tc>
          <w:tcPr>
            <w:tcW w:w="1217" w:type="dxa"/>
          </w:tcPr>
          <w:p w14:paraId="43DEDCD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76.25</w:t>
            </w:r>
          </w:p>
        </w:tc>
        <w:tc>
          <w:tcPr>
            <w:tcW w:w="1218" w:type="dxa"/>
          </w:tcPr>
          <w:p w14:paraId="57C9E2A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76.25</w:t>
            </w:r>
          </w:p>
        </w:tc>
        <w:tc>
          <w:tcPr>
            <w:tcW w:w="1215" w:type="dxa"/>
          </w:tcPr>
          <w:p w14:paraId="7708879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75.75</w:t>
            </w:r>
          </w:p>
        </w:tc>
        <w:tc>
          <w:tcPr>
            <w:tcW w:w="1215" w:type="dxa"/>
          </w:tcPr>
          <w:p w14:paraId="1D45A549" w14:textId="77777777" w:rsidR="00970176" w:rsidRDefault="00970176">
            <w:pPr>
              <w:spacing w:line="300" w:lineRule="auto"/>
              <w:jc w:val="center"/>
              <w:rPr>
                <w:rFonts w:ascii="Times New Roman" w:hAnsi="Times New Roman" w:cs="Times New Roman"/>
                <w:szCs w:val="21"/>
              </w:rPr>
            </w:pPr>
          </w:p>
        </w:tc>
      </w:tr>
      <w:tr w:rsidR="00970176" w14:paraId="49A33303" w14:textId="77777777">
        <w:tblPrEx>
          <w:tblBorders>
            <w:top w:val="none" w:sz="0" w:space="0" w:color="auto"/>
          </w:tblBorders>
        </w:tblPrEx>
        <w:trPr>
          <w:jc w:val="center"/>
        </w:trPr>
        <w:tc>
          <w:tcPr>
            <w:tcW w:w="1219" w:type="dxa"/>
          </w:tcPr>
          <w:p w14:paraId="7AED191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K</w:t>
            </w:r>
            <w:r>
              <w:rPr>
                <w:rFonts w:ascii="Times New Roman" w:hAnsi="Times New Roman" w:cs="Times New Roman"/>
                <w:szCs w:val="21"/>
                <w:vertAlign w:val="subscript"/>
              </w:rPr>
              <w:t>4</w:t>
            </w:r>
            <w:r>
              <w:rPr>
                <w:rFonts w:ascii="Times New Roman" w:hAnsi="Times New Roman" w:cs="Times New Roman"/>
                <w:szCs w:val="21"/>
              </w:rPr>
              <w:t>/4</w:t>
            </w:r>
          </w:p>
        </w:tc>
        <w:tc>
          <w:tcPr>
            <w:tcW w:w="1218" w:type="dxa"/>
          </w:tcPr>
          <w:p w14:paraId="74E898C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74.75</w:t>
            </w:r>
          </w:p>
        </w:tc>
        <w:tc>
          <w:tcPr>
            <w:tcW w:w="1217" w:type="dxa"/>
          </w:tcPr>
          <w:p w14:paraId="1A3A6CF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74.25</w:t>
            </w:r>
          </w:p>
        </w:tc>
        <w:tc>
          <w:tcPr>
            <w:tcW w:w="1217" w:type="dxa"/>
          </w:tcPr>
          <w:p w14:paraId="4E7291F3"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75.75</w:t>
            </w:r>
          </w:p>
        </w:tc>
        <w:tc>
          <w:tcPr>
            <w:tcW w:w="1218" w:type="dxa"/>
          </w:tcPr>
          <w:p w14:paraId="1C55F1C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76.00</w:t>
            </w:r>
          </w:p>
        </w:tc>
        <w:tc>
          <w:tcPr>
            <w:tcW w:w="1215" w:type="dxa"/>
          </w:tcPr>
          <w:p w14:paraId="2829BC68"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75.50</w:t>
            </w:r>
          </w:p>
        </w:tc>
        <w:tc>
          <w:tcPr>
            <w:tcW w:w="1215" w:type="dxa"/>
          </w:tcPr>
          <w:p w14:paraId="642DBC71" w14:textId="77777777" w:rsidR="00970176" w:rsidRDefault="00970176">
            <w:pPr>
              <w:spacing w:line="300" w:lineRule="auto"/>
              <w:jc w:val="center"/>
              <w:rPr>
                <w:rFonts w:ascii="Times New Roman" w:hAnsi="Times New Roman" w:cs="Times New Roman"/>
                <w:szCs w:val="21"/>
              </w:rPr>
            </w:pPr>
          </w:p>
        </w:tc>
      </w:tr>
      <w:tr w:rsidR="00970176" w14:paraId="7860228A" w14:textId="77777777">
        <w:tblPrEx>
          <w:tblBorders>
            <w:top w:val="none" w:sz="0" w:space="0" w:color="auto"/>
          </w:tblBorders>
        </w:tblPrEx>
        <w:trPr>
          <w:jc w:val="center"/>
        </w:trPr>
        <w:tc>
          <w:tcPr>
            <w:tcW w:w="1219" w:type="dxa"/>
          </w:tcPr>
          <w:p w14:paraId="14E8CC84"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R</w:t>
            </w:r>
          </w:p>
        </w:tc>
        <w:tc>
          <w:tcPr>
            <w:tcW w:w="1218" w:type="dxa"/>
          </w:tcPr>
          <w:p w14:paraId="41FA8FF0"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1.50</w:t>
            </w:r>
          </w:p>
        </w:tc>
        <w:tc>
          <w:tcPr>
            <w:tcW w:w="1217" w:type="dxa"/>
          </w:tcPr>
          <w:p w14:paraId="4470B591"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4.00</w:t>
            </w:r>
          </w:p>
        </w:tc>
        <w:tc>
          <w:tcPr>
            <w:tcW w:w="1217" w:type="dxa"/>
          </w:tcPr>
          <w:p w14:paraId="32F24B2D"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1.75</w:t>
            </w:r>
          </w:p>
        </w:tc>
        <w:tc>
          <w:tcPr>
            <w:tcW w:w="1218" w:type="dxa"/>
          </w:tcPr>
          <w:p w14:paraId="143ACC7A"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1.75</w:t>
            </w:r>
          </w:p>
        </w:tc>
        <w:tc>
          <w:tcPr>
            <w:tcW w:w="1215" w:type="dxa"/>
          </w:tcPr>
          <w:p w14:paraId="2EC3109B"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0.50</w:t>
            </w:r>
          </w:p>
        </w:tc>
        <w:tc>
          <w:tcPr>
            <w:tcW w:w="1215" w:type="dxa"/>
          </w:tcPr>
          <w:p w14:paraId="0C60CB33" w14:textId="77777777" w:rsidR="00970176" w:rsidRDefault="00970176">
            <w:pPr>
              <w:spacing w:line="300" w:lineRule="auto"/>
              <w:jc w:val="center"/>
              <w:rPr>
                <w:rFonts w:ascii="Times New Roman" w:hAnsi="Times New Roman" w:cs="Times New Roman"/>
                <w:szCs w:val="21"/>
              </w:rPr>
            </w:pPr>
          </w:p>
        </w:tc>
      </w:tr>
    </w:tbl>
    <w:p w14:paraId="1B19FF1F" w14:textId="77777777" w:rsidR="00970176" w:rsidRDefault="00970176">
      <w:pPr>
        <w:spacing w:line="300" w:lineRule="auto"/>
        <w:jc w:val="center"/>
        <w:rPr>
          <w:rFonts w:ascii="Times New Roman" w:hAnsi="Times New Roman" w:cs="Times New Roman"/>
          <w:b/>
          <w:szCs w:val="21"/>
        </w:rPr>
      </w:pPr>
    </w:p>
    <w:p w14:paraId="4F5D0CD2"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7.11  </w:t>
      </w:r>
      <w:r>
        <w:rPr>
          <w:rFonts w:ascii="Times New Roman" w:hAnsi="Times New Roman" w:cs="Times New Roman"/>
          <w:b/>
          <w:szCs w:val="21"/>
        </w:rPr>
        <w:t>正交试验方差分析表</w:t>
      </w:r>
    </w:p>
    <w:tbl>
      <w:tblPr>
        <w:tblW w:w="9461" w:type="dxa"/>
        <w:jc w:val="center"/>
        <w:tblBorders>
          <w:top w:val="single" w:sz="12" w:space="0" w:color="auto"/>
          <w:bottom w:val="single" w:sz="12" w:space="0" w:color="auto"/>
        </w:tblBorders>
        <w:tblLayout w:type="fixed"/>
        <w:tblLook w:val="04A0" w:firstRow="1" w:lastRow="0" w:firstColumn="1" w:lastColumn="0" w:noHBand="0" w:noVBand="1"/>
      </w:tblPr>
      <w:tblGrid>
        <w:gridCol w:w="1596"/>
        <w:gridCol w:w="1701"/>
        <w:gridCol w:w="1276"/>
        <w:gridCol w:w="1134"/>
        <w:gridCol w:w="1134"/>
        <w:gridCol w:w="1276"/>
        <w:gridCol w:w="1344"/>
      </w:tblGrid>
      <w:tr w:rsidR="00970176" w14:paraId="665E3831" w14:textId="77777777">
        <w:trPr>
          <w:trHeight w:val="444"/>
          <w:jc w:val="center"/>
        </w:trPr>
        <w:tc>
          <w:tcPr>
            <w:tcW w:w="1596" w:type="dxa"/>
            <w:tcBorders>
              <w:top w:val="single" w:sz="12" w:space="0" w:color="auto"/>
              <w:bottom w:val="single" w:sz="4" w:space="0" w:color="auto"/>
            </w:tcBorders>
            <w:vAlign w:val="center"/>
          </w:tcPr>
          <w:p w14:paraId="3FC1B5D9"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因素</w:t>
            </w:r>
          </w:p>
        </w:tc>
        <w:tc>
          <w:tcPr>
            <w:tcW w:w="1701" w:type="dxa"/>
            <w:tcBorders>
              <w:top w:val="single" w:sz="12" w:space="0" w:color="auto"/>
              <w:bottom w:val="single" w:sz="4" w:space="0" w:color="auto"/>
            </w:tcBorders>
            <w:vAlign w:val="center"/>
          </w:tcPr>
          <w:p w14:paraId="056A0C58"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偏差平方和</w:t>
            </w:r>
          </w:p>
        </w:tc>
        <w:tc>
          <w:tcPr>
            <w:tcW w:w="1276" w:type="dxa"/>
            <w:tcBorders>
              <w:top w:val="single" w:sz="12" w:space="0" w:color="auto"/>
              <w:bottom w:val="single" w:sz="4" w:space="0" w:color="auto"/>
            </w:tcBorders>
            <w:vAlign w:val="center"/>
          </w:tcPr>
          <w:p w14:paraId="50683C8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自由度</w:t>
            </w:r>
          </w:p>
        </w:tc>
        <w:tc>
          <w:tcPr>
            <w:tcW w:w="1134" w:type="dxa"/>
            <w:tcBorders>
              <w:top w:val="single" w:sz="12" w:space="0" w:color="auto"/>
              <w:bottom w:val="single" w:sz="4" w:space="0" w:color="auto"/>
            </w:tcBorders>
            <w:vAlign w:val="center"/>
          </w:tcPr>
          <w:p w14:paraId="49E6AF21"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均方</w:t>
            </w:r>
          </w:p>
        </w:tc>
        <w:tc>
          <w:tcPr>
            <w:tcW w:w="1134" w:type="dxa"/>
            <w:tcBorders>
              <w:top w:val="single" w:sz="12" w:space="0" w:color="auto"/>
              <w:bottom w:val="single" w:sz="4" w:space="0" w:color="auto"/>
            </w:tcBorders>
            <w:vAlign w:val="center"/>
          </w:tcPr>
          <w:p w14:paraId="31D965A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F</w:t>
            </w:r>
          </w:p>
        </w:tc>
        <w:tc>
          <w:tcPr>
            <w:tcW w:w="1276" w:type="dxa"/>
            <w:tcBorders>
              <w:top w:val="single" w:sz="12" w:space="0" w:color="auto"/>
              <w:bottom w:val="single" w:sz="4" w:space="0" w:color="auto"/>
            </w:tcBorders>
            <w:vAlign w:val="center"/>
          </w:tcPr>
          <w:p w14:paraId="7C1D50EA"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Pr</w:t>
            </w:r>
            <w:r>
              <w:rPr>
                <w:rFonts w:ascii="Times New Roman" w:hAnsi="Times New Roman" w:cs="Times New Roman"/>
                <w:szCs w:val="21"/>
              </w:rPr>
              <w:t>﹥</w:t>
            </w:r>
            <w:r>
              <w:rPr>
                <w:rFonts w:ascii="Times New Roman" w:hAnsi="Times New Roman" w:cs="Times New Roman"/>
                <w:szCs w:val="21"/>
              </w:rPr>
              <w:t>F</w:t>
            </w:r>
          </w:p>
        </w:tc>
        <w:tc>
          <w:tcPr>
            <w:tcW w:w="1344" w:type="dxa"/>
            <w:tcBorders>
              <w:top w:val="single" w:sz="12" w:space="0" w:color="auto"/>
              <w:bottom w:val="single" w:sz="4" w:space="0" w:color="auto"/>
            </w:tcBorders>
            <w:vAlign w:val="center"/>
          </w:tcPr>
          <w:p w14:paraId="0BB62961"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显著性</w:t>
            </w:r>
          </w:p>
        </w:tc>
      </w:tr>
      <w:tr w:rsidR="00970176" w14:paraId="2A2F8BBC" w14:textId="77777777">
        <w:trPr>
          <w:trHeight w:val="228"/>
          <w:jc w:val="center"/>
        </w:trPr>
        <w:tc>
          <w:tcPr>
            <w:tcW w:w="1596" w:type="dxa"/>
            <w:tcBorders>
              <w:top w:val="single" w:sz="4" w:space="0" w:color="auto"/>
            </w:tcBorders>
            <w:vAlign w:val="center"/>
          </w:tcPr>
          <w:p w14:paraId="479E945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水（</w:t>
            </w:r>
            <w:r>
              <w:rPr>
                <w:rFonts w:ascii="Times New Roman" w:hAnsi="Times New Roman" w:cs="Times New Roman"/>
                <w:szCs w:val="21"/>
              </w:rPr>
              <w:t>g</w:t>
            </w:r>
            <w:r>
              <w:rPr>
                <w:rFonts w:ascii="Times New Roman" w:hAnsi="Times New Roman" w:cs="Times New Roman"/>
                <w:szCs w:val="21"/>
              </w:rPr>
              <w:t>）</w:t>
            </w:r>
          </w:p>
        </w:tc>
        <w:tc>
          <w:tcPr>
            <w:tcW w:w="1701" w:type="dxa"/>
            <w:tcBorders>
              <w:top w:val="single" w:sz="4" w:space="0" w:color="auto"/>
            </w:tcBorders>
            <w:vAlign w:val="center"/>
          </w:tcPr>
          <w:p w14:paraId="29AE37C2"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4.69</w:t>
            </w:r>
          </w:p>
        </w:tc>
        <w:tc>
          <w:tcPr>
            <w:tcW w:w="1276" w:type="dxa"/>
            <w:tcBorders>
              <w:top w:val="single" w:sz="4" w:space="0" w:color="auto"/>
            </w:tcBorders>
            <w:vAlign w:val="center"/>
          </w:tcPr>
          <w:p w14:paraId="1B9DD902"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3</w:t>
            </w:r>
          </w:p>
        </w:tc>
        <w:tc>
          <w:tcPr>
            <w:tcW w:w="1134" w:type="dxa"/>
            <w:tcBorders>
              <w:top w:val="single" w:sz="4" w:space="0" w:color="auto"/>
            </w:tcBorders>
            <w:vAlign w:val="center"/>
          </w:tcPr>
          <w:p w14:paraId="119AD8CD"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1.56</w:t>
            </w:r>
          </w:p>
        </w:tc>
        <w:tc>
          <w:tcPr>
            <w:tcW w:w="1134" w:type="dxa"/>
            <w:tcBorders>
              <w:top w:val="single" w:sz="4" w:space="0" w:color="auto"/>
            </w:tcBorders>
            <w:vAlign w:val="center"/>
          </w:tcPr>
          <w:p w14:paraId="7C7BF75A"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6.82</w:t>
            </w:r>
          </w:p>
        </w:tc>
        <w:tc>
          <w:tcPr>
            <w:tcW w:w="1276" w:type="dxa"/>
            <w:tcBorders>
              <w:top w:val="single" w:sz="4" w:space="0" w:color="auto"/>
            </w:tcBorders>
            <w:vAlign w:val="center"/>
          </w:tcPr>
          <w:p w14:paraId="3ACD3174"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0.075</w:t>
            </w:r>
          </w:p>
        </w:tc>
        <w:tc>
          <w:tcPr>
            <w:tcW w:w="1344" w:type="dxa"/>
            <w:tcBorders>
              <w:top w:val="single" w:sz="4" w:space="0" w:color="auto"/>
            </w:tcBorders>
            <w:vAlign w:val="center"/>
          </w:tcPr>
          <w:p w14:paraId="6CEF0F6C"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r>
      <w:tr w:rsidR="00970176" w14:paraId="7177CD4D" w14:textId="77777777">
        <w:trPr>
          <w:trHeight w:val="228"/>
          <w:jc w:val="center"/>
        </w:trPr>
        <w:tc>
          <w:tcPr>
            <w:tcW w:w="1596" w:type="dxa"/>
            <w:vAlign w:val="center"/>
          </w:tcPr>
          <w:p w14:paraId="7D107B8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酶解液（</w:t>
            </w:r>
            <w:r>
              <w:rPr>
                <w:rFonts w:ascii="Times New Roman" w:hAnsi="Times New Roman" w:cs="Times New Roman"/>
                <w:szCs w:val="21"/>
              </w:rPr>
              <w:t>g</w:t>
            </w:r>
            <w:r>
              <w:rPr>
                <w:rFonts w:ascii="Times New Roman" w:hAnsi="Times New Roman" w:cs="Times New Roman"/>
                <w:szCs w:val="21"/>
              </w:rPr>
              <w:t>）</w:t>
            </w:r>
          </w:p>
        </w:tc>
        <w:tc>
          <w:tcPr>
            <w:tcW w:w="1701" w:type="dxa"/>
            <w:vAlign w:val="center"/>
          </w:tcPr>
          <w:p w14:paraId="7C6071F0"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40.69</w:t>
            </w:r>
          </w:p>
        </w:tc>
        <w:tc>
          <w:tcPr>
            <w:tcW w:w="1276" w:type="dxa"/>
            <w:vAlign w:val="center"/>
          </w:tcPr>
          <w:p w14:paraId="1AFFFA80"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3</w:t>
            </w:r>
          </w:p>
        </w:tc>
        <w:tc>
          <w:tcPr>
            <w:tcW w:w="1134" w:type="dxa"/>
            <w:vAlign w:val="center"/>
          </w:tcPr>
          <w:p w14:paraId="6939D325"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13.56</w:t>
            </w:r>
          </w:p>
        </w:tc>
        <w:tc>
          <w:tcPr>
            <w:tcW w:w="1134" w:type="dxa"/>
            <w:vAlign w:val="center"/>
          </w:tcPr>
          <w:p w14:paraId="6A6619B1"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59.18</w:t>
            </w:r>
          </w:p>
        </w:tc>
        <w:tc>
          <w:tcPr>
            <w:tcW w:w="1276" w:type="dxa"/>
            <w:vAlign w:val="center"/>
          </w:tcPr>
          <w:p w14:paraId="69F480AD"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0.004</w:t>
            </w:r>
          </w:p>
        </w:tc>
        <w:tc>
          <w:tcPr>
            <w:tcW w:w="1344" w:type="dxa"/>
            <w:vAlign w:val="center"/>
          </w:tcPr>
          <w:p w14:paraId="63F963D5" w14:textId="77777777" w:rsidR="00970176" w:rsidRDefault="008D6EE0">
            <w:pPr>
              <w:spacing w:line="300" w:lineRule="auto"/>
              <w:jc w:val="center"/>
              <w:rPr>
                <w:rFonts w:ascii="Times New Roman" w:hAnsi="Times New Roman" w:cs="Times New Roman"/>
                <w:szCs w:val="21"/>
              </w:rPr>
            </w:pPr>
            <w:r>
              <w:rPr>
                <w:rFonts w:ascii="Times New Roman" w:hAnsi="Times New Roman" w:cs="Times New Roman"/>
                <w:szCs w:val="21"/>
              </w:rPr>
              <w:t xml:space="preserve">    **</w:t>
            </w:r>
          </w:p>
        </w:tc>
      </w:tr>
      <w:tr w:rsidR="00970176" w14:paraId="31886DBB" w14:textId="77777777">
        <w:trPr>
          <w:trHeight w:val="228"/>
          <w:jc w:val="center"/>
        </w:trPr>
        <w:tc>
          <w:tcPr>
            <w:tcW w:w="1596" w:type="dxa"/>
            <w:vAlign w:val="center"/>
          </w:tcPr>
          <w:p w14:paraId="1C0BE488"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食盐（</w:t>
            </w:r>
            <w:r>
              <w:rPr>
                <w:rFonts w:ascii="Times New Roman" w:hAnsi="Times New Roman" w:cs="Times New Roman"/>
                <w:szCs w:val="21"/>
              </w:rPr>
              <w:t>g</w:t>
            </w:r>
            <w:r>
              <w:rPr>
                <w:rFonts w:ascii="Times New Roman" w:hAnsi="Times New Roman" w:cs="Times New Roman"/>
                <w:szCs w:val="21"/>
              </w:rPr>
              <w:t>）</w:t>
            </w:r>
          </w:p>
        </w:tc>
        <w:tc>
          <w:tcPr>
            <w:tcW w:w="1701" w:type="dxa"/>
            <w:vAlign w:val="center"/>
          </w:tcPr>
          <w:p w14:paraId="0F4AFC11"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6.69</w:t>
            </w:r>
          </w:p>
        </w:tc>
        <w:tc>
          <w:tcPr>
            <w:tcW w:w="1276" w:type="dxa"/>
            <w:vAlign w:val="center"/>
          </w:tcPr>
          <w:p w14:paraId="4AB4D6AA"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3</w:t>
            </w:r>
          </w:p>
        </w:tc>
        <w:tc>
          <w:tcPr>
            <w:tcW w:w="1134" w:type="dxa"/>
            <w:vAlign w:val="center"/>
          </w:tcPr>
          <w:p w14:paraId="169C2455"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2.23</w:t>
            </w:r>
          </w:p>
        </w:tc>
        <w:tc>
          <w:tcPr>
            <w:tcW w:w="1134" w:type="dxa"/>
            <w:vAlign w:val="center"/>
          </w:tcPr>
          <w:p w14:paraId="7F2A8BEB"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9.73</w:t>
            </w:r>
          </w:p>
        </w:tc>
        <w:tc>
          <w:tcPr>
            <w:tcW w:w="1276" w:type="dxa"/>
            <w:vAlign w:val="center"/>
          </w:tcPr>
          <w:p w14:paraId="1E46BBAC"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0.047</w:t>
            </w:r>
          </w:p>
        </w:tc>
        <w:tc>
          <w:tcPr>
            <w:tcW w:w="1344" w:type="dxa"/>
            <w:vAlign w:val="center"/>
          </w:tcPr>
          <w:p w14:paraId="1A9A6E5C"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r>
      <w:tr w:rsidR="00970176" w14:paraId="7AA64E97" w14:textId="77777777">
        <w:trPr>
          <w:trHeight w:val="228"/>
          <w:jc w:val="center"/>
        </w:trPr>
        <w:tc>
          <w:tcPr>
            <w:tcW w:w="1596" w:type="dxa"/>
            <w:vAlign w:val="center"/>
          </w:tcPr>
          <w:p w14:paraId="59E65C2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菇粉（</w:t>
            </w:r>
            <w:r>
              <w:rPr>
                <w:rFonts w:ascii="Times New Roman" w:hAnsi="Times New Roman" w:cs="Times New Roman"/>
                <w:szCs w:val="21"/>
              </w:rPr>
              <w:t>g</w:t>
            </w:r>
            <w:r>
              <w:rPr>
                <w:rFonts w:ascii="Times New Roman" w:hAnsi="Times New Roman" w:cs="Times New Roman"/>
                <w:szCs w:val="21"/>
              </w:rPr>
              <w:t>）</w:t>
            </w:r>
          </w:p>
        </w:tc>
        <w:tc>
          <w:tcPr>
            <w:tcW w:w="1701" w:type="dxa"/>
            <w:vAlign w:val="center"/>
          </w:tcPr>
          <w:p w14:paraId="756A0700"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7.19</w:t>
            </w:r>
          </w:p>
        </w:tc>
        <w:tc>
          <w:tcPr>
            <w:tcW w:w="1276" w:type="dxa"/>
            <w:vAlign w:val="center"/>
          </w:tcPr>
          <w:p w14:paraId="7F9B8C19"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3</w:t>
            </w:r>
          </w:p>
        </w:tc>
        <w:tc>
          <w:tcPr>
            <w:tcW w:w="1134" w:type="dxa"/>
            <w:vAlign w:val="center"/>
          </w:tcPr>
          <w:p w14:paraId="0D5A9A17"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2.39</w:t>
            </w:r>
          </w:p>
        </w:tc>
        <w:tc>
          <w:tcPr>
            <w:tcW w:w="1134" w:type="dxa"/>
            <w:vAlign w:val="center"/>
          </w:tcPr>
          <w:p w14:paraId="67D61355"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10.46</w:t>
            </w:r>
          </w:p>
        </w:tc>
        <w:tc>
          <w:tcPr>
            <w:tcW w:w="1276" w:type="dxa"/>
            <w:vAlign w:val="center"/>
          </w:tcPr>
          <w:p w14:paraId="1AB09FD0"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0.043</w:t>
            </w:r>
          </w:p>
        </w:tc>
        <w:tc>
          <w:tcPr>
            <w:tcW w:w="1344" w:type="dxa"/>
            <w:vAlign w:val="center"/>
          </w:tcPr>
          <w:p w14:paraId="04EFB2AD"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w:t>
            </w:r>
          </w:p>
        </w:tc>
      </w:tr>
      <w:tr w:rsidR="00970176" w14:paraId="2AF47568" w14:textId="77777777">
        <w:trPr>
          <w:trHeight w:val="228"/>
          <w:jc w:val="center"/>
        </w:trPr>
        <w:tc>
          <w:tcPr>
            <w:tcW w:w="1596" w:type="dxa"/>
            <w:vAlign w:val="center"/>
          </w:tcPr>
          <w:p w14:paraId="5921FC74"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误差</w:t>
            </w:r>
          </w:p>
        </w:tc>
        <w:tc>
          <w:tcPr>
            <w:tcW w:w="1701" w:type="dxa"/>
            <w:vAlign w:val="center"/>
          </w:tcPr>
          <w:p w14:paraId="07DEC2E3"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0.69</w:t>
            </w:r>
          </w:p>
        </w:tc>
        <w:tc>
          <w:tcPr>
            <w:tcW w:w="1276" w:type="dxa"/>
            <w:vAlign w:val="center"/>
          </w:tcPr>
          <w:p w14:paraId="07E742A7"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3</w:t>
            </w:r>
          </w:p>
        </w:tc>
        <w:tc>
          <w:tcPr>
            <w:tcW w:w="1134" w:type="dxa"/>
            <w:vAlign w:val="center"/>
          </w:tcPr>
          <w:p w14:paraId="4DF4BF62"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0.23</w:t>
            </w:r>
          </w:p>
        </w:tc>
        <w:tc>
          <w:tcPr>
            <w:tcW w:w="1134" w:type="dxa"/>
            <w:vAlign w:val="center"/>
          </w:tcPr>
          <w:p w14:paraId="415EEDB7"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c>
          <w:tcPr>
            <w:tcW w:w="1276" w:type="dxa"/>
            <w:vAlign w:val="center"/>
          </w:tcPr>
          <w:p w14:paraId="71D25A85"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c>
          <w:tcPr>
            <w:tcW w:w="1344" w:type="dxa"/>
            <w:vAlign w:val="center"/>
          </w:tcPr>
          <w:p w14:paraId="2DE7A6BD"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r>
      <w:tr w:rsidR="00970176" w14:paraId="1F6107A8" w14:textId="77777777">
        <w:trPr>
          <w:trHeight w:val="228"/>
          <w:jc w:val="center"/>
        </w:trPr>
        <w:tc>
          <w:tcPr>
            <w:tcW w:w="1596" w:type="dxa"/>
            <w:vAlign w:val="center"/>
          </w:tcPr>
          <w:p w14:paraId="7F48DAF6"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总变异</w:t>
            </w:r>
          </w:p>
        </w:tc>
        <w:tc>
          <w:tcPr>
            <w:tcW w:w="1701" w:type="dxa"/>
            <w:vAlign w:val="center"/>
          </w:tcPr>
          <w:p w14:paraId="29051ACF"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59.94</w:t>
            </w:r>
          </w:p>
        </w:tc>
        <w:tc>
          <w:tcPr>
            <w:tcW w:w="1276" w:type="dxa"/>
            <w:vAlign w:val="center"/>
          </w:tcPr>
          <w:p w14:paraId="43E25263" w14:textId="77777777" w:rsidR="00970176" w:rsidRDefault="008D6EE0">
            <w:pPr>
              <w:tabs>
                <w:tab w:val="left" w:pos="3180"/>
              </w:tabs>
              <w:spacing w:line="300" w:lineRule="auto"/>
              <w:ind w:firstLineChars="200" w:firstLine="420"/>
              <w:jc w:val="center"/>
              <w:rPr>
                <w:rFonts w:ascii="Times New Roman" w:hAnsi="Times New Roman" w:cs="Times New Roman"/>
                <w:szCs w:val="21"/>
              </w:rPr>
            </w:pPr>
            <w:r>
              <w:rPr>
                <w:rFonts w:ascii="Times New Roman" w:hAnsi="Times New Roman" w:cs="Times New Roman"/>
                <w:szCs w:val="21"/>
              </w:rPr>
              <w:t>15</w:t>
            </w:r>
          </w:p>
        </w:tc>
        <w:tc>
          <w:tcPr>
            <w:tcW w:w="1134" w:type="dxa"/>
            <w:vAlign w:val="center"/>
          </w:tcPr>
          <w:p w14:paraId="5C7F7BFA"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c>
          <w:tcPr>
            <w:tcW w:w="1134" w:type="dxa"/>
            <w:vAlign w:val="center"/>
          </w:tcPr>
          <w:p w14:paraId="21C401C2"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c>
          <w:tcPr>
            <w:tcW w:w="1276" w:type="dxa"/>
            <w:vAlign w:val="center"/>
          </w:tcPr>
          <w:p w14:paraId="77844471"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c>
          <w:tcPr>
            <w:tcW w:w="1344" w:type="dxa"/>
            <w:vAlign w:val="center"/>
          </w:tcPr>
          <w:p w14:paraId="2842A281" w14:textId="77777777" w:rsidR="00970176" w:rsidRDefault="00970176">
            <w:pPr>
              <w:tabs>
                <w:tab w:val="left" w:pos="3180"/>
              </w:tabs>
              <w:spacing w:line="300" w:lineRule="auto"/>
              <w:ind w:firstLineChars="200" w:firstLine="420"/>
              <w:jc w:val="center"/>
              <w:rPr>
                <w:rFonts w:ascii="Times New Roman" w:hAnsi="Times New Roman" w:cs="Times New Roman"/>
                <w:szCs w:val="21"/>
              </w:rPr>
            </w:pPr>
          </w:p>
        </w:tc>
      </w:tr>
    </w:tbl>
    <w:p w14:paraId="686F74DF" w14:textId="77777777" w:rsidR="00970176" w:rsidRDefault="008D6EE0">
      <w:pPr>
        <w:tabs>
          <w:tab w:val="left" w:pos="3180"/>
        </w:tabs>
        <w:spacing w:line="300" w:lineRule="auto"/>
        <w:ind w:firstLineChars="200" w:firstLine="420"/>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代表</w:t>
      </w:r>
      <w:r>
        <w:rPr>
          <w:rFonts w:ascii="Times New Roman" w:hAnsi="Times New Roman" w:cs="Times New Roman"/>
          <w:szCs w:val="21"/>
        </w:rPr>
        <w:t>Pr&gt;F</w:t>
      </w:r>
      <w:r>
        <w:rPr>
          <w:rFonts w:ascii="Times New Roman" w:hAnsi="Times New Roman" w:cs="Times New Roman"/>
          <w:szCs w:val="21"/>
        </w:rPr>
        <w:t>小于</w:t>
      </w:r>
      <w:r>
        <w:rPr>
          <w:rFonts w:ascii="Times New Roman" w:hAnsi="Times New Roman" w:cs="Times New Roman"/>
          <w:szCs w:val="21"/>
        </w:rPr>
        <w:t>0.05</w:t>
      </w:r>
      <w:r>
        <w:rPr>
          <w:rFonts w:ascii="Times New Roman" w:hAnsi="Times New Roman" w:cs="Times New Roman"/>
          <w:szCs w:val="21"/>
        </w:rPr>
        <w:t>的显著性，</w:t>
      </w:r>
      <w:r>
        <w:rPr>
          <w:rFonts w:ascii="Times New Roman" w:hAnsi="Times New Roman" w:cs="Times New Roman"/>
          <w:szCs w:val="21"/>
        </w:rPr>
        <w:t>**</w:t>
      </w:r>
      <w:r>
        <w:rPr>
          <w:rFonts w:ascii="Times New Roman" w:hAnsi="Times New Roman" w:cs="Times New Roman"/>
          <w:szCs w:val="21"/>
        </w:rPr>
        <w:t>代表</w:t>
      </w:r>
      <w:r>
        <w:rPr>
          <w:rFonts w:ascii="Times New Roman" w:hAnsi="Times New Roman" w:cs="Times New Roman"/>
          <w:szCs w:val="21"/>
        </w:rPr>
        <w:t>Pr&gt;F</w:t>
      </w:r>
      <w:r>
        <w:rPr>
          <w:rFonts w:ascii="Times New Roman" w:hAnsi="Times New Roman" w:cs="Times New Roman"/>
          <w:szCs w:val="21"/>
        </w:rPr>
        <w:t>小于</w:t>
      </w:r>
      <w:r>
        <w:rPr>
          <w:rFonts w:ascii="Times New Roman" w:hAnsi="Times New Roman" w:cs="Times New Roman"/>
          <w:szCs w:val="21"/>
        </w:rPr>
        <w:t>0.01</w:t>
      </w:r>
      <w:r>
        <w:rPr>
          <w:rFonts w:ascii="Times New Roman" w:hAnsi="Times New Roman" w:cs="Times New Roman"/>
          <w:szCs w:val="21"/>
        </w:rPr>
        <w:t>的显著性</w:t>
      </w:r>
    </w:p>
    <w:p w14:paraId="16E37BBC"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从表</w:t>
      </w:r>
      <w:r>
        <w:rPr>
          <w:rFonts w:ascii="Times New Roman" w:hAnsi="Times New Roman" w:cs="Times New Roman"/>
          <w:sz w:val="24"/>
          <w:szCs w:val="24"/>
        </w:rPr>
        <w:t>7.10</w:t>
      </w:r>
      <w:r>
        <w:rPr>
          <w:rFonts w:ascii="Times New Roman" w:hAnsi="Times New Roman" w:cs="Times New Roman"/>
          <w:sz w:val="24"/>
          <w:szCs w:val="24"/>
        </w:rPr>
        <w:t>和表</w:t>
      </w:r>
      <w:r>
        <w:rPr>
          <w:rFonts w:ascii="Times New Roman" w:hAnsi="Times New Roman" w:cs="Times New Roman"/>
          <w:sz w:val="24"/>
          <w:szCs w:val="24"/>
        </w:rPr>
        <w:t>7.11</w:t>
      </w:r>
      <w:r>
        <w:rPr>
          <w:rFonts w:ascii="Times New Roman" w:hAnsi="Times New Roman" w:cs="Times New Roman"/>
          <w:sz w:val="24"/>
          <w:szCs w:val="24"/>
        </w:rPr>
        <w:t>中可以看出，偏差平方和和</w:t>
      </w:r>
      <w:r>
        <w:rPr>
          <w:rFonts w:ascii="Times New Roman" w:hAnsi="Times New Roman" w:cs="Times New Roman"/>
          <w:sz w:val="24"/>
          <w:szCs w:val="24"/>
        </w:rPr>
        <w:t>F</w:t>
      </w:r>
      <w:r>
        <w:rPr>
          <w:rFonts w:ascii="Times New Roman" w:hAnsi="Times New Roman" w:cs="Times New Roman"/>
          <w:sz w:val="24"/>
          <w:szCs w:val="24"/>
        </w:rPr>
        <w:t>值最大的为酶解液添加量这一因素，说明该因素对杏鲍菇低盐调味酱产品形态和整体风味影响最显著，其次是菇粉和食盐，最后是水。较优水平组合为杏鲍菇低盐调味品的最佳配方是：水：酶解液：食盐：菇粉</w:t>
      </w:r>
      <w:r>
        <w:rPr>
          <w:rFonts w:ascii="Times New Roman" w:hAnsi="Times New Roman" w:cs="Times New Roman"/>
          <w:sz w:val="24"/>
          <w:szCs w:val="24"/>
        </w:rPr>
        <w:t>=60:30:0.4:1.5</w:t>
      </w:r>
      <w:r>
        <w:rPr>
          <w:rFonts w:ascii="Times New Roman" w:hAnsi="Times New Roman" w:cs="Times New Roman"/>
          <w:sz w:val="24"/>
          <w:szCs w:val="24"/>
        </w:rPr>
        <w:t>。（其他配料：熟面粉</w:t>
      </w:r>
      <w:r>
        <w:rPr>
          <w:rFonts w:ascii="Times New Roman" w:hAnsi="Times New Roman" w:cs="Times New Roman"/>
          <w:sz w:val="24"/>
          <w:szCs w:val="24"/>
        </w:rPr>
        <w:t>4g</w:t>
      </w:r>
      <w:r>
        <w:rPr>
          <w:rFonts w:ascii="Times New Roman" w:hAnsi="Times New Roman" w:cs="Times New Roman"/>
          <w:sz w:val="24"/>
          <w:szCs w:val="24"/>
        </w:rPr>
        <w:t>、棕榈油</w:t>
      </w:r>
      <w:r>
        <w:rPr>
          <w:rFonts w:ascii="Times New Roman" w:hAnsi="Times New Roman" w:cs="Times New Roman"/>
          <w:sz w:val="24"/>
          <w:szCs w:val="24"/>
        </w:rPr>
        <w:t>6g</w:t>
      </w:r>
      <w:r>
        <w:rPr>
          <w:rFonts w:ascii="Times New Roman" w:hAnsi="Times New Roman" w:cs="Times New Roman"/>
          <w:sz w:val="24"/>
          <w:szCs w:val="24"/>
        </w:rPr>
        <w:t>、淀</w:t>
      </w:r>
      <w:r>
        <w:rPr>
          <w:rFonts w:ascii="Times New Roman" w:hAnsi="Times New Roman" w:cs="Times New Roman"/>
          <w:sz w:val="24"/>
          <w:szCs w:val="24"/>
        </w:rPr>
        <w:lastRenderedPageBreak/>
        <w:t>粉</w:t>
      </w:r>
      <w:r>
        <w:rPr>
          <w:rFonts w:ascii="Times New Roman" w:hAnsi="Times New Roman" w:cs="Times New Roman"/>
          <w:sz w:val="24"/>
          <w:szCs w:val="24"/>
        </w:rPr>
        <w:t>1g</w:t>
      </w:r>
      <w:r>
        <w:rPr>
          <w:rFonts w:ascii="Times New Roman" w:hAnsi="Times New Roman" w:cs="Times New Roman"/>
          <w:sz w:val="24"/>
          <w:szCs w:val="24"/>
        </w:rPr>
        <w:t>、生姜粉</w:t>
      </w:r>
      <w:r>
        <w:rPr>
          <w:rFonts w:ascii="Times New Roman" w:hAnsi="Times New Roman" w:cs="Times New Roman"/>
          <w:sz w:val="24"/>
          <w:szCs w:val="24"/>
        </w:rPr>
        <w:t>0.05g</w:t>
      </w:r>
      <w:r>
        <w:rPr>
          <w:rFonts w:ascii="Times New Roman" w:hAnsi="Times New Roman" w:cs="Times New Roman"/>
          <w:sz w:val="24"/>
          <w:szCs w:val="24"/>
        </w:rPr>
        <w:t>、酱油</w:t>
      </w:r>
      <w:r>
        <w:rPr>
          <w:rFonts w:ascii="Times New Roman" w:hAnsi="Times New Roman" w:cs="Times New Roman"/>
          <w:sz w:val="24"/>
          <w:szCs w:val="24"/>
        </w:rPr>
        <w:t>1g</w:t>
      </w:r>
      <w:r>
        <w:rPr>
          <w:rFonts w:ascii="Times New Roman" w:hAnsi="Times New Roman" w:cs="Times New Roman"/>
          <w:sz w:val="24"/>
          <w:szCs w:val="24"/>
        </w:rPr>
        <w:t>、糖</w:t>
      </w:r>
      <w:r>
        <w:rPr>
          <w:rFonts w:ascii="Times New Roman" w:hAnsi="Times New Roman" w:cs="Times New Roman"/>
          <w:sz w:val="24"/>
          <w:szCs w:val="24"/>
        </w:rPr>
        <w:t>0.1</w:t>
      </w:r>
      <w:r>
        <w:rPr>
          <w:rFonts w:ascii="Times New Roman" w:hAnsi="Times New Roman" w:cs="Times New Roman"/>
          <w:sz w:val="24"/>
          <w:szCs w:val="24"/>
        </w:rPr>
        <w:t>、牛肉香精</w:t>
      </w:r>
      <w:r>
        <w:rPr>
          <w:rFonts w:ascii="Times New Roman" w:hAnsi="Times New Roman" w:cs="Times New Roman"/>
          <w:sz w:val="24"/>
          <w:szCs w:val="24"/>
        </w:rPr>
        <w:t>1.2g</w:t>
      </w:r>
      <w:r>
        <w:rPr>
          <w:rFonts w:ascii="Times New Roman" w:hAnsi="Times New Roman" w:cs="Times New Roman"/>
          <w:sz w:val="24"/>
          <w:szCs w:val="24"/>
        </w:rPr>
        <w:t>。按此工艺条件进行验证试验，感官评分平均值为</w:t>
      </w:r>
      <w:r>
        <w:rPr>
          <w:rFonts w:ascii="Times New Roman" w:hAnsi="Times New Roman" w:cs="Times New Roman"/>
          <w:sz w:val="24"/>
          <w:szCs w:val="24"/>
        </w:rPr>
        <w:t>81.5</w:t>
      </w:r>
      <w:r>
        <w:rPr>
          <w:rFonts w:ascii="Times New Roman" w:hAnsi="Times New Roman" w:cs="Times New Roman"/>
          <w:sz w:val="24"/>
          <w:szCs w:val="24"/>
        </w:rPr>
        <w:t>，与正交实验的结论相符合。</w:t>
      </w:r>
    </w:p>
    <w:p w14:paraId="300EA44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为了更好地说明鲜味物质的添加对咸味的影响，在最佳方案的条件下做了一个</w:t>
      </w:r>
      <w:r>
        <w:rPr>
          <w:rFonts w:ascii="Times New Roman" w:hAnsi="Times New Roman" w:cs="Times New Roman"/>
          <w:sz w:val="24"/>
          <w:szCs w:val="24"/>
        </w:rPr>
        <w:t>空白对照，即空白对照组没有加酶解液，而是用等量的水替代酶解液，并参照表</w:t>
      </w:r>
      <w:r>
        <w:rPr>
          <w:rFonts w:ascii="Times New Roman" w:hAnsi="Times New Roman" w:cs="Times New Roman"/>
          <w:sz w:val="24"/>
          <w:szCs w:val="24"/>
        </w:rPr>
        <w:t>7.8</w:t>
      </w:r>
      <w:r>
        <w:rPr>
          <w:rFonts w:ascii="Times New Roman" w:hAnsi="Times New Roman" w:cs="Times New Roman"/>
          <w:sz w:val="24"/>
          <w:szCs w:val="24"/>
        </w:rPr>
        <w:t>进行感官评价，感官评分见表</w:t>
      </w:r>
      <w:r>
        <w:rPr>
          <w:rFonts w:ascii="Times New Roman" w:hAnsi="Times New Roman" w:cs="Times New Roman"/>
          <w:sz w:val="24"/>
          <w:szCs w:val="24"/>
        </w:rPr>
        <w:t>7.12</w:t>
      </w:r>
      <w:r>
        <w:rPr>
          <w:rFonts w:ascii="Times New Roman" w:hAnsi="Times New Roman" w:cs="Times New Roman"/>
          <w:sz w:val="24"/>
          <w:szCs w:val="24"/>
        </w:rPr>
        <w:t>。</w:t>
      </w:r>
    </w:p>
    <w:p w14:paraId="3CC10E7C" w14:textId="77777777" w:rsidR="00970176" w:rsidRDefault="008D6EE0">
      <w:pPr>
        <w:spacing w:line="300" w:lineRule="auto"/>
        <w:jc w:val="center"/>
        <w:rPr>
          <w:rFonts w:ascii="Times New Roman" w:hAnsi="Times New Roman" w:cs="Times New Roman"/>
          <w:b/>
          <w:szCs w:val="21"/>
        </w:rPr>
      </w:pPr>
      <w:r>
        <w:rPr>
          <w:rFonts w:ascii="Times New Roman" w:hAnsi="Times New Roman" w:cs="Times New Roman"/>
          <w:b/>
          <w:szCs w:val="21"/>
        </w:rPr>
        <w:t>表</w:t>
      </w:r>
      <w:r>
        <w:rPr>
          <w:rFonts w:ascii="Times New Roman" w:hAnsi="Times New Roman" w:cs="Times New Roman"/>
          <w:b/>
          <w:szCs w:val="21"/>
        </w:rPr>
        <w:t xml:space="preserve">7.12  </w:t>
      </w:r>
      <w:r>
        <w:rPr>
          <w:rFonts w:ascii="Times New Roman" w:hAnsi="Times New Roman" w:cs="Times New Roman"/>
          <w:b/>
          <w:szCs w:val="21"/>
        </w:rPr>
        <w:t>感官评价表</w:t>
      </w:r>
    </w:p>
    <w:p w14:paraId="55558AF4" w14:textId="77777777" w:rsidR="00970176" w:rsidRDefault="00970176">
      <w:pPr>
        <w:spacing w:line="300" w:lineRule="auto"/>
        <w:jc w:val="center"/>
        <w:rPr>
          <w:rFonts w:ascii="Times New Roman" w:hAnsi="Times New Roman" w:cs="Times New Roman"/>
          <w:b/>
          <w:szCs w:val="21"/>
        </w:rPr>
      </w:pPr>
    </w:p>
    <w:tbl>
      <w:tblPr>
        <w:tblW w:w="8522" w:type="dxa"/>
        <w:tblBorders>
          <w:top w:val="single" w:sz="12" w:space="0" w:color="auto"/>
          <w:bottom w:val="single" w:sz="12" w:space="0" w:color="auto"/>
        </w:tblBorders>
        <w:tblLook w:val="04A0" w:firstRow="1" w:lastRow="0" w:firstColumn="1" w:lastColumn="0" w:noHBand="0" w:noVBand="1"/>
      </w:tblPr>
      <w:tblGrid>
        <w:gridCol w:w="652"/>
        <w:gridCol w:w="653"/>
        <w:gridCol w:w="653"/>
        <w:gridCol w:w="651"/>
        <w:gridCol w:w="651"/>
        <w:gridCol w:w="651"/>
        <w:gridCol w:w="651"/>
        <w:gridCol w:w="653"/>
        <w:gridCol w:w="653"/>
        <w:gridCol w:w="653"/>
        <w:gridCol w:w="654"/>
        <w:gridCol w:w="469"/>
        <w:gridCol w:w="878"/>
      </w:tblGrid>
      <w:tr w:rsidR="00970176" w14:paraId="4F68DB8E" w14:textId="77777777">
        <w:tc>
          <w:tcPr>
            <w:tcW w:w="652" w:type="dxa"/>
            <w:tcBorders>
              <w:top w:val="single" w:sz="12" w:space="0" w:color="auto"/>
              <w:bottom w:val="single" w:sz="4" w:space="0" w:color="auto"/>
            </w:tcBorders>
            <w:shd w:val="clear" w:color="auto" w:fill="auto"/>
          </w:tcPr>
          <w:p w14:paraId="4DC09FA9"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样品</w:t>
            </w:r>
          </w:p>
        </w:tc>
        <w:tc>
          <w:tcPr>
            <w:tcW w:w="653" w:type="dxa"/>
            <w:tcBorders>
              <w:top w:val="single" w:sz="12" w:space="0" w:color="auto"/>
              <w:bottom w:val="single" w:sz="4" w:space="0" w:color="auto"/>
            </w:tcBorders>
            <w:shd w:val="clear" w:color="auto" w:fill="auto"/>
          </w:tcPr>
          <w:p w14:paraId="71B9FB3F"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A</w:t>
            </w:r>
          </w:p>
        </w:tc>
        <w:tc>
          <w:tcPr>
            <w:tcW w:w="653" w:type="dxa"/>
            <w:tcBorders>
              <w:top w:val="single" w:sz="12" w:space="0" w:color="auto"/>
              <w:bottom w:val="single" w:sz="4" w:space="0" w:color="auto"/>
            </w:tcBorders>
            <w:shd w:val="clear" w:color="auto" w:fill="auto"/>
          </w:tcPr>
          <w:p w14:paraId="06E88C76"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B</w:t>
            </w:r>
          </w:p>
        </w:tc>
        <w:tc>
          <w:tcPr>
            <w:tcW w:w="651" w:type="dxa"/>
            <w:tcBorders>
              <w:top w:val="single" w:sz="12" w:space="0" w:color="auto"/>
              <w:bottom w:val="single" w:sz="4" w:space="0" w:color="auto"/>
            </w:tcBorders>
            <w:shd w:val="clear" w:color="auto" w:fill="auto"/>
          </w:tcPr>
          <w:p w14:paraId="226145FD"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C</w:t>
            </w:r>
          </w:p>
        </w:tc>
        <w:tc>
          <w:tcPr>
            <w:tcW w:w="651" w:type="dxa"/>
            <w:tcBorders>
              <w:top w:val="single" w:sz="12" w:space="0" w:color="auto"/>
              <w:bottom w:val="single" w:sz="4" w:space="0" w:color="auto"/>
            </w:tcBorders>
            <w:shd w:val="clear" w:color="auto" w:fill="auto"/>
          </w:tcPr>
          <w:p w14:paraId="08C6BA74"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D</w:t>
            </w:r>
          </w:p>
        </w:tc>
        <w:tc>
          <w:tcPr>
            <w:tcW w:w="651" w:type="dxa"/>
            <w:tcBorders>
              <w:top w:val="single" w:sz="12" w:space="0" w:color="auto"/>
              <w:bottom w:val="single" w:sz="4" w:space="0" w:color="auto"/>
            </w:tcBorders>
            <w:shd w:val="clear" w:color="auto" w:fill="auto"/>
          </w:tcPr>
          <w:p w14:paraId="4AEBA8D1"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E</w:t>
            </w:r>
          </w:p>
        </w:tc>
        <w:tc>
          <w:tcPr>
            <w:tcW w:w="651" w:type="dxa"/>
            <w:tcBorders>
              <w:top w:val="single" w:sz="12" w:space="0" w:color="auto"/>
              <w:bottom w:val="single" w:sz="4" w:space="0" w:color="auto"/>
            </w:tcBorders>
            <w:shd w:val="clear" w:color="auto" w:fill="auto"/>
          </w:tcPr>
          <w:p w14:paraId="4DB82800"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F</w:t>
            </w:r>
          </w:p>
        </w:tc>
        <w:tc>
          <w:tcPr>
            <w:tcW w:w="653" w:type="dxa"/>
            <w:tcBorders>
              <w:top w:val="single" w:sz="12" w:space="0" w:color="auto"/>
              <w:bottom w:val="single" w:sz="4" w:space="0" w:color="auto"/>
            </w:tcBorders>
            <w:shd w:val="clear" w:color="auto" w:fill="auto"/>
          </w:tcPr>
          <w:p w14:paraId="2CE36C2E"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G</w:t>
            </w:r>
          </w:p>
        </w:tc>
        <w:tc>
          <w:tcPr>
            <w:tcW w:w="653" w:type="dxa"/>
            <w:tcBorders>
              <w:top w:val="single" w:sz="12" w:space="0" w:color="auto"/>
              <w:bottom w:val="single" w:sz="4" w:space="0" w:color="auto"/>
            </w:tcBorders>
            <w:shd w:val="clear" w:color="auto" w:fill="auto"/>
          </w:tcPr>
          <w:p w14:paraId="2BB9F4EF"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H</w:t>
            </w:r>
          </w:p>
        </w:tc>
        <w:tc>
          <w:tcPr>
            <w:tcW w:w="653" w:type="dxa"/>
            <w:tcBorders>
              <w:top w:val="single" w:sz="12" w:space="0" w:color="auto"/>
              <w:bottom w:val="single" w:sz="4" w:space="0" w:color="auto"/>
            </w:tcBorders>
            <w:shd w:val="clear" w:color="auto" w:fill="auto"/>
          </w:tcPr>
          <w:p w14:paraId="17F62E99"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I</w:t>
            </w:r>
          </w:p>
        </w:tc>
        <w:tc>
          <w:tcPr>
            <w:tcW w:w="654" w:type="dxa"/>
            <w:tcBorders>
              <w:top w:val="single" w:sz="12" w:space="0" w:color="auto"/>
              <w:bottom w:val="single" w:sz="4" w:space="0" w:color="auto"/>
            </w:tcBorders>
            <w:shd w:val="clear" w:color="auto" w:fill="auto"/>
          </w:tcPr>
          <w:p w14:paraId="5A6658C8"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J</w:t>
            </w:r>
          </w:p>
        </w:tc>
        <w:tc>
          <w:tcPr>
            <w:tcW w:w="469" w:type="dxa"/>
            <w:tcBorders>
              <w:top w:val="single" w:sz="12" w:space="0" w:color="auto"/>
              <w:bottom w:val="single" w:sz="4" w:space="0" w:color="auto"/>
            </w:tcBorders>
            <w:shd w:val="clear" w:color="auto" w:fill="auto"/>
          </w:tcPr>
          <w:p w14:paraId="2368C926"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K</w:t>
            </w:r>
          </w:p>
        </w:tc>
        <w:tc>
          <w:tcPr>
            <w:tcW w:w="878" w:type="dxa"/>
            <w:tcBorders>
              <w:top w:val="single" w:sz="12" w:space="0" w:color="auto"/>
              <w:bottom w:val="single" w:sz="4" w:space="0" w:color="auto"/>
            </w:tcBorders>
            <w:shd w:val="clear" w:color="auto" w:fill="auto"/>
          </w:tcPr>
          <w:p w14:paraId="05F97E24"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平均值</w:t>
            </w:r>
          </w:p>
        </w:tc>
      </w:tr>
      <w:tr w:rsidR="00970176" w14:paraId="4C2191E3" w14:textId="77777777">
        <w:tc>
          <w:tcPr>
            <w:tcW w:w="652" w:type="dxa"/>
            <w:tcBorders>
              <w:top w:val="single" w:sz="4" w:space="0" w:color="auto"/>
            </w:tcBorders>
            <w:shd w:val="clear" w:color="auto" w:fill="auto"/>
          </w:tcPr>
          <w:p w14:paraId="04BBC46F"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1</w:t>
            </w:r>
          </w:p>
        </w:tc>
        <w:tc>
          <w:tcPr>
            <w:tcW w:w="653" w:type="dxa"/>
            <w:tcBorders>
              <w:top w:val="single" w:sz="4" w:space="0" w:color="auto"/>
            </w:tcBorders>
            <w:shd w:val="clear" w:color="auto" w:fill="auto"/>
            <w:vAlign w:val="center"/>
          </w:tcPr>
          <w:p w14:paraId="326B94BE"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58</w:t>
            </w:r>
          </w:p>
        </w:tc>
        <w:tc>
          <w:tcPr>
            <w:tcW w:w="653" w:type="dxa"/>
            <w:tcBorders>
              <w:top w:val="single" w:sz="4" w:space="0" w:color="auto"/>
            </w:tcBorders>
            <w:shd w:val="clear" w:color="auto" w:fill="auto"/>
            <w:vAlign w:val="center"/>
          </w:tcPr>
          <w:p w14:paraId="6435FC43"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83</w:t>
            </w:r>
          </w:p>
        </w:tc>
        <w:tc>
          <w:tcPr>
            <w:tcW w:w="651" w:type="dxa"/>
            <w:tcBorders>
              <w:top w:val="single" w:sz="4" w:space="0" w:color="auto"/>
            </w:tcBorders>
            <w:shd w:val="clear" w:color="auto" w:fill="auto"/>
            <w:vAlign w:val="center"/>
          </w:tcPr>
          <w:p w14:paraId="061B7BDF"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86</w:t>
            </w:r>
          </w:p>
        </w:tc>
        <w:tc>
          <w:tcPr>
            <w:tcW w:w="651" w:type="dxa"/>
            <w:tcBorders>
              <w:top w:val="single" w:sz="4" w:space="0" w:color="auto"/>
            </w:tcBorders>
            <w:shd w:val="clear" w:color="auto" w:fill="auto"/>
            <w:vAlign w:val="center"/>
          </w:tcPr>
          <w:p w14:paraId="676BD235"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80</w:t>
            </w:r>
          </w:p>
        </w:tc>
        <w:tc>
          <w:tcPr>
            <w:tcW w:w="651" w:type="dxa"/>
            <w:tcBorders>
              <w:top w:val="single" w:sz="4" w:space="0" w:color="auto"/>
            </w:tcBorders>
            <w:shd w:val="clear" w:color="auto" w:fill="auto"/>
            <w:vAlign w:val="center"/>
          </w:tcPr>
          <w:p w14:paraId="2E6C1DF0"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70</w:t>
            </w:r>
          </w:p>
        </w:tc>
        <w:tc>
          <w:tcPr>
            <w:tcW w:w="651" w:type="dxa"/>
            <w:tcBorders>
              <w:top w:val="single" w:sz="4" w:space="0" w:color="auto"/>
            </w:tcBorders>
            <w:shd w:val="clear" w:color="auto" w:fill="auto"/>
            <w:vAlign w:val="center"/>
          </w:tcPr>
          <w:p w14:paraId="04C53C22"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66</w:t>
            </w:r>
          </w:p>
        </w:tc>
        <w:tc>
          <w:tcPr>
            <w:tcW w:w="653" w:type="dxa"/>
            <w:tcBorders>
              <w:top w:val="single" w:sz="4" w:space="0" w:color="auto"/>
            </w:tcBorders>
            <w:shd w:val="clear" w:color="auto" w:fill="auto"/>
            <w:vAlign w:val="center"/>
          </w:tcPr>
          <w:p w14:paraId="1DA0A3D1"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70</w:t>
            </w:r>
          </w:p>
        </w:tc>
        <w:tc>
          <w:tcPr>
            <w:tcW w:w="653" w:type="dxa"/>
            <w:tcBorders>
              <w:top w:val="single" w:sz="4" w:space="0" w:color="auto"/>
            </w:tcBorders>
            <w:shd w:val="clear" w:color="auto" w:fill="auto"/>
            <w:vAlign w:val="center"/>
          </w:tcPr>
          <w:p w14:paraId="36B95CFF"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51</w:t>
            </w:r>
          </w:p>
        </w:tc>
        <w:tc>
          <w:tcPr>
            <w:tcW w:w="653" w:type="dxa"/>
            <w:tcBorders>
              <w:top w:val="single" w:sz="4" w:space="0" w:color="auto"/>
            </w:tcBorders>
            <w:shd w:val="clear" w:color="auto" w:fill="auto"/>
            <w:vAlign w:val="center"/>
          </w:tcPr>
          <w:p w14:paraId="003174D6"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45</w:t>
            </w:r>
          </w:p>
        </w:tc>
        <w:tc>
          <w:tcPr>
            <w:tcW w:w="654" w:type="dxa"/>
            <w:tcBorders>
              <w:top w:val="single" w:sz="4" w:space="0" w:color="auto"/>
            </w:tcBorders>
            <w:shd w:val="clear" w:color="auto" w:fill="auto"/>
            <w:vAlign w:val="center"/>
          </w:tcPr>
          <w:p w14:paraId="045BF330"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62</w:t>
            </w:r>
          </w:p>
        </w:tc>
        <w:tc>
          <w:tcPr>
            <w:tcW w:w="469" w:type="dxa"/>
            <w:tcBorders>
              <w:top w:val="single" w:sz="4" w:space="0" w:color="auto"/>
            </w:tcBorders>
            <w:shd w:val="clear" w:color="auto" w:fill="auto"/>
            <w:vAlign w:val="center"/>
          </w:tcPr>
          <w:p w14:paraId="568D29D1"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60</w:t>
            </w:r>
          </w:p>
        </w:tc>
        <w:tc>
          <w:tcPr>
            <w:tcW w:w="878" w:type="dxa"/>
            <w:tcBorders>
              <w:top w:val="single" w:sz="4" w:space="0" w:color="auto"/>
            </w:tcBorders>
            <w:shd w:val="clear" w:color="auto" w:fill="auto"/>
            <w:vAlign w:val="center"/>
          </w:tcPr>
          <w:p w14:paraId="008A13AD"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66.45</w:t>
            </w:r>
          </w:p>
        </w:tc>
      </w:tr>
      <w:tr w:rsidR="00970176" w14:paraId="17F3D9F8" w14:textId="77777777">
        <w:tc>
          <w:tcPr>
            <w:tcW w:w="652" w:type="dxa"/>
            <w:shd w:val="clear" w:color="auto" w:fill="auto"/>
          </w:tcPr>
          <w:p w14:paraId="3EE69A97" w14:textId="77777777" w:rsidR="00970176" w:rsidRDefault="008D6EE0">
            <w:pPr>
              <w:spacing w:line="300" w:lineRule="auto"/>
              <w:jc w:val="center"/>
              <w:rPr>
                <w:rFonts w:ascii="Times New Roman" w:hAnsi="Times New Roman" w:cs="Times New Roman"/>
              </w:rPr>
            </w:pPr>
            <w:r>
              <w:rPr>
                <w:rFonts w:ascii="Times New Roman" w:hAnsi="Times New Roman" w:cs="Times New Roman"/>
              </w:rPr>
              <w:t>2</w:t>
            </w:r>
          </w:p>
        </w:tc>
        <w:tc>
          <w:tcPr>
            <w:tcW w:w="653" w:type="dxa"/>
            <w:shd w:val="clear" w:color="auto" w:fill="auto"/>
            <w:vAlign w:val="center"/>
          </w:tcPr>
          <w:p w14:paraId="2FC57217"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67</w:t>
            </w:r>
          </w:p>
        </w:tc>
        <w:tc>
          <w:tcPr>
            <w:tcW w:w="653" w:type="dxa"/>
            <w:shd w:val="clear" w:color="auto" w:fill="auto"/>
            <w:vAlign w:val="center"/>
          </w:tcPr>
          <w:p w14:paraId="44B6B106"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85</w:t>
            </w:r>
          </w:p>
        </w:tc>
        <w:tc>
          <w:tcPr>
            <w:tcW w:w="651" w:type="dxa"/>
            <w:shd w:val="clear" w:color="auto" w:fill="auto"/>
            <w:vAlign w:val="center"/>
          </w:tcPr>
          <w:p w14:paraId="2FB216C3"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85</w:t>
            </w:r>
          </w:p>
        </w:tc>
        <w:tc>
          <w:tcPr>
            <w:tcW w:w="651" w:type="dxa"/>
            <w:shd w:val="clear" w:color="auto" w:fill="auto"/>
            <w:vAlign w:val="center"/>
          </w:tcPr>
          <w:p w14:paraId="5E1FF9AD"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80</w:t>
            </w:r>
          </w:p>
        </w:tc>
        <w:tc>
          <w:tcPr>
            <w:tcW w:w="651" w:type="dxa"/>
            <w:shd w:val="clear" w:color="auto" w:fill="auto"/>
            <w:vAlign w:val="center"/>
          </w:tcPr>
          <w:p w14:paraId="0BBA3C97"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78</w:t>
            </w:r>
          </w:p>
        </w:tc>
        <w:tc>
          <w:tcPr>
            <w:tcW w:w="651" w:type="dxa"/>
            <w:shd w:val="clear" w:color="auto" w:fill="auto"/>
            <w:vAlign w:val="center"/>
          </w:tcPr>
          <w:p w14:paraId="02B31F10"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72</w:t>
            </w:r>
          </w:p>
        </w:tc>
        <w:tc>
          <w:tcPr>
            <w:tcW w:w="653" w:type="dxa"/>
            <w:shd w:val="clear" w:color="auto" w:fill="auto"/>
            <w:vAlign w:val="center"/>
          </w:tcPr>
          <w:p w14:paraId="2CBB50C0"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76</w:t>
            </w:r>
          </w:p>
        </w:tc>
        <w:tc>
          <w:tcPr>
            <w:tcW w:w="653" w:type="dxa"/>
            <w:shd w:val="clear" w:color="auto" w:fill="auto"/>
            <w:vAlign w:val="center"/>
          </w:tcPr>
          <w:p w14:paraId="2915A87A"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70</w:t>
            </w:r>
          </w:p>
        </w:tc>
        <w:tc>
          <w:tcPr>
            <w:tcW w:w="653" w:type="dxa"/>
            <w:shd w:val="clear" w:color="auto" w:fill="auto"/>
            <w:vAlign w:val="center"/>
          </w:tcPr>
          <w:p w14:paraId="3EED08D1"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77</w:t>
            </w:r>
          </w:p>
        </w:tc>
        <w:tc>
          <w:tcPr>
            <w:tcW w:w="654" w:type="dxa"/>
            <w:shd w:val="clear" w:color="auto" w:fill="auto"/>
            <w:vAlign w:val="center"/>
          </w:tcPr>
          <w:p w14:paraId="2678121E"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79</w:t>
            </w:r>
          </w:p>
        </w:tc>
        <w:tc>
          <w:tcPr>
            <w:tcW w:w="469" w:type="dxa"/>
            <w:shd w:val="clear" w:color="auto" w:fill="auto"/>
            <w:vAlign w:val="center"/>
          </w:tcPr>
          <w:p w14:paraId="675BDAB8"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77</w:t>
            </w:r>
          </w:p>
        </w:tc>
        <w:tc>
          <w:tcPr>
            <w:tcW w:w="878" w:type="dxa"/>
            <w:shd w:val="clear" w:color="auto" w:fill="auto"/>
            <w:vAlign w:val="center"/>
          </w:tcPr>
          <w:p w14:paraId="49E2AC2B" w14:textId="77777777" w:rsidR="00970176" w:rsidRDefault="008D6EE0">
            <w:pPr>
              <w:widowControl/>
              <w:spacing w:line="300" w:lineRule="auto"/>
              <w:jc w:val="center"/>
              <w:rPr>
                <w:rFonts w:ascii="Times New Roman" w:hAnsi="Times New Roman" w:cs="Times New Roman"/>
                <w:kern w:val="0"/>
              </w:rPr>
            </w:pPr>
            <w:r>
              <w:rPr>
                <w:rFonts w:ascii="Times New Roman" w:hAnsi="Times New Roman" w:cs="Times New Roman"/>
                <w:kern w:val="0"/>
              </w:rPr>
              <w:t>76.90</w:t>
            </w:r>
          </w:p>
        </w:tc>
      </w:tr>
    </w:tbl>
    <w:p w14:paraId="00FDCB9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表中</w:t>
      </w:r>
      <w:r>
        <w:rPr>
          <w:rFonts w:ascii="Times New Roman" w:hAnsi="Times New Roman" w:cs="Times New Roman"/>
          <w:sz w:val="24"/>
          <w:szCs w:val="24"/>
        </w:rPr>
        <w:t>A-K</w:t>
      </w:r>
      <w:r>
        <w:rPr>
          <w:rFonts w:ascii="Times New Roman" w:hAnsi="Times New Roman" w:cs="Times New Roman"/>
          <w:sz w:val="24"/>
          <w:szCs w:val="24"/>
        </w:rPr>
        <w:t>分别为</w:t>
      </w:r>
      <w:r>
        <w:rPr>
          <w:rFonts w:ascii="Times New Roman" w:hAnsi="Times New Roman" w:cs="Times New Roman"/>
          <w:sz w:val="24"/>
          <w:szCs w:val="24"/>
        </w:rPr>
        <w:t>11</w:t>
      </w:r>
      <w:r>
        <w:rPr>
          <w:rFonts w:ascii="Times New Roman" w:hAnsi="Times New Roman" w:cs="Times New Roman"/>
          <w:sz w:val="24"/>
          <w:szCs w:val="24"/>
        </w:rPr>
        <w:t>个人的感官评分值，样品</w:t>
      </w:r>
      <w:r>
        <w:rPr>
          <w:rFonts w:ascii="Times New Roman" w:hAnsi="Times New Roman" w:cs="Times New Roman"/>
          <w:sz w:val="24"/>
          <w:szCs w:val="24"/>
        </w:rPr>
        <w:t>1</w:t>
      </w:r>
      <w:r>
        <w:rPr>
          <w:rFonts w:ascii="Times New Roman" w:hAnsi="Times New Roman" w:cs="Times New Roman"/>
          <w:sz w:val="24"/>
          <w:szCs w:val="24"/>
        </w:rPr>
        <w:t>为空白对照组，样品</w:t>
      </w:r>
      <w:r>
        <w:rPr>
          <w:rFonts w:ascii="Times New Roman" w:hAnsi="Times New Roman" w:cs="Times New Roman"/>
          <w:sz w:val="24"/>
          <w:szCs w:val="24"/>
        </w:rPr>
        <w:t>2</w:t>
      </w:r>
      <w:r>
        <w:rPr>
          <w:rFonts w:ascii="Times New Roman" w:hAnsi="Times New Roman" w:cs="Times New Roman"/>
          <w:sz w:val="24"/>
          <w:szCs w:val="24"/>
        </w:rPr>
        <w:t>为最佳配方组，从表</w:t>
      </w:r>
      <w:r>
        <w:rPr>
          <w:rFonts w:ascii="Times New Roman" w:hAnsi="Times New Roman" w:cs="Times New Roman"/>
          <w:sz w:val="24"/>
          <w:szCs w:val="24"/>
        </w:rPr>
        <w:t>7.12</w:t>
      </w:r>
      <w:r>
        <w:rPr>
          <w:rFonts w:ascii="Times New Roman" w:hAnsi="Times New Roman" w:cs="Times New Roman"/>
          <w:sz w:val="24"/>
          <w:szCs w:val="24"/>
        </w:rPr>
        <w:t>中可以看出，添加酶解液的样品的感官评分值高于空白对照组。在评价调味酱整体风味的同时也对酱的咸味强度进行了评价，感官评定人员一致认为样品</w:t>
      </w:r>
      <w:r>
        <w:rPr>
          <w:rFonts w:ascii="Times New Roman" w:hAnsi="Times New Roman" w:cs="Times New Roman"/>
          <w:sz w:val="24"/>
          <w:szCs w:val="24"/>
        </w:rPr>
        <w:t>2</w:t>
      </w:r>
      <w:r>
        <w:rPr>
          <w:rFonts w:ascii="Times New Roman" w:hAnsi="Times New Roman" w:cs="Times New Roman"/>
          <w:sz w:val="24"/>
          <w:szCs w:val="24"/>
        </w:rPr>
        <w:t>的咸味强度明显高于样品</w:t>
      </w:r>
      <w:r>
        <w:rPr>
          <w:rFonts w:ascii="Times New Roman" w:hAnsi="Times New Roman" w:cs="Times New Roman"/>
          <w:sz w:val="24"/>
          <w:szCs w:val="24"/>
        </w:rPr>
        <w:t>1</w:t>
      </w:r>
      <w:r>
        <w:rPr>
          <w:rFonts w:ascii="Times New Roman" w:hAnsi="Times New Roman" w:cs="Times New Roman"/>
          <w:sz w:val="24"/>
          <w:szCs w:val="24"/>
        </w:rPr>
        <w:t>的咸味强度。充分证明，杏鲍菇酶解液的添加能使调味酱的咸味增强，且这种增效作用是可以被人的味觉感官明显区分出来的。</w:t>
      </w:r>
    </w:p>
    <w:p w14:paraId="23787185"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bCs/>
          <w:sz w:val="24"/>
          <w:szCs w:val="24"/>
        </w:rPr>
      </w:pPr>
      <w:r>
        <w:rPr>
          <w:rFonts w:ascii="Times New Roman" w:hAnsi="Times New Roman" w:cs="Times New Roman"/>
          <w:sz w:val="24"/>
          <w:szCs w:val="24"/>
        </w:rPr>
        <w:t>通过感官评价正交试验优化杏鲍菇调味酱的制备条件，得到的最佳配方为：水：酶解液：食盐：菇粉</w:t>
      </w:r>
      <w:r>
        <w:rPr>
          <w:rFonts w:ascii="Times New Roman" w:hAnsi="Times New Roman" w:cs="Times New Roman"/>
          <w:sz w:val="24"/>
          <w:szCs w:val="24"/>
        </w:rPr>
        <w:t>=60:30:0.4:1.5</w:t>
      </w:r>
      <w:r>
        <w:rPr>
          <w:rFonts w:ascii="Times New Roman" w:hAnsi="Times New Roman" w:cs="Times New Roman"/>
          <w:sz w:val="24"/>
          <w:szCs w:val="24"/>
        </w:rPr>
        <w:t>。（其他配料：棕榈油</w:t>
      </w:r>
      <w:r>
        <w:rPr>
          <w:rFonts w:ascii="Times New Roman" w:hAnsi="Times New Roman" w:cs="Times New Roman"/>
          <w:sz w:val="24"/>
          <w:szCs w:val="24"/>
        </w:rPr>
        <w:t>6g</w:t>
      </w:r>
      <w:r>
        <w:rPr>
          <w:rFonts w:ascii="Times New Roman" w:hAnsi="Times New Roman" w:cs="Times New Roman"/>
          <w:sz w:val="24"/>
          <w:szCs w:val="24"/>
        </w:rPr>
        <w:t>、熟面粉</w:t>
      </w:r>
      <w:r>
        <w:rPr>
          <w:rFonts w:ascii="Times New Roman" w:hAnsi="Times New Roman" w:cs="Times New Roman"/>
          <w:sz w:val="24"/>
          <w:szCs w:val="24"/>
        </w:rPr>
        <w:t>4g</w:t>
      </w:r>
      <w:r>
        <w:rPr>
          <w:rFonts w:ascii="Times New Roman" w:hAnsi="Times New Roman" w:cs="Times New Roman"/>
          <w:sz w:val="24"/>
          <w:szCs w:val="24"/>
        </w:rPr>
        <w:t>、淀粉</w:t>
      </w:r>
      <w:r>
        <w:rPr>
          <w:rFonts w:ascii="Times New Roman" w:hAnsi="Times New Roman" w:cs="Times New Roman"/>
          <w:sz w:val="24"/>
          <w:szCs w:val="24"/>
        </w:rPr>
        <w:t>1g</w:t>
      </w:r>
      <w:r>
        <w:rPr>
          <w:rFonts w:ascii="Times New Roman" w:hAnsi="Times New Roman" w:cs="Times New Roman"/>
          <w:sz w:val="24"/>
          <w:szCs w:val="24"/>
        </w:rPr>
        <w:t>、生姜粉</w:t>
      </w:r>
      <w:r>
        <w:rPr>
          <w:rFonts w:ascii="Times New Roman" w:hAnsi="Times New Roman" w:cs="Times New Roman"/>
          <w:sz w:val="24"/>
          <w:szCs w:val="24"/>
        </w:rPr>
        <w:t>0.05g</w:t>
      </w:r>
      <w:r>
        <w:rPr>
          <w:rFonts w:ascii="Times New Roman" w:hAnsi="Times New Roman" w:cs="Times New Roman"/>
          <w:sz w:val="24"/>
          <w:szCs w:val="24"/>
        </w:rPr>
        <w:t>、酱油</w:t>
      </w:r>
      <w:r>
        <w:rPr>
          <w:rFonts w:ascii="Times New Roman" w:hAnsi="Times New Roman" w:cs="Times New Roman"/>
          <w:sz w:val="24"/>
          <w:szCs w:val="24"/>
        </w:rPr>
        <w:t>1g</w:t>
      </w:r>
      <w:r>
        <w:rPr>
          <w:rFonts w:ascii="Times New Roman" w:hAnsi="Times New Roman" w:cs="Times New Roman"/>
          <w:sz w:val="24"/>
          <w:szCs w:val="24"/>
        </w:rPr>
        <w:t>、糖</w:t>
      </w:r>
      <w:r>
        <w:rPr>
          <w:rFonts w:ascii="Times New Roman" w:hAnsi="Times New Roman" w:cs="Times New Roman"/>
          <w:sz w:val="24"/>
          <w:szCs w:val="24"/>
        </w:rPr>
        <w:t>0.1</w:t>
      </w:r>
      <w:r>
        <w:rPr>
          <w:rFonts w:ascii="Times New Roman" w:hAnsi="Times New Roman" w:cs="Times New Roman"/>
          <w:sz w:val="24"/>
          <w:szCs w:val="24"/>
        </w:rPr>
        <w:t>、牛肉香精</w:t>
      </w:r>
      <w:r>
        <w:rPr>
          <w:rFonts w:ascii="Times New Roman" w:hAnsi="Times New Roman" w:cs="Times New Roman"/>
          <w:sz w:val="24"/>
          <w:szCs w:val="24"/>
        </w:rPr>
        <w:t>1.2g</w:t>
      </w:r>
      <w:r>
        <w:rPr>
          <w:rFonts w:ascii="Times New Roman" w:hAnsi="Times New Roman" w:cs="Times New Roman"/>
          <w:sz w:val="24"/>
          <w:szCs w:val="24"/>
        </w:rPr>
        <w:t>）。在最佳条件下所制得的杏鲍菇调味酱的咸味强度明显高于未添加杏鲍菇酶解液所制得的调味酱。</w:t>
      </w:r>
    </w:p>
    <w:p w14:paraId="5EA7B2FD" w14:textId="77777777" w:rsidR="00970176" w:rsidRDefault="008D6EE0">
      <w:pPr>
        <w:pStyle w:val="4"/>
      </w:pPr>
      <w:r>
        <w:t xml:space="preserve">7.2.3.5 </w:t>
      </w:r>
      <w:r>
        <w:t>蟹味菇低盐富肽调味料的研制</w:t>
      </w:r>
    </w:p>
    <w:p w14:paraId="628A77A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蟹味菇（</w:t>
      </w:r>
      <w:r>
        <w:rPr>
          <w:rFonts w:ascii="Times New Roman" w:hAnsi="Times New Roman" w:cs="Times New Roman"/>
          <w:sz w:val="24"/>
          <w:szCs w:val="24"/>
        </w:rPr>
        <w:t>Hypsizygus marmoreus</w:t>
      </w:r>
      <w:r>
        <w:rPr>
          <w:rFonts w:ascii="Times New Roman" w:hAnsi="Times New Roman" w:cs="Times New Roman"/>
          <w:sz w:val="24"/>
          <w:szCs w:val="24"/>
        </w:rPr>
        <w:t>）隶属担子菌亚门、伞菌亚纲、伞菌目、离褶伞科、玉蕈属，是北温带一种优良的食用菌，其色灰白，盖半球形，盖中央有浅褐色隐印斑纹，肉质细嫩，味道鲜美，具有浓厚的海鲜蟹味。蟹味菇含有丰富的维生素和氨基酸，营养价值极高。蟹味菇鲜品的蛋白质含量高达</w:t>
      </w:r>
      <w:r>
        <w:rPr>
          <w:rFonts w:ascii="Times New Roman" w:hAnsi="Times New Roman" w:cs="Times New Roman"/>
          <w:sz w:val="24"/>
          <w:szCs w:val="24"/>
        </w:rPr>
        <w:t>2.36%</w:t>
      </w:r>
      <w:r>
        <w:rPr>
          <w:rFonts w:ascii="Times New Roman" w:hAnsi="Times New Roman" w:cs="Times New Roman"/>
          <w:sz w:val="24"/>
          <w:szCs w:val="24"/>
        </w:rPr>
        <w:t>，可以进行水解</w:t>
      </w:r>
      <w:r>
        <w:rPr>
          <w:rFonts w:ascii="Times New Roman" w:hAnsi="Times New Roman" w:cs="Times New Roman"/>
          <w:sz w:val="24"/>
          <w:szCs w:val="24"/>
        </w:rPr>
        <w:t>提取水解肽。蟹味菇水解肽具有浓郁的咸鲜蟹味味感。近年来，随着培</w:t>
      </w:r>
      <w:r>
        <w:rPr>
          <w:rFonts w:ascii="Times New Roman" w:hAnsi="Times New Roman" w:cs="Times New Roman"/>
          <w:sz w:val="24"/>
          <w:szCs w:val="24"/>
        </w:rPr>
        <w:lastRenderedPageBreak/>
        <w:t>育技术的突破，蟹味菇产量大为提升，因此，开发蟹味菇类副产品对提高蟹味菇附加值具有重要意义。</w:t>
      </w:r>
    </w:p>
    <w:p w14:paraId="751E0F3F" w14:textId="77777777" w:rsidR="00970176" w:rsidRDefault="008D6EE0">
      <w:pPr>
        <w:pStyle w:val="5"/>
      </w:pPr>
      <w:r>
        <w:t>（</w:t>
      </w:r>
      <w:r>
        <w:t>1</w:t>
      </w:r>
      <w:r>
        <w:t>）蟹味菇原料的预处理</w:t>
      </w:r>
    </w:p>
    <w:p w14:paraId="1D3BD734"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选用经过卫生检验的蟹味菇，剔除杂质后放入粉碎机搅碎成匀浆状，之后放入冰箱备用。</w:t>
      </w:r>
    </w:p>
    <w:p w14:paraId="1BBBAE59" w14:textId="77777777" w:rsidR="00970176" w:rsidRDefault="008D6EE0">
      <w:pPr>
        <w:pStyle w:val="5"/>
      </w:pPr>
      <w:r>
        <w:t>（</w:t>
      </w:r>
      <w:r>
        <w:t>2</w:t>
      </w:r>
      <w:r>
        <w:t>）水解蟹味菇</w:t>
      </w:r>
    </w:p>
    <w:p w14:paraId="0A1C589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取上述蟹味菇匀浆，按料液比</w:t>
      </w:r>
      <w:r>
        <w:rPr>
          <w:rFonts w:ascii="Times New Roman" w:hAnsi="Times New Roman" w:cs="Times New Roman"/>
          <w:sz w:val="24"/>
          <w:szCs w:val="24"/>
        </w:rPr>
        <w:t>1:4</w:t>
      </w:r>
      <w:r>
        <w:rPr>
          <w:rFonts w:ascii="Times New Roman" w:hAnsi="Times New Roman" w:cs="Times New Roman"/>
          <w:sz w:val="24"/>
          <w:szCs w:val="24"/>
        </w:rPr>
        <w:t>加入去离子水，之后升温至</w:t>
      </w:r>
      <w:r>
        <w:rPr>
          <w:rFonts w:ascii="Times New Roman" w:hAnsi="Times New Roman" w:cs="Times New Roman"/>
          <w:sz w:val="24"/>
          <w:szCs w:val="24"/>
        </w:rPr>
        <w:t>90</w:t>
      </w:r>
      <w:r>
        <w:rPr>
          <w:rFonts w:ascii="Times New Roman" w:hAnsi="Times New Roman" w:cs="Times New Roman" w:hint="eastAsia"/>
          <w:sz w:val="24"/>
          <w:szCs w:val="24"/>
        </w:rPr>
        <w:t>℃</w:t>
      </w:r>
      <w:r>
        <w:rPr>
          <w:rFonts w:ascii="Times New Roman" w:hAnsi="Times New Roman" w:cs="Times New Roman"/>
          <w:sz w:val="24"/>
          <w:szCs w:val="24"/>
        </w:rPr>
        <w:t>持续搅拌</w:t>
      </w:r>
      <w:r>
        <w:rPr>
          <w:rFonts w:ascii="Times New Roman" w:hAnsi="Times New Roman" w:cs="Times New Roman"/>
          <w:sz w:val="24"/>
          <w:szCs w:val="24"/>
        </w:rPr>
        <w:t>10min</w:t>
      </w:r>
      <w:r>
        <w:rPr>
          <w:rFonts w:ascii="Times New Roman" w:hAnsi="Times New Roman" w:cs="Times New Roman"/>
          <w:sz w:val="24"/>
          <w:szCs w:val="24"/>
        </w:rPr>
        <w:t>灭酶。灭酶后冷却至</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sz w:val="24"/>
          <w:szCs w:val="24"/>
        </w:rPr>
        <w:t>，调节</w:t>
      </w:r>
      <w:r>
        <w:rPr>
          <w:rFonts w:ascii="Times New Roman" w:hAnsi="Times New Roman" w:cs="Times New Roman"/>
          <w:sz w:val="24"/>
          <w:szCs w:val="24"/>
        </w:rPr>
        <w:t>pH</w:t>
      </w:r>
      <w:r>
        <w:rPr>
          <w:rFonts w:ascii="Times New Roman" w:hAnsi="Times New Roman" w:cs="Times New Roman"/>
          <w:sz w:val="24"/>
          <w:szCs w:val="24"/>
        </w:rPr>
        <w:t>为</w:t>
      </w:r>
      <w:r>
        <w:rPr>
          <w:rFonts w:ascii="Times New Roman" w:hAnsi="Times New Roman" w:cs="Times New Roman"/>
          <w:sz w:val="24"/>
          <w:szCs w:val="24"/>
        </w:rPr>
        <w:t>4.5</w:t>
      </w:r>
      <w:r>
        <w:rPr>
          <w:rFonts w:ascii="Times New Roman" w:hAnsi="Times New Roman" w:cs="Times New Roman"/>
          <w:sz w:val="24"/>
          <w:szCs w:val="24"/>
        </w:rPr>
        <w:t>，称取</w:t>
      </w:r>
      <w:r>
        <w:rPr>
          <w:rFonts w:ascii="Times New Roman" w:hAnsi="Times New Roman" w:cs="Times New Roman"/>
          <w:sz w:val="24"/>
          <w:szCs w:val="24"/>
        </w:rPr>
        <w:t>0.2wt%</w:t>
      </w:r>
      <w:r>
        <w:rPr>
          <w:rFonts w:ascii="Times New Roman" w:hAnsi="Times New Roman" w:cs="Times New Roman"/>
          <w:sz w:val="24"/>
          <w:szCs w:val="24"/>
        </w:rPr>
        <w:t>食用菌水解酶均匀混入灭酶液中。之后继续在</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sz w:val="24"/>
          <w:szCs w:val="24"/>
        </w:rPr>
        <w:t>温度下搅拌酶解。酶解</w:t>
      </w:r>
      <w:r>
        <w:rPr>
          <w:rFonts w:ascii="Times New Roman" w:hAnsi="Times New Roman" w:cs="Times New Roman"/>
          <w:sz w:val="24"/>
          <w:szCs w:val="24"/>
        </w:rPr>
        <w:t>2h</w:t>
      </w:r>
      <w:r>
        <w:rPr>
          <w:rFonts w:ascii="Times New Roman" w:hAnsi="Times New Roman" w:cs="Times New Roman"/>
          <w:sz w:val="24"/>
          <w:szCs w:val="24"/>
        </w:rPr>
        <w:t>后升温至</w:t>
      </w:r>
      <w:r>
        <w:rPr>
          <w:rFonts w:ascii="Times New Roman" w:hAnsi="Times New Roman" w:cs="Times New Roman"/>
          <w:sz w:val="24"/>
          <w:szCs w:val="24"/>
        </w:rPr>
        <w:t>90</w:t>
      </w:r>
      <w:r>
        <w:rPr>
          <w:rFonts w:ascii="Times New Roman" w:hAnsi="Times New Roman" w:cs="Times New Roman" w:hint="eastAsia"/>
          <w:sz w:val="24"/>
          <w:szCs w:val="24"/>
        </w:rPr>
        <w:t>℃</w:t>
      </w:r>
      <w:r>
        <w:rPr>
          <w:rFonts w:ascii="Times New Roman" w:hAnsi="Times New Roman" w:cs="Times New Roman"/>
          <w:sz w:val="24"/>
          <w:szCs w:val="24"/>
        </w:rPr>
        <w:t>并持续搅拌</w:t>
      </w:r>
      <w:r>
        <w:rPr>
          <w:rFonts w:ascii="Times New Roman" w:hAnsi="Times New Roman" w:cs="Times New Roman"/>
          <w:sz w:val="24"/>
          <w:szCs w:val="24"/>
        </w:rPr>
        <w:t>10min</w:t>
      </w:r>
      <w:r>
        <w:rPr>
          <w:rFonts w:ascii="Times New Roman" w:hAnsi="Times New Roman" w:cs="Times New Roman"/>
          <w:sz w:val="24"/>
          <w:szCs w:val="24"/>
        </w:rPr>
        <w:t>进行灭酶。之后冷却至室温。水解液用</w:t>
      </w:r>
      <w:r>
        <w:rPr>
          <w:rFonts w:ascii="Times New Roman" w:hAnsi="Times New Roman" w:cs="Times New Roman"/>
          <w:sz w:val="24"/>
          <w:szCs w:val="24"/>
        </w:rPr>
        <w:t>8</w:t>
      </w:r>
      <w:r>
        <w:rPr>
          <w:rFonts w:ascii="Times New Roman" w:hAnsi="Times New Roman" w:cs="Times New Roman"/>
          <w:sz w:val="24"/>
          <w:szCs w:val="24"/>
        </w:rPr>
        <w:t>层纱布过滤后，以</w:t>
      </w:r>
      <w:r>
        <w:rPr>
          <w:rFonts w:ascii="Times New Roman" w:hAnsi="Times New Roman" w:cs="Times New Roman"/>
          <w:sz w:val="24"/>
          <w:szCs w:val="24"/>
        </w:rPr>
        <w:t>10000r/min</w:t>
      </w:r>
      <w:r>
        <w:rPr>
          <w:rFonts w:ascii="Times New Roman" w:hAnsi="Times New Roman" w:cs="Times New Roman"/>
          <w:sz w:val="24"/>
          <w:szCs w:val="24"/>
        </w:rPr>
        <w:t>转速，在</w:t>
      </w:r>
      <w:r>
        <w:rPr>
          <w:rFonts w:ascii="Times New Roman" w:hAnsi="Times New Roman" w:cs="Times New Roman"/>
          <w:sz w:val="24"/>
          <w:szCs w:val="24"/>
        </w:rPr>
        <w:t>4</w:t>
      </w:r>
      <w:r>
        <w:rPr>
          <w:rFonts w:ascii="Times New Roman" w:hAnsi="Times New Roman" w:cs="Times New Roman" w:hint="eastAsia"/>
          <w:sz w:val="24"/>
          <w:szCs w:val="24"/>
        </w:rPr>
        <w:t>℃</w:t>
      </w:r>
      <w:r>
        <w:rPr>
          <w:rFonts w:ascii="Times New Roman" w:hAnsi="Times New Roman" w:cs="Times New Roman"/>
          <w:sz w:val="24"/>
          <w:szCs w:val="24"/>
        </w:rPr>
        <w:t>温度下，离心</w:t>
      </w:r>
      <w:r>
        <w:rPr>
          <w:rFonts w:ascii="Times New Roman" w:hAnsi="Times New Roman" w:cs="Times New Roman"/>
          <w:sz w:val="24"/>
          <w:szCs w:val="24"/>
        </w:rPr>
        <w:t>10min</w:t>
      </w:r>
      <w:r>
        <w:rPr>
          <w:rFonts w:ascii="Times New Roman" w:hAnsi="Times New Roman" w:cs="Times New Roman"/>
          <w:sz w:val="24"/>
          <w:szCs w:val="24"/>
        </w:rPr>
        <w:t>，取上层清液备用。</w:t>
      </w:r>
    </w:p>
    <w:p w14:paraId="7C802F10" w14:textId="77777777" w:rsidR="00970176" w:rsidRDefault="008D6EE0">
      <w:pPr>
        <w:pStyle w:val="5"/>
      </w:pPr>
      <w:r>
        <w:t>（</w:t>
      </w:r>
      <w:r>
        <w:t>3</w:t>
      </w:r>
      <w:r>
        <w:t>）蟹味菇水解肽的制备</w:t>
      </w:r>
    </w:p>
    <w:p w14:paraId="5C9A6336"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上述（</w:t>
      </w:r>
      <w:r>
        <w:rPr>
          <w:rFonts w:ascii="Times New Roman" w:hAnsi="Times New Roman" w:cs="Times New Roman"/>
          <w:sz w:val="24"/>
          <w:szCs w:val="24"/>
        </w:rPr>
        <w:t>2</w:t>
      </w:r>
      <w:r>
        <w:rPr>
          <w:rFonts w:ascii="Times New Roman" w:hAnsi="Times New Roman" w:cs="Times New Roman"/>
          <w:sz w:val="24"/>
          <w:szCs w:val="24"/>
        </w:rPr>
        <w:t>）中获得的上清液过</w:t>
      </w:r>
      <w:r>
        <w:rPr>
          <w:rFonts w:ascii="Times New Roman" w:hAnsi="Times New Roman" w:cs="Times New Roman"/>
          <w:sz w:val="24"/>
          <w:szCs w:val="24"/>
        </w:rPr>
        <w:t>500Da</w:t>
      </w:r>
      <w:r>
        <w:rPr>
          <w:rFonts w:ascii="Times New Roman" w:hAnsi="Times New Roman" w:cs="Times New Roman"/>
          <w:sz w:val="24"/>
          <w:szCs w:val="24"/>
        </w:rPr>
        <w:t>和</w:t>
      </w:r>
      <w:r>
        <w:rPr>
          <w:rFonts w:ascii="Times New Roman" w:hAnsi="Times New Roman" w:cs="Times New Roman"/>
          <w:sz w:val="24"/>
          <w:szCs w:val="24"/>
        </w:rPr>
        <w:t>3000Da</w:t>
      </w:r>
      <w:r>
        <w:rPr>
          <w:rFonts w:ascii="Times New Roman" w:hAnsi="Times New Roman" w:cs="Times New Roman"/>
          <w:sz w:val="24"/>
          <w:szCs w:val="24"/>
        </w:rPr>
        <w:t>的超滤膜，保留分子量</w:t>
      </w:r>
      <w:r>
        <w:rPr>
          <w:rFonts w:ascii="Times New Roman" w:hAnsi="Times New Roman" w:cs="Times New Roman"/>
          <w:sz w:val="24"/>
          <w:szCs w:val="24"/>
        </w:rPr>
        <w:t>“</w:t>
      </w:r>
      <w:r>
        <w:rPr>
          <w:rFonts w:ascii="Times New Roman" w:hAnsi="Times New Roman" w:cs="Times New Roman"/>
          <w:sz w:val="24"/>
          <w:szCs w:val="24"/>
        </w:rPr>
        <w:t>小于</w:t>
      </w:r>
      <w:r>
        <w:rPr>
          <w:rFonts w:ascii="Times New Roman" w:hAnsi="Times New Roman" w:cs="Times New Roman"/>
          <w:sz w:val="24"/>
          <w:szCs w:val="24"/>
        </w:rPr>
        <w:t>500Da</w:t>
      </w:r>
      <w:r>
        <w:rPr>
          <w:rFonts w:ascii="Times New Roman" w:hAnsi="Times New Roman" w:cs="Times New Roman"/>
          <w:sz w:val="24"/>
          <w:szCs w:val="24"/>
        </w:rPr>
        <w:t>、</w:t>
      </w:r>
      <w:r>
        <w:rPr>
          <w:rFonts w:ascii="Times New Roman" w:hAnsi="Times New Roman" w:cs="Times New Roman"/>
          <w:sz w:val="24"/>
          <w:szCs w:val="24"/>
        </w:rPr>
        <w:t>500~3000Da</w:t>
      </w:r>
      <w:r>
        <w:rPr>
          <w:rFonts w:ascii="Times New Roman" w:hAnsi="Times New Roman" w:cs="Times New Roman"/>
          <w:sz w:val="24"/>
          <w:szCs w:val="24"/>
        </w:rPr>
        <w:t>、大于</w:t>
      </w:r>
      <w:r>
        <w:rPr>
          <w:rFonts w:ascii="Times New Roman" w:hAnsi="Times New Roman" w:cs="Times New Roman"/>
          <w:sz w:val="24"/>
          <w:szCs w:val="24"/>
        </w:rPr>
        <w:t>3000Da”</w:t>
      </w:r>
      <w:r>
        <w:rPr>
          <w:rFonts w:ascii="Times New Roman" w:hAnsi="Times New Roman" w:cs="Times New Roman"/>
          <w:sz w:val="24"/>
          <w:szCs w:val="24"/>
        </w:rPr>
        <w:t>三个截留组分，分别在</w:t>
      </w:r>
      <w:r>
        <w:rPr>
          <w:rFonts w:ascii="Times New Roman" w:hAnsi="Times New Roman" w:cs="Times New Roman"/>
          <w:sz w:val="24"/>
          <w:szCs w:val="24"/>
        </w:rPr>
        <w:t>-60</w:t>
      </w:r>
      <w:r>
        <w:rPr>
          <w:rFonts w:ascii="Times New Roman" w:hAnsi="Times New Roman" w:cs="Times New Roman" w:hint="eastAsia"/>
          <w:sz w:val="24"/>
          <w:szCs w:val="24"/>
        </w:rPr>
        <w:t>℃</w:t>
      </w:r>
      <w:r>
        <w:rPr>
          <w:rFonts w:ascii="Times New Roman" w:hAnsi="Times New Roman" w:cs="Times New Roman"/>
          <w:sz w:val="24"/>
          <w:szCs w:val="24"/>
        </w:rPr>
        <w:t>下冻结成块。之后在</w:t>
      </w:r>
      <w:r>
        <w:rPr>
          <w:rFonts w:ascii="Times New Roman" w:hAnsi="Times New Roman" w:cs="Times New Roman"/>
          <w:sz w:val="24"/>
          <w:szCs w:val="24"/>
        </w:rPr>
        <w:t>-60</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sz w:val="24"/>
          <w:szCs w:val="24"/>
        </w:rPr>
        <w:t>1.33Pa</w:t>
      </w:r>
      <w:r>
        <w:rPr>
          <w:rFonts w:ascii="Times New Roman" w:hAnsi="Times New Roman" w:cs="Times New Roman"/>
          <w:sz w:val="24"/>
          <w:szCs w:val="24"/>
        </w:rPr>
        <w:t>真空度的条件下冷冻干燥</w:t>
      </w:r>
      <w:r>
        <w:rPr>
          <w:rFonts w:ascii="Times New Roman" w:hAnsi="Times New Roman" w:cs="Times New Roman"/>
          <w:sz w:val="24"/>
          <w:szCs w:val="24"/>
        </w:rPr>
        <w:t>4</w:t>
      </w:r>
      <w:r>
        <w:rPr>
          <w:rFonts w:ascii="Times New Roman" w:hAnsi="Times New Roman" w:cs="Times New Roman"/>
          <w:sz w:val="24"/>
          <w:szCs w:val="24"/>
        </w:rPr>
        <w:t>8h</w:t>
      </w:r>
      <w:r>
        <w:rPr>
          <w:rFonts w:ascii="Times New Roman" w:hAnsi="Times New Roman" w:cs="Times New Roman"/>
          <w:sz w:val="24"/>
          <w:szCs w:val="24"/>
        </w:rPr>
        <w:t>获得蟹味菇水解粗肽。各组分粗肽用粉碎机粉碎后备用。各截留组分进行描述性感官评价。感官结果见表</w:t>
      </w:r>
      <w:r>
        <w:rPr>
          <w:rFonts w:ascii="Times New Roman" w:hAnsi="Times New Roman" w:cs="Times New Roman"/>
          <w:sz w:val="24"/>
          <w:szCs w:val="24"/>
        </w:rPr>
        <w:t>7.13</w:t>
      </w:r>
      <w:r>
        <w:rPr>
          <w:rFonts w:ascii="Times New Roman" w:hAnsi="Times New Roman" w:cs="Times New Roman"/>
          <w:sz w:val="24"/>
          <w:szCs w:val="24"/>
        </w:rPr>
        <w:t>。</w:t>
      </w:r>
    </w:p>
    <w:p w14:paraId="29DCE5C3" w14:textId="77777777" w:rsidR="00970176" w:rsidRDefault="00970176">
      <w:pPr>
        <w:spacing w:line="360" w:lineRule="auto"/>
        <w:rPr>
          <w:rFonts w:ascii="Times New Roman" w:hAnsi="Times New Roman" w:cs="Times New Roman"/>
          <w:sz w:val="24"/>
        </w:rPr>
      </w:pPr>
    </w:p>
    <w:p w14:paraId="1A6726D6" w14:textId="77777777" w:rsidR="00970176" w:rsidRDefault="008D6EE0">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 xml:space="preserve">7.13  </w:t>
      </w:r>
      <w:r>
        <w:rPr>
          <w:rFonts w:ascii="Times New Roman" w:hAnsi="Times New Roman" w:cs="Times New Roman"/>
          <w:sz w:val="24"/>
        </w:rPr>
        <w:t>蟹味菇水解肽各截留组分感官评价</w:t>
      </w:r>
    </w:p>
    <w:tbl>
      <w:tblPr>
        <w:tblStyle w:val="af1"/>
        <w:tblW w:w="737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646"/>
        <w:gridCol w:w="1048"/>
        <w:gridCol w:w="2409"/>
        <w:gridCol w:w="2268"/>
      </w:tblGrid>
      <w:tr w:rsidR="00970176" w14:paraId="74953E68" w14:textId="77777777">
        <w:trPr>
          <w:jc w:val="center"/>
        </w:trPr>
        <w:tc>
          <w:tcPr>
            <w:tcW w:w="1646" w:type="dxa"/>
            <w:tcBorders>
              <w:bottom w:val="single" w:sz="4" w:space="0" w:color="auto"/>
            </w:tcBorders>
            <w:vAlign w:val="center"/>
          </w:tcPr>
          <w:p w14:paraId="02498DA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组分</w:t>
            </w:r>
          </w:p>
        </w:tc>
        <w:tc>
          <w:tcPr>
            <w:tcW w:w="1048" w:type="dxa"/>
            <w:tcBorders>
              <w:bottom w:val="single" w:sz="4" w:space="0" w:color="auto"/>
            </w:tcBorders>
            <w:vAlign w:val="center"/>
          </w:tcPr>
          <w:p w14:paraId="5ACCE69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色泽</w:t>
            </w:r>
          </w:p>
        </w:tc>
        <w:tc>
          <w:tcPr>
            <w:tcW w:w="2409" w:type="dxa"/>
            <w:tcBorders>
              <w:bottom w:val="single" w:sz="4" w:space="0" w:color="auto"/>
            </w:tcBorders>
            <w:vAlign w:val="center"/>
          </w:tcPr>
          <w:p w14:paraId="01B6DFF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气味</w:t>
            </w:r>
          </w:p>
        </w:tc>
        <w:tc>
          <w:tcPr>
            <w:tcW w:w="2268" w:type="dxa"/>
            <w:tcBorders>
              <w:bottom w:val="single" w:sz="4" w:space="0" w:color="auto"/>
            </w:tcBorders>
            <w:vAlign w:val="center"/>
          </w:tcPr>
          <w:p w14:paraId="5FB9C3B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口感</w:t>
            </w:r>
          </w:p>
        </w:tc>
      </w:tr>
      <w:tr w:rsidR="00970176" w14:paraId="66B0B1F1" w14:textId="77777777">
        <w:trPr>
          <w:jc w:val="center"/>
        </w:trPr>
        <w:tc>
          <w:tcPr>
            <w:tcW w:w="1646" w:type="dxa"/>
            <w:tcBorders>
              <w:bottom w:val="nil"/>
            </w:tcBorders>
            <w:vAlign w:val="center"/>
          </w:tcPr>
          <w:p w14:paraId="1C881C3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小于</w:t>
            </w:r>
            <w:r>
              <w:rPr>
                <w:rFonts w:ascii="Times New Roman" w:hAnsi="Times New Roman" w:cs="Times New Roman"/>
                <w:sz w:val="24"/>
              </w:rPr>
              <w:t>500Da</w:t>
            </w:r>
          </w:p>
        </w:tc>
        <w:tc>
          <w:tcPr>
            <w:tcW w:w="1048" w:type="dxa"/>
            <w:tcBorders>
              <w:bottom w:val="nil"/>
            </w:tcBorders>
            <w:vAlign w:val="center"/>
          </w:tcPr>
          <w:p w14:paraId="2CAF03F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浅黄色</w:t>
            </w:r>
          </w:p>
        </w:tc>
        <w:tc>
          <w:tcPr>
            <w:tcW w:w="2409" w:type="dxa"/>
            <w:tcBorders>
              <w:bottom w:val="nil"/>
            </w:tcBorders>
            <w:vAlign w:val="center"/>
          </w:tcPr>
          <w:p w14:paraId="51388F2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气味较淡，几乎没有咸鲜味</w:t>
            </w:r>
          </w:p>
        </w:tc>
        <w:tc>
          <w:tcPr>
            <w:tcW w:w="2268" w:type="dxa"/>
            <w:tcBorders>
              <w:bottom w:val="nil"/>
            </w:tcBorders>
            <w:vAlign w:val="center"/>
          </w:tcPr>
          <w:p w14:paraId="01D86BE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口感偏甜，有轻微涩味</w:t>
            </w:r>
          </w:p>
        </w:tc>
      </w:tr>
      <w:tr w:rsidR="00970176" w14:paraId="4AD6FDFE" w14:textId="77777777">
        <w:trPr>
          <w:jc w:val="center"/>
        </w:trPr>
        <w:tc>
          <w:tcPr>
            <w:tcW w:w="1646" w:type="dxa"/>
            <w:tcBorders>
              <w:top w:val="nil"/>
              <w:bottom w:val="nil"/>
            </w:tcBorders>
            <w:vAlign w:val="center"/>
          </w:tcPr>
          <w:p w14:paraId="23A764C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500~3000Da</w:t>
            </w:r>
          </w:p>
        </w:tc>
        <w:tc>
          <w:tcPr>
            <w:tcW w:w="1048" w:type="dxa"/>
            <w:tcBorders>
              <w:top w:val="nil"/>
              <w:bottom w:val="nil"/>
            </w:tcBorders>
            <w:vAlign w:val="center"/>
          </w:tcPr>
          <w:p w14:paraId="67D1612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黄色</w:t>
            </w:r>
          </w:p>
        </w:tc>
        <w:tc>
          <w:tcPr>
            <w:tcW w:w="2409" w:type="dxa"/>
            <w:tcBorders>
              <w:top w:val="nil"/>
              <w:bottom w:val="nil"/>
            </w:tcBorders>
            <w:vAlign w:val="center"/>
          </w:tcPr>
          <w:p w14:paraId="66883C7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味道浓郁，有明显的咸鲜味和海鲜蟹味</w:t>
            </w:r>
          </w:p>
        </w:tc>
        <w:tc>
          <w:tcPr>
            <w:tcW w:w="2268" w:type="dxa"/>
            <w:tcBorders>
              <w:top w:val="nil"/>
              <w:bottom w:val="nil"/>
            </w:tcBorders>
            <w:vAlign w:val="center"/>
          </w:tcPr>
          <w:p w14:paraId="1384059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有明显鲜味，咸味较重</w:t>
            </w:r>
          </w:p>
        </w:tc>
      </w:tr>
      <w:tr w:rsidR="00970176" w14:paraId="2102BAD1" w14:textId="77777777">
        <w:trPr>
          <w:jc w:val="center"/>
        </w:trPr>
        <w:tc>
          <w:tcPr>
            <w:tcW w:w="1646" w:type="dxa"/>
            <w:tcBorders>
              <w:top w:val="nil"/>
            </w:tcBorders>
            <w:vAlign w:val="center"/>
          </w:tcPr>
          <w:p w14:paraId="34DAE37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大于</w:t>
            </w:r>
            <w:r>
              <w:rPr>
                <w:rFonts w:ascii="Times New Roman" w:hAnsi="Times New Roman" w:cs="Times New Roman"/>
                <w:sz w:val="24"/>
              </w:rPr>
              <w:t>3000Da</w:t>
            </w:r>
          </w:p>
        </w:tc>
        <w:tc>
          <w:tcPr>
            <w:tcW w:w="1048" w:type="dxa"/>
            <w:tcBorders>
              <w:top w:val="nil"/>
            </w:tcBorders>
            <w:vAlign w:val="center"/>
          </w:tcPr>
          <w:p w14:paraId="4C54750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深褐色</w:t>
            </w:r>
          </w:p>
        </w:tc>
        <w:tc>
          <w:tcPr>
            <w:tcW w:w="2409" w:type="dxa"/>
            <w:tcBorders>
              <w:top w:val="nil"/>
            </w:tcBorders>
            <w:vAlign w:val="center"/>
          </w:tcPr>
          <w:p w14:paraId="5F19E3C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味浓，有咸香味，但</w:t>
            </w:r>
            <w:r>
              <w:rPr>
                <w:rFonts w:ascii="Times New Roman" w:hAnsi="Times New Roman" w:cs="Times New Roman"/>
                <w:sz w:val="24"/>
              </w:rPr>
              <w:lastRenderedPageBreak/>
              <w:t>海鲜蟹味较淡</w:t>
            </w:r>
          </w:p>
        </w:tc>
        <w:tc>
          <w:tcPr>
            <w:tcW w:w="2268" w:type="dxa"/>
            <w:tcBorders>
              <w:top w:val="nil"/>
            </w:tcBorders>
            <w:vAlign w:val="center"/>
          </w:tcPr>
          <w:p w14:paraId="7F454F5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lastRenderedPageBreak/>
              <w:t>有明显咸味，但鲜味</w:t>
            </w:r>
            <w:r>
              <w:rPr>
                <w:rFonts w:ascii="Times New Roman" w:hAnsi="Times New Roman" w:cs="Times New Roman"/>
                <w:sz w:val="24"/>
              </w:rPr>
              <w:lastRenderedPageBreak/>
              <w:t>不浓郁，有轻微苦味</w:t>
            </w:r>
          </w:p>
        </w:tc>
      </w:tr>
    </w:tbl>
    <w:p w14:paraId="00C5AC89" w14:textId="77777777" w:rsidR="00970176" w:rsidRDefault="008D6EE0">
      <w:pPr>
        <w:spacing w:line="360" w:lineRule="auto"/>
        <w:ind w:firstLineChars="150" w:firstLine="360"/>
        <w:rPr>
          <w:rFonts w:ascii="Times New Roman" w:hAnsi="Times New Roman" w:cs="Times New Roman"/>
          <w:sz w:val="24"/>
        </w:rPr>
      </w:pPr>
      <w:r>
        <w:rPr>
          <w:rFonts w:ascii="Times New Roman" w:hAnsi="Times New Roman" w:cs="Times New Roman"/>
          <w:sz w:val="24"/>
        </w:rPr>
        <w:lastRenderedPageBreak/>
        <w:t>由表</w:t>
      </w:r>
      <w:r>
        <w:rPr>
          <w:rFonts w:ascii="Times New Roman" w:hAnsi="Times New Roman" w:cs="Times New Roman"/>
          <w:sz w:val="24"/>
        </w:rPr>
        <w:t>7.13</w:t>
      </w:r>
      <w:r>
        <w:rPr>
          <w:rFonts w:ascii="Times New Roman" w:hAnsi="Times New Roman" w:cs="Times New Roman"/>
          <w:sz w:val="24"/>
        </w:rPr>
        <w:t>可知，截留组分为</w:t>
      </w:r>
      <w:r>
        <w:rPr>
          <w:rFonts w:ascii="Times New Roman" w:hAnsi="Times New Roman" w:cs="Times New Roman"/>
          <w:sz w:val="24"/>
        </w:rPr>
        <w:t>500Da~3000Da</w:t>
      </w:r>
      <w:r>
        <w:rPr>
          <w:rFonts w:ascii="Times New Roman" w:hAnsi="Times New Roman" w:cs="Times New Roman"/>
          <w:sz w:val="24"/>
        </w:rPr>
        <w:t>的水解肽具有明显的咸鲜味，且具有水解蟹味菇特有的海鲜蟹味，故而选取该组分为本发明调味料的水解肽组分。</w:t>
      </w:r>
    </w:p>
    <w:p w14:paraId="3A78B79F" w14:textId="77777777" w:rsidR="00970176" w:rsidRDefault="008D6EE0">
      <w:pPr>
        <w:pStyle w:val="5"/>
      </w:pPr>
      <w:r>
        <w:t>（</w:t>
      </w:r>
      <w:r>
        <w:t>4</w:t>
      </w:r>
      <w:r>
        <w:t>）蟹味菇富肽调味料的制备</w:t>
      </w:r>
    </w:p>
    <w:p w14:paraId="44291CEA"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取麦芽糊精（</w:t>
      </w:r>
      <w:r>
        <w:rPr>
          <w:rFonts w:ascii="Times New Roman" w:hAnsi="Times New Roman" w:cs="Times New Roman"/>
          <w:sz w:val="24"/>
          <w:szCs w:val="24"/>
        </w:rPr>
        <w:t>DE</w:t>
      </w:r>
      <w:r>
        <w:rPr>
          <w:rFonts w:ascii="Times New Roman" w:hAnsi="Times New Roman" w:cs="Times New Roman"/>
          <w:sz w:val="24"/>
          <w:szCs w:val="24"/>
        </w:rPr>
        <w:t>值为（</w:t>
      </w:r>
      <w:r>
        <w:rPr>
          <w:rFonts w:ascii="Times New Roman" w:hAnsi="Times New Roman" w:cs="Times New Roman"/>
          <w:sz w:val="24"/>
          <w:szCs w:val="24"/>
        </w:rPr>
        <w:t>10~15</w:t>
      </w:r>
      <w:r>
        <w:rPr>
          <w:rFonts w:ascii="Times New Roman" w:hAnsi="Times New Roman" w:cs="Times New Roman"/>
          <w:sz w:val="24"/>
          <w:szCs w:val="24"/>
        </w:rPr>
        <w:t>））</w:t>
      </w:r>
      <w:r>
        <w:rPr>
          <w:rFonts w:ascii="Times New Roman" w:hAnsi="Times New Roman" w:cs="Times New Roman"/>
          <w:sz w:val="24"/>
          <w:szCs w:val="24"/>
        </w:rPr>
        <w:t>20</w:t>
      </w:r>
      <w:r>
        <w:rPr>
          <w:rFonts w:ascii="Times New Roman" w:hAnsi="Times New Roman" w:cs="Times New Roman"/>
          <w:sz w:val="24"/>
          <w:szCs w:val="24"/>
        </w:rPr>
        <w:t>份，加入</w:t>
      </w:r>
      <w:r>
        <w:rPr>
          <w:rFonts w:ascii="Times New Roman" w:hAnsi="Times New Roman" w:cs="Times New Roman"/>
          <w:sz w:val="24"/>
          <w:szCs w:val="24"/>
        </w:rPr>
        <w:t>50</w:t>
      </w:r>
      <w:r>
        <w:rPr>
          <w:rFonts w:ascii="Times New Roman" w:hAnsi="Times New Roman" w:cs="Times New Roman"/>
          <w:sz w:val="24"/>
          <w:szCs w:val="24"/>
        </w:rPr>
        <w:t>份水，进行预糊化，然后加入</w:t>
      </w:r>
      <w:r>
        <w:rPr>
          <w:rFonts w:ascii="Times New Roman" w:hAnsi="Times New Roman" w:cs="Times New Roman"/>
          <w:sz w:val="24"/>
          <w:szCs w:val="24"/>
        </w:rPr>
        <w:t>6</w:t>
      </w:r>
      <w:r>
        <w:rPr>
          <w:rFonts w:ascii="Times New Roman" w:hAnsi="Times New Roman" w:cs="Times New Roman"/>
          <w:sz w:val="24"/>
          <w:szCs w:val="24"/>
        </w:rPr>
        <w:t>份分子量为</w:t>
      </w:r>
      <w:r>
        <w:rPr>
          <w:rFonts w:ascii="Times New Roman" w:hAnsi="Times New Roman" w:cs="Times New Roman"/>
          <w:sz w:val="24"/>
          <w:szCs w:val="24"/>
        </w:rPr>
        <w:t>500Da~3000Da</w:t>
      </w:r>
      <w:r>
        <w:rPr>
          <w:rFonts w:ascii="Times New Roman" w:hAnsi="Times New Roman" w:cs="Times New Roman"/>
          <w:sz w:val="24"/>
          <w:szCs w:val="24"/>
        </w:rPr>
        <w:t>的蟹味菇水解肽，</w:t>
      </w:r>
      <w:r>
        <w:rPr>
          <w:rFonts w:ascii="Times New Roman" w:hAnsi="Times New Roman" w:cs="Times New Roman"/>
          <w:sz w:val="24"/>
          <w:szCs w:val="24"/>
        </w:rPr>
        <w:t>0.4</w:t>
      </w:r>
      <w:r>
        <w:rPr>
          <w:rFonts w:ascii="Times New Roman" w:hAnsi="Times New Roman" w:cs="Times New Roman"/>
          <w:sz w:val="24"/>
          <w:szCs w:val="24"/>
        </w:rPr>
        <w:t>份食盐，</w:t>
      </w:r>
      <w:r>
        <w:rPr>
          <w:rFonts w:ascii="Times New Roman" w:hAnsi="Times New Roman" w:cs="Times New Roman"/>
          <w:sz w:val="24"/>
          <w:szCs w:val="24"/>
        </w:rPr>
        <w:t>0.6</w:t>
      </w:r>
      <w:r>
        <w:rPr>
          <w:rFonts w:ascii="Times New Roman" w:hAnsi="Times New Roman" w:cs="Times New Roman"/>
          <w:sz w:val="24"/>
          <w:szCs w:val="24"/>
        </w:rPr>
        <w:t>份白砂糖和</w:t>
      </w:r>
      <w:r>
        <w:rPr>
          <w:rFonts w:ascii="Times New Roman" w:hAnsi="Times New Roman" w:cs="Times New Roman"/>
          <w:sz w:val="24"/>
          <w:szCs w:val="24"/>
        </w:rPr>
        <w:t>0.1</w:t>
      </w:r>
      <w:r>
        <w:rPr>
          <w:rFonts w:ascii="Times New Roman" w:hAnsi="Times New Roman" w:cs="Times New Roman"/>
          <w:sz w:val="24"/>
          <w:szCs w:val="24"/>
        </w:rPr>
        <w:t>份酵母抽提物混合。均质后降温至</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sz w:val="24"/>
          <w:szCs w:val="24"/>
        </w:rPr>
        <w:t>得到混合料，混合料的固形物含量控制在大于</w:t>
      </w:r>
      <w:r>
        <w:rPr>
          <w:rFonts w:ascii="Times New Roman" w:hAnsi="Times New Roman" w:cs="Times New Roman"/>
          <w:sz w:val="24"/>
          <w:szCs w:val="24"/>
        </w:rPr>
        <w:t>20%</w:t>
      </w:r>
      <w:r>
        <w:rPr>
          <w:rFonts w:ascii="Times New Roman" w:hAnsi="Times New Roman" w:cs="Times New Roman"/>
          <w:sz w:val="24"/>
          <w:szCs w:val="24"/>
        </w:rPr>
        <w:t>。之后进行喷雾干燥，喷雾干燥的条件为：上料温度为</w:t>
      </w:r>
      <w:r>
        <w:rPr>
          <w:rFonts w:ascii="Times New Roman" w:hAnsi="Times New Roman" w:cs="Times New Roman"/>
          <w:sz w:val="24"/>
          <w:szCs w:val="24"/>
        </w:rPr>
        <w:t>50</w:t>
      </w:r>
      <w:r>
        <w:rPr>
          <w:rFonts w:ascii="Times New Roman" w:hAnsi="Times New Roman" w:cs="Times New Roman" w:hint="eastAsia"/>
          <w:sz w:val="24"/>
          <w:szCs w:val="24"/>
        </w:rPr>
        <w:t>℃</w:t>
      </w:r>
      <w:r>
        <w:rPr>
          <w:rFonts w:ascii="Times New Roman" w:hAnsi="Times New Roman" w:cs="Times New Roman"/>
          <w:sz w:val="24"/>
          <w:szCs w:val="24"/>
        </w:rPr>
        <w:t>，进风温度</w:t>
      </w:r>
      <w:r>
        <w:rPr>
          <w:rFonts w:ascii="Times New Roman" w:hAnsi="Times New Roman" w:cs="Times New Roman"/>
          <w:sz w:val="24"/>
          <w:szCs w:val="24"/>
        </w:rPr>
        <w:t>170</w:t>
      </w:r>
      <w:r>
        <w:rPr>
          <w:rFonts w:ascii="Times New Roman" w:hAnsi="Times New Roman" w:cs="Times New Roman" w:hint="eastAsia"/>
          <w:sz w:val="24"/>
          <w:szCs w:val="24"/>
        </w:rPr>
        <w:t>℃</w:t>
      </w:r>
      <w:r>
        <w:rPr>
          <w:rFonts w:ascii="Times New Roman" w:hAnsi="Times New Roman" w:cs="Times New Roman"/>
          <w:sz w:val="24"/>
          <w:szCs w:val="24"/>
        </w:rPr>
        <w:t>，出风温</w:t>
      </w:r>
      <w:r>
        <w:rPr>
          <w:rFonts w:ascii="Times New Roman" w:hAnsi="Times New Roman" w:cs="Times New Roman"/>
          <w:sz w:val="24"/>
          <w:szCs w:val="24"/>
        </w:rPr>
        <w:t>度</w:t>
      </w:r>
      <w:r>
        <w:rPr>
          <w:rFonts w:ascii="Times New Roman" w:hAnsi="Times New Roman" w:cs="Times New Roman"/>
          <w:sz w:val="24"/>
          <w:szCs w:val="24"/>
        </w:rPr>
        <w:t>90</w:t>
      </w:r>
      <w:r>
        <w:rPr>
          <w:rFonts w:ascii="Times New Roman" w:hAnsi="Times New Roman" w:cs="Times New Roman" w:hint="eastAsia"/>
          <w:sz w:val="24"/>
          <w:szCs w:val="24"/>
        </w:rPr>
        <w:t>℃</w:t>
      </w:r>
      <w:r>
        <w:rPr>
          <w:rFonts w:ascii="Times New Roman" w:hAnsi="Times New Roman" w:cs="Times New Roman"/>
          <w:sz w:val="24"/>
          <w:szCs w:val="24"/>
        </w:rPr>
        <w:t>，雾化器频率为</w:t>
      </w:r>
      <w:r>
        <w:rPr>
          <w:rFonts w:ascii="Times New Roman" w:hAnsi="Times New Roman" w:cs="Times New Roman"/>
          <w:sz w:val="24"/>
          <w:szCs w:val="24"/>
        </w:rPr>
        <w:t>350Hz</w:t>
      </w:r>
      <w:r>
        <w:rPr>
          <w:rFonts w:ascii="Times New Roman" w:hAnsi="Times New Roman" w:cs="Times New Roman"/>
          <w:sz w:val="24"/>
          <w:szCs w:val="24"/>
        </w:rPr>
        <w:t>，雾化流速为</w:t>
      </w:r>
      <w:r>
        <w:rPr>
          <w:rFonts w:ascii="Times New Roman" w:hAnsi="Times New Roman" w:cs="Times New Roman"/>
          <w:sz w:val="24"/>
          <w:szCs w:val="24"/>
        </w:rPr>
        <w:t>50mL/min</w:t>
      </w:r>
      <w:r>
        <w:rPr>
          <w:rFonts w:ascii="Times New Roman" w:hAnsi="Times New Roman" w:cs="Times New Roman"/>
          <w:sz w:val="24"/>
          <w:szCs w:val="24"/>
        </w:rPr>
        <w:t>，喷雾干燥过程中要控制均质液中总固形物含量大于</w:t>
      </w:r>
      <w:r>
        <w:rPr>
          <w:rFonts w:ascii="Times New Roman" w:hAnsi="Times New Roman" w:cs="Times New Roman"/>
          <w:sz w:val="24"/>
          <w:szCs w:val="24"/>
        </w:rPr>
        <w:t>20%</w:t>
      </w:r>
      <w:r>
        <w:rPr>
          <w:rFonts w:ascii="Times New Roman" w:hAnsi="Times New Roman" w:cs="Times New Roman"/>
          <w:sz w:val="24"/>
          <w:szCs w:val="24"/>
        </w:rPr>
        <w:t>，获得蟹味菇富肽调味料。</w:t>
      </w:r>
    </w:p>
    <w:p w14:paraId="78470D41" w14:textId="77777777" w:rsidR="00970176" w:rsidRDefault="008D6EE0">
      <w:pPr>
        <w:spacing w:line="360" w:lineRule="auto"/>
        <w:ind w:firstLineChars="150" w:firstLine="361"/>
        <w:rPr>
          <w:rFonts w:ascii="Times New Roman" w:hAnsi="Times New Roman" w:cs="Times New Roman"/>
          <w:b/>
          <w:sz w:val="24"/>
        </w:rPr>
      </w:pPr>
      <w:r>
        <w:rPr>
          <w:rFonts w:ascii="Times New Roman" w:hAnsi="Times New Roman" w:cs="Times New Roman"/>
          <w:b/>
          <w:sz w:val="24"/>
        </w:rPr>
        <w:t>风味评价指标</w:t>
      </w:r>
    </w:p>
    <w:p w14:paraId="58D4650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蟹味菇富肽调味料的风味指标包括调味料形态、气味、在水中的溶解效果以及味道。为了应用的方便，对调味料的风味指标进行了规范标准化，评判标准见表</w:t>
      </w:r>
      <w:r>
        <w:rPr>
          <w:rFonts w:ascii="Times New Roman" w:hAnsi="Times New Roman" w:cs="Times New Roman"/>
          <w:sz w:val="24"/>
          <w:szCs w:val="24"/>
        </w:rPr>
        <w:t>2</w:t>
      </w:r>
      <w:r>
        <w:rPr>
          <w:rFonts w:ascii="Times New Roman" w:hAnsi="Times New Roman" w:cs="Times New Roman"/>
          <w:sz w:val="24"/>
          <w:szCs w:val="24"/>
        </w:rPr>
        <w:t>。感官评价员为</w:t>
      </w:r>
      <w:r>
        <w:rPr>
          <w:rFonts w:ascii="Times New Roman" w:hAnsi="Times New Roman" w:cs="Times New Roman"/>
          <w:sz w:val="24"/>
          <w:szCs w:val="24"/>
        </w:rPr>
        <w:t>8</w:t>
      </w:r>
      <w:r>
        <w:rPr>
          <w:rFonts w:ascii="Times New Roman" w:hAnsi="Times New Roman" w:cs="Times New Roman"/>
          <w:sz w:val="24"/>
          <w:szCs w:val="24"/>
        </w:rPr>
        <w:t>人（</w:t>
      </w:r>
      <w:r>
        <w:rPr>
          <w:rFonts w:ascii="Times New Roman" w:hAnsi="Times New Roman" w:cs="Times New Roman"/>
          <w:sz w:val="24"/>
          <w:szCs w:val="24"/>
        </w:rPr>
        <w:t>4</w:t>
      </w:r>
      <w:r>
        <w:rPr>
          <w:rFonts w:ascii="Times New Roman" w:hAnsi="Times New Roman" w:cs="Times New Roman"/>
          <w:sz w:val="24"/>
          <w:szCs w:val="24"/>
        </w:rPr>
        <w:t>男</w:t>
      </w:r>
      <w:r>
        <w:rPr>
          <w:rFonts w:ascii="Times New Roman" w:hAnsi="Times New Roman" w:cs="Times New Roman"/>
          <w:sz w:val="24"/>
          <w:szCs w:val="24"/>
        </w:rPr>
        <w:t>4</w:t>
      </w:r>
      <w:r>
        <w:rPr>
          <w:rFonts w:ascii="Times New Roman" w:hAnsi="Times New Roman" w:cs="Times New Roman"/>
          <w:sz w:val="24"/>
          <w:szCs w:val="24"/>
        </w:rPr>
        <w:t>女，年龄</w:t>
      </w:r>
      <w:r>
        <w:rPr>
          <w:rFonts w:ascii="Times New Roman" w:hAnsi="Times New Roman" w:cs="Times New Roman"/>
          <w:sz w:val="24"/>
          <w:szCs w:val="24"/>
        </w:rPr>
        <w:t>25</w:t>
      </w:r>
      <w:r>
        <w:rPr>
          <w:rFonts w:ascii="Times New Roman" w:hAnsi="Times New Roman" w:cs="Times New Roman"/>
          <w:sz w:val="24"/>
          <w:szCs w:val="24"/>
        </w:rPr>
        <w:t>岁到</w:t>
      </w:r>
      <w:r>
        <w:rPr>
          <w:rFonts w:ascii="Times New Roman" w:hAnsi="Times New Roman" w:cs="Times New Roman"/>
          <w:sz w:val="24"/>
          <w:szCs w:val="24"/>
        </w:rPr>
        <w:t>30</w:t>
      </w:r>
      <w:r>
        <w:rPr>
          <w:rFonts w:ascii="Times New Roman" w:hAnsi="Times New Roman" w:cs="Times New Roman"/>
          <w:sz w:val="24"/>
          <w:szCs w:val="24"/>
        </w:rPr>
        <w:t>岁），进行感官分析前，先以</w:t>
      </w:r>
      <w:r>
        <w:rPr>
          <w:rFonts w:ascii="Times New Roman" w:hAnsi="Times New Roman" w:cs="Times New Roman"/>
          <w:sz w:val="24"/>
          <w:szCs w:val="24"/>
        </w:rPr>
        <w:t>1%</w:t>
      </w:r>
      <w:r>
        <w:rPr>
          <w:rFonts w:ascii="Times New Roman" w:hAnsi="Times New Roman" w:cs="Times New Roman"/>
          <w:sz w:val="24"/>
          <w:szCs w:val="24"/>
        </w:rPr>
        <w:t>蔗糖溶液用作甜味标准品，以</w:t>
      </w:r>
      <w:r>
        <w:rPr>
          <w:rFonts w:ascii="Times New Roman" w:hAnsi="Times New Roman" w:cs="Times New Roman"/>
          <w:sz w:val="24"/>
          <w:szCs w:val="24"/>
        </w:rPr>
        <w:t>0.35%</w:t>
      </w:r>
      <w:r>
        <w:rPr>
          <w:rFonts w:ascii="Times New Roman" w:hAnsi="Times New Roman" w:cs="Times New Roman"/>
          <w:sz w:val="24"/>
          <w:szCs w:val="24"/>
        </w:rPr>
        <w:t>氯化钠溶液作为鲜味标准品，以</w:t>
      </w:r>
      <w:r>
        <w:rPr>
          <w:rFonts w:ascii="Times New Roman" w:hAnsi="Times New Roman" w:cs="Times New Roman"/>
          <w:sz w:val="24"/>
          <w:szCs w:val="24"/>
        </w:rPr>
        <w:t>0.08%</w:t>
      </w:r>
      <w:r>
        <w:rPr>
          <w:rFonts w:ascii="Times New Roman" w:hAnsi="Times New Roman" w:cs="Times New Roman"/>
          <w:sz w:val="24"/>
          <w:szCs w:val="24"/>
        </w:rPr>
        <w:t>奎宁溶液作为苦味标准品，以</w:t>
      </w:r>
      <w:r>
        <w:rPr>
          <w:rFonts w:ascii="Times New Roman" w:hAnsi="Times New Roman" w:cs="Times New Roman"/>
          <w:sz w:val="24"/>
          <w:szCs w:val="24"/>
        </w:rPr>
        <w:t>0.35%</w:t>
      </w:r>
      <w:r>
        <w:rPr>
          <w:rFonts w:ascii="Times New Roman" w:hAnsi="Times New Roman" w:cs="Times New Roman"/>
          <w:sz w:val="24"/>
          <w:szCs w:val="24"/>
        </w:rPr>
        <w:t>谷氨酸钠溶液作为鲜味标准品，以</w:t>
      </w:r>
      <w:r>
        <w:rPr>
          <w:rFonts w:ascii="Times New Roman" w:hAnsi="Times New Roman" w:cs="Times New Roman"/>
          <w:sz w:val="24"/>
          <w:szCs w:val="24"/>
        </w:rPr>
        <w:t>0.08%</w:t>
      </w:r>
      <w:r>
        <w:rPr>
          <w:rFonts w:ascii="Times New Roman" w:hAnsi="Times New Roman" w:cs="Times New Roman"/>
          <w:sz w:val="24"/>
          <w:szCs w:val="24"/>
        </w:rPr>
        <w:t>柠檬酸溶液作为酸味标准品，对感官分析小组成员进行培训。于每日</w:t>
      </w:r>
      <w:r>
        <w:rPr>
          <w:rFonts w:ascii="Times New Roman" w:hAnsi="Times New Roman" w:cs="Times New Roman"/>
          <w:sz w:val="24"/>
          <w:szCs w:val="24"/>
        </w:rPr>
        <w:t>9:00am~12:00am</w:t>
      </w:r>
      <w:r>
        <w:rPr>
          <w:rFonts w:ascii="Times New Roman" w:hAnsi="Times New Roman" w:cs="Times New Roman"/>
          <w:sz w:val="24"/>
          <w:szCs w:val="24"/>
        </w:rPr>
        <w:t>进行啜饮，共进行五日，训练他们的味觉感官。感官评估采用评分</w:t>
      </w:r>
      <w:r>
        <w:rPr>
          <w:rFonts w:ascii="Times New Roman" w:hAnsi="Times New Roman" w:cs="Times New Roman"/>
          <w:sz w:val="24"/>
          <w:szCs w:val="24"/>
        </w:rPr>
        <w:t>制，本试验采用</w:t>
      </w:r>
      <w:r>
        <w:rPr>
          <w:rFonts w:ascii="Times New Roman" w:hAnsi="Times New Roman" w:cs="Times New Roman"/>
          <w:sz w:val="24"/>
          <w:szCs w:val="24"/>
        </w:rPr>
        <w:t>100</w:t>
      </w:r>
      <w:r>
        <w:rPr>
          <w:rFonts w:ascii="Times New Roman" w:hAnsi="Times New Roman" w:cs="Times New Roman"/>
          <w:sz w:val="24"/>
          <w:szCs w:val="24"/>
        </w:rPr>
        <w:t>分制，最终结果取</w:t>
      </w:r>
      <w:r>
        <w:rPr>
          <w:rFonts w:ascii="Times New Roman" w:hAnsi="Times New Roman" w:cs="Times New Roman"/>
          <w:sz w:val="24"/>
          <w:szCs w:val="24"/>
        </w:rPr>
        <w:t>8</w:t>
      </w:r>
      <w:r>
        <w:rPr>
          <w:rFonts w:ascii="Times New Roman" w:hAnsi="Times New Roman" w:cs="Times New Roman"/>
          <w:sz w:val="24"/>
          <w:szCs w:val="24"/>
        </w:rPr>
        <w:t>位品评员的平均分。</w:t>
      </w:r>
      <w:r>
        <w:rPr>
          <w:rFonts w:ascii="Times New Roman" w:hAnsi="Times New Roman" w:cs="Times New Roman"/>
          <w:sz w:val="24"/>
          <w:szCs w:val="24"/>
        </w:rPr>
        <w:t xml:space="preserve"> </w:t>
      </w:r>
    </w:p>
    <w:p w14:paraId="6735C065" w14:textId="77777777" w:rsidR="00970176" w:rsidRDefault="008D6EE0">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 xml:space="preserve">7.14  </w:t>
      </w:r>
      <w:r>
        <w:rPr>
          <w:rFonts w:ascii="Times New Roman" w:hAnsi="Times New Roman" w:cs="Times New Roman"/>
          <w:sz w:val="24"/>
        </w:rPr>
        <w:t>感官评分表</w:t>
      </w:r>
    </w:p>
    <w:tbl>
      <w:tblPr>
        <w:tblStyle w:val="af1"/>
        <w:tblW w:w="8522" w:type="dxa"/>
        <w:tblLook w:val="04A0" w:firstRow="1" w:lastRow="0" w:firstColumn="1" w:lastColumn="0" w:noHBand="0" w:noVBand="1"/>
        <w:tblPrChange w:id="1713" w:author="Administrator" w:date="2019-12-31T13:44:00Z">
          <w:tblPr>
            <w:tblStyle w:val="af1"/>
            <w:tblW w:w="0" w:type="auto"/>
            <w:tblLook w:val="04A0" w:firstRow="1" w:lastRow="0" w:firstColumn="1" w:lastColumn="0" w:noHBand="0" w:noVBand="1"/>
          </w:tblPr>
        </w:tblPrChange>
      </w:tblPr>
      <w:tblGrid>
        <w:gridCol w:w="2302"/>
        <w:gridCol w:w="4135"/>
        <w:gridCol w:w="2085"/>
        <w:tblGridChange w:id="1714">
          <w:tblGrid>
            <w:gridCol w:w="2302"/>
            <w:gridCol w:w="4135"/>
            <w:gridCol w:w="2085"/>
          </w:tblGrid>
        </w:tblGridChange>
      </w:tblGrid>
      <w:tr w:rsidR="00970176" w14:paraId="7AF32E67" w14:textId="77777777" w:rsidTr="00970176">
        <w:tc>
          <w:tcPr>
            <w:tcW w:w="2302" w:type="dxa"/>
            <w:tcBorders>
              <w:left w:val="nil"/>
              <w:bottom w:val="single" w:sz="4" w:space="0" w:color="auto"/>
              <w:right w:val="nil"/>
            </w:tcBorders>
            <w:vAlign w:val="center"/>
            <w:tcPrChange w:id="1715" w:author="Administrator" w:date="2019-12-31T13:44:00Z">
              <w:tcPr>
                <w:tcW w:w="2518" w:type="dxa"/>
                <w:tcBorders>
                  <w:left w:val="nil"/>
                  <w:bottom w:val="single" w:sz="4" w:space="0" w:color="auto"/>
                  <w:right w:val="nil"/>
                </w:tcBorders>
                <w:vAlign w:val="center"/>
              </w:tcPr>
            </w:tcPrChange>
          </w:tcPr>
          <w:p w14:paraId="1422DBA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项目</w:t>
            </w:r>
          </w:p>
        </w:tc>
        <w:tc>
          <w:tcPr>
            <w:tcW w:w="4135" w:type="dxa"/>
            <w:tcBorders>
              <w:left w:val="nil"/>
              <w:bottom w:val="single" w:sz="4" w:space="0" w:color="auto"/>
              <w:right w:val="nil"/>
            </w:tcBorders>
            <w:vAlign w:val="center"/>
            <w:tcPrChange w:id="1716" w:author="Administrator" w:date="2019-12-31T13:44:00Z">
              <w:tcPr>
                <w:tcW w:w="4536" w:type="dxa"/>
                <w:tcBorders>
                  <w:left w:val="nil"/>
                  <w:bottom w:val="single" w:sz="4" w:space="0" w:color="auto"/>
                  <w:right w:val="nil"/>
                </w:tcBorders>
                <w:vAlign w:val="center"/>
              </w:tcPr>
            </w:tcPrChange>
          </w:tcPr>
          <w:p w14:paraId="1850696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评分标准</w:t>
            </w:r>
          </w:p>
        </w:tc>
        <w:tc>
          <w:tcPr>
            <w:tcW w:w="2085" w:type="dxa"/>
            <w:tcBorders>
              <w:left w:val="nil"/>
              <w:bottom w:val="single" w:sz="4" w:space="0" w:color="auto"/>
              <w:right w:val="nil"/>
            </w:tcBorders>
            <w:vAlign w:val="center"/>
            <w:tcPrChange w:id="1717" w:author="Administrator" w:date="2019-12-31T13:44:00Z">
              <w:tcPr>
                <w:tcW w:w="2232" w:type="dxa"/>
                <w:tcBorders>
                  <w:left w:val="nil"/>
                  <w:bottom w:val="single" w:sz="4" w:space="0" w:color="auto"/>
                  <w:right w:val="nil"/>
                </w:tcBorders>
                <w:vAlign w:val="center"/>
              </w:tcPr>
            </w:tcPrChange>
          </w:tcPr>
          <w:p w14:paraId="5FE8A44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得分</w:t>
            </w:r>
          </w:p>
        </w:tc>
      </w:tr>
      <w:tr w:rsidR="00970176" w14:paraId="4FEDC36E" w14:textId="77777777" w:rsidTr="00970176">
        <w:tc>
          <w:tcPr>
            <w:tcW w:w="2302" w:type="dxa"/>
            <w:tcBorders>
              <w:left w:val="nil"/>
              <w:bottom w:val="nil"/>
              <w:right w:val="nil"/>
            </w:tcBorders>
            <w:vAlign w:val="center"/>
            <w:tcPrChange w:id="1718" w:author="Administrator" w:date="2019-12-31T13:44:00Z">
              <w:tcPr>
                <w:tcW w:w="2518" w:type="dxa"/>
                <w:tcBorders>
                  <w:left w:val="nil"/>
                  <w:bottom w:val="nil"/>
                  <w:right w:val="nil"/>
                </w:tcBorders>
                <w:vAlign w:val="center"/>
              </w:tcPr>
            </w:tcPrChange>
          </w:tcPr>
          <w:p w14:paraId="5E4813D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形态</w:t>
            </w:r>
          </w:p>
        </w:tc>
        <w:tc>
          <w:tcPr>
            <w:tcW w:w="4135" w:type="dxa"/>
            <w:tcBorders>
              <w:left w:val="nil"/>
              <w:bottom w:val="nil"/>
              <w:right w:val="nil"/>
            </w:tcBorders>
            <w:vAlign w:val="center"/>
            <w:tcPrChange w:id="1719" w:author="Administrator" w:date="2019-12-31T13:44:00Z">
              <w:tcPr>
                <w:tcW w:w="4536" w:type="dxa"/>
                <w:tcBorders>
                  <w:left w:val="nil"/>
                  <w:bottom w:val="nil"/>
                  <w:right w:val="nil"/>
                </w:tcBorders>
                <w:vAlign w:val="center"/>
              </w:tcPr>
            </w:tcPrChange>
          </w:tcPr>
          <w:p w14:paraId="0E2ED53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颗粒均匀，无较大颗粒</w:t>
            </w:r>
          </w:p>
        </w:tc>
        <w:tc>
          <w:tcPr>
            <w:tcW w:w="2085" w:type="dxa"/>
            <w:tcBorders>
              <w:left w:val="nil"/>
              <w:bottom w:val="nil"/>
              <w:right w:val="nil"/>
            </w:tcBorders>
            <w:vAlign w:val="center"/>
            <w:tcPrChange w:id="1720" w:author="Administrator" w:date="2019-12-31T13:44:00Z">
              <w:tcPr>
                <w:tcW w:w="2232" w:type="dxa"/>
                <w:tcBorders>
                  <w:left w:val="nil"/>
                  <w:bottom w:val="nil"/>
                  <w:right w:val="nil"/>
                </w:tcBorders>
                <w:vAlign w:val="center"/>
              </w:tcPr>
            </w:tcPrChange>
          </w:tcPr>
          <w:p w14:paraId="35B7315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15~20</w:t>
            </w:r>
          </w:p>
        </w:tc>
      </w:tr>
      <w:tr w:rsidR="00970176" w14:paraId="18A09DDB" w14:textId="77777777" w:rsidTr="00970176">
        <w:tc>
          <w:tcPr>
            <w:tcW w:w="2302" w:type="dxa"/>
            <w:tcBorders>
              <w:top w:val="nil"/>
              <w:left w:val="nil"/>
              <w:bottom w:val="nil"/>
              <w:right w:val="nil"/>
            </w:tcBorders>
            <w:vAlign w:val="center"/>
            <w:tcPrChange w:id="1721" w:author="Administrator" w:date="2019-12-31T13:44:00Z">
              <w:tcPr>
                <w:tcW w:w="2518" w:type="dxa"/>
                <w:tcBorders>
                  <w:top w:val="nil"/>
                  <w:left w:val="nil"/>
                  <w:bottom w:val="nil"/>
                  <w:right w:val="nil"/>
                </w:tcBorders>
                <w:vAlign w:val="center"/>
              </w:tcPr>
            </w:tcPrChange>
          </w:tcPr>
          <w:p w14:paraId="6F6F3C75" w14:textId="77777777" w:rsidR="00970176" w:rsidRDefault="00970176">
            <w:pPr>
              <w:spacing w:line="360" w:lineRule="auto"/>
              <w:rPr>
                <w:rFonts w:ascii="Times New Roman" w:hAnsi="Times New Roman" w:cs="Times New Roman"/>
                <w:sz w:val="24"/>
              </w:rPr>
            </w:pPr>
          </w:p>
        </w:tc>
        <w:tc>
          <w:tcPr>
            <w:tcW w:w="4135" w:type="dxa"/>
            <w:tcBorders>
              <w:top w:val="nil"/>
              <w:left w:val="nil"/>
              <w:bottom w:val="nil"/>
              <w:right w:val="nil"/>
            </w:tcBorders>
            <w:vAlign w:val="center"/>
            <w:tcPrChange w:id="1722" w:author="Administrator" w:date="2019-12-31T13:44:00Z">
              <w:tcPr>
                <w:tcW w:w="4536" w:type="dxa"/>
                <w:tcBorders>
                  <w:top w:val="nil"/>
                  <w:left w:val="nil"/>
                  <w:bottom w:val="nil"/>
                  <w:right w:val="nil"/>
                </w:tcBorders>
                <w:vAlign w:val="center"/>
              </w:tcPr>
            </w:tcPrChange>
          </w:tcPr>
          <w:p w14:paraId="196F4B1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颗粒比较均匀，较大颗粒相对较少</w:t>
            </w:r>
          </w:p>
        </w:tc>
        <w:tc>
          <w:tcPr>
            <w:tcW w:w="2085" w:type="dxa"/>
            <w:tcBorders>
              <w:top w:val="nil"/>
              <w:left w:val="nil"/>
              <w:bottom w:val="nil"/>
              <w:right w:val="nil"/>
            </w:tcBorders>
            <w:vAlign w:val="center"/>
            <w:tcPrChange w:id="1723" w:author="Administrator" w:date="2019-12-31T13:44:00Z">
              <w:tcPr>
                <w:tcW w:w="2232" w:type="dxa"/>
                <w:tcBorders>
                  <w:top w:val="nil"/>
                  <w:left w:val="nil"/>
                  <w:bottom w:val="nil"/>
                  <w:right w:val="nil"/>
                </w:tcBorders>
                <w:vAlign w:val="center"/>
              </w:tcPr>
            </w:tcPrChange>
          </w:tcPr>
          <w:p w14:paraId="5DA1860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10~15</w:t>
            </w:r>
          </w:p>
        </w:tc>
      </w:tr>
      <w:tr w:rsidR="00970176" w14:paraId="18948D0F" w14:textId="77777777" w:rsidTr="00970176">
        <w:tc>
          <w:tcPr>
            <w:tcW w:w="2302" w:type="dxa"/>
            <w:tcBorders>
              <w:top w:val="nil"/>
              <w:left w:val="nil"/>
              <w:bottom w:val="single" w:sz="4" w:space="0" w:color="auto"/>
              <w:right w:val="nil"/>
            </w:tcBorders>
            <w:vAlign w:val="center"/>
            <w:tcPrChange w:id="1724" w:author="Administrator" w:date="2019-12-31T13:44:00Z">
              <w:tcPr>
                <w:tcW w:w="2518" w:type="dxa"/>
                <w:tcBorders>
                  <w:top w:val="nil"/>
                  <w:left w:val="nil"/>
                  <w:bottom w:val="single" w:sz="4" w:space="0" w:color="auto"/>
                  <w:right w:val="nil"/>
                </w:tcBorders>
                <w:vAlign w:val="center"/>
              </w:tcPr>
            </w:tcPrChange>
          </w:tcPr>
          <w:p w14:paraId="64D49B12" w14:textId="77777777" w:rsidR="00970176" w:rsidRDefault="00970176">
            <w:pPr>
              <w:spacing w:line="360" w:lineRule="auto"/>
              <w:rPr>
                <w:rFonts w:ascii="Times New Roman" w:hAnsi="Times New Roman" w:cs="Times New Roman"/>
                <w:sz w:val="24"/>
              </w:rPr>
            </w:pPr>
          </w:p>
        </w:tc>
        <w:tc>
          <w:tcPr>
            <w:tcW w:w="4135" w:type="dxa"/>
            <w:tcBorders>
              <w:top w:val="nil"/>
              <w:left w:val="nil"/>
              <w:bottom w:val="single" w:sz="4" w:space="0" w:color="auto"/>
              <w:right w:val="nil"/>
            </w:tcBorders>
            <w:vAlign w:val="center"/>
            <w:tcPrChange w:id="1725" w:author="Administrator" w:date="2019-12-31T13:44:00Z">
              <w:tcPr>
                <w:tcW w:w="4536" w:type="dxa"/>
                <w:tcBorders>
                  <w:top w:val="nil"/>
                  <w:left w:val="nil"/>
                  <w:bottom w:val="single" w:sz="4" w:space="0" w:color="auto"/>
                  <w:right w:val="nil"/>
                </w:tcBorders>
                <w:vAlign w:val="center"/>
              </w:tcPr>
            </w:tcPrChange>
          </w:tcPr>
          <w:p w14:paraId="4B4DEA7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颗粒不均匀，有较大颗粒</w:t>
            </w:r>
          </w:p>
        </w:tc>
        <w:tc>
          <w:tcPr>
            <w:tcW w:w="2085" w:type="dxa"/>
            <w:tcBorders>
              <w:top w:val="nil"/>
              <w:left w:val="nil"/>
              <w:bottom w:val="single" w:sz="4" w:space="0" w:color="auto"/>
              <w:right w:val="nil"/>
            </w:tcBorders>
            <w:vAlign w:val="center"/>
            <w:tcPrChange w:id="1726" w:author="Administrator" w:date="2019-12-31T13:44:00Z">
              <w:tcPr>
                <w:tcW w:w="2232" w:type="dxa"/>
                <w:tcBorders>
                  <w:top w:val="nil"/>
                  <w:left w:val="nil"/>
                  <w:bottom w:val="single" w:sz="4" w:space="0" w:color="auto"/>
                  <w:right w:val="nil"/>
                </w:tcBorders>
                <w:vAlign w:val="center"/>
              </w:tcPr>
            </w:tcPrChange>
          </w:tcPr>
          <w:p w14:paraId="0727AFE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w:t>
            </w:r>
            <w:r>
              <w:rPr>
                <w:rFonts w:ascii="Times New Roman" w:hAnsi="Times New Roman" w:cs="Times New Roman"/>
                <w:sz w:val="24"/>
              </w:rPr>
              <w:t>以下</w:t>
            </w:r>
          </w:p>
        </w:tc>
      </w:tr>
      <w:tr w:rsidR="00970176" w14:paraId="315C23C4" w14:textId="77777777" w:rsidTr="00970176">
        <w:tc>
          <w:tcPr>
            <w:tcW w:w="2302" w:type="dxa"/>
            <w:tcBorders>
              <w:left w:val="nil"/>
              <w:bottom w:val="nil"/>
              <w:right w:val="nil"/>
            </w:tcBorders>
            <w:vAlign w:val="center"/>
            <w:tcPrChange w:id="1727" w:author="Administrator" w:date="2019-12-31T13:44:00Z">
              <w:tcPr>
                <w:tcW w:w="2518" w:type="dxa"/>
                <w:tcBorders>
                  <w:left w:val="nil"/>
                  <w:bottom w:val="nil"/>
                  <w:right w:val="nil"/>
                </w:tcBorders>
                <w:vAlign w:val="center"/>
              </w:tcPr>
            </w:tcPrChange>
          </w:tcPr>
          <w:p w14:paraId="15F4454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气味</w:t>
            </w:r>
          </w:p>
        </w:tc>
        <w:tc>
          <w:tcPr>
            <w:tcW w:w="4135" w:type="dxa"/>
            <w:tcBorders>
              <w:left w:val="nil"/>
              <w:bottom w:val="nil"/>
              <w:right w:val="nil"/>
            </w:tcBorders>
            <w:vAlign w:val="center"/>
            <w:tcPrChange w:id="1728" w:author="Administrator" w:date="2019-12-31T13:44:00Z">
              <w:tcPr>
                <w:tcW w:w="4536" w:type="dxa"/>
                <w:tcBorders>
                  <w:left w:val="nil"/>
                  <w:bottom w:val="nil"/>
                  <w:right w:val="nil"/>
                </w:tcBorders>
                <w:vAlign w:val="center"/>
              </w:tcPr>
            </w:tcPrChange>
          </w:tcPr>
          <w:p w14:paraId="5711890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具有海鲜蟹味及咸香味，气味浓郁</w:t>
            </w:r>
          </w:p>
        </w:tc>
        <w:tc>
          <w:tcPr>
            <w:tcW w:w="2085" w:type="dxa"/>
            <w:tcBorders>
              <w:left w:val="nil"/>
              <w:bottom w:val="nil"/>
              <w:right w:val="nil"/>
            </w:tcBorders>
            <w:vAlign w:val="center"/>
            <w:tcPrChange w:id="1729" w:author="Administrator" w:date="2019-12-31T13:44:00Z">
              <w:tcPr>
                <w:tcW w:w="2232" w:type="dxa"/>
                <w:tcBorders>
                  <w:left w:val="nil"/>
                  <w:bottom w:val="nil"/>
                  <w:right w:val="nil"/>
                </w:tcBorders>
                <w:vAlign w:val="center"/>
              </w:tcPr>
            </w:tcPrChange>
          </w:tcPr>
          <w:p w14:paraId="56C3D20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15~20</w:t>
            </w:r>
          </w:p>
        </w:tc>
      </w:tr>
      <w:tr w:rsidR="00970176" w14:paraId="06B83ADC" w14:textId="77777777" w:rsidTr="00970176">
        <w:tc>
          <w:tcPr>
            <w:tcW w:w="2302" w:type="dxa"/>
            <w:tcBorders>
              <w:top w:val="nil"/>
              <w:left w:val="nil"/>
              <w:bottom w:val="nil"/>
              <w:right w:val="nil"/>
            </w:tcBorders>
            <w:vAlign w:val="center"/>
            <w:tcPrChange w:id="1730" w:author="Administrator" w:date="2019-12-31T13:44:00Z">
              <w:tcPr>
                <w:tcW w:w="2518" w:type="dxa"/>
                <w:tcBorders>
                  <w:top w:val="nil"/>
                  <w:left w:val="nil"/>
                  <w:bottom w:val="nil"/>
                  <w:right w:val="nil"/>
                </w:tcBorders>
                <w:vAlign w:val="center"/>
              </w:tcPr>
            </w:tcPrChange>
          </w:tcPr>
          <w:p w14:paraId="36D4E0E8" w14:textId="77777777" w:rsidR="00970176" w:rsidRDefault="00970176">
            <w:pPr>
              <w:spacing w:line="360" w:lineRule="auto"/>
              <w:rPr>
                <w:rFonts w:ascii="Times New Roman" w:hAnsi="Times New Roman" w:cs="Times New Roman"/>
                <w:sz w:val="24"/>
              </w:rPr>
            </w:pPr>
          </w:p>
        </w:tc>
        <w:tc>
          <w:tcPr>
            <w:tcW w:w="4135" w:type="dxa"/>
            <w:tcBorders>
              <w:top w:val="nil"/>
              <w:left w:val="nil"/>
              <w:bottom w:val="nil"/>
              <w:right w:val="nil"/>
            </w:tcBorders>
            <w:vAlign w:val="center"/>
            <w:tcPrChange w:id="1731" w:author="Administrator" w:date="2019-12-31T13:44:00Z">
              <w:tcPr>
                <w:tcW w:w="4536" w:type="dxa"/>
                <w:tcBorders>
                  <w:top w:val="nil"/>
                  <w:left w:val="nil"/>
                  <w:bottom w:val="nil"/>
                  <w:right w:val="nil"/>
                </w:tcBorders>
                <w:vAlign w:val="center"/>
              </w:tcPr>
            </w:tcPrChange>
          </w:tcPr>
          <w:p w14:paraId="1FC501C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淡香，有轻微海鲜蟹香味或咸香味</w:t>
            </w:r>
          </w:p>
        </w:tc>
        <w:tc>
          <w:tcPr>
            <w:tcW w:w="2085" w:type="dxa"/>
            <w:tcBorders>
              <w:top w:val="nil"/>
              <w:left w:val="nil"/>
              <w:bottom w:val="nil"/>
              <w:right w:val="nil"/>
            </w:tcBorders>
            <w:vAlign w:val="center"/>
            <w:tcPrChange w:id="1732" w:author="Administrator" w:date="2019-12-31T13:44:00Z">
              <w:tcPr>
                <w:tcW w:w="2232" w:type="dxa"/>
                <w:tcBorders>
                  <w:top w:val="nil"/>
                  <w:left w:val="nil"/>
                  <w:bottom w:val="nil"/>
                  <w:right w:val="nil"/>
                </w:tcBorders>
                <w:vAlign w:val="center"/>
              </w:tcPr>
            </w:tcPrChange>
          </w:tcPr>
          <w:p w14:paraId="63E2969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10~15</w:t>
            </w:r>
          </w:p>
        </w:tc>
      </w:tr>
      <w:tr w:rsidR="00970176" w14:paraId="1D9CD0D8" w14:textId="77777777" w:rsidTr="00970176">
        <w:tc>
          <w:tcPr>
            <w:tcW w:w="2302" w:type="dxa"/>
            <w:tcBorders>
              <w:top w:val="nil"/>
              <w:left w:val="nil"/>
              <w:bottom w:val="single" w:sz="4" w:space="0" w:color="auto"/>
              <w:right w:val="nil"/>
            </w:tcBorders>
            <w:vAlign w:val="center"/>
            <w:tcPrChange w:id="1733" w:author="Administrator" w:date="2019-12-31T13:44:00Z">
              <w:tcPr>
                <w:tcW w:w="2518" w:type="dxa"/>
                <w:tcBorders>
                  <w:top w:val="nil"/>
                  <w:left w:val="nil"/>
                  <w:bottom w:val="single" w:sz="4" w:space="0" w:color="auto"/>
                  <w:right w:val="nil"/>
                </w:tcBorders>
                <w:vAlign w:val="center"/>
              </w:tcPr>
            </w:tcPrChange>
          </w:tcPr>
          <w:p w14:paraId="64B6C424" w14:textId="77777777" w:rsidR="00970176" w:rsidRDefault="00970176">
            <w:pPr>
              <w:spacing w:line="360" w:lineRule="auto"/>
              <w:rPr>
                <w:rFonts w:ascii="Times New Roman" w:hAnsi="Times New Roman" w:cs="Times New Roman"/>
                <w:sz w:val="24"/>
              </w:rPr>
            </w:pPr>
          </w:p>
        </w:tc>
        <w:tc>
          <w:tcPr>
            <w:tcW w:w="4135" w:type="dxa"/>
            <w:tcBorders>
              <w:top w:val="nil"/>
              <w:left w:val="nil"/>
              <w:bottom w:val="single" w:sz="4" w:space="0" w:color="auto"/>
              <w:right w:val="nil"/>
            </w:tcBorders>
            <w:vAlign w:val="center"/>
            <w:tcPrChange w:id="1734" w:author="Administrator" w:date="2019-12-31T13:44:00Z">
              <w:tcPr>
                <w:tcW w:w="4536" w:type="dxa"/>
                <w:tcBorders>
                  <w:top w:val="nil"/>
                  <w:left w:val="nil"/>
                  <w:bottom w:val="single" w:sz="4" w:space="0" w:color="auto"/>
                  <w:right w:val="nil"/>
                </w:tcBorders>
                <w:vAlign w:val="center"/>
              </w:tcPr>
            </w:tcPrChange>
          </w:tcPr>
          <w:p w14:paraId="528F781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无香，有较重杂味</w:t>
            </w:r>
          </w:p>
        </w:tc>
        <w:tc>
          <w:tcPr>
            <w:tcW w:w="2085" w:type="dxa"/>
            <w:tcBorders>
              <w:top w:val="nil"/>
              <w:left w:val="nil"/>
              <w:bottom w:val="single" w:sz="4" w:space="0" w:color="auto"/>
              <w:right w:val="nil"/>
            </w:tcBorders>
            <w:vAlign w:val="center"/>
            <w:tcPrChange w:id="1735" w:author="Administrator" w:date="2019-12-31T13:44:00Z">
              <w:tcPr>
                <w:tcW w:w="2232" w:type="dxa"/>
                <w:tcBorders>
                  <w:top w:val="nil"/>
                  <w:left w:val="nil"/>
                  <w:bottom w:val="single" w:sz="4" w:space="0" w:color="auto"/>
                  <w:right w:val="nil"/>
                </w:tcBorders>
                <w:vAlign w:val="center"/>
              </w:tcPr>
            </w:tcPrChange>
          </w:tcPr>
          <w:p w14:paraId="64FECA1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w:t>
            </w:r>
            <w:r>
              <w:rPr>
                <w:rFonts w:ascii="Times New Roman" w:hAnsi="Times New Roman" w:cs="Times New Roman"/>
                <w:sz w:val="24"/>
              </w:rPr>
              <w:t>以下</w:t>
            </w:r>
          </w:p>
        </w:tc>
      </w:tr>
      <w:tr w:rsidR="00970176" w14:paraId="6DE2FBDA" w14:textId="77777777" w:rsidTr="00970176">
        <w:tc>
          <w:tcPr>
            <w:tcW w:w="2302" w:type="dxa"/>
            <w:tcBorders>
              <w:left w:val="nil"/>
              <w:bottom w:val="nil"/>
              <w:right w:val="nil"/>
            </w:tcBorders>
            <w:vAlign w:val="center"/>
            <w:tcPrChange w:id="1736" w:author="Administrator" w:date="2019-12-31T13:44:00Z">
              <w:tcPr>
                <w:tcW w:w="2518" w:type="dxa"/>
                <w:tcBorders>
                  <w:left w:val="nil"/>
                  <w:bottom w:val="nil"/>
                  <w:right w:val="nil"/>
                </w:tcBorders>
                <w:vAlign w:val="center"/>
              </w:tcPr>
            </w:tcPrChange>
          </w:tcPr>
          <w:p w14:paraId="2404B02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在水中的溶解效果</w:t>
            </w:r>
          </w:p>
        </w:tc>
        <w:tc>
          <w:tcPr>
            <w:tcW w:w="4135" w:type="dxa"/>
            <w:tcBorders>
              <w:left w:val="nil"/>
              <w:bottom w:val="nil"/>
              <w:right w:val="nil"/>
            </w:tcBorders>
            <w:vAlign w:val="center"/>
            <w:tcPrChange w:id="1737" w:author="Administrator" w:date="2019-12-31T13:44:00Z">
              <w:tcPr>
                <w:tcW w:w="4536" w:type="dxa"/>
                <w:tcBorders>
                  <w:left w:val="nil"/>
                  <w:bottom w:val="nil"/>
                  <w:right w:val="nil"/>
                </w:tcBorders>
                <w:vAlign w:val="center"/>
              </w:tcPr>
            </w:tcPrChange>
          </w:tcPr>
          <w:p w14:paraId="62E7BA0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溶解液有浓郁海鲜蟹味及咸香味</w:t>
            </w:r>
          </w:p>
        </w:tc>
        <w:tc>
          <w:tcPr>
            <w:tcW w:w="2085" w:type="dxa"/>
            <w:tcBorders>
              <w:left w:val="nil"/>
              <w:bottom w:val="nil"/>
              <w:right w:val="nil"/>
            </w:tcBorders>
            <w:vAlign w:val="center"/>
            <w:tcPrChange w:id="1738" w:author="Administrator" w:date="2019-12-31T13:44:00Z">
              <w:tcPr>
                <w:tcW w:w="2232" w:type="dxa"/>
                <w:tcBorders>
                  <w:left w:val="nil"/>
                  <w:bottom w:val="nil"/>
                  <w:right w:val="nil"/>
                </w:tcBorders>
                <w:vAlign w:val="center"/>
              </w:tcPr>
            </w:tcPrChange>
          </w:tcPr>
          <w:p w14:paraId="6ED7F51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20~30</w:t>
            </w:r>
          </w:p>
        </w:tc>
      </w:tr>
      <w:tr w:rsidR="00970176" w14:paraId="21CC85F2" w14:textId="77777777" w:rsidTr="00970176">
        <w:tc>
          <w:tcPr>
            <w:tcW w:w="2302" w:type="dxa"/>
            <w:tcBorders>
              <w:top w:val="nil"/>
              <w:left w:val="nil"/>
              <w:bottom w:val="nil"/>
              <w:right w:val="nil"/>
            </w:tcBorders>
            <w:vAlign w:val="center"/>
            <w:tcPrChange w:id="1739" w:author="Administrator" w:date="2019-12-31T13:44:00Z">
              <w:tcPr>
                <w:tcW w:w="2518" w:type="dxa"/>
                <w:tcBorders>
                  <w:top w:val="nil"/>
                  <w:left w:val="nil"/>
                  <w:bottom w:val="nil"/>
                  <w:right w:val="nil"/>
                </w:tcBorders>
                <w:vAlign w:val="center"/>
              </w:tcPr>
            </w:tcPrChange>
          </w:tcPr>
          <w:p w14:paraId="37E4BB87" w14:textId="77777777" w:rsidR="00970176" w:rsidRDefault="00970176">
            <w:pPr>
              <w:spacing w:line="360" w:lineRule="auto"/>
              <w:rPr>
                <w:rFonts w:ascii="Times New Roman" w:hAnsi="Times New Roman" w:cs="Times New Roman"/>
                <w:sz w:val="24"/>
              </w:rPr>
            </w:pPr>
          </w:p>
        </w:tc>
        <w:tc>
          <w:tcPr>
            <w:tcW w:w="4135" w:type="dxa"/>
            <w:tcBorders>
              <w:top w:val="nil"/>
              <w:left w:val="nil"/>
              <w:bottom w:val="nil"/>
              <w:right w:val="nil"/>
            </w:tcBorders>
            <w:vAlign w:val="center"/>
            <w:tcPrChange w:id="1740" w:author="Administrator" w:date="2019-12-31T13:44:00Z">
              <w:tcPr>
                <w:tcW w:w="4536" w:type="dxa"/>
                <w:tcBorders>
                  <w:top w:val="nil"/>
                  <w:left w:val="nil"/>
                  <w:bottom w:val="nil"/>
                  <w:right w:val="nil"/>
                </w:tcBorders>
                <w:vAlign w:val="center"/>
              </w:tcPr>
            </w:tcPrChange>
          </w:tcPr>
          <w:p w14:paraId="5CFB021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溶解液有轻微气味</w:t>
            </w:r>
          </w:p>
        </w:tc>
        <w:tc>
          <w:tcPr>
            <w:tcW w:w="2085" w:type="dxa"/>
            <w:tcBorders>
              <w:top w:val="nil"/>
              <w:left w:val="nil"/>
              <w:bottom w:val="nil"/>
              <w:right w:val="nil"/>
            </w:tcBorders>
            <w:vAlign w:val="center"/>
            <w:tcPrChange w:id="1741" w:author="Administrator" w:date="2019-12-31T13:44:00Z">
              <w:tcPr>
                <w:tcW w:w="2232" w:type="dxa"/>
                <w:tcBorders>
                  <w:top w:val="nil"/>
                  <w:left w:val="nil"/>
                  <w:bottom w:val="nil"/>
                  <w:right w:val="nil"/>
                </w:tcBorders>
                <w:vAlign w:val="center"/>
              </w:tcPr>
            </w:tcPrChange>
          </w:tcPr>
          <w:p w14:paraId="248BC9E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10~20</w:t>
            </w:r>
          </w:p>
        </w:tc>
      </w:tr>
      <w:tr w:rsidR="00970176" w14:paraId="45F6059C" w14:textId="77777777" w:rsidTr="00970176">
        <w:tc>
          <w:tcPr>
            <w:tcW w:w="2302" w:type="dxa"/>
            <w:tcBorders>
              <w:top w:val="nil"/>
              <w:left w:val="nil"/>
              <w:bottom w:val="single" w:sz="4" w:space="0" w:color="auto"/>
              <w:right w:val="nil"/>
            </w:tcBorders>
            <w:vAlign w:val="center"/>
            <w:tcPrChange w:id="1742" w:author="Administrator" w:date="2019-12-31T13:44:00Z">
              <w:tcPr>
                <w:tcW w:w="2518" w:type="dxa"/>
                <w:tcBorders>
                  <w:top w:val="nil"/>
                  <w:left w:val="nil"/>
                  <w:bottom w:val="single" w:sz="4" w:space="0" w:color="auto"/>
                  <w:right w:val="nil"/>
                </w:tcBorders>
                <w:vAlign w:val="center"/>
              </w:tcPr>
            </w:tcPrChange>
          </w:tcPr>
          <w:p w14:paraId="3E3B5A26" w14:textId="77777777" w:rsidR="00970176" w:rsidRDefault="00970176">
            <w:pPr>
              <w:spacing w:line="360" w:lineRule="auto"/>
              <w:rPr>
                <w:rFonts w:ascii="Times New Roman" w:hAnsi="Times New Roman" w:cs="Times New Roman"/>
                <w:sz w:val="24"/>
              </w:rPr>
            </w:pPr>
          </w:p>
        </w:tc>
        <w:tc>
          <w:tcPr>
            <w:tcW w:w="4135" w:type="dxa"/>
            <w:tcBorders>
              <w:top w:val="nil"/>
              <w:left w:val="nil"/>
              <w:bottom w:val="single" w:sz="4" w:space="0" w:color="auto"/>
              <w:right w:val="nil"/>
            </w:tcBorders>
            <w:vAlign w:val="center"/>
            <w:tcPrChange w:id="1743" w:author="Administrator" w:date="2019-12-31T13:44:00Z">
              <w:tcPr>
                <w:tcW w:w="4536" w:type="dxa"/>
                <w:tcBorders>
                  <w:top w:val="nil"/>
                  <w:left w:val="nil"/>
                  <w:bottom w:val="single" w:sz="4" w:space="0" w:color="auto"/>
                  <w:right w:val="nil"/>
                </w:tcBorders>
                <w:vAlign w:val="center"/>
              </w:tcPr>
            </w:tcPrChange>
          </w:tcPr>
          <w:p w14:paraId="05FE375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溶解液无气味</w:t>
            </w:r>
          </w:p>
        </w:tc>
        <w:tc>
          <w:tcPr>
            <w:tcW w:w="2085" w:type="dxa"/>
            <w:tcBorders>
              <w:top w:val="nil"/>
              <w:left w:val="nil"/>
              <w:bottom w:val="single" w:sz="4" w:space="0" w:color="auto"/>
              <w:right w:val="nil"/>
            </w:tcBorders>
            <w:vAlign w:val="center"/>
            <w:tcPrChange w:id="1744" w:author="Administrator" w:date="2019-12-31T13:44:00Z">
              <w:tcPr>
                <w:tcW w:w="2232" w:type="dxa"/>
                <w:tcBorders>
                  <w:top w:val="nil"/>
                  <w:left w:val="nil"/>
                  <w:bottom w:val="single" w:sz="4" w:space="0" w:color="auto"/>
                  <w:right w:val="nil"/>
                </w:tcBorders>
                <w:vAlign w:val="center"/>
              </w:tcPr>
            </w:tcPrChange>
          </w:tcPr>
          <w:p w14:paraId="049E3F7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w:t>
            </w:r>
            <w:r>
              <w:rPr>
                <w:rFonts w:ascii="Times New Roman" w:hAnsi="Times New Roman" w:cs="Times New Roman"/>
                <w:sz w:val="24"/>
              </w:rPr>
              <w:t>以下</w:t>
            </w:r>
          </w:p>
        </w:tc>
      </w:tr>
      <w:tr w:rsidR="00970176" w14:paraId="73A71062" w14:textId="77777777" w:rsidTr="00970176">
        <w:tc>
          <w:tcPr>
            <w:tcW w:w="2302" w:type="dxa"/>
            <w:tcBorders>
              <w:left w:val="nil"/>
              <w:bottom w:val="nil"/>
              <w:right w:val="nil"/>
            </w:tcBorders>
            <w:vAlign w:val="center"/>
            <w:tcPrChange w:id="1745" w:author="Administrator" w:date="2019-12-31T13:44:00Z">
              <w:tcPr>
                <w:tcW w:w="2518" w:type="dxa"/>
                <w:tcBorders>
                  <w:left w:val="nil"/>
                  <w:bottom w:val="nil"/>
                  <w:right w:val="nil"/>
                </w:tcBorders>
                <w:vAlign w:val="center"/>
              </w:tcPr>
            </w:tcPrChange>
          </w:tcPr>
          <w:p w14:paraId="0A4206C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味道</w:t>
            </w:r>
          </w:p>
        </w:tc>
        <w:tc>
          <w:tcPr>
            <w:tcW w:w="4135" w:type="dxa"/>
            <w:tcBorders>
              <w:left w:val="nil"/>
              <w:bottom w:val="nil"/>
              <w:right w:val="nil"/>
            </w:tcBorders>
            <w:vAlign w:val="center"/>
            <w:tcPrChange w:id="1746" w:author="Administrator" w:date="2019-12-31T13:44:00Z">
              <w:tcPr>
                <w:tcW w:w="4536" w:type="dxa"/>
                <w:tcBorders>
                  <w:left w:val="nil"/>
                  <w:bottom w:val="nil"/>
                  <w:right w:val="nil"/>
                </w:tcBorders>
                <w:vAlign w:val="center"/>
              </w:tcPr>
            </w:tcPrChange>
          </w:tcPr>
          <w:p w14:paraId="220B5A6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味道鲜美，咸甜度适中</w:t>
            </w:r>
          </w:p>
        </w:tc>
        <w:tc>
          <w:tcPr>
            <w:tcW w:w="2085" w:type="dxa"/>
            <w:tcBorders>
              <w:left w:val="nil"/>
              <w:bottom w:val="nil"/>
              <w:right w:val="nil"/>
            </w:tcBorders>
            <w:vAlign w:val="center"/>
            <w:tcPrChange w:id="1747" w:author="Administrator" w:date="2019-12-31T13:44:00Z">
              <w:tcPr>
                <w:tcW w:w="2232" w:type="dxa"/>
                <w:tcBorders>
                  <w:left w:val="nil"/>
                  <w:bottom w:val="nil"/>
                  <w:right w:val="nil"/>
                </w:tcBorders>
                <w:vAlign w:val="center"/>
              </w:tcPr>
            </w:tcPrChange>
          </w:tcPr>
          <w:p w14:paraId="28983E9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20~30</w:t>
            </w:r>
          </w:p>
        </w:tc>
      </w:tr>
      <w:tr w:rsidR="00970176" w14:paraId="568FDDDE" w14:textId="77777777" w:rsidTr="00970176">
        <w:tc>
          <w:tcPr>
            <w:tcW w:w="2302" w:type="dxa"/>
            <w:tcBorders>
              <w:top w:val="nil"/>
              <w:left w:val="nil"/>
              <w:bottom w:val="nil"/>
              <w:right w:val="nil"/>
            </w:tcBorders>
            <w:vAlign w:val="center"/>
            <w:tcPrChange w:id="1748" w:author="Administrator" w:date="2019-12-31T13:44:00Z">
              <w:tcPr>
                <w:tcW w:w="2518" w:type="dxa"/>
                <w:tcBorders>
                  <w:top w:val="nil"/>
                  <w:left w:val="nil"/>
                  <w:bottom w:val="nil"/>
                  <w:right w:val="nil"/>
                </w:tcBorders>
                <w:vAlign w:val="center"/>
              </w:tcPr>
            </w:tcPrChange>
          </w:tcPr>
          <w:p w14:paraId="6B2C6966" w14:textId="77777777" w:rsidR="00970176" w:rsidRDefault="00970176">
            <w:pPr>
              <w:spacing w:line="360" w:lineRule="auto"/>
              <w:rPr>
                <w:rFonts w:ascii="Times New Roman" w:hAnsi="Times New Roman" w:cs="Times New Roman"/>
                <w:sz w:val="24"/>
              </w:rPr>
            </w:pPr>
          </w:p>
        </w:tc>
        <w:tc>
          <w:tcPr>
            <w:tcW w:w="4135" w:type="dxa"/>
            <w:tcBorders>
              <w:top w:val="nil"/>
              <w:left w:val="nil"/>
              <w:bottom w:val="nil"/>
              <w:right w:val="nil"/>
            </w:tcBorders>
            <w:vAlign w:val="center"/>
            <w:tcPrChange w:id="1749" w:author="Administrator" w:date="2019-12-31T13:44:00Z">
              <w:tcPr>
                <w:tcW w:w="4536" w:type="dxa"/>
                <w:tcBorders>
                  <w:top w:val="nil"/>
                  <w:left w:val="nil"/>
                  <w:bottom w:val="nil"/>
                  <w:right w:val="nil"/>
                </w:tcBorders>
                <w:vAlign w:val="center"/>
              </w:tcPr>
            </w:tcPrChange>
          </w:tcPr>
          <w:p w14:paraId="21D45A2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味道微咸或微甜</w:t>
            </w:r>
          </w:p>
        </w:tc>
        <w:tc>
          <w:tcPr>
            <w:tcW w:w="2085" w:type="dxa"/>
            <w:tcBorders>
              <w:top w:val="nil"/>
              <w:left w:val="nil"/>
              <w:bottom w:val="nil"/>
              <w:right w:val="nil"/>
            </w:tcBorders>
            <w:vAlign w:val="center"/>
            <w:tcPrChange w:id="1750" w:author="Administrator" w:date="2019-12-31T13:44:00Z">
              <w:tcPr>
                <w:tcW w:w="2232" w:type="dxa"/>
                <w:tcBorders>
                  <w:top w:val="nil"/>
                  <w:left w:val="nil"/>
                  <w:bottom w:val="nil"/>
                  <w:right w:val="nil"/>
                </w:tcBorders>
                <w:vAlign w:val="center"/>
              </w:tcPr>
            </w:tcPrChange>
          </w:tcPr>
          <w:p w14:paraId="6A944E6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10~20</w:t>
            </w:r>
          </w:p>
        </w:tc>
      </w:tr>
      <w:tr w:rsidR="00970176" w14:paraId="621E8633" w14:textId="77777777" w:rsidTr="00970176">
        <w:tc>
          <w:tcPr>
            <w:tcW w:w="2302" w:type="dxa"/>
            <w:tcBorders>
              <w:top w:val="nil"/>
              <w:left w:val="nil"/>
              <w:right w:val="nil"/>
            </w:tcBorders>
            <w:vAlign w:val="center"/>
            <w:tcPrChange w:id="1751" w:author="Administrator" w:date="2019-12-31T13:44:00Z">
              <w:tcPr>
                <w:tcW w:w="2518" w:type="dxa"/>
                <w:tcBorders>
                  <w:top w:val="nil"/>
                  <w:left w:val="nil"/>
                  <w:right w:val="nil"/>
                </w:tcBorders>
                <w:vAlign w:val="center"/>
              </w:tcPr>
            </w:tcPrChange>
          </w:tcPr>
          <w:p w14:paraId="683F6670" w14:textId="77777777" w:rsidR="00970176" w:rsidRDefault="00970176">
            <w:pPr>
              <w:spacing w:line="360" w:lineRule="auto"/>
              <w:rPr>
                <w:rFonts w:ascii="Times New Roman" w:hAnsi="Times New Roman" w:cs="Times New Roman"/>
                <w:sz w:val="24"/>
              </w:rPr>
            </w:pPr>
          </w:p>
        </w:tc>
        <w:tc>
          <w:tcPr>
            <w:tcW w:w="4135" w:type="dxa"/>
            <w:tcBorders>
              <w:top w:val="nil"/>
              <w:left w:val="nil"/>
              <w:right w:val="nil"/>
            </w:tcBorders>
            <w:vAlign w:val="center"/>
            <w:tcPrChange w:id="1752" w:author="Administrator" w:date="2019-12-31T13:44:00Z">
              <w:tcPr>
                <w:tcW w:w="4536" w:type="dxa"/>
                <w:tcBorders>
                  <w:top w:val="nil"/>
                  <w:left w:val="nil"/>
                  <w:right w:val="nil"/>
                </w:tcBorders>
                <w:vAlign w:val="center"/>
              </w:tcPr>
            </w:tcPrChange>
          </w:tcPr>
          <w:p w14:paraId="6349B9E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味道过咸或过甜，口感不可接受</w:t>
            </w:r>
          </w:p>
        </w:tc>
        <w:tc>
          <w:tcPr>
            <w:tcW w:w="2085" w:type="dxa"/>
            <w:tcBorders>
              <w:top w:val="nil"/>
              <w:left w:val="nil"/>
              <w:right w:val="nil"/>
            </w:tcBorders>
            <w:vAlign w:val="center"/>
            <w:tcPrChange w:id="1753" w:author="Administrator" w:date="2019-12-31T13:44:00Z">
              <w:tcPr>
                <w:tcW w:w="2232" w:type="dxa"/>
                <w:tcBorders>
                  <w:top w:val="nil"/>
                  <w:left w:val="nil"/>
                  <w:right w:val="nil"/>
                </w:tcBorders>
                <w:vAlign w:val="center"/>
              </w:tcPr>
            </w:tcPrChange>
          </w:tcPr>
          <w:p w14:paraId="1E6D4C8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10</w:t>
            </w:r>
            <w:r>
              <w:rPr>
                <w:rFonts w:ascii="Times New Roman" w:hAnsi="Times New Roman" w:cs="Times New Roman"/>
                <w:sz w:val="24"/>
              </w:rPr>
              <w:t>以下</w:t>
            </w:r>
          </w:p>
        </w:tc>
      </w:tr>
    </w:tbl>
    <w:p w14:paraId="480F4F95" w14:textId="77777777" w:rsidR="00970176" w:rsidRDefault="00970176">
      <w:pPr>
        <w:spacing w:line="360" w:lineRule="auto"/>
        <w:ind w:firstLineChars="150" w:firstLine="360"/>
        <w:rPr>
          <w:rFonts w:ascii="Times New Roman" w:hAnsi="Times New Roman" w:cs="Times New Roman"/>
          <w:sz w:val="24"/>
        </w:rPr>
      </w:pPr>
    </w:p>
    <w:p w14:paraId="0E6CE70A" w14:textId="77777777" w:rsidR="00970176" w:rsidRDefault="008D6EE0">
      <w:pPr>
        <w:spacing w:before="100" w:beforeAutospacing="1" w:after="100" w:afterAutospacing="1" w:line="360" w:lineRule="auto"/>
        <w:ind w:firstLineChars="200" w:firstLine="482"/>
        <w:jc w:val="left"/>
        <w:rPr>
          <w:rFonts w:ascii="Times New Roman" w:hAnsi="Times New Roman" w:cs="Times New Roman"/>
          <w:b/>
          <w:sz w:val="24"/>
          <w:szCs w:val="24"/>
        </w:rPr>
      </w:pPr>
      <w:r>
        <w:rPr>
          <w:rFonts w:ascii="Times New Roman" w:hAnsi="Times New Roman" w:cs="Times New Roman"/>
          <w:b/>
          <w:sz w:val="24"/>
          <w:szCs w:val="24"/>
        </w:rPr>
        <w:t>单因素实验</w:t>
      </w:r>
    </w:p>
    <w:p w14:paraId="02E8314B" w14:textId="77777777" w:rsidR="00970176" w:rsidRDefault="008D6EE0">
      <w:pPr>
        <w:pStyle w:val="5"/>
      </w:pPr>
      <w:r>
        <w:t>（</w:t>
      </w:r>
      <w:r>
        <w:t>1</w:t>
      </w:r>
      <w:r>
        <w:t>）水解肽添加量对蟹味菇富肽调味料风味品质的影响研究</w:t>
      </w:r>
    </w:p>
    <w:p w14:paraId="20B7C8B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取</w:t>
      </w:r>
      <w:r>
        <w:rPr>
          <w:rFonts w:ascii="Times New Roman" w:hAnsi="Times New Roman" w:cs="Times New Roman"/>
          <w:sz w:val="24"/>
          <w:szCs w:val="24"/>
        </w:rPr>
        <w:t>5</w:t>
      </w:r>
      <w:r>
        <w:rPr>
          <w:rFonts w:ascii="Times New Roman" w:hAnsi="Times New Roman" w:cs="Times New Roman"/>
          <w:sz w:val="24"/>
          <w:szCs w:val="24"/>
        </w:rPr>
        <w:t>个洁净容器，分别加入</w:t>
      </w:r>
      <w:r>
        <w:rPr>
          <w:rFonts w:ascii="Times New Roman" w:hAnsi="Times New Roman" w:cs="Times New Roman"/>
          <w:sz w:val="24"/>
          <w:szCs w:val="24"/>
        </w:rPr>
        <w:t>20</w:t>
      </w:r>
      <w:r>
        <w:rPr>
          <w:rFonts w:ascii="Times New Roman" w:hAnsi="Times New Roman" w:cs="Times New Roman"/>
          <w:sz w:val="24"/>
          <w:szCs w:val="24"/>
        </w:rPr>
        <w:t>份麦芽糊精，</w:t>
      </w:r>
      <w:r>
        <w:rPr>
          <w:rFonts w:ascii="Times New Roman" w:hAnsi="Times New Roman" w:cs="Times New Roman"/>
          <w:sz w:val="24"/>
          <w:szCs w:val="24"/>
        </w:rPr>
        <w:t>0.4</w:t>
      </w:r>
      <w:r>
        <w:rPr>
          <w:rFonts w:ascii="Times New Roman" w:hAnsi="Times New Roman" w:cs="Times New Roman"/>
          <w:sz w:val="24"/>
          <w:szCs w:val="24"/>
        </w:rPr>
        <w:t>份食盐，</w:t>
      </w:r>
      <w:r>
        <w:rPr>
          <w:rFonts w:ascii="Times New Roman" w:hAnsi="Times New Roman" w:cs="Times New Roman"/>
          <w:sz w:val="24"/>
          <w:szCs w:val="24"/>
        </w:rPr>
        <w:t>0.4</w:t>
      </w:r>
      <w:r>
        <w:rPr>
          <w:rFonts w:ascii="Times New Roman" w:hAnsi="Times New Roman" w:cs="Times New Roman"/>
          <w:sz w:val="24"/>
          <w:szCs w:val="24"/>
        </w:rPr>
        <w:t>份白砂糖，</w:t>
      </w:r>
      <w:r>
        <w:rPr>
          <w:rFonts w:ascii="Times New Roman" w:hAnsi="Times New Roman" w:cs="Times New Roman"/>
          <w:sz w:val="24"/>
          <w:szCs w:val="24"/>
        </w:rPr>
        <w:t>0.1</w:t>
      </w:r>
      <w:r>
        <w:rPr>
          <w:rFonts w:ascii="Times New Roman" w:hAnsi="Times New Roman" w:cs="Times New Roman"/>
          <w:sz w:val="24"/>
          <w:szCs w:val="24"/>
        </w:rPr>
        <w:t>份酵母抽提物以及</w:t>
      </w:r>
      <w:r>
        <w:rPr>
          <w:rFonts w:ascii="Times New Roman" w:hAnsi="Times New Roman" w:cs="Times New Roman"/>
          <w:sz w:val="24"/>
          <w:szCs w:val="24"/>
        </w:rPr>
        <w:t>50</w:t>
      </w:r>
      <w:r>
        <w:rPr>
          <w:rFonts w:ascii="Times New Roman" w:hAnsi="Times New Roman" w:cs="Times New Roman"/>
          <w:sz w:val="24"/>
          <w:szCs w:val="24"/>
        </w:rPr>
        <w:t>份去离子水，再依次加入</w:t>
      </w:r>
      <w:r>
        <w:rPr>
          <w:rFonts w:ascii="Times New Roman" w:hAnsi="Times New Roman" w:cs="Times New Roman"/>
          <w:sz w:val="24"/>
          <w:szCs w:val="24"/>
        </w:rPr>
        <w:t>2</w:t>
      </w:r>
      <w:r>
        <w:rPr>
          <w:rFonts w:ascii="Times New Roman" w:hAnsi="Times New Roman" w:cs="Times New Roman"/>
          <w:sz w:val="24"/>
          <w:szCs w:val="24"/>
        </w:rPr>
        <w:t>份、</w:t>
      </w:r>
      <w:r>
        <w:rPr>
          <w:rFonts w:ascii="Times New Roman" w:hAnsi="Times New Roman" w:cs="Times New Roman"/>
          <w:sz w:val="24"/>
          <w:szCs w:val="24"/>
        </w:rPr>
        <w:t>4</w:t>
      </w:r>
      <w:r>
        <w:rPr>
          <w:rFonts w:ascii="Times New Roman" w:hAnsi="Times New Roman" w:cs="Times New Roman"/>
          <w:sz w:val="24"/>
          <w:szCs w:val="24"/>
        </w:rPr>
        <w:t>份、</w:t>
      </w:r>
      <w:r>
        <w:rPr>
          <w:rFonts w:ascii="Times New Roman" w:hAnsi="Times New Roman" w:cs="Times New Roman"/>
          <w:sz w:val="24"/>
          <w:szCs w:val="24"/>
        </w:rPr>
        <w:t>6</w:t>
      </w:r>
      <w:r>
        <w:rPr>
          <w:rFonts w:ascii="Times New Roman" w:hAnsi="Times New Roman" w:cs="Times New Roman"/>
          <w:sz w:val="24"/>
          <w:szCs w:val="24"/>
        </w:rPr>
        <w:t>份、</w:t>
      </w:r>
      <w:r>
        <w:rPr>
          <w:rFonts w:ascii="Times New Roman" w:hAnsi="Times New Roman" w:cs="Times New Roman"/>
          <w:sz w:val="24"/>
          <w:szCs w:val="24"/>
        </w:rPr>
        <w:t>8</w:t>
      </w:r>
      <w:r>
        <w:rPr>
          <w:rFonts w:ascii="Times New Roman" w:hAnsi="Times New Roman" w:cs="Times New Roman"/>
          <w:sz w:val="24"/>
          <w:szCs w:val="24"/>
        </w:rPr>
        <w:t>份、</w:t>
      </w:r>
      <w:r>
        <w:rPr>
          <w:rFonts w:ascii="Times New Roman" w:hAnsi="Times New Roman" w:cs="Times New Roman"/>
          <w:sz w:val="24"/>
          <w:szCs w:val="24"/>
        </w:rPr>
        <w:t>10</w:t>
      </w:r>
      <w:r>
        <w:rPr>
          <w:rFonts w:ascii="Times New Roman" w:hAnsi="Times New Roman" w:cs="Times New Roman"/>
          <w:sz w:val="24"/>
          <w:szCs w:val="24"/>
        </w:rPr>
        <w:t>份蟹味菇水解肽冻干粉。搅拌均匀后进行喷雾干燥。收集干燥粉末。</w:t>
      </w:r>
    </w:p>
    <w:p w14:paraId="459CC0D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取</w:t>
      </w:r>
      <w:r>
        <w:rPr>
          <w:rFonts w:ascii="Times New Roman" w:hAnsi="Times New Roman" w:cs="Times New Roman"/>
          <w:sz w:val="24"/>
          <w:szCs w:val="24"/>
        </w:rPr>
        <w:t>1</w:t>
      </w:r>
      <w:r>
        <w:rPr>
          <w:rFonts w:ascii="Times New Roman" w:hAnsi="Times New Roman" w:cs="Times New Roman"/>
          <w:sz w:val="24"/>
          <w:szCs w:val="24"/>
        </w:rPr>
        <w:t>份干燥粉末，溶于</w:t>
      </w:r>
      <w:r>
        <w:rPr>
          <w:rFonts w:ascii="Times New Roman" w:hAnsi="Times New Roman" w:cs="Times New Roman"/>
          <w:sz w:val="24"/>
          <w:szCs w:val="24"/>
        </w:rPr>
        <w:t>10mL</w:t>
      </w:r>
      <w:r>
        <w:rPr>
          <w:rFonts w:ascii="Times New Roman" w:hAnsi="Times New Roman" w:cs="Times New Roman"/>
          <w:sz w:val="24"/>
          <w:szCs w:val="24"/>
        </w:rPr>
        <w:t>水中进行感官评价，感官评价结果见图</w:t>
      </w:r>
      <w:r>
        <w:rPr>
          <w:rFonts w:ascii="Times New Roman" w:hAnsi="Times New Roman" w:cs="Times New Roman"/>
          <w:sz w:val="24"/>
          <w:szCs w:val="24"/>
        </w:rPr>
        <w:t>7.8</w:t>
      </w:r>
      <w:r>
        <w:rPr>
          <w:rFonts w:ascii="Times New Roman" w:hAnsi="Times New Roman" w:cs="Times New Roman"/>
          <w:sz w:val="24"/>
          <w:szCs w:val="24"/>
        </w:rPr>
        <w:t>。由图</w:t>
      </w:r>
      <w:r>
        <w:rPr>
          <w:rFonts w:ascii="Times New Roman" w:hAnsi="Times New Roman" w:cs="Times New Roman"/>
          <w:sz w:val="24"/>
          <w:szCs w:val="24"/>
        </w:rPr>
        <w:t>7.8</w:t>
      </w:r>
      <w:r>
        <w:rPr>
          <w:rFonts w:ascii="Times New Roman" w:hAnsi="Times New Roman" w:cs="Times New Roman"/>
          <w:sz w:val="24"/>
          <w:szCs w:val="24"/>
        </w:rPr>
        <w:t>可知，随着水解肽冻干粉添加量的增加，感官评价得分逐渐增高，当水解肽添加量为</w:t>
      </w:r>
      <w:r>
        <w:rPr>
          <w:rFonts w:ascii="Times New Roman" w:hAnsi="Times New Roman" w:cs="Times New Roman"/>
          <w:sz w:val="24"/>
          <w:szCs w:val="24"/>
        </w:rPr>
        <w:t>6</w:t>
      </w:r>
      <w:r>
        <w:rPr>
          <w:rFonts w:ascii="Times New Roman" w:hAnsi="Times New Roman" w:cs="Times New Roman"/>
          <w:sz w:val="24"/>
          <w:szCs w:val="24"/>
        </w:rPr>
        <w:t>份时，感官评分最高。</w:t>
      </w:r>
    </w:p>
    <w:p w14:paraId="299FFD0F" w14:textId="77777777" w:rsidR="00970176" w:rsidRDefault="008D6EE0">
      <w:pPr>
        <w:spacing w:line="360" w:lineRule="auto"/>
        <w:ind w:firstLineChars="200" w:firstLine="480"/>
        <w:jc w:val="center"/>
        <w:rPr>
          <w:del w:id="1754" w:author="Administrator" w:date="2019-12-31T13:44:00Z"/>
          <w:rFonts w:ascii="Times New Roman" w:hAnsi="Times New Roman" w:cs="Times New Roman"/>
          <w:sz w:val="24"/>
        </w:rPr>
      </w:pPr>
      <w:del w:id="1755" w:author="Administrator" w:date="2019-12-31T13:44:00Z">
        <w:r>
          <w:rPr>
            <w:rFonts w:ascii="Times New Roman" w:hAnsi="Times New Roman" w:cs="Times New Roman"/>
            <w:noProof/>
            <w:sz w:val="24"/>
          </w:rPr>
          <w:drawing>
            <wp:inline distT="0" distB="0" distL="0" distR="0" wp14:anchorId="4BE7A174" wp14:editId="1029B383">
              <wp:extent cx="3617595" cy="2066925"/>
              <wp:effectExtent l="0" t="0" r="0" b="0"/>
              <wp:docPr id="10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del>
    </w:p>
    <w:p w14:paraId="79BBFE50" w14:textId="77777777" w:rsidR="00970176" w:rsidRDefault="008D6EE0">
      <w:pPr>
        <w:spacing w:line="360" w:lineRule="auto"/>
        <w:ind w:firstLineChars="200" w:firstLine="480"/>
        <w:jc w:val="center"/>
        <w:rPr>
          <w:ins w:id="1756" w:author="Administrator" w:date="2019-12-31T13:29:00Z"/>
          <w:rFonts w:ascii="Times New Roman" w:hAnsi="Times New Roman" w:cs="Times New Roman"/>
          <w:sz w:val="24"/>
        </w:rPr>
      </w:pPr>
      <w:ins w:id="1757" w:author="Administrator" w:date="2019-12-31T13:29:00Z">
        <w:r>
          <w:rPr>
            <w:rFonts w:ascii="Times New Roman" w:hAnsi="Times New Roman" w:cs="Times New Roman"/>
            <w:noProof/>
            <w:sz w:val="24"/>
            <w:rPrChange w:id="1758" w:author="" w:date="1900-01-01T00:00:00Z">
              <w:rPr>
                <w:noProof/>
              </w:rPr>
            </w:rPrChange>
          </w:rPr>
          <w:lastRenderedPageBreak/>
          <w:drawing>
            <wp:inline distT="0" distB="0" distL="0" distR="0" wp14:anchorId="2AD8704C" wp14:editId="4C58E6EE">
              <wp:extent cx="3617595" cy="2066925"/>
              <wp:effectExtent l="0" t="0" r="0" b="0"/>
              <wp:docPr id="94"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ins>
    </w:p>
    <w:p w14:paraId="3C184969" w14:textId="77777777" w:rsidR="00970176" w:rsidRDefault="008D6EE0">
      <w:pPr>
        <w:spacing w:line="360" w:lineRule="auto"/>
        <w:ind w:firstLineChars="200" w:firstLine="480"/>
        <w:jc w:val="center"/>
        <w:rPr>
          <w:del w:id="1759" w:author="Administrator" w:date="2019-12-31T13:29:00Z"/>
          <w:rFonts w:ascii="Times New Roman" w:hAnsi="Times New Roman" w:cs="Times New Roman"/>
          <w:sz w:val="24"/>
        </w:rPr>
      </w:pPr>
      <w:del w:id="1760" w:author="Administrator" w:date="2019-12-31T13:29:00Z">
        <w:r>
          <w:rPr>
            <w:rFonts w:ascii="Times New Roman" w:hAnsi="Times New Roman" w:cs="Times New Roman"/>
            <w:noProof/>
            <w:sz w:val="24"/>
            <w:rPrChange w:id="1761" w:author="" w:date="1900-01-01T00:00:00Z">
              <w:rPr>
                <w:noProof/>
              </w:rPr>
            </w:rPrChange>
          </w:rPr>
          <w:drawing>
            <wp:inline distT="0" distB="0" distL="0" distR="0" wp14:anchorId="09A011B4" wp14:editId="5CD3E6AD">
              <wp:extent cx="3617595" cy="2066925"/>
              <wp:effectExtent l="0" t="0" r="0" b="0"/>
              <wp:docPr id="2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del>
    </w:p>
    <w:p w14:paraId="0AC50ED9" w14:textId="77777777" w:rsidR="00970176" w:rsidRDefault="008D6EE0">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7.8</w:t>
      </w:r>
      <w:r>
        <w:rPr>
          <w:rFonts w:ascii="Times New Roman" w:hAnsi="Times New Roman" w:cs="Times New Roman"/>
          <w:sz w:val="24"/>
        </w:rPr>
        <w:t>蟹味菇水解肽添加量对蟹味菇富肽调味料风味品质的影响</w:t>
      </w:r>
    </w:p>
    <w:p w14:paraId="44D75C2B" w14:textId="77777777" w:rsidR="00970176" w:rsidRDefault="008D6EE0">
      <w:pPr>
        <w:pStyle w:val="5"/>
      </w:pPr>
      <w:r>
        <w:t>（</w:t>
      </w:r>
      <w:r>
        <w:t>2</w:t>
      </w:r>
      <w:r>
        <w:t>）食盐添加量对蟹味菇富肽调味料风味品质的影响研究</w:t>
      </w:r>
    </w:p>
    <w:p w14:paraId="14F7C673"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取</w:t>
      </w:r>
      <w:r>
        <w:rPr>
          <w:rFonts w:ascii="Times New Roman" w:hAnsi="Times New Roman" w:cs="Times New Roman"/>
          <w:sz w:val="24"/>
          <w:szCs w:val="24"/>
        </w:rPr>
        <w:t>5</w:t>
      </w:r>
      <w:r>
        <w:rPr>
          <w:rFonts w:ascii="Times New Roman" w:hAnsi="Times New Roman" w:cs="Times New Roman"/>
          <w:sz w:val="24"/>
          <w:szCs w:val="24"/>
        </w:rPr>
        <w:t>个洁净容器，分别加入</w:t>
      </w:r>
      <w:r>
        <w:rPr>
          <w:rFonts w:ascii="Times New Roman" w:hAnsi="Times New Roman" w:cs="Times New Roman"/>
          <w:sz w:val="24"/>
          <w:szCs w:val="24"/>
        </w:rPr>
        <w:t>20</w:t>
      </w:r>
      <w:r>
        <w:rPr>
          <w:rFonts w:ascii="Times New Roman" w:hAnsi="Times New Roman" w:cs="Times New Roman"/>
          <w:sz w:val="24"/>
          <w:szCs w:val="24"/>
        </w:rPr>
        <w:t>份麦芽糊精，</w:t>
      </w:r>
      <w:r>
        <w:rPr>
          <w:rFonts w:ascii="Times New Roman" w:hAnsi="Times New Roman" w:cs="Times New Roman"/>
          <w:sz w:val="24"/>
          <w:szCs w:val="24"/>
        </w:rPr>
        <w:t>6</w:t>
      </w:r>
      <w:r>
        <w:rPr>
          <w:rFonts w:ascii="Times New Roman" w:hAnsi="Times New Roman" w:cs="Times New Roman"/>
          <w:sz w:val="24"/>
          <w:szCs w:val="24"/>
        </w:rPr>
        <w:t>份蟹味菇水解肽冻干粉，</w:t>
      </w:r>
      <w:r>
        <w:rPr>
          <w:rFonts w:ascii="Times New Roman" w:hAnsi="Times New Roman" w:cs="Times New Roman"/>
          <w:sz w:val="24"/>
          <w:szCs w:val="24"/>
        </w:rPr>
        <w:t>0.4</w:t>
      </w:r>
      <w:r>
        <w:rPr>
          <w:rFonts w:ascii="Times New Roman" w:hAnsi="Times New Roman" w:cs="Times New Roman"/>
          <w:sz w:val="24"/>
          <w:szCs w:val="24"/>
        </w:rPr>
        <w:t>份白砂糖，</w:t>
      </w:r>
      <w:r>
        <w:rPr>
          <w:rFonts w:ascii="Times New Roman" w:hAnsi="Times New Roman" w:cs="Times New Roman"/>
          <w:sz w:val="24"/>
          <w:szCs w:val="24"/>
        </w:rPr>
        <w:t>0.1</w:t>
      </w:r>
      <w:r>
        <w:rPr>
          <w:rFonts w:ascii="Times New Roman" w:hAnsi="Times New Roman" w:cs="Times New Roman"/>
          <w:sz w:val="24"/>
          <w:szCs w:val="24"/>
        </w:rPr>
        <w:t>份酵母抽提物以及</w:t>
      </w:r>
      <w:r>
        <w:rPr>
          <w:rFonts w:ascii="Times New Roman" w:hAnsi="Times New Roman" w:cs="Times New Roman"/>
          <w:sz w:val="24"/>
          <w:szCs w:val="24"/>
        </w:rPr>
        <w:t>50</w:t>
      </w:r>
      <w:r>
        <w:rPr>
          <w:rFonts w:ascii="Times New Roman" w:hAnsi="Times New Roman" w:cs="Times New Roman"/>
          <w:sz w:val="24"/>
          <w:szCs w:val="24"/>
        </w:rPr>
        <w:t>份去离子水，再依次加入</w:t>
      </w:r>
      <w:r>
        <w:rPr>
          <w:rFonts w:ascii="Times New Roman" w:hAnsi="Times New Roman" w:cs="Times New Roman"/>
          <w:sz w:val="24"/>
          <w:szCs w:val="24"/>
        </w:rPr>
        <w:t>0.2</w:t>
      </w:r>
      <w:r>
        <w:rPr>
          <w:rFonts w:ascii="Times New Roman" w:hAnsi="Times New Roman" w:cs="Times New Roman"/>
          <w:sz w:val="24"/>
          <w:szCs w:val="24"/>
        </w:rPr>
        <w:t>份、</w:t>
      </w:r>
      <w:r>
        <w:rPr>
          <w:rFonts w:ascii="Times New Roman" w:hAnsi="Times New Roman" w:cs="Times New Roman"/>
          <w:sz w:val="24"/>
          <w:szCs w:val="24"/>
        </w:rPr>
        <w:t>0.4</w:t>
      </w:r>
      <w:r>
        <w:rPr>
          <w:rFonts w:ascii="Times New Roman" w:hAnsi="Times New Roman" w:cs="Times New Roman"/>
          <w:sz w:val="24"/>
          <w:szCs w:val="24"/>
        </w:rPr>
        <w:t>份、</w:t>
      </w:r>
      <w:r>
        <w:rPr>
          <w:rFonts w:ascii="Times New Roman" w:hAnsi="Times New Roman" w:cs="Times New Roman"/>
          <w:sz w:val="24"/>
          <w:szCs w:val="24"/>
        </w:rPr>
        <w:t>0.6</w:t>
      </w:r>
      <w:r>
        <w:rPr>
          <w:rFonts w:ascii="Times New Roman" w:hAnsi="Times New Roman" w:cs="Times New Roman"/>
          <w:sz w:val="24"/>
          <w:szCs w:val="24"/>
        </w:rPr>
        <w:t>份、</w:t>
      </w:r>
      <w:r>
        <w:rPr>
          <w:rFonts w:ascii="Times New Roman" w:hAnsi="Times New Roman" w:cs="Times New Roman"/>
          <w:sz w:val="24"/>
          <w:szCs w:val="24"/>
        </w:rPr>
        <w:t>0.8</w:t>
      </w:r>
      <w:r>
        <w:rPr>
          <w:rFonts w:ascii="Times New Roman" w:hAnsi="Times New Roman" w:cs="Times New Roman"/>
          <w:sz w:val="24"/>
          <w:szCs w:val="24"/>
        </w:rPr>
        <w:t>份、</w:t>
      </w:r>
      <w:r>
        <w:rPr>
          <w:rFonts w:ascii="Times New Roman" w:hAnsi="Times New Roman" w:cs="Times New Roman"/>
          <w:sz w:val="24"/>
          <w:szCs w:val="24"/>
        </w:rPr>
        <w:t>1.0</w:t>
      </w:r>
      <w:r>
        <w:rPr>
          <w:rFonts w:ascii="Times New Roman" w:hAnsi="Times New Roman" w:cs="Times New Roman"/>
          <w:sz w:val="24"/>
          <w:szCs w:val="24"/>
        </w:rPr>
        <w:t>份食盐。搅拌均匀后进行喷雾干燥。收集干燥粉末。</w:t>
      </w:r>
    </w:p>
    <w:p w14:paraId="0084E1AE"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取</w:t>
      </w:r>
      <w:r>
        <w:rPr>
          <w:rFonts w:ascii="Times New Roman" w:hAnsi="Times New Roman" w:cs="Times New Roman"/>
          <w:sz w:val="24"/>
          <w:szCs w:val="24"/>
        </w:rPr>
        <w:t>1</w:t>
      </w:r>
      <w:r>
        <w:rPr>
          <w:rFonts w:ascii="Times New Roman" w:hAnsi="Times New Roman" w:cs="Times New Roman"/>
          <w:sz w:val="24"/>
          <w:szCs w:val="24"/>
        </w:rPr>
        <w:t>份干燥粉末，溶于</w:t>
      </w:r>
      <w:r>
        <w:rPr>
          <w:rFonts w:ascii="Times New Roman" w:hAnsi="Times New Roman" w:cs="Times New Roman"/>
          <w:sz w:val="24"/>
          <w:szCs w:val="24"/>
        </w:rPr>
        <w:t>10mL</w:t>
      </w:r>
      <w:r>
        <w:rPr>
          <w:rFonts w:ascii="Times New Roman" w:hAnsi="Times New Roman" w:cs="Times New Roman"/>
          <w:sz w:val="24"/>
          <w:szCs w:val="24"/>
        </w:rPr>
        <w:t>水中进行感官评价，感官评价结果见图</w:t>
      </w:r>
      <w:r>
        <w:rPr>
          <w:rFonts w:ascii="Times New Roman" w:hAnsi="Times New Roman" w:cs="Times New Roman"/>
          <w:sz w:val="24"/>
          <w:szCs w:val="24"/>
        </w:rPr>
        <w:t>7.9</w:t>
      </w:r>
      <w:r>
        <w:rPr>
          <w:rFonts w:ascii="Times New Roman" w:hAnsi="Times New Roman" w:cs="Times New Roman"/>
          <w:sz w:val="24"/>
          <w:szCs w:val="24"/>
        </w:rPr>
        <w:t>。由图</w:t>
      </w:r>
      <w:r>
        <w:rPr>
          <w:rFonts w:ascii="Times New Roman" w:hAnsi="Times New Roman" w:cs="Times New Roman"/>
          <w:sz w:val="24"/>
          <w:szCs w:val="24"/>
        </w:rPr>
        <w:t>7.9</w:t>
      </w:r>
      <w:r>
        <w:rPr>
          <w:rFonts w:ascii="Times New Roman" w:hAnsi="Times New Roman" w:cs="Times New Roman"/>
          <w:sz w:val="24"/>
          <w:szCs w:val="24"/>
        </w:rPr>
        <w:t>可知，食盐添加量为</w:t>
      </w:r>
      <w:r>
        <w:rPr>
          <w:rFonts w:ascii="Times New Roman" w:hAnsi="Times New Roman" w:cs="Times New Roman"/>
          <w:sz w:val="24"/>
          <w:szCs w:val="24"/>
        </w:rPr>
        <w:t>0.4</w:t>
      </w:r>
      <w:r>
        <w:rPr>
          <w:rFonts w:ascii="Times New Roman" w:hAnsi="Times New Roman" w:cs="Times New Roman"/>
          <w:sz w:val="24"/>
          <w:szCs w:val="24"/>
        </w:rPr>
        <w:t>份时，感官评分最高。</w:t>
      </w:r>
    </w:p>
    <w:p w14:paraId="04D270A9" w14:textId="77777777" w:rsidR="00970176" w:rsidRDefault="008D6EE0">
      <w:pPr>
        <w:spacing w:line="360" w:lineRule="auto"/>
        <w:jc w:val="center"/>
        <w:rPr>
          <w:del w:id="1762" w:author="Administrator" w:date="2019-12-31T13:44:00Z"/>
          <w:rFonts w:ascii="Times New Roman" w:hAnsi="Times New Roman" w:cs="Times New Roman"/>
          <w:sz w:val="24"/>
        </w:rPr>
      </w:pPr>
      <w:del w:id="1763" w:author="Administrator" w:date="2019-12-31T13:44:00Z">
        <w:r>
          <w:rPr>
            <w:rFonts w:ascii="Times New Roman" w:hAnsi="Times New Roman" w:cs="Times New Roman"/>
            <w:noProof/>
            <w:sz w:val="24"/>
          </w:rPr>
          <w:lastRenderedPageBreak/>
          <w:drawing>
            <wp:inline distT="0" distB="0" distL="0" distR="0" wp14:anchorId="48457535" wp14:editId="2BAE3D7C">
              <wp:extent cx="4261485" cy="2170430"/>
              <wp:effectExtent l="0" t="0" r="0" b="0"/>
              <wp:docPr id="10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del>
    </w:p>
    <w:p w14:paraId="1838A976" w14:textId="77777777" w:rsidR="00970176" w:rsidRDefault="008D6EE0">
      <w:pPr>
        <w:spacing w:line="360" w:lineRule="auto"/>
        <w:jc w:val="center"/>
        <w:rPr>
          <w:ins w:id="1764" w:author="Administrator" w:date="2019-12-31T13:29:00Z"/>
          <w:rFonts w:ascii="Times New Roman" w:hAnsi="Times New Roman" w:cs="Times New Roman"/>
          <w:sz w:val="24"/>
        </w:rPr>
      </w:pPr>
      <w:ins w:id="1765" w:author="Administrator" w:date="2019-12-31T13:29:00Z">
        <w:r>
          <w:rPr>
            <w:rFonts w:ascii="Times New Roman" w:hAnsi="Times New Roman" w:cs="Times New Roman"/>
            <w:noProof/>
            <w:sz w:val="24"/>
            <w:rPrChange w:id="1766" w:author="" w:date="1900-01-01T00:00:00Z">
              <w:rPr>
                <w:noProof/>
              </w:rPr>
            </w:rPrChange>
          </w:rPr>
          <w:drawing>
            <wp:inline distT="0" distB="0" distL="0" distR="0" wp14:anchorId="56797F9C" wp14:editId="0E215B0B">
              <wp:extent cx="4261485" cy="2170430"/>
              <wp:effectExtent l="0" t="0" r="0" b="0"/>
              <wp:docPr id="95"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ins>
    </w:p>
    <w:p w14:paraId="50C9DD54" w14:textId="77777777" w:rsidR="00970176" w:rsidRDefault="008D6EE0">
      <w:pPr>
        <w:spacing w:line="360" w:lineRule="auto"/>
        <w:jc w:val="center"/>
        <w:rPr>
          <w:del w:id="1767" w:author="Administrator" w:date="2019-12-31T13:29:00Z"/>
          <w:rFonts w:ascii="Times New Roman" w:hAnsi="Times New Roman" w:cs="Times New Roman"/>
          <w:sz w:val="24"/>
        </w:rPr>
      </w:pPr>
      <w:del w:id="1768" w:author="Administrator" w:date="2019-12-31T13:29:00Z">
        <w:r>
          <w:rPr>
            <w:rFonts w:ascii="Times New Roman" w:hAnsi="Times New Roman" w:cs="Times New Roman"/>
            <w:noProof/>
            <w:sz w:val="24"/>
            <w:rPrChange w:id="1769" w:author="" w:date="1900-01-01T00:00:00Z">
              <w:rPr>
                <w:noProof/>
              </w:rPr>
            </w:rPrChange>
          </w:rPr>
          <w:drawing>
            <wp:inline distT="0" distB="0" distL="0" distR="0" wp14:anchorId="30AE6088" wp14:editId="2CBA0957">
              <wp:extent cx="4261485" cy="2170430"/>
              <wp:effectExtent l="0" t="0" r="0" b="0"/>
              <wp:docPr id="2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del>
    </w:p>
    <w:p w14:paraId="6B3CC8B2" w14:textId="77777777" w:rsidR="00970176" w:rsidRDefault="008D6EE0">
      <w:pPr>
        <w:spacing w:line="360" w:lineRule="auto"/>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7.9</w:t>
      </w:r>
      <w:r>
        <w:rPr>
          <w:rFonts w:ascii="Times New Roman" w:hAnsi="Times New Roman" w:cs="Times New Roman"/>
          <w:sz w:val="24"/>
        </w:rPr>
        <w:t>食盐添加量对蟹味菇富肽调味料风味品质的影响</w:t>
      </w:r>
    </w:p>
    <w:p w14:paraId="15EC3746" w14:textId="77777777" w:rsidR="00970176" w:rsidRDefault="008D6EE0">
      <w:pPr>
        <w:pStyle w:val="5"/>
      </w:pPr>
      <w:r>
        <w:t>（</w:t>
      </w:r>
      <w:r>
        <w:t>3</w:t>
      </w:r>
      <w:r>
        <w:t>）白砂糖添加量对蟹味菇富肽调味料风味品质的影响研究</w:t>
      </w:r>
    </w:p>
    <w:p w14:paraId="22112D68"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取</w:t>
      </w:r>
      <w:r>
        <w:rPr>
          <w:rFonts w:ascii="Times New Roman" w:hAnsi="Times New Roman" w:cs="Times New Roman"/>
          <w:sz w:val="24"/>
          <w:szCs w:val="24"/>
        </w:rPr>
        <w:t>5</w:t>
      </w:r>
      <w:r>
        <w:rPr>
          <w:rFonts w:ascii="Times New Roman" w:hAnsi="Times New Roman" w:cs="Times New Roman"/>
          <w:sz w:val="24"/>
          <w:szCs w:val="24"/>
        </w:rPr>
        <w:t>个洁净容器，分别加入</w:t>
      </w:r>
      <w:r>
        <w:rPr>
          <w:rFonts w:ascii="Times New Roman" w:hAnsi="Times New Roman" w:cs="Times New Roman"/>
          <w:sz w:val="24"/>
          <w:szCs w:val="24"/>
        </w:rPr>
        <w:t>20</w:t>
      </w:r>
      <w:r>
        <w:rPr>
          <w:rFonts w:ascii="Times New Roman" w:hAnsi="Times New Roman" w:cs="Times New Roman"/>
          <w:sz w:val="24"/>
          <w:szCs w:val="24"/>
        </w:rPr>
        <w:t>份麦芽糊精，</w:t>
      </w:r>
      <w:r>
        <w:rPr>
          <w:rFonts w:ascii="Times New Roman" w:hAnsi="Times New Roman" w:cs="Times New Roman"/>
          <w:sz w:val="24"/>
          <w:szCs w:val="24"/>
        </w:rPr>
        <w:t>6</w:t>
      </w:r>
      <w:r>
        <w:rPr>
          <w:rFonts w:ascii="Times New Roman" w:hAnsi="Times New Roman" w:cs="Times New Roman"/>
          <w:sz w:val="24"/>
          <w:szCs w:val="24"/>
        </w:rPr>
        <w:t>份蟹味菇水解肽冻干粉，</w:t>
      </w:r>
      <w:r>
        <w:rPr>
          <w:rFonts w:ascii="Times New Roman" w:hAnsi="Times New Roman" w:cs="Times New Roman"/>
          <w:sz w:val="24"/>
          <w:szCs w:val="24"/>
        </w:rPr>
        <w:t>0.4</w:t>
      </w:r>
      <w:r>
        <w:rPr>
          <w:rFonts w:ascii="Times New Roman" w:hAnsi="Times New Roman" w:cs="Times New Roman"/>
          <w:sz w:val="24"/>
          <w:szCs w:val="24"/>
        </w:rPr>
        <w:t>份食盐，</w:t>
      </w:r>
      <w:r>
        <w:rPr>
          <w:rFonts w:ascii="Times New Roman" w:hAnsi="Times New Roman" w:cs="Times New Roman"/>
          <w:sz w:val="24"/>
          <w:szCs w:val="24"/>
        </w:rPr>
        <w:t>0.1</w:t>
      </w:r>
      <w:r>
        <w:rPr>
          <w:rFonts w:ascii="Times New Roman" w:hAnsi="Times New Roman" w:cs="Times New Roman"/>
          <w:sz w:val="24"/>
          <w:szCs w:val="24"/>
        </w:rPr>
        <w:t>份酵母抽提物以及</w:t>
      </w:r>
      <w:r>
        <w:rPr>
          <w:rFonts w:ascii="Times New Roman" w:hAnsi="Times New Roman" w:cs="Times New Roman"/>
          <w:sz w:val="24"/>
          <w:szCs w:val="24"/>
        </w:rPr>
        <w:t>50</w:t>
      </w:r>
      <w:r>
        <w:rPr>
          <w:rFonts w:ascii="Times New Roman" w:hAnsi="Times New Roman" w:cs="Times New Roman"/>
          <w:sz w:val="24"/>
          <w:szCs w:val="24"/>
        </w:rPr>
        <w:t>份去离子水，再依次加入</w:t>
      </w:r>
      <w:r>
        <w:rPr>
          <w:rFonts w:ascii="Times New Roman" w:hAnsi="Times New Roman" w:cs="Times New Roman"/>
          <w:sz w:val="24"/>
          <w:szCs w:val="24"/>
        </w:rPr>
        <w:t>0.2</w:t>
      </w:r>
      <w:r>
        <w:rPr>
          <w:rFonts w:ascii="Times New Roman" w:hAnsi="Times New Roman" w:cs="Times New Roman"/>
          <w:sz w:val="24"/>
          <w:szCs w:val="24"/>
        </w:rPr>
        <w:t>份、</w:t>
      </w:r>
      <w:r>
        <w:rPr>
          <w:rFonts w:ascii="Times New Roman" w:hAnsi="Times New Roman" w:cs="Times New Roman"/>
          <w:sz w:val="24"/>
          <w:szCs w:val="24"/>
        </w:rPr>
        <w:t>0.4</w:t>
      </w:r>
      <w:r>
        <w:rPr>
          <w:rFonts w:ascii="Times New Roman" w:hAnsi="Times New Roman" w:cs="Times New Roman"/>
          <w:sz w:val="24"/>
          <w:szCs w:val="24"/>
        </w:rPr>
        <w:t>份、</w:t>
      </w:r>
      <w:r>
        <w:rPr>
          <w:rFonts w:ascii="Times New Roman" w:hAnsi="Times New Roman" w:cs="Times New Roman"/>
          <w:sz w:val="24"/>
          <w:szCs w:val="24"/>
        </w:rPr>
        <w:t>0.6</w:t>
      </w:r>
      <w:r>
        <w:rPr>
          <w:rFonts w:ascii="Times New Roman" w:hAnsi="Times New Roman" w:cs="Times New Roman"/>
          <w:sz w:val="24"/>
          <w:szCs w:val="24"/>
        </w:rPr>
        <w:t>份、</w:t>
      </w:r>
      <w:r>
        <w:rPr>
          <w:rFonts w:ascii="Times New Roman" w:hAnsi="Times New Roman" w:cs="Times New Roman"/>
          <w:sz w:val="24"/>
          <w:szCs w:val="24"/>
        </w:rPr>
        <w:t>0.8</w:t>
      </w:r>
      <w:r>
        <w:rPr>
          <w:rFonts w:ascii="Times New Roman" w:hAnsi="Times New Roman" w:cs="Times New Roman"/>
          <w:sz w:val="24"/>
          <w:szCs w:val="24"/>
        </w:rPr>
        <w:t>份、</w:t>
      </w:r>
      <w:r>
        <w:rPr>
          <w:rFonts w:ascii="Times New Roman" w:hAnsi="Times New Roman" w:cs="Times New Roman"/>
          <w:sz w:val="24"/>
          <w:szCs w:val="24"/>
        </w:rPr>
        <w:t>1.0</w:t>
      </w:r>
      <w:r>
        <w:rPr>
          <w:rFonts w:ascii="Times New Roman" w:hAnsi="Times New Roman" w:cs="Times New Roman"/>
          <w:sz w:val="24"/>
          <w:szCs w:val="24"/>
        </w:rPr>
        <w:t>份白砂糖。搅拌均匀后进行喷雾干燥。收集干燥粉末。</w:t>
      </w:r>
    </w:p>
    <w:p w14:paraId="0807B25F"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lastRenderedPageBreak/>
        <w:t>取</w:t>
      </w:r>
      <w:r>
        <w:rPr>
          <w:rFonts w:ascii="Times New Roman" w:hAnsi="Times New Roman" w:cs="Times New Roman"/>
          <w:sz w:val="24"/>
          <w:szCs w:val="24"/>
        </w:rPr>
        <w:t>1</w:t>
      </w:r>
      <w:r>
        <w:rPr>
          <w:rFonts w:ascii="Times New Roman" w:hAnsi="Times New Roman" w:cs="Times New Roman"/>
          <w:sz w:val="24"/>
          <w:szCs w:val="24"/>
        </w:rPr>
        <w:t>份干燥粉末，溶于</w:t>
      </w:r>
      <w:r>
        <w:rPr>
          <w:rFonts w:ascii="Times New Roman" w:hAnsi="Times New Roman" w:cs="Times New Roman"/>
          <w:sz w:val="24"/>
          <w:szCs w:val="24"/>
        </w:rPr>
        <w:t>10mL</w:t>
      </w:r>
      <w:r>
        <w:rPr>
          <w:rFonts w:ascii="Times New Roman" w:hAnsi="Times New Roman" w:cs="Times New Roman"/>
          <w:sz w:val="24"/>
          <w:szCs w:val="24"/>
        </w:rPr>
        <w:t>水中进行感官评价，感官评价结果见图</w:t>
      </w:r>
      <w:r>
        <w:rPr>
          <w:rFonts w:ascii="Times New Roman" w:hAnsi="Times New Roman" w:cs="Times New Roman"/>
          <w:sz w:val="24"/>
          <w:szCs w:val="24"/>
        </w:rPr>
        <w:t>7.10</w:t>
      </w:r>
      <w:r>
        <w:rPr>
          <w:rFonts w:ascii="Times New Roman" w:hAnsi="Times New Roman" w:cs="Times New Roman"/>
          <w:sz w:val="24"/>
          <w:szCs w:val="24"/>
        </w:rPr>
        <w:t>。由图</w:t>
      </w:r>
      <w:r>
        <w:rPr>
          <w:rFonts w:ascii="Times New Roman" w:hAnsi="Times New Roman" w:cs="Times New Roman"/>
          <w:sz w:val="24"/>
          <w:szCs w:val="24"/>
        </w:rPr>
        <w:t>7.10</w:t>
      </w:r>
      <w:r>
        <w:rPr>
          <w:rFonts w:ascii="Times New Roman" w:hAnsi="Times New Roman" w:cs="Times New Roman"/>
          <w:sz w:val="24"/>
          <w:szCs w:val="24"/>
        </w:rPr>
        <w:t>可知，白砂糖添加量为</w:t>
      </w:r>
      <w:r>
        <w:rPr>
          <w:rFonts w:ascii="Times New Roman" w:hAnsi="Times New Roman" w:cs="Times New Roman"/>
          <w:sz w:val="24"/>
          <w:szCs w:val="24"/>
        </w:rPr>
        <w:t>0.6</w:t>
      </w:r>
      <w:r>
        <w:rPr>
          <w:rFonts w:ascii="Times New Roman" w:hAnsi="Times New Roman" w:cs="Times New Roman"/>
          <w:sz w:val="24"/>
          <w:szCs w:val="24"/>
        </w:rPr>
        <w:t>份时，感官评分最高。</w:t>
      </w:r>
    </w:p>
    <w:p w14:paraId="2A5293D8" w14:textId="77777777" w:rsidR="00970176" w:rsidRDefault="008D6EE0">
      <w:pPr>
        <w:spacing w:line="360" w:lineRule="auto"/>
        <w:rPr>
          <w:del w:id="1770" w:author="Administrator" w:date="2019-12-31T13:44:00Z"/>
          <w:rFonts w:ascii="Times New Roman" w:hAnsi="Times New Roman" w:cs="Times New Roman"/>
          <w:sz w:val="24"/>
        </w:rPr>
      </w:pPr>
      <w:del w:id="1771" w:author="Administrator" w:date="2019-12-31T13:44:00Z">
        <w:r>
          <w:rPr>
            <w:rFonts w:ascii="Times New Roman" w:hAnsi="Times New Roman" w:cs="Times New Roman"/>
            <w:noProof/>
            <w:sz w:val="24"/>
          </w:rPr>
          <w:drawing>
            <wp:inline distT="0" distB="0" distL="0" distR="0" wp14:anchorId="78051077" wp14:editId="75559878">
              <wp:extent cx="4420870" cy="2210435"/>
              <wp:effectExtent l="0" t="0" r="0" b="0"/>
              <wp:docPr id="103"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del>
    </w:p>
    <w:p w14:paraId="3CFE9B30" w14:textId="77777777" w:rsidR="00970176" w:rsidRDefault="008D6EE0">
      <w:pPr>
        <w:spacing w:line="360" w:lineRule="auto"/>
        <w:rPr>
          <w:ins w:id="1772" w:author="Administrator" w:date="2019-12-31T13:29:00Z"/>
          <w:rFonts w:ascii="Times New Roman" w:hAnsi="Times New Roman" w:cs="Times New Roman"/>
          <w:sz w:val="24"/>
        </w:rPr>
      </w:pPr>
      <w:ins w:id="1773" w:author="Administrator" w:date="2019-12-31T13:29:00Z">
        <w:r>
          <w:rPr>
            <w:rFonts w:ascii="Times New Roman" w:hAnsi="Times New Roman" w:cs="Times New Roman"/>
            <w:noProof/>
            <w:sz w:val="24"/>
            <w:rPrChange w:id="1774" w:author="" w:date="1900-01-01T00:00:00Z">
              <w:rPr>
                <w:noProof/>
              </w:rPr>
            </w:rPrChange>
          </w:rPr>
          <w:drawing>
            <wp:inline distT="0" distB="0" distL="0" distR="0" wp14:anchorId="6FC71B84" wp14:editId="447794C2">
              <wp:extent cx="4420870" cy="2210435"/>
              <wp:effectExtent l="0" t="0" r="0" b="0"/>
              <wp:docPr id="96"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ins>
    </w:p>
    <w:p w14:paraId="0E94527D" w14:textId="77777777" w:rsidR="00970176" w:rsidRDefault="008D6EE0">
      <w:pPr>
        <w:spacing w:line="360" w:lineRule="auto"/>
        <w:rPr>
          <w:del w:id="1775" w:author="Administrator" w:date="2019-12-31T13:29:00Z"/>
          <w:rFonts w:ascii="Times New Roman" w:hAnsi="Times New Roman" w:cs="Times New Roman"/>
          <w:sz w:val="24"/>
        </w:rPr>
      </w:pPr>
      <w:del w:id="1776" w:author="Administrator" w:date="2019-12-31T13:29:00Z">
        <w:r>
          <w:rPr>
            <w:rFonts w:ascii="Times New Roman" w:hAnsi="Times New Roman" w:cs="Times New Roman"/>
            <w:noProof/>
            <w:sz w:val="24"/>
            <w:rPrChange w:id="1777" w:author="" w:date="1900-01-01T00:00:00Z">
              <w:rPr>
                <w:noProof/>
              </w:rPr>
            </w:rPrChange>
          </w:rPr>
          <w:drawing>
            <wp:inline distT="0" distB="0" distL="0" distR="0" wp14:anchorId="3A92AF6B" wp14:editId="286066A7">
              <wp:extent cx="4420870" cy="2210435"/>
              <wp:effectExtent l="0" t="0" r="0" b="0"/>
              <wp:docPr id="26"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del>
    </w:p>
    <w:p w14:paraId="6B2D34EA" w14:textId="77777777" w:rsidR="00970176" w:rsidRDefault="008D6EE0">
      <w:pPr>
        <w:spacing w:line="360" w:lineRule="auto"/>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7.10</w:t>
      </w:r>
      <w:r>
        <w:rPr>
          <w:rFonts w:ascii="Times New Roman" w:hAnsi="Times New Roman" w:cs="Times New Roman"/>
          <w:sz w:val="24"/>
        </w:rPr>
        <w:t>白砂糖添加量对蟹味菇富肽调味料风味品质的影响</w:t>
      </w:r>
    </w:p>
    <w:p w14:paraId="4053D4FE" w14:textId="77777777" w:rsidR="00970176" w:rsidRDefault="008D6EE0">
      <w:pPr>
        <w:pStyle w:val="5"/>
      </w:pPr>
      <w:r>
        <w:lastRenderedPageBreak/>
        <w:t>（</w:t>
      </w:r>
      <w:r>
        <w:t>4</w:t>
      </w:r>
      <w:r>
        <w:t>）酵母抽提物添加量对蟹味菇富肽</w:t>
      </w:r>
      <w:r>
        <w:t>调味料风味品质的影响研究</w:t>
      </w:r>
    </w:p>
    <w:p w14:paraId="6B1EE1F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取</w:t>
      </w:r>
      <w:r>
        <w:rPr>
          <w:rFonts w:ascii="Times New Roman" w:hAnsi="Times New Roman" w:cs="Times New Roman"/>
          <w:sz w:val="24"/>
          <w:szCs w:val="24"/>
        </w:rPr>
        <w:t>5</w:t>
      </w:r>
      <w:r>
        <w:rPr>
          <w:rFonts w:ascii="Times New Roman" w:hAnsi="Times New Roman" w:cs="Times New Roman"/>
          <w:sz w:val="24"/>
          <w:szCs w:val="24"/>
        </w:rPr>
        <w:t>个洁净容器，分别加入</w:t>
      </w:r>
      <w:r>
        <w:rPr>
          <w:rFonts w:ascii="Times New Roman" w:hAnsi="Times New Roman" w:cs="Times New Roman"/>
          <w:sz w:val="24"/>
          <w:szCs w:val="24"/>
        </w:rPr>
        <w:t>20</w:t>
      </w:r>
      <w:r>
        <w:rPr>
          <w:rFonts w:ascii="Times New Roman" w:hAnsi="Times New Roman" w:cs="Times New Roman"/>
          <w:sz w:val="24"/>
          <w:szCs w:val="24"/>
        </w:rPr>
        <w:t>份麦芽糊精，</w:t>
      </w:r>
      <w:r>
        <w:rPr>
          <w:rFonts w:ascii="Times New Roman" w:hAnsi="Times New Roman" w:cs="Times New Roman"/>
          <w:sz w:val="24"/>
          <w:szCs w:val="24"/>
        </w:rPr>
        <w:t>6</w:t>
      </w:r>
      <w:r>
        <w:rPr>
          <w:rFonts w:ascii="Times New Roman" w:hAnsi="Times New Roman" w:cs="Times New Roman"/>
          <w:sz w:val="24"/>
          <w:szCs w:val="24"/>
        </w:rPr>
        <w:t>份蟹味菇水解肽冻干粉，</w:t>
      </w:r>
      <w:r>
        <w:rPr>
          <w:rFonts w:ascii="Times New Roman" w:hAnsi="Times New Roman" w:cs="Times New Roman"/>
          <w:sz w:val="24"/>
          <w:szCs w:val="24"/>
        </w:rPr>
        <w:t>0.4</w:t>
      </w:r>
      <w:r>
        <w:rPr>
          <w:rFonts w:ascii="Times New Roman" w:hAnsi="Times New Roman" w:cs="Times New Roman"/>
          <w:sz w:val="24"/>
          <w:szCs w:val="24"/>
        </w:rPr>
        <w:t>份食盐，</w:t>
      </w:r>
      <w:r>
        <w:rPr>
          <w:rFonts w:ascii="Times New Roman" w:hAnsi="Times New Roman" w:cs="Times New Roman"/>
          <w:sz w:val="24"/>
          <w:szCs w:val="24"/>
        </w:rPr>
        <w:t>0.6</w:t>
      </w:r>
      <w:r>
        <w:rPr>
          <w:rFonts w:ascii="Times New Roman" w:hAnsi="Times New Roman" w:cs="Times New Roman"/>
          <w:sz w:val="24"/>
          <w:szCs w:val="24"/>
        </w:rPr>
        <w:t>份白砂糖以及</w:t>
      </w:r>
      <w:r>
        <w:rPr>
          <w:rFonts w:ascii="Times New Roman" w:hAnsi="Times New Roman" w:cs="Times New Roman"/>
          <w:sz w:val="24"/>
          <w:szCs w:val="24"/>
        </w:rPr>
        <w:t>50</w:t>
      </w:r>
      <w:r>
        <w:rPr>
          <w:rFonts w:ascii="Times New Roman" w:hAnsi="Times New Roman" w:cs="Times New Roman"/>
          <w:sz w:val="24"/>
          <w:szCs w:val="24"/>
        </w:rPr>
        <w:t>份去离子水，再依次加入</w:t>
      </w:r>
      <w:r>
        <w:rPr>
          <w:rFonts w:ascii="Times New Roman" w:hAnsi="Times New Roman" w:cs="Times New Roman"/>
          <w:sz w:val="24"/>
          <w:szCs w:val="24"/>
        </w:rPr>
        <w:t>0.05</w:t>
      </w:r>
      <w:r>
        <w:rPr>
          <w:rFonts w:ascii="Times New Roman" w:hAnsi="Times New Roman" w:cs="Times New Roman"/>
          <w:sz w:val="24"/>
          <w:szCs w:val="24"/>
        </w:rPr>
        <w:t>份、</w:t>
      </w:r>
      <w:r>
        <w:rPr>
          <w:rFonts w:ascii="Times New Roman" w:hAnsi="Times New Roman" w:cs="Times New Roman"/>
          <w:sz w:val="24"/>
          <w:szCs w:val="24"/>
        </w:rPr>
        <w:t>0.10</w:t>
      </w:r>
      <w:r>
        <w:rPr>
          <w:rFonts w:ascii="Times New Roman" w:hAnsi="Times New Roman" w:cs="Times New Roman"/>
          <w:sz w:val="24"/>
          <w:szCs w:val="24"/>
        </w:rPr>
        <w:t>份、</w:t>
      </w:r>
      <w:r>
        <w:rPr>
          <w:rFonts w:ascii="Times New Roman" w:hAnsi="Times New Roman" w:cs="Times New Roman"/>
          <w:sz w:val="24"/>
          <w:szCs w:val="24"/>
        </w:rPr>
        <w:t>0.15</w:t>
      </w:r>
      <w:r>
        <w:rPr>
          <w:rFonts w:ascii="Times New Roman" w:hAnsi="Times New Roman" w:cs="Times New Roman"/>
          <w:sz w:val="24"/>
          <w:szCs w:val="24"/>
        </w:rPr>
        <w:t>份、</w:t>
      </w:r>
      <w:r>
        <w:rPr>
          <w:rFonts w:ascii="Times New Roman" w:hAnsi="Times New Roman" w:cs="Times New Roman"/>
          <w:sz w:val="24"/>
          <w:szCs w:val="24"/>
        </w:rPr>
        <w:t>0.20</w:t>
      </w:r>
      <w:r>
        <w:rPr>
          <w:rFonts w:ascii="Times New Roman" w:hAnsi="Times New Roman" w:cs="Times New Roman"/>
          <w:sz w:val="24"/>
          <w:szCs w:val="24"/>
        </w:rPr>
        <w:t>份、</w:t>
      </w:r>
      <w:r>
        <w:rPr>
          <w:rFonts w:ascii="Times New Roman" w:hAnsi="Times New Roman" w:cs="Times New Roman"/>
          <w:sz w:val="24"/>
          <w:szCs w:val="24"/>
        </w:rPr>
        <w:t>0.25</w:t>
      </w:r>
      <w:r>
        <w:rPr>
          <w:rFonts w:ascii="Times New Roman" w:hAnsi="Times New Roman" w:cs="Times New Roman"/>
          <w:sz w:val="24"/>
          <w:szCs w:val="24"/>
        </w:rPr>
        <w:t>份酵母抽提物。搅拌均匀后进行喷雾干燥。收集干燥粉末。</w:t>
      </w:r>
    </w:p>
    <w:p w14:paraId="1ACFF529"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取</w:t>
      </w:r>
      <w:r>
        <w:rPr>
          <w:rFonts w:ascii="Times New Roman" w:hAnsi="Times New Roman" w:cs="Times New Roman"/>
          <w:sz w:val="24"/>
          <w:szCs w:val="24"/>
        </w:rPr>
        <w:t>1</w:t>
      </w:r>
      <w:r>
        <w:rPr>
          <w:rFonts w:ascii="Times New Roman" w:hAnsi="Times New Roman" w:cs="Times New Roman"/>
          <w:sz w:val="24"/>
          <w:szCs w:val="24"/>
        </w:rPr>
        <w:t>份干燥粉末，溶于</w:t>
      </w:r>
      <w:r>
        <w:rPr>
          <w:rFonts w:ascii="Times New Roman" w:hAnsi="Times New Roman" w:cs="Times New Roman"/>
          <w:sz w:val="24"/>
          <w:szCs w:val="24"/>
        </w:rPr>
        <w:t>10mL</w:t>
      </w:r>
      <w:r>
        <w:rPr>
          <w:rFonts w:ascii="Times New Roman" w:hAnsi="Times New Roman" w:cs="Times New Roman"/>
          <w:sz w:val="24"/>
          <w:szCs w:val="24"/>
        </w:rPr>
        <w:t>水中进行感官评价，感官评价结果见图</w:t>
      </w:r>
      <w:r>
        <w:rPr>
          <w:rFonts w:ascii="Times New Roman" w:hAnsi="Times New Roman" w:cs="Times New Roman"/>
          <w:sz w:val="24"/>
          <w:szCs w:val="24"/>
        </w:rPr>
        <w:t>7.11</w:t>
      </w:r>
      <w:r>
        <w:rPr>
          <w:rFonts w:ascii="Times New Roman" w:hAnsi="Times New Roman" w:cs="Times New Roman"/>
          <w:sz w:val="24"/>
          <w:szCs w:val="24"/>
        </w:rPr>
        <w:t>。由图</w:t>
      </w:r>
      <w:r>
        <w:rPr>
          <w:rFonts w:ascii="Times New Roman" w:hAnsi="Times New Roman" w:cs="Times New Roman"/>
          <w:sz w:val="24"/>
          <w:szCs w:val="24"/>
        </w:rPr>
        <w:t>7.11</w:t>
      </w:r>
      <w:r>
        <w:rPr>
          <w:rFonts w:ascii="Times New Roman" w:hAnsi="Times New Roman" w:cs="Times New Roman"/>
          <w:sz w:val="24"/>
          <w:szCs w:val="24"/>
        </w:rPr>
        <w:t>可知，酵母抽提物添加量为</w:t>
      </w:r>
      <w:r>
        <w:rPr>
          <w:rFonts w:ascii="Times New Roman" w:hAnsi="Times New Roman" w:cs="Times New Roman"/>
          <w:sz w:val="24"/>
          <w:szCs w:val="24"/>
        </w:rPr>
        <w:t>0.1</w:t>
      </w:r>
      <w:r>
        <w:rPr>
          <w:rFonts w:ascii="Times New Roman" w:hAnsi="Times New Roman" w:cs="Times New Roman"/>
          <w:sz w:val="24"/>
          <w:szCs w:val="24"/>
        </w:rPr>
        <w:t>份时，感官评分最高。</w:t>
      </w:r>
    </w:p>
    <w:p w14:paraId="36FCE85B" w14:textId="77777777" w:rsidR="00970176" w:rsidRDefault="008D6EE0">
      <w:pPr>
        <w:spacing w:line="360" w:lineRule="auto"/>
        <w:jc w:val="center"/>
        <w:rPr>
          <w:del w:id="1778" w:author="Administrator" w:date="2019-12-31T13:44:00Z"/>
          <w:rFonts w:ascii="Times New Roman" w:hAnsi="Times New Roman" w:cs="Times New Roman"/>
          <w:sz w:val="24"/>
        </w:rPr>
      </w:pPr>
      <w:del w:id="1779" w:author="Administrator" w:date="2019-12-31T13:44:00Z">
        <w:r>
          <w:rPr>
            <w:rFonts w:ascii="Times New Roman" w:hAnsi="Times New Roman" w:cs="Times New Roman"/>
            <w:noProof/>
            <w:sz w:val="24"/>
          </w:rPr>
          <w:drawing>
            <wp:inline distT="0" distB="0" distL="0" distR="0" wp14:anchorId="154ED2C9" wp14:editId="0BF932C1">
              <wp:extent cx="4245610" cy="2122805"/>
              <wp:effectExtent l="19050" t="0" r="0" b="0"/>
              <wp:docPr id="104"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del>
    </w:p>
    <w:p w14:paraId="1F6AC952" w14:textId="77777777" w:rsidR="00970176" w:rsidRDefault="008D6EE0">
      <w:pPr>
        <w:spacing w:line="360" w:lineRule="auto"/>
        <w:jc w:val="center"/>
        <w:rPr>
          <w:ins w:id="1780" w:author="Administrator" w:date="2019-12-31T13:29:00Z"/>
          <w:rFonts w:ascii="Times New Roman" w:hAnsi="Times New Roman" w:cs="Times New Roman"/>
          <w:sz w:val="24"/>
        </w:rPr>
      </w:pPr>
      <w:ins w:id="1781" w:author="Administrator" w:date="2019-12-31T13:29:00Z">
        <w:r>
          <w:rPr>
            <w:rFonts w:ascii="Times New Roman" w:hAnsi="Times New Roman" w:cs="Times New Roman"/>
            <w:noProof/>
            <w:sz w:val="24"/>
            <w:rPrChange w:id="1782" w:author="" w:date="1900-01-01T00:00:00Z">
              <w:rPr>
                <w:noProof/>
              </w:rPr>
            </w:rPrChange>
          </w:rPr>
          <w:drawing>
            <wp:inline distT="0" distB="0" distL="0" distR="0" wp14:anchorId="721CBF65" wp14:editId="53E7891D">
              <wp:extent cx="4245610" cy="2122805"/>
              <wp:effectExtent l="19050" t="0" r="0" b="0"/>
              <wp:docPr id="9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ins>
    </w:p>
    <w:p w14:paraId="5EBA1598" w14:textId="77777777" w:rsidR="00970176" w:rsidRDefault="008D6EE0">
      <w:pPr>
        <w:spacing w:line="360" w:lineRule="auto"/>
        <w:jc w:val="center"/>
        <w:rPr>
          <w:del w:id="1783" w:author="Administrator" w:date="2019-12-31T13:29:00Z"/>
          <w:rFonts w:ascii="Times New Roman" w:hAnsi="Times New Roman" w:cs="Times New Roman"/>
          <w:sz w:val="24"/>
        </w:rPr>
      </w:pPr>
      <w:del w:id="1784" w:author="Administrator" w:date="2019-12-31T13:29:00Z">
        <w:r>
          <w:rPr>
            <w:rFonts w:ascii="Times New Roman" w:hAnsi="Times New Roman" w:cs="Times New Roman"/>
            <w:noProof/>
            <w:sz w:val="24"/>
            <w:rPrChange w:id="1785" w:author="" w:date="1900-01-01T00:00:00Z">
              <w:rPr>
                <w:noProof/>
              </w:rPr>
            </w:rPrChange>
          </w:rPr>
          <w:lastRenderedPageBreak/>
          <w:drawing>
            <wp:inline distT="0" distB="0" distL="0" distR="0" wp14:anchorId="74840E73" wp14:editId="092B47B8">
              <wp:extent cx="4245610" cy="2122805"/>
              <wp:effectExtent l="19050" t="0" r="0" b="0"/>
              <wp:docPr id="2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del>
    </w:p>
    <w:p w14:paraId="23DB5B03" w14:textId="77777777" w:rsidR="00970176" w:rsidRDefault="008D6EE0">
      <w:pPr>
        <w:spacing w:line="360" w:lineRule="auto"/>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7.11</w:t>
      </w:r>
      <w:r>
        <w:rPr>
          <w:rFonts w:ascii="Times New Roman" w:hAnsi="Times New Roman" w:cs="Times New Roman"/>
          <w:sz w:val="24"/>
        </w:rPr>
        <w:t>酵母抽提物添加量对蟹味菇富肽调味料风味品质的影响</w:t>
      </w:r>
    </w:p>
    <w:p w14:paraId="313F400F" w14:textId="77777777" w:rsidR="00970176" w:rsidRDefault="008D6EE0">
      <w:pPr>
        <w:spacing w:before="100" w:beforeAutospacing="1" w:after="100" w:afterAutospacing="1" w:line="360" w:lineRule="auto"/>
        <w:ind w:firstLineChars="200" w:firstLine="482"/>
        <w:jc w:val="left"/>
        <w:rPr>
          <w:rFonts w:ascii="Times New Roman" w:hAnsi="Times New Roman" w:cs="Times New Roman"/>
          <w:b/>
          <w:sz w:val="24"/>
          <w:szCs w:val="24"/>
        </w:rPr>
      </w:pPr>
      <w:r>
        <w:rPr>
          <w:rFonts w:ascii="Times New Roman" w:hAnsi="Times New Roman" w:cs="Times New Roman"/>
          <w:b/>
          <w:sz w:val="24"/>
          <w:szCs w:val="24"/>
        </w:rPr>
        <w:t>正交实验</w:t>
      </w:r>
    </w:p>
    <w:p w14:paraId="62893B3D"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sz w:val="24"/>
        </w:rPr>
      </w:pPr>
      <w:r>
        <w:rPr>
          <w:rFonts w:ascii="Times New Roman" w:hAnsi="Times New Roman" w:cs="Times New Roman"/>
          <w:sz w:val="24"/>
          <w:szCs w:val="24"/>
        </w:rPr>
        <w:t>在单因素实验结果的基础上确定正交试验因素水平表，即表</w:t>
      </w:r>
      <w:r>
        <w:rPr>
          <w:rFonts w:ascii="Times New Roman" w:hAnsi="Times New Roman" w:cs="Times New Roman"/>
          <w:sz w:val="24"/>
          <w:szCs w:val="24"/>
        </w:rPr>
        <w:t>7.15</w:t>
      </w:r>
      <w:r>
        <w:rPr>
          <w:rFonts w:ascii="Times New Roman" w:hAnsi="Times New Roman" w:cs="Times New Roman"/>
          <w:sz w:val="24"/>
          <w:szCs w:val="24"/>
        </w:rPr>
        <w:t>。以感官评分结果为试验结果，采用正交实验</w:t>
      </w:r>
      <w:r>
        <w:rPr>
          <w:rFonts w:ascii="Times New Roman" w:hAnsi="Times New Roman" w:cs="Times New Roman"/>
          <w:sz w:val="24"/>
          <w:szCs w:val="24"/>
        </w:rPr>
        <w:t>L16</w:t>
      </w:r>
      <w:r>
        <w:rPr>
          <w:rFonts w:ascii="Times New Roman" w:hAnsi="Times New Roman" w:cs="Times New Roman"/>
          <w:sz w:val="24"/>
          <w:szCs w:val="24"/>
        </w:rPr>
        <w:t>（</w:t>
      </w:r>
      <w:r>
        <w:rPr>
          <w:rFonts w:ascii="Times New Roman" w:hAnsi="Times New Roman" w:cs="Times New Roman"/>
          <w:sz w:val="24"/>
          <w:szCs w:val="24"/>
        </w:rPr>
        <w:t>44</w:t>
      </w:r>
      <w:r>
        <w:rPr>
          <w:rFonts w:ascii="Times New Roman" w:hAnsi="Times New Roman" w:cs="Times New Roman"/>
          <w:sz w:val="24"/>
          <w:szCs w:val="24"/>
        </w:rPr>
        <w:t>），对添加的水解肽及其他配料进行优化研究，正交试验结果见表</w:t>
      </w:r>
      <w:r>
        <w:rPr>
          <w:rFonts w:ascii="Times New Roman" w:hAnsi="Times New Roman" w:cs="Times New Roman"/>
          <w:sz w:val="24"/>
          <w:szCs w:val="24"/>
        </w:rPr>
        <w:t>7.16</w:t>
      </w:r>
      <w:r>
        <w:rPr>
          <w:rFonts w:ascii="Times New Roman" w:hAnsi="Times New Roman" w:cs="Times New Roman"/>
          <w:sz w:val="24"/>
          <w:szCs w:val="24"/>
        </w:rPr>
        <w:t>。</w:t>
      </w:r>
    </w:p>
    <w:p w14:paraId="45B2916A" w14:textId="77777777" w:rsidR="00970176" w:rsidRDefault="008D6EE0">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 xml:space="preserve">7.15  </w:t>
      </w:r>
      <w:r>
        <w:rPr>
          <w:rFonts w:ascii="Times New Roman" w:hAnsi="Times New Roman" w:cs="Times New Roman"/>
          <w:sz w:val="24"/>
        </w:rPr>
        <w:t>因素水平表</w:t>
      </w:r>
    </w:p>
    <w:tbl>
      <w:tblPr>
        <w:tblStyle w:val="af1"/>
        <w:tblW w:w="7537" w:type="dxa"/>
        <w:jc w:val="center"/>
        <w:tblLook w:val="04A0" w:firstRow="1" w:lastRow="0" w:firstColumn="1" w:lastColumn="0" w:noHBand="0" w:noVBand="1"/>
        <w:tblPrChange w:id="1786" w:author="Administrator" w:date="2019-12-31T13:44:00Z">
          <w:tblPr>
            <w:tblStyle w:val="af1"/>
            <w:tblW w:w="0" w:type="auto"/>
            <w:jc w:val="center"/>
            <w:tblLook w:val="04A0" w:firstRow="1" w:lastRow="0" w:firstColumn="1" w:lastColumn="0" w:noHBand="0" w:noVBand="1"/>
          </w:tblPr>
        </w:tblPrChange>
      </w:tblPr>
      <w:tblGrid>
        <w:gridCol w:w="856"/>
        <w:gridCol w:w="1671"/>
        <w:gridCol w:w="1670"/>
        <w:gridCol w:w="1670"/>
        <w:gridCol w:w="1670"/>
        <w:tblGridChange w:id="1787">
          <w:tblGrid>
            <w:gridCol w:w="856"/>
            <w:gridCol w:w="1671"/>
            <w:gridCol w:w="1670"/>
            <w:gridCol w:w="1670"/>
            <w:gridCol w:w="1670"/>
          </w:tblGrid>
        </w:tblGridChange>
      </w:tblGrid>
      <w:tr w:rsidR="00970176" w14:paraId="31B19F39" w14:textId="77777777" w:rsidTr="00970176">
        <w:trPr>
          <w:jc w:val="center"/>
          <w:trPrChange w:id="1788" w:author="Administrator" w:date="2019-12-31T13:44:00Z">
            <w:trPr>
              <w:jc w:val="center"/>
            </w:trPr>
          </w:trPrChange>
        </w:trPr>
        <w:tc>
          <w:tcPr>
            <w:tcW w:w="856" w:type="dxa"/>
            <w:vMerge w:val="restart"/>
            <w:tcBorders>
              <w:left w:val="nil"/>
              <w:right w:val="nil"/>
            </w:tcBorders>
            <w:vAlign w:val="center"/>
            <w:tcPrChange w:id="1789" w:author="Administrator" w:date="2019-12-31T13:44:00Z">
              <w:tcPr>
                <w:tcW w:w="872" w:type="dxa"/>
                <w:vMerge w:val="restart"/>
                <w:tcBorders>
                  <w:left w:val="nil"/>
                  <w:right w:val="nil"/>
                </w:tcBorders>
                <w:vAlign w:val="center"/>
              </w:tcPr>
            </w:tcPrChange>
          </w:tcPr>
          <w:p w14:paraId="6E816BD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水平</w:t>
            </w:r>
          </w:p>
        </w:tc>
        <w:tc>
          <w:tcPr>
            <w:tcW w:w="6681" w:type="dxa"/>
            <w:gridSpan w:val="4"/>
            <w:tcBorders>
              <w:left w:val="nil"/>
              <w:right w:val="nil"/>
            </w:tcBorders>
            <w:vAlign w:val="center"/>
            <w:tcPrChange w:id="1790" w:author="Administrator" w:date="2019-12-31T13:44:00Z">
              <w:tcPr>
                <w:tcW w:w="6804" w:type="dxa"/>
                <w:gridSpan w:val="4"/>
                <w:tcBorders>
                  <w:left w:val="nil"/>
                  <w:right w:val="nil"/>
                </w:tcBorders>
                <w:vAlign w:val="center"/>
              </w:tcPr>
            </w:tcPrChange>
          </w:tcPr>
          <w:p w14:paraId="761228B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因素</w:t>
            </w:r>
          </w:p>
        </w:tc>
      </w:tr>
      <w:tr w:rsidR="00970176" w14:paraId="6CB6BFC9" w14:textId="77777777" w:rsidTr="00970176">
        <w:trPr>
          <w:jc w:val="center"/>
          <w:trPrChange w:id="1791" w:author="Administrator" w:date="2019-12-31T13:44:00Z">
            <w:trPr>
              <w:jc w:val="center"/>
            </w:trPr>
          </w:trPrChange>
        </w:trPr>
        <w:tc>
          <w:tcPr>
            <w:tcW w:w="856" w:type="dxa"/>
            <w:vMerge/>
            <w:tcBorders>
              <w:left w:val="nil"/>
              <w:bottom w:val="single" w:sz="4" w:space="0" w:color="auto"/>
              <w:right w:val="nil"/>
            </w:tcBorders>
            <w:vAlign w:val="center"/>
            <w:tcPrChange w:id="1792" w:author="Administrator" w:date="2019-12-31T13:44:00Z">
              <w:tcPr>
                <w:tcW w:w="872" w:type="dxa"/>
                <w:vMerge/>
                <w:tcBorders>
                  <w:left w:val="nil"/>
                  <w:bottom w:val="single" w:sz="4" w:space="0" w:color="auto"/>
                  <w:right w:val="nil"/>
                </w:tcBorders>
                <w:vAlign w:val="center"/>
              </w:tcPr>
            </w:tcPrChange>
          </w:tcPr>
          <w:p w14:paraId="063608FB" w14:textId="77777777" w:rsidR="00970176" w:rsidRDefault="00970176">
            <w:pPr>
              <w:spacing w:line="360" w:lineRule="auto"/>
              <w:rPr>
                <w:rFonts w:ascii="Times New Roman" w:hAnsi="Times New Roman" w:cs="Times New Roman"/>
                <w:sz w:val="24"/>
              </w:rPr>
            </w:pPr>
          </w:p>
        </w:tc>
        <w:tc>
          <w:tcPr>
            <w:tcW w:w="1671" w:type="dxa"/>
            <w:tcBorders>
              <w:left w:val="nil"/>
              <w:bottom w:val="single" w:sz="4" w:space="0" w:color="auto"/>
              <w:right w:val="nil"/>
            </w:tcBorders>
            <w:vAlign w:val="center"/>
            <w:tcPrChange w:id="1793" w:author="Administrator" w:date="2019-12-31T13:44:00Z">
              <w:tcPr>
                <w:tcW w:w="1701" w:type="dxa"/>
                <w:tcBorders>
                  <w:left w:val="nil"/>
                  <w:bottom w:val="single" w:sz="4" w:space="0" w:color="auto"/>
                  <w:right w:val="nil"/>
                </w:tcBorders>
                <w:vAlign w:val="center"/>
              </w:tcPr>
            </w:tcPrChange>
          </w:tcPr>
          <w:p w14:paraId="62032C4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sz w:val="24"/>
              </w:rPr>
              <w:t>水解水解肽（份）</w:t>
            </w:r>
          </w:p>
        </w:tc>
        <w:tc>
          <w:tcPr>
            <w:tcW w:w="1670" w:type="dxa"/>
            <w:tcBorders>
              <w:left w:val="nil"/>
              <w:bottom w:val="single" w:sz="4" w:space="0" w:color="auto"/>
              <w:right w:val="nil"/>
            </w:tcBorders>
            <w:vAlign w:val="center"/>
            <w:tcPrChange w:id="1794" w:author="Administrator" w:date="2019-12-31T13:44:00Z">
              <w:tcPr>
                <w:tcW w:w="1701" w:type="dxa"/>
                <w:tcBorders>
                  <w:left w:val="nil"/>
                  <w:bottom w:val="single" w:sz="4" w:space="0" w:color="auto"/>
                  <w:right w:val="nil"/>
                </w:tcBorders>
                <w:vAlign w:val="center"/>
              </w:tcPr>
            </w:tcPrChange>
          </w:tcPr>
          <w:p w14:paraId="2EC7326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B</w:t>
            </w:r>
            <w:r>
              <w:rPr>
                <w:rFonts w:ascii="Times New Roman" w:hAnsi="Times New Roman" w:cs="Times New Roman"/>
                <w:sz w:val="24"/>
              </w:rPr>
              <w:t>食盐（份）</w:t>
            </w:r>
          </w:p>
        </w:tc>
        <w:tc>
          <w:tcPr>
            <w:tcW w:w="1670" w:type="dxa"/>
            <w:tcBorders>
              <w:left w:val="nil"/>
              <w:bottom w:val="single" w:sz="4" w:space="0" w:color="auto"/>
              <w:right w:val="nil"/>
            </w:tcBorders>
            <w:vAlign w:val="center"/>
            <w:tcPrChange w:id="1795" w:author="Administrator" w:date="2019-12-31T13:44:00Z">
              <w:tcPr>
                <w:tcW w:w="1701" w:type="dxa"/>
                <w:tcBorders>
                  <w:left w:val="nil"/>
                  <w:bottom w:val="single" w:sz="4" w:space="0" w:color="auto"/>
                  <w:right w:val="nil"/>
                </w:tcBorders>
                <w:vAlign w:val="center"/>
              </w:tcPr>
            </w:tcPrChange>
          </w:tcPr>
          <w:p w14:paraId="2AE58E9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sz w:val="24"/>
              </w:rPr>
              <w:t>白砂糖（份）</w:t>
            </w:r>
          </w:p>
        </w:tc>
        <w:tc>
          <w:tcPr>
            <w:tcW w:w="1670" w:type="dxa"/>
            <w:tcBorders>
              <w:left w:val="nil"/>
              <w:bottom w:val="single" w:sz="4" w:space="0" w:color="auto"/>
              <w:right w:val="nil"/>
            </w:tcBorders>
            <w:vAlign w:val="center"/>
            <w:tcPrChange w:id="1796" w:author="Administrator" w:date="2019-12-31T13:44:00Z">
              <w:tcPr>
                <w:tcW w:w="1701" w:type="dxa"/>
                <w:tcBorders>
                  <w:left w:val="nil"/>
                  <w:bottom w:val="single" w:sz="4" w:space="0" w:color="auto"/>
                  <w:right w:val="nil"/>
                </w:tcBorders>
                <w:vAlign w:val="center"/>
              </w:tcPr>
            </w:tcPrChange>
          </w:tcPr>
          <w:p w14:paraId="439CAD7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D</w:t>
            </w:r>
            <w:r>
              <w:rPr>
                <w:rFonts w:ascii="Times New Roman" w:hAnsi="Times New Roman" w:cs="Times New Roman"/>
                <w:sz w:val="24"/>
              </w:rPr>
              <w:t>酵母抽提物（份）</w:t>
            </w:r>
          </w:p>
        </w:tc>
      </w:tr>
      <w:tr w:rsidR="00970176" w14:paraId="549E6C82" w14:textId="77777777" w:rsidTr="00970176">
        <w:trPr>
          <w:jc w:val="center"/>
          <w:trPrChange w:id="1797" w:author="Administrator" w:date="2019-12-31T13:44:00Z">
            <w:trPr>
              <w:jc w:val="center"/>
            </w:trPr>
          </w:trPrChange>
        </w:trPr>
        <w:tc>
          <w:tcPr>
            <w:tcW w:w="856" w:type="dxa"/>
            <w:tcBorders>
              <w:left w:val="nil"/>
              <w:bottom w:val="nil"/>
              <w:right w:val="nil"/>
            </w:tcBorders>
            <w:vAlign w:val="center"/>
            <w:tcPrChange w:id="1798" w:author="Administrator" w:date="2019-12-31T13:44:00Z">
              <w:tcPr>
                <w:tcW w:w="872" w:type="dxa"/>
                <w:tcBorders>
                  <w:left w:val="nil"/>
                  <w:bottom w:val="nil"/>
                  <w:right w:val="nil"/>
                </w:tcBorders>
                <w:vAlign w:val="center"/>
              </w:tcPr>
            </w:tcPrChange>
          </w:tcPr>
          <w:p w14:paraId="39E865E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671" w:type="dxa"/>
            <w:tcBorders>
              <w:left w:val="nil"/>
              <w:bottom w:val="nil"/>
              <w:right w:val="nil"/>
            </w:tcBorders>
            <w:vAlign w:val="center"/>
            <w:tcPrChange w:id="1799" w:author="Administrator" w:date="2019-12-31T13:44:00Z">
              <w:tcPr>
                <w:tcW w:w="1701" w:type="dxa"/>
                <w:tcBorders>
                  <w:left w:val="nil"/>
                  <w:bottom w:val="nil"/>
                  <w:right w:val="nil"/>
                </w:tcBorders>
                <w:vAlign w:val="center"/>
              </w:tcPr>
            </w:tcPrChange>
          </w:tcPr>
          <w:p w14:paraId="239A075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670" w:type="dxa"/>
            <w:tcBorders>
              <w:left w:val="nil"/>
              <w:bottom w:val="nil"/>
              <w:right w:val="nil"/>
            </w:tcBorders>
            <w:vAlign w:val="center"/>
            <w:tcPrChange w:id="1800" w:author="Administrator" w:date="2019-12-31T13:44:00Z">
              <w:tcPr>
                <w:tcW w:w="1701" w:type="dxa"/>
                <w:tcBorders>
                  <w:left w:val="nil"/>
                  <w:bottom w:val="nil"/>
                  <w:right w:val="nil"/>
                </w:tcBorders>
                <w:vAlign w:val="center"/>
              </w:tcPr>
            </w:tcPrChange>
          </w:tcPr>
          <w:p w14:paraId="671865D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0.2</w:t>
            </w:r>
          </w:p>
        </w:tc>
        <w:tc>
          <w:tcPr>
            <w:tcW w:w="1670" w:type="dxa"/>
            <w:tcBorders>
              <w:left w:val="nil"/>
              <w:bottom w:val="nil"/>
              <w:right w:val="nil"/>
            </w:tcBorders>
            <w:vAlign w:val="center"/>
            <w:tcPrChange w:id="1801" w:author="Administrator" w:date="2019-12-31T13:44:00Z">
              <w:tcPr>
                <w:tcW w:w="1701" w:type="dxa"/>
                <w:tcBorders>
                  <w:left w:val="nil"/>
                  <w:bottom w:val="nil"/>
                  <w:right w:val="nil"/>
                </w:tcBorders>
                <w:vAlign w:val="center"/>
              </w:tcPr>
            </w:tcPrChange>
          </w:tcPr>
          <w:p w14:paraId="2E074BF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0.2</w:t>
            </w:r>
          </w:p>
        </w:tc>
        <w:tc>
          <w:tcPr>
            <w:tcW w:w="1670" w:type="dxa"/>
            <w:tcBorders>
              <w:left w:val="nil"/>
              <w:bottom w:val="nil"/>
              <w:right w:val="nil"/>
            </w:tcBorders>
            <w:vAlign w:val="center"/>
            <w:tcPrChange w:id="1802" w:author="Administrator" w:date="2019-12-31T13:44:00Z">
              <w:tcPr>
                <w:tcW w:w="1701" w:type="dxa"/>
                <w:tcBorders>
                  <w:left w:val="nil"/>
                  <w:bottom w:val="nil"/>
                  <w:right w:val="nil"/>
                </w:tcBorders>
                <w:vAlign w:val="center"/>
              </w:tcPr>
            </w:tcPrChange>
          </w:tcPr>
          <w:p w14:paraId="68F9DCF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0.05</w:t>
            </w:r>
          </w:p>
        </w:tc>
      </w:tr>
      <w:tr w:rsidR="00970176" w14:paraId="614917AA" w14:textId="77777777" w:rsidTr="00970176">
        <w:trPr>
          <w:jc w:val="center"/>
          <w:trPrChange w:id="1803" w:author="Administrator" w:date="2019-12-31T13:44:00Z">
            <w:trPr>
              <w:jc w:val="center"/>
            </w:trPr>
          </w:trPrChange>
        </w:trPr>
        <w:tc>
          <w:tcPr>
            <w:tcW w:w="856" w:type="dxa"/>
            <w:tcBorders>
              <w:top w:val="nil"/>
              <w:left w:val="nil"/>
              <w:bottom w:val="nil"/>
              <w:right w:val="nil"/>
            </w:tcBorders>
            <w:vAlign w:val="center"/>
            <w:tcPrChange w:id="1804" w:author="Administrator" w:date="2019-12-31T13:44:00Z">
              <w:tcPr>
                <w:tcW w:w="872" w:type="dxa"/>
                <w:tcBorders>
                  <w:top w:val="nil"/>
                  <w:left w:val="nil"/>
                  <w:bottom w:val="nil"/>
                  <w:right w:val="nil"/>
                </w:tcBorders>
                <w:vAlign w:val="center"/>
              </w:tcPr>
            </w:tcPrChange>
          </w:tcPr>
          <w:p w14:paraId="5CB5985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671" w:type="dxa"/>
            <w:tcBorders>
              <w:top w:val="nil"/>
              <w:left w:val="nil"/>
              <w:bottom w:val="nil"/>
              <w:right w:val="nil"/>
            </w:tcBorders>
            <w:vAlign w:val="center"/>
            <w:tcPrChange w:id="1805" w:author="Administrator" w:date="2019-12-31T13:44:00Z">
              <w:tcPr>
                <w:tcW w:w="1701" w:type="dxa"/>
                <w:tcBorders>
                  <w:top w:val="nil"/>
                  <w:left w:val="nil"/>
                  <w:bottom w:val="nil"/>
                  <w:right w:val="nil"/>
                </w:tcBorders>
                <w:vAlign w:val="center"/>
              </w:tcPr>
            </w:tcPrChange>
          </w:tcPr>
          <w:p w14:paraId="3DA1DE4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670" w:type="dxa"/>
            <w:tcBorders>
              <w:top w:val="nil"/>
              <w:left w:val="nil"/>
              <w:bottom w:val="nil"/>
              <w:right w:val="nil"/>
            </w:tcBorders>
            <w:vAlign w:val="center"/>
            <w:tcPrChange w:id="1806" w:author="Administrator" w:date="2019-12-31T13:44:00Z">
              <w:tcPr>
                <w:tcW w:w="1701" w:type="dxa"/>
                <w:tcBorders>
                  <w:top w:val="nil"/>
                  <w:left w:val="nil"/>
                  <w:bottom w:val="nil"/>
                  <w:right w:val="nil"/>
                </w:tcBorders>
                <w:vAlign w:val="center"/>
              </w:tcPr>
            </w:tcPrChange>
          </w:tcPr>
          <w:p w14:paraId="05DA1F9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0.4</w:t>
            </w:r>
          </w:p>
        </w:tc>
        <w:tc>
          <w:tcPr>
            <w:tcW w:w="1670" w:type="dxa"/>
            <w:tcBorders>
              <w:top w:val="nil"/>
              <w:left w:val="nil"/>
              <w:bottom w:val="nil"/>
              <w:right w:val="nil"/>
            </w:tcBorders>
            <w:vAlign w:val="center"/>
            <w:tcPrChange w:id="1807" w:author="Administrator" w:date="2019-12-31T13:44:00Z">
              <w:tcPr>
                <w:tcW w:w="1701" w:type="dxa"/>
                <w:tcBorders>
                  <w:top w:val="nil"/>
                  <w:left w:val="nil"/>
                  <w:bottom w:val="nil"/>
                  <w:right w:val="nil"/>
                </w:tcBorders>
                <w:vAlign w:val="center"/>
              </w:tcPr>
            </w:tcPrChange>
          </w:tcPr>
          <w:p w14:paraId="1BFBBC9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0.4</w:t>
            </w:r>
          </w:p>
        </w:tc>
        <w:tc>
          <w:tcPr>
            <w:tcW w:w="1670" w:type="dxa"/>
            <w:tcBorders>
              <w:top w:val="nil"/>
              <w:left w:val="nil"/>
              <w:bottom w:val="nil"/>
              <w:right w:val="nil"/>
            </w:tcBorders>
            <w:vAlign w:val="center"/>
            <w:tcPrChange w:id="1808" w:author="Administrator" w:date="2019-12-31T13:44:00Z">
              <w:tcPr>
                <w:tcW w:w="1701" w:type="dxa"/>
                <w:tcBorders>
                  <w:top w:val="nil"/>
                  <w:left w:val="nil"/>
                  <w:bottom w:val="nil"/>
                  <w:right w:val="nil"/>
                </w:tcBorders>
                <w:vAlign w:val="center"/>
              </w:tcPr>
            </w:tcPrChange>
          </w:tcPr>
          <w:p w14:paraId="237F2F5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0.10</w:t>
            </w:r>
          </w:p>
        </w:tc>
      </w:tr>
      <w:tr w:rsidR="00970176" w14:paraId="5A320D95" w14:textId="77777777" w:rsidTr="00970176">
        <w:trPr>
          <w:jc w:val="center"/>
          <w:trPrChange w:id="1809" w:author="Administrator" w:date="2019-12-31T13:44:00Z">
            <w:trPr>
              <w:jc w:val="center"/>
            </w:trPr>
          </w:trPrChange>
        </w:trPr>
        <w:tc>
          <w:tcPr>
            <w:tcW w:w="856" w:type="dxa"/>
            <w:tcBorders>
              <w:top w:val="nil"/>
              <w:left w:val="nil"/>
              <w:bottom w:val="nil"/>
              <w:right w:val="nil"/>
            </w:tcBorders>
            <w:vAlign w:val="center"/>
            <w:tcPrChange w:id="1810" w:author="Administrator" w:date="2019-12-31T13:44:00Z">
              <w:tcPr>
                <w:tcW w:w="872" w:type="dxa"/>
                <w:tcBorders>
                  <w:top w:val="nil"/>
                  <w:left w:val="nil"/>
                  <w:bottom w:val="nil"/>
                  <w:right w:val="nil"/>
                </w:tcBorders>
                <w:vAlign w:val="center"/>
              </w:tcPr>
            </w:tcPrChange>
          </w:tcPr>
          <w:p w14:paraId="4C1DD1E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671" w:type="dxa"/>
            <w:tcBorders>
              <w:top w:val="nil"/>
              <w:left w:val="nil"/>
              <w:bottom w:val="nil"/>
              <w:right w:val="nil"/>
            </w:tcBorders>
            <w:vAlign w:val="center"/>
            <w:tcPrChange w:id="1811" w:author="Administrator" w:date="2019-12-31T13:44:00Z">
              <w:tcPr>
                <w:tcW w:w="1701" w:type="dxa"/>
                <w:tcBorders>
                  <w:top w:val="nil"/>
                  <w:left w:val="nil"/>
                  <w:bottom w:val="nil"/>
                  <w:right w:val="nil"/>
                </w:tcBorders>
                <w:vAlign w:val="center"/>
              </w:tcPr>
            </w:tcPrChange>
          </w:tcPr>
          <w:p w14:paraId="2F09D85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6</w:t>
            </w:r>
          </w:p>
        </w:tc>
        <w:tc>
          <w:tcPr>
            <w:tcW w:w="1670" w:type="dxa"/>
            <w:tcBorders>
              <w:top w:val="nil"/>
              <w:left w:val="nil"/>
              <w:bottom w:val="nil"/>
              <w:right w:val="nil"/>
            </w:tcBorders>
            <w:vAlign w:val="center"/>
            <w:tcPrChange w:id="1812" w:author="Administrator" w:date="2019-12-31T13:44:00Z">
              <w:tcPr>
                <w:tcW w:w="1701" w:type="dxa"/>
                <w:tcBorders>
                  <w:top w:val="nil"/>
                  <w:left w:val="nil"/>
                  <w:bottom w:val="nil"/>
                  <w:right w:val="nil"/>
                </w:tcBorders>
                <w:vAlign w:val="center"/>
              </w:tcPr>
            </w:tcPrChange>
          </w:tcPr>
          <w:p w14:paraId="27BD6A8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0.6</w:t>
            </w:r>
          </w:p>
        </w:tc>
        <w:tc>
          <w:tcPr>
            <w:tcW w:w="1670" w:type="dxa"/>
            <w:tcBorders>
              <w:top w:val="nil"/>
              <w:left w:val="nil"/>
              <w:bottom w:val="nil"/>
              <w:right w:val="nil"/>
            </w:tcBorders>
            <w:vAlign w:val="center"/>
            <w:tcPrChange w:id="1813" w:author="Administrator" w:date="2019-12-31T13:44:00Z">
              <w:tcPr>
                <w:tcW w:w="1701" w:type="dxa"/>
                <w:tcBorders>
                  <w:top w:val="nil"/>
                  <w:left w:val="nil"/>
                  <w:bottom w:val="nil"/>
                  <w:right w:val="nil"/>
                </w:tcBorders>
                <w:vAlign w:val="center"/>
              </w:tcPr>
            </w:tcPrChange>
          </w:tcPr>
          <w:p w14:paraId="28ABBC1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0.6</w:t>
            </w:r>
          </w:p>
        </w:tc>
        <w:tc>
          <w:tcPr>
            <w:tcW w:w="1670" w:type="dxa"/>
            <w:tcBorders>
              <w:top w:val="nil"/>
              <w:left w:val="nil"/>
              <w:bottom w:val="nil"/>
              <w:right w:val="nil"/>
            </w:tcBorders>
            <w:vAlign w:val="center"/>
            <w:tcPrChange w:id="1814" w:author="Administrator" w:date="2019-12-31T13:44:00Z">
              <w:tcPr>
                <w:tcW w:w="1701" w:type="dxa"/>
                <w:tcBorders>
                  <w:top w:val="nil"/>
                  <w:left w:val="nil"/>
                  <w:bottom w:val="nil"/>
                  <w:right w:val="nil"/>
                </w:tcBorders>
                <w:vAlign w:val="center"/>
              </w:tcPr>
            </w:tcPrChange>
          </w:tcPr>
          <w:p w14:paraId="5F5BA76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0.15</w:t>
            </w:r>
          </w:p>
        </w:tc>
      </w:tr>
      <w:tr w:rsidR="00970176" w14:paraId="10D936E7" w14:textId="77777777" w:rsidTr="00970176">
        <w:trPr>
          <w:jc w:val="center"/>
          <w:trPrChange w:id="1815" w:author="Administrator" w:date="2019-12-31T13:44:00Z">
            <w:trPr>
              <w:jc w:val="center"/>
            </w:trPr>
          </w:trPrChange>
        </w:trPr>
        <w:tc>
          <w:tcPr>
            <w:tcW w:w="856" w:type="dxa"/>
            <w:tcBorders>
              <w:top w:val="nil"/>
              <w:left w:val="nil"/>
              <w:right w:val="nil"/>
            </w:tcBorders>
            <w:vAlign w:val="center"/>
            <w:tcPrChange w:id="1816" w:author="Administrator" w:date="2019-12-31T13:44:00Z">
              <w:tcPr>
                <w:tcW w:w="872" w:type="dxa"/>
                <w:tcBorders>
                  <w:top w:val="nil"/>
                  <w:left w:val="nil"/>
                  <w:right w:val="nil"/>
                </w:tcBorders>
                <w:vAlign w:val="center"/>
              </w:tcPr>
            </w:tcPrChange>
          </w:tcPr>
          <w:p w14:paraId="4D3FEDF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671" w:type="dxa"/>
            <w:tcBorders>
              <w:top w:val="nil"/>
              <w:left w:val="nil"/>
              <w:right w:val="nil"/>
            </w:tcBorders>
            <w:vAlign w:val="center"/>
            <w:tcPrChange w:id="1817" w:author="Administrator" w:date="2019-12-31T13:44:00Z">
              <w:tcPr>
                <w:tcW w:w="1701" w:type="dxa"/>
                <w:tcBorders>
                  <w:top w:val="nil"/>
                  <w:left w:val="nil"/>
                  <w:right w:val="nil"/>
                </w:tcBorders>
                <w:vAlign w:val="center"/>
              </w:tcPr>
            </w:tcPrChange>
          </w:tcPr>
          <w:p w14:paraId="2897DDB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w:t>
            </w:r>
          </w:p>
        </w:tc>
        <w:tc>
          <w:tcPr>
            <w:tcW w:w="1670" w:type="dxa"/>
            <w:tcBorders>
              <w:top w:val="nil"/>
              <w:left w:val="nil"/>
              <w:right w:val="nil"/>
            </w:tcBorders>
            <w:vAlign w:val="center"/>
            <w:tcPrChange w:id="1818" w:author="Administrator" w:date="2019-12-31T13:44:00Z">
              <w:tcPr>
                <w:tcW w:w="1701" w:type="dxa"/>
                <w:tcBorders>
                  <w:top w:val="nil"/>
                  <w:left w:val="nil"/>
                  <w:right w:val="nil"/>
                </w:tcBorders>
                <w:vAlign w:val="center"/>
              </w:tcPr>
            </w:tcPrChange>
          </w:tcPr>
          <w:p w14:paraId="6522756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0.8</w:t>
            </w:r>
          </w:p>
        </w:tc>
        <w:tc>
          <w:tcPr>
            <w:tcW w:w="1670" w:type="dxa"/>
            <w:tcBorders>
              <w:top w:val="nil"/>
              <w:left w:val="nil"/>
              <w:right w:val="nil"/>
            </w:tcBorders>
            <w:vAlign w:val="center"/>
            <w:tcPrChange w:id="1819" w:author="Administrator" w:date="2019-12-31T13:44:00Z">
              <w:tcPr>
                <w:tcW w:w="1701" w:type="dxa"/>
                <w:tcBorders>
                  <w:top w:val="nil"/>
                  <w:left w:val="nil"/>
                  <w:right w:val="nil"/>
                </w:tcBorders>
                <w:vAlign w:val="center"/>
              </w:tcPr>
            </w:tcPrChange>
          </w:tcPr>
          <w:p w14:paraId="75FFA14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0.8</w:t>
            </w:r>
          </w:p>
        </w:tc>
        <w:tc>
          <w:tcPr>
            <w:tcW w:w="1670" w:type="dxa"/>
            <w:tcBorders>
              <w:top w:val="nil"/>
              <w:left w:val="nil"/>
              <w:right w:val="nil"/>
            </w:tcBorders>
            <w:vAlign w:val="center"/>
            <w:tcPrChange w:id="1820" w:author="Administrator" w:date="2019-12-31T13:44:00Z">
              <w:tcPr>
                <w:tcW w:w="1701" w:type="dxa"/>
                <w:tcBorders>
                  <w:top w:val="nil"/>
                  <w:left w:val="nil"/>
                  <w:right w:val="nil"/>
                </w:tcBorders>
                <w:vAlign w:val="center"/>
              </w:tcPr>
            </w:tcPrChange>
          </w:tcPr>
          <w:p w14:paraId="6ADBE47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0.20</w:t>
            </w:r>
          </w:p>
        </w:tc>
      </w:tr>
    </w:tbl>
    <w:p w14:paraId="781BE4E7" w14:textId="77777777" w:rsidR="00970176" w:rsidRDefault="008D6EE0">
      <w:pPr>
        <w:spacing w:line="360" w:lineRule="auto"/>
        <w:ind w:firstLineChars="150" w:firstLine="360"/>
        <w:jc w:val="center"/>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 xml:space="preserve">7.16  </w:t>
      </w:r>
      <w:r>
        <w:rPr>
          <w:rFonts w:ascii="Times New Roman" w:hAnsi="Times New Roman" w:cs="Times New Roman"/>
          <w:sz w:val="24"/>
        </w:rPr>
        <w:t>正交试验结果</w:t>
      </w:r>
    </w:p>
    <w:tbl>
      <w:tblPr>
        <w:tblStyle w:val="af1"/>
        <w:tblW w:w="6120" w:type="dxa"/>
        <w:jc w:val="center"/>
        <w:tblLook w:val="04A0" w:firstRow="1" w:lastRow="0" w:firstColumn="1" w:lastColumn="0" w:noHBand="0" w:noVBand="1"/>
        <w:tblPrChange w:id="1821" w:author="Administrator" w:date="2019-12-31T13:44:00Z">
          <w:tblPr>
            <w:tblStyle w:val="af1"/>
            <w:tblW w:w="0" w:type="auto"/>
            <w:jc w:val="center"/>
            <w:tblLook w:val="04A0" w:firstRow="1" w:lastRow="0" w:firstColumn="1" w:lastColumn="0" w:noHBand="0" w:noVBand="1"/>
          </w:tblPr>
        </w:tblPrChange>
      </w:tblPr>
      <w:tblGrid>
        <w:gridCol w:w="1020"/>
        <w:gridCol w:w="1020"/>
        <w:gridCol w:w="1020"/>
        <w:gridCol w:w="1020"/>
        <w:gridCol w:w="1020"/>
        <w:gridCol w:w="1020"/>
        <w:tblGridChange w:id="1822">
          <w:tblGrid>
            <w:gridCol w:w="1020"/>
            <w:gridCol w:w="1020"/>
            <w:gridCol w:w="1020"/>
            <w:gridCol w:w="1020"/>
            <w:gridCol w:w="1020"/>
            <w:gridCol w:w="1020"/>
          </w:tblGrid>
        </w:tblGridChange>
      </w:tblGrid>
      <w:tr w:rsidR="00970176" w14:paraId="402B6F47" w14:textId="77777777" w:rsidTr="00970176">
        <w:trPr>
          <w:jc w:val="center"/>
          <w:trPrChange w:id="1823" w:author="Administrator" w:date="2019-12-31T13:44:00Z">
            <w:trPr>
              <w:jc w:val="center"/>
            </w:trPr>
          </w:trPrChange>
        </w:trPr>
        <w:tc>
          <w:tcPr>
            <w:tcW w:w="1020" w:type="dxa"/>
            <w:vMerge w:val="restart"/>
            <w:tcBorders>
              <w:left w:val="nil"/>
              <w:right w:val="nil"/>
            </w:tcBorders>
            <w:vAlign w:val="center"/>
            <w:tcPrChange w:id="1824" w:author="Administrator" w:date="2019-12-31T13:44:00Z">
              <w:tcPr>
                <w:tcW w:w="1020" w:type="dxa"/>
                <w:vMerge w:val="restart"/>
                <w:tcBorders>
                  <w:left w:val="nil"/>
                  <w:right w:val="nil"/>
                </w:tcBorders>
                <w:vAlign w:val="center"/>
              </w:tcPr>
            </w:tcPrChange>
          </w:tcPr>
          <w:p w14:paraId="6129597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试验号</w:t>
            </w:r>
          </w:p>
        </w:tc>
        <w:tc>
          <w:tcPr>
            <w:tcW w:w="4080" w:type="dxa"/>
            <w:gridSpan w:val="4"/>
            <w:tcBorders>
              <w:left w:val="nil"/>
              <w:bottom w:val="single" w:sz="4" w:space="0" w:color="auto"/>
              <w:right w:val="nil"/>
            </w:tcBorders>
            <w:vAlign w:val="center"/>
            <w:tcPrChange w:id="1825" w:author="Administrator" w:date="2019-12-31T13:44:00Z">
              <w:tcPr>
                <w:tcW w:w="4080" w:type="dxa"/>
                <w:gridSpan w:val="4"/>
                <w:tcBorders>
                  <w:left w:val="nil"/>
                  <w:bottom w:val="single" w:sz="4" w:space="0" w:color="auto"/>
                  <w:right w:val="nil"/>
                </w:tcBorders>
                <w:vAlign w:val="center"/>
              </w:tcPr>
            </w:tcPrChange>
          </w:tcPr>
          <w:p w14:paraId="0A5A2BA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因素</w:t>
            </w:r>
          </w:p>
        </w:tc>
        <w:tc>
          <w:tcPr>
            <w:tcW w:w="1020" w:type="dxa"/>
            <w:vMerge w:val="restart"/>
            <w:tcBorders>
              <w:left w:val="nil"/>
              <w:right w:val="nil"/>
            </w:tcBorders>
            <w:vAlign w:val="center"/>
            <w:tcPrChange w:id="1826" w:author="Administrator" w:date="2019-12-31T13:44:00Z">
              <w:tcPr>
                <w:tcW w:w="1020" w:type="dxa"/>
                <w:vMerge w:val="restart"/>
                <w:tcBorders>
                  <w:left w:val="nil"/>
                  <w:right w:val="nil"/>
                </w:tcBorders>
                <w:vAlign w:val="center"/>
              </w:tcPr>
            </w:tcPrChange>
          </w:tcPr>
          <w:p w14:paraId="4048B3E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感官评分</w:t>
            </w:r>
          </w:p>
        </w:tc>
      </w:tr>
      <w:tr w:rsidR="00970176" w14:paraId="6018BC7B" w14:textId="77777777" w:rsidTr="00970176">
        <w:trPr>
          <w:jc w:val="center"/>
          <w:trPrChange w:id="1827" w:author="Administrator" w:date="2019-12-31T13:44:00Z">
            <w:trPr>
              <w:jc w:val="center"/>
            </w:trPr>
          </w:trPrChange>
        </w:trPr>
        <w:tc>
          <w:tcPr>
            <w:tcW w:w="1020" w:type="dxa"/>
            <w:vMerge/>
            <w:tcBorders>
              <w:left w:val="nil"/>
              <w:bottom w:val="single" w:sz="4" w:space="0" w:color="auto"/>
              <w:right w:val="nil"/>
            </w:tcBorders>
            <w:vAlign w:val="center"/>
            <w:tcPrChange w:id="1828" w:author="Administrator" w:date="2019-12-31T13:44:00Z">
              <w:tcPr>
                <w:tcW w:w="1020" w:type="dxa"/>
                <w:vMerge/>
                <w:tcBorders>
                  <w:left w:val="nil"/>
                  <w:bottom w:val="single" w:sz="4" w:space="0" w:color="auto"/>
                  <w:right w:val="nil"/>
                </w:tcBorders>
                <w:vAlign w:val="center"/>
              </w:tcPr>
            </w:tcPrChange>
          </w:tcPr>
          <w:p w14:paraId="5D58CB03" w14:textId="77777777" w:rsidR="00970176" w:rsidRDefault="00970176">
            <w:pPr>
              <w:spacing w:line="360" w:lineRule="auto"/>
              <w:rPr>
                <w:rFonts w:ascii="Times New Roman" w:hAnsi="Times New Roman" w:cs="Times New Roman"/>
                <w:sz w:val="24"/>
              </w:rPr>
            </w:pPr>
          </w:p>
        </w:tc>
        <w:tc>
          <w:tcPr>
            <w:tcW w:w="1020" w:type="dxa"/>
            <w:tcBorders>
              <w:left w:val="nil"/>
              <w:bottom w:val="single" w:sz="4" w:space="0" w:color="auto"/>
              <w:right w:val="nil"/>
            </w:tcBorders>
            <w:vAlign w:val="center"/>
            <w:tcPrChange w:id="1829" w:author="Administrator" w:date="2019-12-31T13:44:00Z">
              <w:tcPr>
                <w:tcW w:w="1020" w:type="dxa"/>
                <w:tcBorders>
                  <w:left w:val="nil"/>
                  <w:bottom w:val="single" w:sz="4" w:space="0" w:color="auto"/>
                  <w:right w:val="nil"/>
                </w:tcBorders>
                <w:vAlign w:val="center"/>
              </w:tcPr>
            </w:tcPrChange>
          </w:tcPr>
          <w:p w14:paraId="3271123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A</w:t>
            </w:r>
          </w:p>
        </w:tc>
        <w:tc>
          <w:tcPr>
            <w:tcW w:w="1020" w:type="dxa"/>
            <w:tcBorders>
              <w:left w:val="nil"/>
              <w:bottom w:val="single" w:sz="4" w:space="0" w:color="auto"/>
              <w:right w:val="nil"/>
            </w:tcBorders>
            <w:vAlign w:val="center"/>
            <w:tcPrChange w:id="1830" w:author="Administrator" w:date="2019-12-31T13:44:00Z">
              <w:tcPr>
                <w:tcW w:w="1020" w:type="dxa"/>
                <w:tcBorders>
                  <w:left w:val="nil"/>
                  <w:bottom w:val="single" w:sz="4" w:space="0" w:color="auto"/>
                  <w:right w:val="nil"/>
                </w:tcBorders>
                <w:vAlign w:val="center"/>
              </w:tcPr>
            </w:tcPrChange>
          </w:tcPr>
          <w:p w14:paraId="36D4F04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B</w:t>
            </w:r>
          </w:p>
        </w:tc>
        <w:tc>
          <w:tcPr>
            <w:tcW w:w="1020" w:type="dxa"/>
            <w:tcBorders>
              <w:left w:val="nil"/>
              <w:bottom w:val="single" w:sz="4" w:space="0" w:color="auto"/>
              <w:right w:val="nil"/>
            </w:tcBorders>
            <w:vAlign w:val="center"/>
            <w:tcPrChange w:id="1831" w:author="Administrator" w:date="2019-12-31T13:44:00Z">
              <w:tcPr>
                <w:tcW w:w="1020" w:type="dxa"/>
                <w:tcBorders>
                  <w:left w:val="nil"/>
                  <w:bottom w:val="single" w:sz="4" w:space="0" w:color="auto"/>
                  <w:right w:val="nil"/>
                </w:tcBorders>
                <w:vAlign w:val="center"/>
              </w:tcPr>
            </w:tcPrChange>
          </w:tcPr>
          <w:p w14:paraId="22125F8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C</w:t>
            </w:r>
          </w:p>
        </w:tc>
        <w:tc>
          <w:tcPr>
            <w:tcW w:w="1020" w:type="dxa"/>
            <w:tcBorders>
              <w:left w:val="nil"/>
              <w:bottom w:val="single" w:sz="4" w:space="0" w:color="auto"/>
              <w:right w:val="nil"/>
            </w:tcBorders>
            <w:vAlign w:val="center"/>
            <w:tcPrChange w:id="1832" w:author="Administrator" w:date="2019-12-31T13:44:00Z">
              <w:tcPr>
                <w:tcW w:w="1020" w:type="dxa"/>
                <w:tcBorders>
                  <w:left w:val="nil"/>
                  <w:bottom w:val="single" w:sz="4" w:space="0" w:color="auto"/>
                  <w:right w:val="nil"/>
                </w:tcBorders>
                <w:vAlign w:val="center"/>
              </w:tcPr>
            </w:tcPrChange>
          </w:tcPr>
          <w:p w14:paraId="35E8B84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D</w:t>
            </w:r>
          </w:p>
        </w:tc>
        <w:tc>
          <w:tcPr>
            <w:tcW w:w="1020" w:type="dxa"/>
            <w:vMerge/>
            <w:tcBorders>
              <w:left w:val="nil"/>
              <w:bottom w:val="single" w:sz="4" w:space="0" w:color="auto"/>
              <w:right w:val="nil"/>
            </w:tcBorders>
            <w:vAlign w:val="center"/>
            <w:tcPrChange w:id="1833" w:author="Administrator" w:date="2019-12-31T13:44:00Z">
              <w:tcPr>
                <w:tcW w:w="1020" w:type="dxa"/>
                <w:vMerge/>
                <w:tcBorders>
                  <w:left w:val="nil"/>
                  <w:bottom w:val="single" w:sz="4" w:space="0" w:color="auto"/>
                  <w:right w:val="nil"/>
                </w:tcBorders>
                <w:vAlign w:val="center"/>
              </w:tcPr>
            </w:tcPrChange>
          </w:tcPr>
          <w:p w14:paraId="3BF27900" w14:textId="77777777" w:rsidR="00970176" w:rsidRDefault="00970176">
            <w:pPr>
              <w:spacing w:line="360" w:lineRule="auto"/>
              <w:rPr>
                <w:rFonts w:ascii="Times New Roman" w:hAnsi="Times New Roman" w:cs="Times New Roman"/>
                <w:sz w:val="24"/>
              </w:rPr>
            </w:pPr>
          </w:p>
        </w:tc>
      </w:tr>
      <w:tr w:rsidR="00970176" w14:paraId="44D9D3D0" w14:textId="77777777" w:rsidTr="00970176">
        <w:trPr>
          <w:jc w:val="center"/>
          <w:trPrChange w:id="1834" w:author="Administrator" w:date="2019-12-31T13:44:00Z">
            <w:trPr>
              <w:jc w:val="center"/>
            </w:trPr>
          </w:trPrChange>
        </w:trPr>
        <w:tc>
          <w:tcPr>
            <w:tcW w:w="1020" w:type="dxa"/>
            <w:tcBorders>
              <w:left w:val="nil"/>
              <w:bottom w:val="nil"/>
              <w:right w:val="nil"/>
            </w:tcBorders>
            <w:vAlign w:val="center"/>
            <w:tcPrChange w:id="1835" w:author="Administrator" w:date="2019-12-31T13:44:00Z">
              <w:tcPr>
                <w:tcW w:w="1020" w:type="dxa"/>
                <w:tcBorders>
                  <w:left w:val="nil"/>
                  <w:bottom w:val="nil"/>
                  <w:right w:val="nil"/>
                </w:tcBorders>
                <w:vAlign w:val="center"/>
              </w:tcPr>
            </w:tcPrChange>
          </w:tcPr>
          <w:p w14:paraId="30039F77"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①</w:t>
            </w:r>
          </w:p>
        </w:tc>
        <w:tc>
          <w:tcPr>
            <w:tcW w:w="1020" w:type="dxa"/>
            <w:tcBorders>
              <w:left w:val="nil"/>
              <w:bottom w:val="nil"/>
              <w:right w:val="nil"/>
            </w:tcBorders>
            <w:vAlign w:val="center"/>
            <w:tcPrChange w:id="1836" w:author="Administrator" w:date="2019-12-31T13:44:00Z">
              <w:tcPr>
                <w:tcW w:w="1020" w:type="dxa"/>
                <w:tcBorders>
                  <w:left w:val="nil"/>
                  <w:bottom w:val="nil"/>
                  <w:right w:val="nil"/>
                </w:tcBorders>
                <w:vAlign w:val="center"/>
              </w:tcPr>
            </w:tcPrChange>
          </w:tcPr>
          <w:p w14:paraId="1609577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left w:val="nil"/>
              <w:bottom w:val="nil"/>
              <w:right w:val="nil"/>
            </w:tcBorders>
            <w:vAlign w:val="center"/>
            <w:tcPrChange w:id="1837" w:author="Administrator" w:date="2019-12-31T13:44:00Z">
              <w:tcPr>
                <w:tcW w:w="1020" w:type="dxa"/>
                <w:tcBorders>
                  <w:left w:val="nil"/>
                  <w:bottom w:val="nil"/>
                  <w:right w:val="nil"/>
                </w:tcBorders>
                <w:vAlign w:val="center"/>
              </w:tcPr>
            </w:tcPrChange>
          </w:tcPr>
          <w:p w14:paraId="7F6D7C1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left w:val="nil"/>
              <w:bottom w:val="nil"/>
              <w:right w:val="nil"/>
            </w:tcBorders>
            <w:vAlign w:val="center"/>
            <w:tcPrChange w:id="1838" w:author="Administrator" w:date="2019-12-31T13:44:00Z">
              <w:tcPr>
                <w:tcW w:w="1020" w:type="dxa"/>
                <w:tcBorders>
                  <w:left w:val="nil"/>
                  <w:bottom w:val="nil"/>
                  <w:right w:val="nil"/>
                </w:tcBorders>
                <w:vAlign w:val="center"/>
              </w:tcPr>
            </w:tcPrChange>
          </w:tcPr>
          <w:p w14:paraId="263F8FD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left w:val="nil"/>
              <w:bottom w:val="nil"/>
              <w:right w:val="nil"/>
            </w:tcBorders>
            <w:vAlign w:val="center"/>
            <w:tcPrChange w:id="1839" w:author="Administrator" w:date="2019-12-31T13:44:00Z">
              <w:tcPr>
                <w:tcW w:w="1020" w:type="dxa"/>
                <w:tcBorders>
                  <w:left w:val="nil"/>
                  <w:bottom w:val="nil"/>
                  <w:right w:val="nil"/>
                </w:tcBorders>
                <w:vAlign w:val="center"/>
              </w:tcPr>
            </w:tcPrChange>
          </w:tcPr>
          <w:p w14:paraId="6F7D4E1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left w:val="nil"/>
              <w:bottom w:val="nil"/>
              <w:right w:val="nil"/>
            </w:tcBorders>
            <w:vAlign w:val="center"/>
            <w:tcPrChange w:id="1840" w:author="Administrator" w:date="2019-12-31T13:44:00Z">
              <w:tcPr>
                <w:tcW w:w="1020" w:type="dxa"/>
                <w:tcBorders>
                  <w:left w:val="nil"/>
                  <w:bottom w:val="nil"/>
                  <w:right w:val="nil"/>
                </w:tcBorders>
                <w:vAlign w:val="center"/>
              </w:tcPr>
            </w:tcPrChange>
          </w:tcPr>
          <w:p w14:paraId="352AC52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73.2</w:t>
            </w:r>
          </w:p>
        </w:tc>
      </w:tr>
      <w:tr w:rsidR="00970176" w14:paraId="1547B80E" w14:textId="77777777" w:rsidTr="00970176">
        <w:trPr>
          <w:jc w:val="center"/>
          <w:trPrChange w:id="1841" w:author="Administrator" w:date="2019-12-31T13:44:00Z">
            <w:trPr>
              <w:jc w:val="center"/>
            </w:trPr>
          </w:trPrChange>
        </w:trPr>
        <w:tc>
          <w:tcPr>
            <w:tcW w:w="1020" w:type="dxa"/>
            <w:tcBorders>
              <w:top w:val="nil"/>
              <w:left w:val="nil"/>
              <w:bottom w:val="nil"/>
              <w:right w:val="nil"/>
            </w:tcBorders>
            <w:vAlign w:val="center"/>
            <w:tcPrChange w:id="1842" w:author="Administrator" w:date="2019-12-31T13:44:00Z">
              <w:tcPr>
                <w:tcW w:w="1020" w:type="dxa"/>
                <w:tcBorders>
                  <w:top w:val="nil"/>
                  <w:left w:val="nil"/>
                  <w:bottom w:val="nil"/>
                  <w:right w:val="nil"/>
                </w:tcBorders>
                <w:vAlign w:val="center"/>
              </w:tcPr>
            </w:tcPrChange>
          </w:tcPr>
          <w:p w14:paraId="739FB551"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②</w:t>
            </w:r>
          </w:p>
        </w:tc>
        <w:tc>
          <w:tcPr>
            <w:tcW w:w="1020" w:type="dxa"/>
            <w:tcBorders>
              <w:top w:val="nil"/>
              <w:left w:val="nil"/>
              <w:bottom w:val="nil"/>
              <w:right w:val="nil"/>
            </w:tcBorders>
            <w:vAlign w:val="center"/>
            <w:tcPrChange w:id="1843" w:author="Administrator" w:date="2019-12-31T13:44:00Z">
              <w:tcPr>
                <w:tcW w:w="1020" w:type="dxa"/>
                <w:tcBorders>
                  <w:top w:val="nil"/>
                  <w:left w:val="nil"/>
                  <w:bottom w:val="nil"/>
                  <w:right w:val="nil"/>
                </w:tcBorders>
                <w:vAlign w:val="center"/>
              </w:tcPr>
            </w:tcPrChange>
          </w:tcPr>
          <w:p w14:paraId="50FBCDB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44" w:author="Administrator" w:date="2019-12-31T13:44:00Z">
              <w:tcPr>
                <w:tcW w:w="1020" w:type="dxa"/>
                <w:tcBorders>
                  <w:top w:val="nil"/>
                  <w:left w:val="nil"/>
                  <w:bottom w:val="nil"/>
                  <w:right w:val="nil"/>
                </w:tcBorders>
                <w:vAlign w:val="center"/>
              </w:tcPr>
            </w:tcPrChange>
          </w:tcPr>
          <w:p w14:paraId="670F2DC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45" w:author="Administrator" w:date="2019-12-31T13:44:00Z">
              <w:tcPr>
                <w:tcW w:w="1020" w:type="dxa"/>
                <w:tcBorders>
                  <w:top w:val="nil"/>
                  <w:left w:val="nil"/>
                  <w:bottom w:val="nil"/>
                  <w:right w:val="nil"/>
                </w:tcBorders>
                <w:vAlign w:val="center"/>
              </w:tcPr>
            </w:tcPrChange>
          </w:tcPr>
          <w:p w14:paraId="4C5D399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46" w:author="Administrator" w:date="2019-12-31T13:44:00Z">
              <w:tcPr>
                <w:tcW w:w="1020" w:type="dxa"/>
                <w:tcBorders>
                  <w:top w:val="nil"/>
                  <w:left w:val="nil"/>
                  <w:bottom w:val="nil"/>
                  <w:right w:val="nil"/>
                </w:tcBorders>
                <w:vAlign w:val="center"/>
              </w:tcPr>
            </w:tcPrChange>
          </w:tcPr>
          <w:p w14:paraId="2F78069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47" w:author="Administrator" w:date="2019-12-31T13:44:00Z">
              <w:tcPr>
                <w:tcW w:w="1020" w:type="dxa"/>
                <w:tcBorders>
                  <w:top w:val="nil"/>
                  <w:left w:val="nil"/>
                  <w:bottom w:val="nil"/>
                  <w:right w:val="nil"/>
                </w:tcBorders>
                <w:vAlign w:val="center"/>
              </w:tcPr>
            </w:tcPrChange>
          </w:tcPr>
          <w:p w14:paraId="2AA19E6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82.6</w:t>
            </w:r>
          </w:p>
        </w:tc>
      </w:tr>
      <w:tr w:rsidR="00970176" w14:paraId="54D7E96F" w14:textId="77777777" w:rsidTr="00970176">
        <w:trPr>
          <w:jc w:val="center"/>
          <w:trPrChange w:id="1848" w:author="Administrator" w:date="2019-12-31T13:44:00Z">
            <w:trPr>
              <w:jc w:val="center"/>
            </w:trPr>
          </w:trPrChange>
        </w:trPr>
        <w:tc>
          <w:tcPr>
            <w:tcW w:w="1020" w:type="dxa"/>
            <w:tcBorders>
              <w:top w:val="nil"/>
              <w:left w:val="nil"/>
              <w:bottom w:val="nil"/>
              <w:right w:val="nil"/>
            </w:tcBorders>
            <w:vAlign w:val="center"/>
            <w:tcPrChange w:id="1849" w:author="Administrator" w:date="2019-12-31T13:44:00Z">
              <w:tcPr>
                <w:tcW w:w="1020" w:type="dxa"/>
                <w:tcBorders>
                  <w:top w:val="nil"/>
                  <w:left w:val="nil"/>
                  <w:bottom w:val="nil"/>
                  <w:right w:val="nil"/>
                </w:tcBorders>
                <w:vAlign w:val="center"/>
              </w:tcPr>
            </w:tcPrChange>
          </w:tcPr>
          <w:p w14:paraId="7B6CBF9C"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③</w:t>
            </w:r>
          </w:p>
        </w:tc>
        <w:tc>
          <w:tcPr>
            <w:tcW w:w="1020" w:type="dxa"/>
            <w:tcBorders>
              <w:top w:val="nil"/>
              <w:left w:val="nil"/>
              <w:bottom w:val="nil"/>
              <w:right w:val="nil"/>
            </w:tcBorders>
            <w:vAlign w:val="center"/>
            <w:tcPrChange w:id="1850" w:author="Administrator" w:date="2019-12-31T13:44:00Z">
              <w:tcPr>
                <w:tcW w:w="1020" w:type="dxa"/>
                <w:tcBorders>
                  <w:top w:val="nil"/>
                  <w:left w:val="nil"/>
                  <w:bottom w:val="nil"/>
                  <w:right w:val="nil"/>
                </w:tcBorders>
                <w:vAlign w:val="center"/>
              </w:tcPr>
            </w:tcPrChange>
          </w:tcPr>
          <w:p w14:paraId="15FFAB4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51" w:author="Administrator" w:date="2019-12-31T13:44:00Z">
              <w:tcPr>
                <w:tcW w:w="1020" w:type="dxa"/>
                <w:tcBorders>
                  <w:top w:val="nil"/>
                  <w:left w:val="nil"/>
                  <w:bottom w:val="nil"/>
                  <w:right w:val="nil"/>
                </w:tcBorders>
                <w:vAlign w:val="center"/>
              </w:tcPr>
            </w:tcPrChange>
          </w:tcPr>
          <w:p w14:paraId="0C5B648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52" w:author="Administrator" w:date="2019-12-31T13:44:00Z">
              <w:tcPr>
                <w:tcW w:w="1020" w:type="dxa"/>
                <w:tcBorders>
                  <w:top w:val="nil"/>
                  <w:left w:val="nil"/>
                  <w:bottom w:val="nil"/>
                  <w:right w:val="nil"/>
                </w:tcBorders>
                <w:vAlign w:val="center"/>
              </w:tcPr>
            </w:tcPrChange>
          </w:tcPr>
          <w:p w14:paraId="292CEB7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53" w:author="Administrator" w:date="2019-12-31T13:44:00Z">
              <w:tcPr>
                <w:tcW w:w="1020" w:type="dxa"/>
                <w:tcBorders>
                  <w:top w:val="nil"/>
                  <w:left w:val="nil"/>
                  <w:bottom w:val="nil"/>
                  <w:right w:val="nil"/>
                </w:tcBorders>
                <w:vAlign w:val="center"/>
              </w:tcPr>
            </w:tcPrChange>
          </w:tcPr>
          <w:p w14:paraId="3B52B65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54" w:author="Administrator" w:date="2019-12-31T13:44:00Z">
              <w:tcPr>
                <w:tcW w:w="1020" w:type="dxa"/>
                <w:tcBorders>
                  <w:top w:val="nil"/>
                  <w:left w:val="nil"/>
                  <w:bottom w:val="nil"/>
                  <w:right w:val="nil"/>
                </w:tcBorders>
                <w:vAlign w:val="center"/>
              </w:tcPr>
            </w:tcPrChange>
          </w:tcPr>
          <w:p w14:paraId="6F2AB7B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74.3</w:t>
            </w:r>
          </w:p>
        </w:tc>
      </w:tr>
      <w:tr w:rsidR="00970176" w14:paraId="2A8A4621" w14:textId="77777777" w:rsidTr="00970176">
        <w:trPr>
          <w:jc w:val="center"/>
          <w:trPrChange w:id="1855" w:author="Administrator" w:date="2019-12-31T13:44:00Z">
            <w:trPr>
              <w:jc w:val="center"/>
            </w:trPr>
          </w:trPrChange>
        </w:trPr>
        <w:tc>
          <w:tcPr>
            <w:tcW w:w="1020" w:type="dxa"/>
            <w:tcBorders>
              <w:top w:val="nil"/>
              <w:left w:val="nil"/>
              <w:bottom w:val="nil"/>
              <w:right w:val="nil"/>
            </w:tcBorders>
            <w:vAlign w:val="center"/>
            <w:tcPrChange w:id="1856" w:author="Administrator" w:date="2019-12-31T13:44:00Z">
              <w:tcPr>
                <w:tcW w:w="1020" w:type="dxa"/>
                <w:tcBorders>
                  <w:top w:val="nil"/>
                  <w:left w:val="nil"/>
                  <w:bottom w:val="nil"/>
                  <w:right w:val="nil"/>
                </w:tcBorders>
                <w:vAlign w:val="center"/>
              </w:tcPr>
            </w:tcPrChange>
          </w:tcPr>
          <w:p w14:paraId="7A233970"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④</w:t>
            </w:r>
          </w:p>
        </w:tc>
        <w:tc>
          <w:tcPr>
            <w:tcW w:w="1020" w:type="dxa"/>
            <w:tcBorders>
              <w:top w:val="nil"/>
              <w:left w:val="nil"/>
              <w:bottom w:val="nil"/>
              <w:right w:val="nil"/>
            </w:tcBorders>
            <w:vAlign w:val="center"/>
            <w:tcPrChange w:id="1857" w:author="Administrator" w:date="2019-12-31T13:44:00Z">
              <w:tcPr>
                <w:tcW w:w="1020" w:type="dxa"/>
                <w:tcBorders>
                  <w:top w:val="nil"/>
                  <w:left w:val="nil"/>
                  <w:bottom w:val="nil"/>
                  <w:right w:val="nil"/>
                </w:tcBorders>
                <w:vAlign w:val="center"/>
              </w:tcPr>
            </w:tcPrChange>
          </w:tcPr>
          <w:p w14:paraId="345F700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58" w:author="Administrator" w:date="2019-12-31T13:44:00Z">
              <w:tcPr>
                <w:tcW w:w="1020" w:type="dxa"/>
                <w:tcBorders>
                  <w:top w:val="nil"/>
                  <w:left w:val="nil"/>
                  <w:bottom w:val="nil"/>
                  <w:right w:val="nil"/>
                </w:tcBorders>
                <w:vAlign w:val="center"/>
              </w:tcPr>
            </w:tcPrChange>
          </w:tcPr>
          <w:p w14:paraId="4C599D9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59" w:author="Administrator" w:date="2019-12-31T13:44:00Z">
              <w:tcPr>
                <w:tcW w:w="1020" w:type="dxa"/>
                <w:tcBorders>
                  <w:top w:val="nil"/>
                  <w:left w:val="nil"/>
                  <w:bottom w:val="nil"/>
                  <w:right w:val="nil"/>
                </w:tcBorders>
                <w:vAlign w:val="center"/>
              </w:tcPr>
            </w:tcPrChange>
          </w:tcPr>
          <w:p w14:paraId="24FEF2D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60" w:author="Administrator" w:date="2019-12-31T13:44:00Z">
              <w:tcPr>
                <w:tcW w:w="1020" w:type="dxa"/>
                <w:tcBorders>
                  <w:top w:val="nil"/>
                  <w:left w:val="nil"/>
                  <w:bottom w:val="nil"/>
                  <w:right w:val="nil"/>
                </w:tcBorders>
                <w:vAlign w:val="center"/>
              </w:tcPr>
            </w:tcPrChange>
          </w:tcPr>
          <w:p w14:paraId="63B7AF5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61" w:author="Administrator" w:date="2019-12-31T13:44:00Z">
              <w:tcPr>
                <w:tcW w:w="1020" w:type="dxa"/>
                <w:tcBorders>
                  <w:top w:val="nil"/>
                  <w:left w:val="nil"/>
                  <w:bottom w:val="nil"/>
                  <w:right w:val="nil"/>
                </w:tcBorders>
                <w:vAlign w:val="center"/>
              </w:tcPr>
            </w:tcPrChange>
          </w:tcPr>
          <w:p w14:paraId="18CDCEF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72.5</w:t>
            </w:r>
          </w:p>
        </w:tc>
      </w:tr>
      <w:tr w:rsidR="00970176" w14:paraId="046B33FA" w14:textId="77777777" w:rsidTr="00970176">
        <w:trPr>
          <w:jc w:val="center"/>
          <w:trPrChange w:id="1862" w:author="Administrator" w:date="2019-12-31T13:44:00Z">
            <w:trPr>
              <w:jc w:val="center"/>
            </w:trPr>
          </w:trPrChange>
        </w:trPr>
        <w:tc>
          <w:tcPr>
            <w:tcW w:w="1020" w:type="dxa"/>
            <w:tcBorders>
              <w:top w:val="nil"/>
              <w:left w:val="nil"/>
              <w:bottom w:val="nil"/>
              <w:right w:val="nil"/>
            </w:tcBorders>
            <w:vAlign w:val="center"/>
            <w:tcPrChange w:id="1863" w:author="Administrator" w:date="2019-12-31T13:44:00Z">
              <w:tcPr>
                <w:tcW w:w="1020" w:type="dxa"/>
                <w:tcBorders>
                  <w:top w:val="nil"/>
                  <w:left w:val="nil"/>
                  <w:bottom w:val="nil"/>
                  <w:right w:val="nil"/>
                </w:tcBorders>
                <w:vAlign w:val="center"/>
              </w:tcPr>
            </w:tcPrChange>
          </w:tcPr>
          <w:p w14:paraId="15B13CC1"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lastRenderedPageBreak/>
              <w:t>⑤</w:t>
            </w:r>
          </w:p>
        </w:tc>
        <w:tc>
          <w:tcPr>
            <w:tcW w:w="1020" w:type="dxa"/>
            <w:tcBorders>
              <w:top w:val="nil"/>
              <w:left w:val="nil"/>
              <w:bottom w:val="nil"/>
              <w:right w:val="nil"/>
            </w:tcBorders>
            <w:vAlign w:val="center"/>
            <w:tcPrChange w:id="1864" w:author="Administrator" w:date="2019-12-31T13:44:00Z">
              <w:tcPr>
                <w:tcW w:w="1020" w:type="dxa"/>
                <w:tcBorders>
                  <w:top w:val="nil"/>
                  <w:left w:val="nil"/>
                  <w:bottom w:val="nil"/>
                  <w:right w:val="nil"/>
                </w:tcBorders>
                <w:vAlign w:val="center"/>
              </w:tcPr>
            </w:tcPrChange>
          </w:tcPr>
          <w:p w14:paraId="4B7466A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65" w:author="Administrator" w:date="2019-12-31T13:44:00Z">
              <w:tcPr>
                <w:tcW w:w="1020" w:type="dxa"/>
                <w:tcBorders>
                  <w:top w:val="nil"/>
                  <w:left w:val="nil"/>
                  <w:bottom w:val="nil"/>
                  <w:right w:val="nil"/>
                </w:tcBorders>
                <w:vAlign w:val="center"/>
              </w:tcPr>
            </w:tcPrChange>
          </w:tcPr>
          <w:p w14:paraId="4B929A1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66" w:author="Administrator" w:date="2019-12-31T13:44:00Z">
              <w:tcPr>
                <w:tcW w:w="1020" w:type="dxa"/>
                <w:tcBorders>
                  <w:top w:val="nil"/>
                  <w:left w:val="nil"/>
                  <w:bottom w:val="nil"/>
                  <w:right w:val="nil"/>
                </w:tcBorders>
                <w:vAlign w:val="center"/>
              </w:tcPr>
            </w:tcPrChange>
          </w:tcPr>
          <w:p w14:paraId="522D34A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67" w:author="Administrator" w:date="2019-12-31T13:44:00Z">
              <w:tcPr>
                <w:tcW w:w="1020" w:type="dxa"/>
                <w:tcBorders>
                  <w:top w:val="nil"/>
                  <w:left w:val="nil"/>
                  <w:bottom w:val="nil"/>
                  <w:right w:val="nil"/>
                </w:tcBorders>
                <w:vAlign w:val="center"/>
              </w:tcPr>
            </w:tcPrChange>
          </w:tcPr>
          <w:p w14:paraId="2B49A02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68" w:author="Administrator" w:date="2019-12-31T13:44:00Z">
              <w:tcPr>
                <w:tcW w:w="1020" w:type="dxa"/>
                <w:tcBorders>
                  <w:top w:val="nil"/>
                  <w:left w:val="nil"/>
                  <w:bottom w:val="nil"/>
                  <w:right w:val="nil"/>
                </w:tcBorders>
                <w:vAlign w:val="center"/>
              </w:tcPr>
            </w:tcPrChange>
          </w:tcPr>
          <w:p w14:paraId="42925F9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77.8</w:t>
            </w:r>
          </w:p>
        </w:tc>
      </w:tr>
      <w:tr w:rsidR="00970176" w14:paraId="737C1593" w14:textId="77777777" w:rsidTr="00970176">
        <w:trPr>
          <w:jc w:val="center"/>
          <w:trPrChange w:id="1869" w:author="Administrator" w:date="2019-12-31T13:44:00Z">
            <w:trPr>
              <w:jc w:val="center"/>
            </w:trPr>
          </w:trPrChange>
        </w:trPr>
        <w:tc>
          <w:tcPr>
            <w:tcW w:w="1020" w:type="dxa"/>
            <w:tcBorders>
              <w:top w:val="nil"/>
              <w:left w:val="nil"/>
              <w:bottom w:val="nil"/>
              <w:right w:val="nil"/>
            </w:tcBorders>
            <w:vAlign w:val="center"/>
            <w:tcPrChange w:id="1870" w:author="Administrator" w:date="2019-12-31T13:44:00Z">
              <w:tcPr>
                <w:tcW w:w="1020" w:type="dxa"/>
                <w:tcBorders>
                  <w:top w:val="nil"/>
                  <w:left w:val="nil"/>
                  <w:bottom w:val="nil"/>
                  <w:right w:val="nil"/>
                </w:tcBorders>
                <w:vAlign w:val="center"/>
              </w:tcPr>
            </w:tcPrChange>
          </w:tcPr>
          <w:p w14:paraId="1FB5AFCD"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⑥</w:t>
            </w:r>
          </w:p>
        </w:tc>
        <w:tc>
          <w:tcPr>
            <w:tcW w:w="1020" w:type="dxa"/>
            <w:tcBorders>
              <w:top w:val="nil"/>
              <w:left w:val="nil"/>
              <w:bottom w:val="nil"/>
              <w:right w:val="nil"/>
            </w:tcBorders>
            <w:vAlign w:val="center"/>
            <w:tcPrChange w:id="1871" w:author="Administrator" w:date="2019-12-31T13:44:00Z">
              <w:tcPr>
                <w:tcW w:w="1020" w:type="dxa"/>
                <w:tcBorders>
                  <w:top w:val="nil"/>
                  <w:left w:val="nil"/>
                  <w:bottom w:val="nil"/>
                  <w:right w:val="nil"/>
                </w:tcBorders>
                <w:vAlign w:val="center"/>
              </w:tcPr>
            </w:tcPrChange>
          </w:tcPr>
          <w:p w14:paraId="182604D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72" w:author="Administrator" w:date="2019-12-31T13:44:00Z">
              <w:tcPr>
                <w:tcW w:w="1020" w:type="dxa"/>
                <w:tcBorders>
                  <w:top w:val="nil"/>
                  <w:left w:val="nil"/>
                  <w:bottom w:val="nil"/>
                  <w:right w:val="nil"/>
                </w:tcBorders>
                <w:vAlign w:val="center"/>
              </w:tcPr>
            </w:tcPrChange>
          </w:tcPr>
          <w:p w14:paraId="059597B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73" w:author="Administrator" w:date="2019-12-31T13:44:00Z">
              <w:tcPr>
                <w:tcW w:w="1020" w:type="dxa"/>
                <w:tcBorders>
                  <w:top w:val="nil"/>
                  <w:left w:val="nil"/>
                  <w:bottom w:val="nil"/>
                  <w:right w:val="nil"/>
                </w:tcBorders>
                <w:vAlign w:val="center"/>
              </w:tcPr>
            </w:tcPrChange>
          </w:tcPr>
          <w:p w14:paraId="56EACE0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74" w:author="Administrator" w:date="2019-12-31T13:44:00Z">
              <w:tcPr>
                <w:tcW w:w="1020" w:type="dxa"/>
                <w:tcBorders>
                  <w:top w:val="nil"/>
                  <w:left w:val="nil"/>
                  <w:bottom w:val="nil"/>
                  <w:right w:val="nil"/>
                </w:tcBorders>
                <w:vAlign w:val="center"/>
              </w:tcPr>
            </w:tcPrChange>
          </w:tcPr>
          <w:p w14:paraId="08EECE5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75" w:author="Administrator" w:date="2019-12-31T13:44:00Z">
              <w:tcPr>
                <w:tcW w:w="1020" w:type="dxa"/>
                <w:tcBorders>
                  <w:top w:val="nil"/>
                  <w:left w:val="nil"/>
                  <w:bottom w:val="nil"/>
                  <w:right w:val="nil"/>
                </w:tcBorders>
                <w:vAlign w:val="center"/>
              </w:tcPr>
            </w:tcPrChange>
          </w:tcPr>
          <w:p w14:paraId="4C6FAE3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75.1</w:t>
            </w:r>
          </w:p>
        </w:tc>
      </w:tr>
      <w:tr w:rsidR="00970176" w14:paraId="22F109FF" w14:textId="77777777" w:rsidTr="00970176">
        <w:trPr>
          <w:jc w:val="center"/>
          <w:trPrChange w:id="1876" w:author="Administrator" w:date="2019-12-31T13:44:00Z">
            <w:trPr>
              <w:jc w:val="center"/>
            </w:trPr>
          </w:trPrChange>
        </w:trPr>
        <w:tc>
          <w:tcPr>
            <w:tcW w:w="1020" w:type="dxa"/>
            <w:tcBorders>
              <w:top w:val="nil"/>
              <w:left w:val="nil"/>
              <w:bottom w:val="nil"/>
              <w:right w:val="nil"/>
            </w:tcBorders>
            <w:vAlign w:val="center"/>
            <w:tcPrChange w:id="1877" w:author="Administrator" w:date="2019-12-31T13:44:00Z">
              <w:tcPr>
                <w:tcW w:w="1020" w:type="dxa"/>
                <w:tcBorders>
                  <w:top w:val="nil"/>
                  <w:left w:val="nil"/>
                  <w:bottom w:val="nil"/>
                  <w:right w:val="nil"/>
                </w:tcBorders>
                <w:vAlign w:val="center"/>
              </w:tcPr>
            </w:tcPrChange>
          </w:tcPr>
          <w:p w14:paraId="7A54AA2D"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⑦</w:t>
            </w:r>
          </w:p>
        </w:tc>
        <w:tc>
          <w:tcPr>
            <w:tcW w:w="1020" w:type="dxa"/>
            <w:tcBorders>
              <w:top w:val="nil"/>
              <w:left w:val="nil"/>
              <w:bottom w:val="nil"/>
              <w:right w:val="nil"/>
            </w:tcBorders>
            <w:vAlign w:val="center"/>
            <w:tcPrChange w:id="1878" w:author="Administrator" w:date="2019-12-31T13:44:00Z">
              <w:tcPr>
                <w:tcW w:w="1020" w:type="dxa"/>
                <w:tcBorders>
                  <w:top w:val="nil"/>
                  <w:left w:val="nil"/>
                  <w:bottom w:val="nil"/>
                  <w:right w:val="nil"/>
                </w:tcBorders>
                <w:vAlign w:val="center"/>
              </w:tcPr>
            </w:tcPrChange>
          </w:tcPr>
          <w:p w14:paraId="1D11714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79" w:author="Administrator" w:date="2019-12-31T13:44:00Z">
              <w:tcPr>
                <w:tcW w:w="1020" w:type="dxa"/>
                <w:tcBorders>
                  <w:top w:val="nil"/>
                  <w:left w:val="nil"/>
                  <w:bottom w:val="nil"/>
                  <w:right w:val="nil"/>
                </w:tcBorders>
                <w:vAlign w:val="center"/>
              </w:tcPr>
            </w:tcPrChange>
          </w:tcPr>
          <w:p w14:paraId="41330D5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80" w:author="Administrator" w:date="2019-12-31T13:44:00Z">
              <w:tcPr>
                <w:tcW w:w="1020" w:type="dxa"/>
                <w:tcBorders>
                  <w:top w:val="nil"/>
                  <w:left w:val="nil"/>
                  <w:bottom w:val="nil"/>
                  <w:right w:val="nil"/>
                </w:tcBorders>
                <w:vAlign w:val="center"/>
              </w:tcPr>
            </w:tcPrChange>
          </w:tcPr>
          <w:p w14:paraId="5E9412C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81" w:author="Administrator" w:date="2019-12-31T13:44:00Z">
              <w:tcPr>
                <w:tcW w:w="1020" w:type="dxa"/>
                <w:tcBorders>
                  <w:top w:val="nil"/>
                  <w:left w:val="nil"/>
                  <w:bottom w:val="nil"/>
                  <w:right w:val="nil"/>
                </w:tcBorders>
                <w:vAlign w:val="center"/>
              </w:tcPr>
            </w:tcPrChange>
          </w:tcPr>
          <w:p w14:paraId="71A066E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82" w:author="Administrator" w:date="2019-12-31T13:44:00Z">
              <w:tcPr>
                <w:tcW w:w="1020" w:type="dxa"/>
                <w:tcBorders>
                  <w:top w:val="nil"/>
                  <w:left w:val="nil"/>
                  <w:bottom w:val="nil"/>
                  <w:right w:val="nil"/>
                </w:tcBorders>
                <w:vAlign w:val="center"/>
              </w:tcPr>
            </w:tcPrChange>
          </w:tcPr>
          <w:p w14:paraId="3197ADB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79.3</w:t>
            </w:r>
          </w:p>
        </w:tc>
      </w:tr>
      <w:tr w:rsidR="00970176" w14:paraId="7014A85D" w14:textId="77777777" w:rsidTr="00970176">
        <w:trPr>
          <w:jc w:val="center"/>
          <w:trPrChange w:id="1883" w:author="Administrator" w:date="2019-12-31T13:44:00Z">
            <w:trPr>
              <w:jc w:val="center"/>
            </w:trPr>
          </w:trPrChange>
        </w:trPr>
        <w:tc>
          <w:tcPr>
            <w:tcW w:w="1020" w:type="dxa"/>
            <w:tcBorders>
              <w:top w:val="nil"/>
              <w:left w:val="nil"/>
              <w:bottom w:val="nil"/>
              <w:right w:val="nil"/>
            </w:tcBorders>
            <w:vAlign w:val="center"/>
            <w:tcPrChange w:id="1884" w:author="Administrator" w:date="2019-12-31T13:44:00Z">
              <w:tcPr>
                <w:tcW w:w="1020" w:type="dxa"/>
                <w:tcBorders>
                  <w:top w:val="nil"/>
                  <w:left w:val="nil"/>
                  <w:bottom w:val="nil"/>
                  <w:right w:val="nil"/>
                </w:tcBorders>
                <w:vAlign w:val="center"/>
              </w:tcPr>
            </w:tcPrChange>
          </w:tcPr>
          <w:p w14:paraId="1419496A"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⑧</w:t>
            </w:r>
          </w:p>
        </w:tc>
        <w:tc>
          <w:tcPr>
            <w:tcW w:w="1020" w:type="dxa"/>
            <w:tcBorders>
              <w:top w:val="nil"/>
              <w:left w:val="nil"/>
              <w:bottom w:val="nil"/>
              <w:right w:val="nil"/>
            </w:tcBorders>
            <w:vAlign w:val="center"/>
            <w:tcPrChange w:id="1885" w:author="Administrator" w:date="2019-12-31T13:44:00Z">
              <w:tcPr>
                <w:tcW w:w="1020" w:type="dxa"/>
                <w:tcBorders>
                  <w:top w:val="nil"/>
                  <w:left w:val="nil"/>
                  <w:bottom w:val="nil"/>
                  <w:right w:val="nil"/>
                </w:tcBorders>
                <w:vAlign w:val="center"/>
              </w:tcPr>
            </w:tcPrChange>
          </w:tcPr>
          <w:p w14:paraId="29222FD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86" w:author="Administrator" w:date="2019-12-31T13:44:00Z">
              <w:tcPr>
                <w:tcW w:w="1020" w:type="dxa"/>
                <w:tcBorders>
                  <w:top w:val="nil"/>
                  <w:left w:val="nil"/>
                  <w:bottom w:val="nil"/>
                  <w:right w:val="nil"/>
                </w:tcBorders>
                <w:vAlign w:val="center"/>
              </w:tcPr>
            </w:tcPrChange>
          </w:tcPr>
          <w:p w14:paraId="1F91234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87" w:author="Administrator" w:date="2019-12-31T13:44:00Z">
              <w:tcPr>
                <w:tcW w:w="1020" w:type="dxa"/>
                <w:tcBorders>
                  <w:top w:val="nil"/>
                  <w:left w:val="nil"/>
                  <w:bottom w:val="nil"/>
                  <w:right w:val="nil"/>
                </w:tcBorders>
                <w:vAlign w:val="center"/>
              </w:tcPr>
            </w:tcPrChange>
          </w:tcPr>
          <w:p w14:paraId="1E02C65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88" w:author="Administrator" w:date="2019-12-31T13:44:00Z">
              <w:tcPr>
                <w:tcW w:w="1020" w:type="dxa"/>
                <w:tcBorders>
                  <w:top w:val="nil"/>
                  <w:left w:val="nil"/>
                  <w:bottom w:val="nil"/>
                  <w:right w:val="nil"/>
                </w:tcBorders>
                <w:vAlign w:val="center"/>
              </w:tcPr>
            </w:tcPrChange>
          </w:tcPr>
          <w:p w14:paraId="6B7FBAE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889" w:author="Administrator" w:date="2019-12-31T13:44:00Z">
              <w:tcPr>
                <w:tcW w:w="1020" w:type="dxa"/>
                <w:tcBorders>
                  <w:top w:val="nil"/>
                  <w:left w:val="nil"/>
                  <w:bottom w:val="nil"/>
                  <w:right w:val="nil"/>
                </w:tcBorders>
                <w:vAlign w:val="center"/>
              </w:tcPr>
            </w:tcPrChange>
          </w:tcPr>
          <w:p w14:paraId="1E319B0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81.4</w:t>
            </w:r>
          </w:p>
        </w:tc>
      </w:tr>
      <w:tr w:rsidR="00970176" w14:paraId="1732D4EE" w14:textId="77777777" w:rsidTr="00970176">
        <w:trPr>
          <w:jc w:val="center"/>
          <w:trPrChange w:id="1890" w:author="Administrator" w:date="2019-12-31T13:44:00Z">
            <w:trPr>
              <w:jc w:val="center"/>
            </w:trPr>
          </w:trPrChange>
        </w:trPr>
        <w:tc>
          <w:tcPr>
            <w:tcW w:w="1020" w:type="dxa"/>
            <w:tcBorders>
              <w:top w:val="nil"/>
              <w:left w:val="nil"/>
              <w:bottom w:val="nil"/>
              <w:right w:val="nil"/>
            </w:tcBorders>
            <w:vAlign w:val="center"/>
            <w:tcPrChange w:id="1891" w:author="Administrator" w:date="2019-12-31T13:44:00Z">
              <w:tcPr>
                <w:tcW w:w="1020" w:type="dxa"/>
                <w:tcBorders>
                  <w:top w:val="nil"/>
                  <w:left w:val="nil"/>
                  <w:bottom w:val="nil"/>
                  <w:right w:val="nil"/>
                </w:tcBorders>
                <w:vAlign w:val="center"/>
              </w:tcPr>
            </w:tcPrChange>
          </w:tcPr>
          <w:p w14:paraId="638BF5AA"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⑨</w:t>
            </w:r>
          </w:p>
        </w:tc>
        <w:tc>
          <w:tcPr>
            <w:tcW w:w="1020" w:type="dxa"/>
            <w:tcBorders>
              <w:top w:val="nil"/>
              <w:left w:val="nil"/>
              <w:bottom w:val="nil"/>
              <w:right w:val="nil"/>
            </w:tcBorders>
            <w:vAlign w:val="center"/>
            <w:tcPrChange w:id="1892" w:author="Administrator" w:date="2019-12-31T13:44:00Z">
              <w:tcPr>
                <w:tcW w:w="1020" w:type="dxa"/>
                <w:tcBorders>
                  <w:top w:val="nil"/>
                  <w:left w:val="nil"/>
                  <w:bottom w:val="nil"/>
                  <w:right w:val="nil"/>
                </w:tcBorders>
                <w:vAlign w:val="center"/>
              </w:tcPr>
            </w:tcPrChange>
          </w:tcPr>
          <w:p w14:paraId="0B5C5A9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93" w:author="Administrator" w:date="2019-12-31T13:44:00Z">
              <w:tcPr>
                <w:tcW w:w="1020" w:type="dxa"/>
                <w:tcBorders>
                  <w:top w:val="nil"/>
                  <w:left w:val="nil"/>
                  <w:bottom w:val="nil"/>
                  <w:right w:val="nil"/>
                </w:tcBorders>
                <w:vAlign w:val="center"/>
              </w:tcPr>
            </w:tcPrChange>
          </w:tcPr>
          <w:p w14:paraId="710C38E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894" w:author="Administrator" w:date="2019-12-31T13:44:00Z">
              <w:tcPr>
                <w:tcW w:w="1020" w:type="dxa"/>
                <w:tcBorders>
                  <w:top w:val="nil"/>
                  <w:left w:val="nil"/>
                  <w:bottom w:val="nil"/>
                  <w:right w:val="nil"/>
                </w:tcBorders>
                <w:vAlign w:val="center"/>
              </w:tcPr>
            </w:tcPrChange>
          </w:tcPr>
          <w:p w14:paraId="7CF0054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895" w:author="Administrator" w:date="2019-12-31T13:44:00Z">
              <w:tcPr>
                <w:tcW w:w="1020" w:type="dxa"/>
                <w:tcBorders>
                  <w:top w:val="nil"/>
                  <w:left w:val="nil"/>
                  <w:bottom w:val="nil"/>
                  <w:right w:val="nil"/>
                </w:tcBorders>
                <w:vAlign w:val="center"/>
              </w:tcPr>
            </w:tcPrChange>
          </w:tcPr>
          <w:p w14:paraId="1F067AE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896" w:author="Administrator" w:date="2019-12-31T13:44:00Z">
              <w:tcPr>
                <w:tcW w:w="1020" w:type="dxa"/>
                <w:tcBorders>
                  <w:top w:val="nil"/>
                  <w:left w:val="nil"/>
                  <w:bottom w:val="nil"/>
                  <w:right w:val="nil"/>
                </w:tcBorders>
                <w:vAlign w:val="center"/>
              </w:tcPr>
            </w:tcPrChange>
          </w:tcPr>
          <w:p w14:paraId="56A51C1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85.9</w:t>
            </w:r>
          </w:p>
        </w:tc>
      </w:tr>
      <w:tr w:rsidR="00970176" w14:paraId="57D39810" w14:textId="77777777" w:rsidTr="00970176">
        <w:trPr>
          <w:jc w:val="center"/>
          <w:trPrChange w:id="1897" w:author="Administrator" w:date="2019-12-31T13:44:00Z">
            <w:trPr>
              <w:jc w:val="center"/>
            </w:trPr>
          </w:trPrChange>
        </w:trPr>
        <w:tc>
          <w:tcPr>
            <w:tcW w:w="1020" w:type="dxa"/>
            <w:tcBorders>
              <w:top w:val="nil"/>
              <w:left w:val="nil"/>
              <w:bottom w:val="nil"/>
              <w:right w:val="nil"/>
            </w:tcBorders>
            <w:vAlign w:val="center"/>
            <w:tcPrChange w:id="1898" w:author="Administrator" w:date="2019-12-31T13:44:00Z">
              <w:tcPr>
                <w:tcW w:w="1020" w:type="dxa"/>
                <w:tcBorders>
                  <w:top w:val="nil"/>
                  <w:left w:val="nil"/>
                  <w:bottom w:val="nil"/>
                  <w:right w:val="nil"/>
                </w:tcBorders>
                <w:vAlign w:val="center"/>
              </w:tcPr>
            </w:tcPrChange>
          </w:tcPr>
          <w:p w14:paraId="141F61A4" w14:textId="77777777" w:rsidR="00970176" w:rsidRDefault="008D6EE0">
            <w:pPr>
              <w:spacing w:line="360" w:lineRule="auto"/>
              <w:rPr>
                <w:rFonts w:ascii="Times New Roman" w:hAnsi="Times New Roman" w:cs="Times New Roman"/>
                <w:sz w:val="24"/>
              </w:rPr>
            </w:pPr>
            <w:r>
              <w:rPr>
                <w:rFonts w:ascii="宋体" w:eastAsia="宋体" w:hAnsi="宋体" w:cs="宋体" w:hint="eastAsia"/>
                <w:sz w:val="24"/>
              </w:rPr>
              <w:t>⑩</w:t>
            </w:r>
          </w:p>
        </w:tc>
        <w:tc>
          <w:tcPr>
            <w:tcW w:w="1020" w:type="dxa"/>
            <w:tcBorders>
              <w:top w:val="nil"/>
              <w:left w:val="nil"/>
              <w:bottom w:val="nil"/>
              <w:right w:val="nil"/>
            </w:tcBorders>
            <w:vAlign w:val="center"/>
            <w:tcPrChange w:id="1899" w:author="Administrator" w:date="2019-12-31T13:44:00Z">
              <w:tcPr>
                <w:tcW w:w="1020" w:type="dxa"/>
                <w:tcBorders>
                  <w:top w:val="nil"/>
                  <w:left w:val="nil"/>
                  <w:bottom w:val="nil"/>
                  <w:right w:val="nil"/>
                </w:tcBorders>
                <w:vAlign w:val="center"/>
              </w:tcPr>
            </w:tcPrChange>
          </w:tcPr>
          <w:p w14:paraId="12F1866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00" w:author="Administrator" w:date="2019-12-31T13:44:00Z">
              <w:tcPr>
                <w:tcW w:w="1020" w:type="dxa"/>
                <w:tcBorders>
                  <w:top w:val="nil"/>
                  <w:left w:val="nil"/>
                  <w:bottom w:val="nil"/>
                  <w:right w:val="nil"/>
                </w:tcBorders>
                <w:vAlign w:val="center"/>
              </w:tcPr>
            </w:tcPrChange>
          </w:tcPr>
          <w:p w14:paraId="56BCFAB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01" w:author="Administrator" w:date="2019-12-31T13:44:00Z">
              <w:tcPr>
                <w:tcW w:w="1020" w:type="dxa"/>
                <w:tcBorders>
                  <w:top w:val="nil"/>
                  <w:left w:val="nil"/>
                  <w:bottom w:val="nil"/>
                  <w:right w:val="nil"/>
                </w:tcBorders>
                <w:vAlign w:val="center"/>
              </w:tcPr>
            </w:tcPrChange>
          </w:tcPr>
          <w:p w14:paraId="2AEC647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02" w:author="Administrator" w:date="2019-12-31T13:44:00Z">
              <w:tcPr>
                <w:tcW w:w="1020" w:type="dxa"/>
                <w:tcBorders>
                  <w:top w:val="nil"/>
                  <w:left w:val="nil"/>
                  <w:bottom w:val="nil"/>
                  <w:right w:val="nil"/>
                </w:tcBorders>
                <w:vAlign w:val="center"/>
              </w:tcPr>
            </w:tcPrChange>
          </w:tcPr>
          <w:p w14:paraId="49D7762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03" w:author="Administrator" w:date="2019-12-31T13:44:00Z">
              <w:tcPr>
                <w:tcW w:w="1020" w:type="dxa"/>
                <w:tcBorders>
                  <w:top w:val="nil"/>
                  <w:left w:val="nil"/>
                  <w:bottom w:val="nil"/>
                  <w:right w:val="nil"/>
                </w:tcBorders>
                <w:vAlign w:val="center"/>
              </w:tcPr>
            </w:tcPrChange>
          </w:tcPr>
          <w:p w14:paraId="69DCD49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83.2</w:t>
            </w:r>
          </w:p>
        </w:tc>
      </w:tr>
      <w:tr w:rsidR="00970176" w14:paraId="049F419B" w14:textId="77777777" w:rsidTr="00970176">
        <w:trPr>
          <w:jc w:val="center"/>
          <w:trPrChange w:id="1904" w:author="Administrator" w:date="2019-12-31T13:44:00Z">
            <w:trPr>
              <w:jc w:val="center"/>
            </w:trPr>
          </w:trPrChange>
        </w:trPr>
        <w:tc>
          <w:tcPr>
            <w:tcW w:w="1020" w:type="dxa"/>
            <w:tcBorders>
              <w:top w:val="nil"/>
              <w:left w:val="nil"/>
              <w:bottom w:val="nil"/>
              <w:right w:val="nil"/>
            </w:tcBorders>
            <w:vAlign w:val="center"/>
            <w:tcPrChange w:id="1905" w:author="Administrator" w:date="2019-12-31T13:44:00Z">
              <w:tcPr>
                <w:tcW w:w="1020" w:type="dxa"/>
                <w:tcBorders>
                  <w:top w:val="nil"/>
                  <w:left w:val="nil"/>
                  <w:bottom w:val="nil"/>
                  <w:right w:val="nil"/>
                </w:tcBorders>
                <w:vAlign w:val="center"/>
              </w:tcPr>
            </w:tcPrChange>
          </w:tcPr>
          <w:p w14:paraId="6B7D926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11</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nil"/>
              <w:right w:val="nil"/>
            </w:tcBorders>
            <w:vAlign w:val="center"/>
            <w:tcPrChange w:id="1906" w:author="Administrator" w:date="2019-12-31T13:44:00Z">
              <w:tcPr>
                <w:tcW w:w="1020" w:type="dxa"/>
                <w:tcBorders>
                  <w:top w:val="nil"/>
                  <w:left w:val="nil"/>
                  <w:bottom w:val="nil"/>
                  <w:right w:val="nil"/>
                </w:tcBorders>
                <w:vAlign w:val="center"/>
              </w:tcPr>
            </w:tcPrChange>
          </w:tcPr>
          <w:p w14:paraId="4B66452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07" w:author="Administrator" w:date="2019-12-31T13:44:00Z">
              <w:tcPr>
                <w:tcW w:w="1020" w:type="dxa"/>
                <w:tcBorders>
                  <w:top w:val="nil"/>
                  <w:left w:val="nil"/>
                  <w:bottom w:val="nil"/>
                  <w:right w:val="nil"/>
                </w:tcBorders>
                <w:vAlign w:val="center"/>
              </w:tcPr>
            </w:tcPrChange>
          </w:tcPr>
          <w:p w14:paraId="2D78750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08" w:author="Administrator" w:date="2019-12-31T13:44:00Z">
              <w:tcPr>
                <w:tcW w:w="1020" w:type="dxa"/>
                <w:tcBorders>
                  <w:top w:val="nil"/>
                  <w:left w:val="nil"/>
                  <w:bottom w:val="nil"/>
                  <w:right w:val="nil"/>
                </w:tcBorders>
                <w:vAlign w:val="center"/>
              </w:tcPr>
            </w:tcPrChange>
          </w:tcPr>
          <w:p w14:paraId="012EC22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909" w:author="Administrator" w:date="2019-12-31T13:44:00Z">
              <w:tcPr>
                <w:tcW w:w="1020" w:type="dxa"/>
                <w:tcBorders>
                  <w:top w:val="nil"/>
                  <w:left w:val="nil"/>
                  <w:bottom w:val="nil"/>
                  <w:right w:val="nil"/>
                </w:tcBorders>
                <w:vAlign w:val="center"/>
              </w:tcPr>
            </w:tcPrChange>
          </w:tcPr>
          <w:p w14:paraId="79D9EFA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10" w:author="Administrator" w:date="2019-12-31T13:44:00Z">
              <w:tcPr>
                <w:tcW w:w="1020" w:type="dxa"/>
                <w:tcBorders>
                  <w:top w:val="nil"/>
                  <w:left w:val="nil"/>
                  <w:bottom w:val="nil"/>
                  <w:right w:val="nil"/>
                </w:tcBorders>
                <w:vAlign w:val="center"/>
              </w:tcPr>
            </w:tcPrChange>
          </w:tcPr>
          <w:p w14:paraId="38CBFC6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81.4</w:t>
            </w:r>
          </w:p>
        </w:tc>
      </w:tr>
      <w:tr w:rsidR="00970176" w14:paraId="2A7EABD6" w14:textId="77777777" w:rsidTr="00970176">
        <w:trPr>
          <w:jc w:val="center"/>
          <w:trPrChange w:id="1911" w:author="Administrator" w:date="2019-12-31T13:44:00Z">
            <w:trPr>
              <w:jc w:val="center"/>
            </w:trPr>
          </w:trPrChange>
        </w:trPr>
        <w:tc>
          <w:tcPr>
            <w:tcW w:w="1020" w:type="dxa"/>
            <w:tcBorders>
              <w:top w:val="nil"/>
              <w:left w:val="nil"/>
              <w:bottom w:val="nil"/>
              <w:right w:val="nil"/>
            </w:tcBorders>
            <w:vAlign w:val="center"/>
            <w:tcPrChange w:id="1912" w:author="Administrator" w:date="2019-12-31T13:44:00Z">
              <w:tcPr>
                <w:tcW w:w="1020" w:type="dxa"/>
                <w:tcBorders>
                  <w:top w:val="nil"/>
                  <w:left w:val="nil"/>
                  <w:bottom w:val="nil"/>
                  <w:right w:val="nil"/>
                </w:tcBorders>
                <w:vAlign w:val="center"/>
              </w:tcPr>
            </w:tcPrChange>
          </w:tcPr>
          <w:p w14:paraId="6CA49BA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12</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nil"/>
              <w:right w:val="nil"/>
            </w:tcBorders>
            <w:vAlign w:val="center"/>
            <w:tcPrChange w:id="1913" w:author="Administrator" w:date="2019-12-31T13:44:00Z">
              <w:tcPr>
                <w:tcW w:w="1020" w:type="dxa"/>
                <w:tcBorders>
                  <w:top w:val="nil"/>
                  <w:left w:val="nil"/>
                  <w:bottom w:val="nil"/>
                  <w:right w:val="nil"/>
                </w:tcBorders>
                <w:vAlign w:val="center"/>
              </w:tcPr>
            </w:tcPrChange>
          </w:tcPr>
          <w:p w14:paraId="01F3D59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14" w:author="Administrator" w:date="2019-12-31T13:44:00Z">
              <w:tcPr>
                <w:tcW w:w="1020" w:type="dxa"/>
                <w:tcBorders>
                  <w:top w:val="nil"/>
                  <w:left w:val="nil"/>
                  <w:bottom w:val="nil"/>
                  <w:right w:val="nil"/>
                </w:tcBorders>
                <w:vAlign w:val="center"/>
              </w:tcPr>
            </w:tcPrChange>
          </w:tcPr>
          <w:p w14:paraId="0255FB2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15" w:author="Administrator" w:date="2019-12-31T13:44:00Z">
              <w:tcPr>
                <w:tcW w:w="1020" w:type="dxa"/>
                <w:tcBorders>
                  <w:top w:val="nil"/>
                  <w:left w:val="nil"/>
                  <w:bottom w:val="nil"/>
                  <w:right w:val="nil"/>
                </w:tcBorders>
                <w:vAlign w:val="center"/>
              </w:tcPr>
            </w:tcPrChange>
          </w:tcPr>
          <w:p w14:paraId="3791570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16" w:author="Administrator" w:date="2019-12-31T13:44:00Z">
              <w:tcPr>
                <w:tcW w:w="1020" w:type="dxa"/>
                <w:tcBorders>
                  <w:top w:val="nil"/>
                  <w:left w:val="nil"/>
                  <w:bottom w:val="nil"/>
                  <w:right w:val="nil"/>
                </w:tcBorders>
                <w:vAlign w:val="center"/>
              </w:tcPr>
            </w:tcPrChange>
          </w:tcPr>
          <w:p w14:paraId="5DC446B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917" w:author="Administrator" w:date="2019-12-31T13:44:00Z">
              <w:tcPr>
                <w:tcW w:w="1020" w:type="dxa"/>
                <w:tcBorders>
                  <w:top w:val="nil"/>
                  <w:left w:val="nil"/>
                  <w:bottom w:val="nil"/>
                  <w:right w:val="nil"/>
                </w:tcBorders>
                <w:vAlign w:val="center"/>
              </w:tcPr>
            </w:tcPrChange>
          </w:tcPr>
          <w:p w14:paraId="4DD9758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79.2</w:t>
            </w:r>
          </w:p>
        </w:tc>
      </w:tr>
      <w:tr w:rsidR="00970176" w14:paraId="72842169" w14:textId="77777777" w:rsidTr="00970176">
        <w:trPr>
          <w:jc w:val="center"/>
          <w:trPrChange w:id="1918" w:author="Administrator" w:date="2019-12-31T13:44:00Z">
            <w:trPr>
              <w:jc w:val="center"/>
            </w:trPr>
          </w:trPrChange>
        </w:trPr>
        <w:tc>
          <w:tcPr>
            <w:tcW w:w="1020" w:type="dxa"/>
            <w:tcBorders>
              <w:top w:val="nil"/>
              <w:left w:val="nil"/>
              <w:bottom w:val="nil"/>
              <w:right w:val="nil"/>
            </w:tcBorders>
            <w:vAlign w:val="center"/>
            <w:tcPrChange w:id="1919" w:author="Administrator" w:date="2019-12-31T13:44:00Z">
              <w:tcPr>
                <w:tcW w:w="1020" w:type="dxa"/>
                <w:tcBorders>
                  <w:top w:val="nil"/>
                  <w:left w:val="nil"/>
                  <w:bottom w:val="nil"/>
                  <w:right w:val="nil"/>
                </w:tcBorders>
                <w:vAlign w:val="center"/>
              </w:tcPr>
            </w:tcPrChange>
          </w:tcPr>
          <w:p w14:paraId="58930AE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13</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nil"/>
              <w:right w:val="nil"/>
            </w:tcBorders>
            <w:vAlign w:val="center"/>
            <w:tcPrChange w:id="1920" w:author="Administrator" w:date="2019-12-31T13:44:00Z">
              <w:tcPr>
                <w:tcW w:w="1020" w:type="dxa"/>
                <w:tcBorders>
                  <w:top w:val="nil"/>
                  <w:left w:val="nil"/>
                  <w:bottom w:val="nil"/>
                  <w:right w:val="nil"/>
                </w:tcBorders>
                <w:vAlign w:val="center"/>
              </w:tcPr>
            </w:tcPrChange>
          </w:tcPr>
          <w:p w14:paraId="1C15474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21" w:author="Administrator" w:date="2019-12-31T13:44:00Z">
              <w:tcPr>
                <w:tcW w:w="1020" w:type="dxa"/>
                <w:tcBorders>
                  <w:top w:val="nil"/>
                  <w:left w:val="nil"/>
                  <w:bottom w:val="nil"/>
                  <w:right w:val="nil"/>
                </w:tcBorders>
                <w:vAlign w:val="center"/>
              </w:tcPr>
            </w:tcPrChange>
          </w:tcPr>
          <w:p w14:paraId="775C846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922" w:author="Administrator" w:date="2019-12-31T13:44:00Z">
              <w:tcPr>
                <w:tcW w:w="1020" w:type="dxa"/>
                <w:tcBorders>
                  <w:top w:val="nil"/>
                  <w:left w:val="nil"/>
                  <w:bottom w:val="nil"/>
                  <w:right w:val="nil"/>
                </w:tcBorders>
                <w:vAlign w:val="center"/>
              </w:tcPr>
            </w:tcPrChange>
          </w:tcPr>
          <w:p w14:paraId="3351195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23" w:author="Administrator" w:date="2019-12-31T13:44:00Z">
              <w:tcPr>
                <w:tcW w:w="1020" w:type="dxa"/>
                <w:tcBorders>
                  <w:top w:val="nil"/>
                  <w:left w:val="nil"/>
                  <w:bottom w:val="nil"/>
                  <w:right w:val="nil"/>
                </w:tcBorders>
                <w:vAlign w:val="center"/>
              </w:tcPr>
            </w:tcPrChange>
          </w:tcPr>
          <w:p w14:paraId="494542D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24" w:author="Administrator" w:date="2019-12-31T13:44:00Z">
              <w:tcPr>
                <w:tcW w:w="1020" w:type="dxa"/>
                <w:tcBorders>
                  <w:top w:val="nil"/>
                  <w:left w:val="nil"/>
                  <w:bottom w:val="nil"/>
                  <w:right w:val="nil"/>
                </w:tcBorders>
                <w:vAlign w:val="center"/>
              </w:tcPr>
            </w:tcPrChange>
          </w:tcPr>
          <w:p w14:paraId="0121389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80.1</w:t>
            </w:r>
          </w:p>
        </w:tc>
      </w:tr>
      <w:tr w:rsidR="00970176" w14:paraId="697E8A8A" w14:textId="77777777" w:rsidTr="00970176">
        <w:trPr>
          <w:jc w:val="center"/>
          <w:trPrChange w:id="1925" w:author="Administrator" w:date="2019-12-31T13:44:00Z">
            <w:trPr>
              <w:jc w:val="center"/>
            </w:trPr>
          </w:trPrChange>
        </w:trPr>
        <w:tc>
          <w:tcPr>
            <w:tcW w:w="1020" w:type="dxa"/>
            <w:tcBorders>
              <w:top w:val="nil"/>
              <w:left w:val="nil"/>
              <w:bottom w:val="nil"/>
              <w:right w:val="nil"/>
            </w:tcBorders>
            <w:vAlign w:val="center"/>
            <w:tcPrChange w:id="1926" w:author="Administrator" w:date="2019-12-31T13:44:00Z">
              <w:tcPr>
                <w:tcW w:w="1020" w:type="dxa"/>
                <w:tcBorders>
                  <w:top w:val="nil"/>
                  <w:left w:val="nil"/>
                  <w:bottom w:val="nil"/>
                  <w:right w:val="nil"/>
                </w:tcBorders>
                <w:vAlign w:val="center"/>
              </w:tcPr>
            </w:tcPrChange>
          </w:tcPr>
          <w:p w14:paraId="5202BA5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14</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nil"/>
              <w:right w:val="nil"/>
            </w:tcBorders>
            <w:vAlign w:val="center"/>
            <w:tcPrChange w:id="1927" w:author="Administrator" w:date="2019-12-31T13:44:00Z">
              <w:tcPr>
                <w:tcW w:w="1020" w:type="dxa"/>
                <w:tcBorders>
                  <w:top w:val="nil"/>
                  <w:left w:val="nil"/>
                  <w:bottom w:val="nil"/>
                  <w:right w:val="nil"/>
                </w:tcBorders>
                <w:vAlign w:val="center"/>
              </w:tcPr>
            </w:tcPrChange>
          </w:tcPr>
          <w:p w14:paraId="4DB2C6D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28" w:author="Administrator" w:date="2019-12-31T13:44:00Z">
              <w:tcPr>
                <w:tcW w:w="1020" w:type="dxa"/>
                <w:tcBorders>
                  <w:top w:val="nil"/>
                  <w:left w:val="nil"/>
                  <w:bottom w:val="nil"/>
                  <w:right w:val="nil"/>
                </w:tcBorders>
                <w:vAlign w:val="center"/>
              </w:tcPr>
            </w:tcPrChange>
          </w:tcPr>
          <w:p w14:paraId="5E83D56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29" w:author="Administrator" w:date="2019-12-31T13:44:00Z">
              <w:tcPr>
                <w:tcW w:w="1020" w:type="dxa"/>
                <w:tcBorders>
                  <w:top w:val="nil"/>
                  <w:left w:val="nil"/>
                  <w:bottom w:val="nil"/>
                  <w:right w:val="nil"/>
                </w:tcBorders>
                <w:vAlign w:val="center"/>
              </w:tcPr>
            </w:tcPrChange>
          </w:tcPr>
          <w:p w14:paraId="029F282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30" w:author="Administrator" w:date="2019-12-31T13:44:00Z">
              <w:tcPr>
                <w:tcW w:w="1020" w:type="dxa"/>
                <w:tcBorders>
                  <w:top w:val="nil"/>
                  <w:left w:val="nil"/>
                  <w:bottom w:val="nil"/>
                  <w:right w:val="nil"/>
                </w:tcBorders>
                <w:vAlign w:val="center"/>
              </w:tcPr>
            </w:tcPrChange>
          </w:tcPr>
          <w:p w14:paraId="2ED39E6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nil"/>
              <w:right w:val="nil"/>
            </w:tcBorders>
            <w:vAlign w:val="center"/>
            <w:tcPrChange w:id="1931" w:author="Administrator" w:date="2019-12-31T13:44:00Z">
              <w:tcPr>
                <w:tcW w:w="1020" w:type="dxa"/>
                <w:tcBorders>
                  <w:top w:val="nil"/>
                  <w:left w:val="nil"/>
                  <w:bottom w:val="nil"/>
                  <w:right w:val="nil"/>
                </w:tcBorders>
                <w:vAlign w:val="center"/>
              </w:tcPr>
            </w:tcPrChange>
          </w:tcPr>
          <w:p w14:paraId="076FDD0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79.7</w:t>
            </w:r>
          </w:p>
        </w:tc>
      </w:tr>
      <w:tr w:rsidR="00970176" w14:paraId="15483F9F" w14:textId="77777777" w:rsidTr="00970176">
        <w:trPr>
          <w:jc w:val="center"/>
          <w:trPrChange w:id="1932" w:author="Administrator" w:date="2019-12-31T13:44:00Z">
            <w:trPr>
              <w:jc w:val="center"/>
            </w:trPr>
          </w:trPrChange>
        </w:trPr>
        <w:tc>
          <w:tcPr>
            <w:tcW w:w="1020" w:type="dxa"/>
            <w:tcBorders>
              <w:top w:val="nil"/>
              <w:left w:val="nil"/>
              <w:bottom w:val="nil"/>
              <w:right w:val="nil"/>
            </w:tcBorders>
            <w:vAlign w:val="center"/>
            <w:tcPrChange w:id="1933" w:author="Administrator" w:date="2019-12-31T13:44:00Z">
              <w:tcPr>
                <w:tcW w:w="1020" w:type="dxa"/>
                <w:tcBorders>
                  <w:top w:val="nil"/>
                  <w:left w:val="nil"/>
                  <w:bottom w:val="nil"/>
                  <w:right w:val="nil"/>
                </w:tcBorders>
                <w:vAlign w:val="center"/>
              </w:tcPr>
            </w:tcPrChange>
          </w:tcPr>
          <w:p w14:paraId="3695B0C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15</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nil"/>
              <w:right w:val="nil"/>
            </w:tcBorders>
            <w:vAlign w:val="center"/>
            <w:tcPrChange w:id="1934" w:author="Administrator" w:date="2019-12-31T13:44:00Z">
              <w:tcPr>
                <w:tcW w:w="1020" w:type="dxa"/>
                <w:tcBorders>
                  <w:top w:val="nil"/>
                  <w:left w:val="nil"/>
                  <w:bottom w:val="nil"/>
                  <w:right w:val="nil"/>
                </w:tcBorders>
                <w:vAlign w:val="center"/>
              </w:tcPr>
            </w:tcPrChange>
          </w:tcPr>
          <w:p w14:paraId="27AC1B5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35" w:author="Administrator" w:date="2019-12-31T13:44:00Z">
              <w:tcPr>
                <w:tcW w:w="1020" w:type="dxa"/>
                <w:tcBorders>
                  <w:top w:val="nil"/>
                  <w:left w:val="nil"/>
                  <w:bottom w:val="nil"/>
                  <w:right w:val="nil"/>
                </w:tcBorders>
                <w:vAlign w:val="center"/>
              </w:tcPr>
            </w:tcPrChange>
          </w:tcPr>
          <w:p w14:paraId="10A27A6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nil"/>
              <w:right w:val="nil"/>
            </w:tcBorders>
            <w:vAlign w:val="center"/>
            <w:tcPrChange w:id="1936" w:author="Administrator" w:date="2019-12-31T13:44:00Z">
              <w:tcPr>
                <w:tcW w:w="1020" w:type="dxa"/>
                <w:tcBorders>
                  <w:top w:val="nil"/>
                  <w:left w:val="nil"/>
                  <w:bottom w:val="nil"/>
                  <w:right w:val="nil"/>
                </w:tcBorders>
                <w:vAlign w:val="center"/>
              </w:tcPr>
            </w:tcPrChange>
          </w:tcPr>
          <w:p w14:paraId="443F97E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2</w:t>
            </w:r>
          </w:p>
        </w:tc>
        <w:tc>
          <w:tcPr>
            <w:tcW w:w="1020" w:type="dxa"/>
            <w:tcBorders>
              <w:top w:val="nil"/>
              <w:left w:val="nil"/>
              <w:bottom w:val="nil"/>
              <w:right w:val="nil"/>
            </w:tcBorders>
            <w:vAlign w:val="center"/>
            <w:tcPrChange w:id="1937" w:author="Administrator" w:date="2019-12-31T13:44:00Z">
              <w:tcPr>
                <w:tcW w:w="1020" w:type="dxa"/>
                <w:tcBorders>
                  <w:top w:val="nil"/>
                  <w:left w:val="nil"/>
                  <w:bottom w:val="nil"/>
                  <w:right w:val="nil"/>
                </w:tcBorders>
                <w:vAlign w:val="center"/>
              </w:tcPr>
            </w:tcPrChange>
          </w:tcPr>
          <w:p w14:paraId="56B3D08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nil"/>
              <w:right w:val="nil"/>
            </w:tcBorders>
            <w:vAlign w:val="center"/>
            <w:tcPrChange w:id="1938" w:author="Administrator" w:date="2019-12-31T13:44:00Z">
              <w:tcPr>
                <w:tcW w:w="1020" w:type="dxa"/>
                <w:tcBorders>
                  <w:top w:val="nil"/>
                  <w:left w:val="nil"/>
                  <w:bottom w:val="nil"/>
                  <w:right w:val="nil"/>
                </w:tcBorders>
                <w:vAlign w:val="center"/>
              </w:tcPr>
            </w:tcPrChange>
          </w:tcPr>
          <w:p w14:paraId="4B54F50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76.3</w:t>
            </w:r>
          </w:p>
        </w:tc>
      </w:tr>
      <w:tr w:rsidR="00970176" w14:paraId="00854FD3" w14:textId="77777777" w:rsidTr="00970176">
        <w:trPr>
          <w:jc w:val="center"/>
          <w:trPrChange w:id="1939" w:author="Administrator" w:date="2019-12-31T13:44:00Z">
            <w:trPr>
              <w:jc w:val="center"/>
            </w:trPr>
          </w:trPrChange>
        </w:trPr>
        <w:tc>
          <w:tcPr>
            <w:tcW w:w="1020" w:type="dxa"/>
            <w:tcBorders>
              <w:top w:val="nil"/>
              <w:left w:val="nil"/>
              <w:bottom w:val="single" w:sz="4" w:space="0" w:color="auto"/>
              <w:right w:val="nil"/>
            </w:tcBorders>
            <w:vAlign w:val="center"/>
            <w:tcPrChange w:id="1940" w:author="Administrator" w:date="2019-12-31T13:44:00Z">
              <w:tcPr>
                <w:tcW w:w="1020" w:type="dxa"/>
                <w:tcBorders>
                  <w:top w:val="nil"/>
                  <w:left w:val="nil"/>
                  <w:bottom w:val="single" w:sz="4" w:space="0" w:color="auto"/>
                  <w:right w:val="nil"/>
                </w:tcBorders>
                <w:vAlign w:val="center"/>
              </w:tcPr>
            </w:tcPrChange>
          </w:tcPr>
          <w:p w14:paraId="0FBD6DD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eq \o\ac(○,</w:instrText>
            </w:r>
            <w:r>
              <w:rPr>
                <w:rFonts w:ascii="Times New Roman" w:hAnsi="Times New Roman" w:cs="Times New Roman"/>
                <w:position w:val="2"/>
                <w:sz w:val="16"/>
              </w:rPr>
              <w:instrText>16</w:instrText>
            </w:r>
            <w:r>
              <w:rPr>
                <w:rFonts w:ascii="Times New Roman" w:hAnsi="Times New Roman" w:cs="Times New Roman"/>
                <w:sz w:val="24"/>
              </w:rPr>
              <w:instrText>)</w:instrText>
            </w:r>
            <w:r>
              <w:rPr>
                <w:rFonts w:ascii="Times New Roman" w:hAnsi="Times New Roman" w:cs="Times New Roman"/>
                <w:sz w:val="24"/>
              </w:rPr>
              <w:fldChar w:fldCharType="end"/>
            </w:r>
          </w:p>
        </w:tc>
        <w:tc>
          <w:tcPr>
            <w:tcW w:w="1020" w:type="dxa"/>
            <w:tcBorders>
              <w:top w:val="nil"/>
              <w:left w:val="nil"/>
              <w:bottom w:val="single" w:sz="4" w:space="0" w:color="auto"/>
              <w:right w:val="nil"/>
            </w:tcBorders>
            <w:vAlign w:val="center"/>
            <w:tcPrChange w:id="1941" w:author="Administrator" w:date="2019-12-31T13:44:00Z">
              <w:tcPr>
                <w:tcW w:w="1020" w:type="dxa"/>
                <w:tcBorders>
                  <w:top w:val="nil"/>
                  <w:left w:val="nil"/>
                  <w:bottom w:val="single" w:sz="4" w:space="0" w:color="auto"/>
                  <w:right w:val="nil"/>
                </w:tcBorders>
                <w:vAlign w:val="center"/>
              </w:tcPr>
            </w:tcPrChange>
          </w:tcPr>
          <w:p w14:paraId="712B719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single" w:sz="4" w:space="0" w:color="auto"/>
              <w:right w:val="nil"/>
            </w:tcBorders>
            <w:vAlign w:val="center"/>
            <w:tcPrChange w:id="1942" w:author="Administrator" w:date="2019-12-31T13:44:00Z">
              <w:tcPr>
                <w:tcW w:w="1020" w:type="dxa"/>
                <w:tcBorders>
                  <w:top w:val="nil"/>
                  <w:left w:val="nil"/>
                  <w:bottom w:val="single" w:sz="4" w:space="0" w:color="auto"/>
                  <w:right w:val="nil"/>
                </w:tcBorders>
                <w:vAlign w:val="center"/>
              </w:tcPr>
            </w:tcPrChange>
          </w:tcPr>
          <w:p w14:paraId="2AB2DA8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w:t>
            </w:r>
          </w:p>
        </w:tc>
        <w:tc>
          <w:tcPr>
            <w:tcW w:w="1020" w:type="dxa"/>
            <w:tcBorders>
              <w:top w:val="nil"/>
              <w:left w:val="nil"/>
              <w:bottom w:val="single" w:sz="4" w:space="0" w:color="auto"/>
              <w:right w:val="nil"/>
            </w:tcBorders>
            <w:vAlign w:val="center"/>
            <w:tcPrChange w:id="1943" w:author="Administrator" w:date="2019-12-31T13:44:00Z">
              <w:tcPr>
                <w:tcW w:w="1020" w:type="dxa"/>
                <w:tcBorders>
                  <w:top w:val="nil"/>
                  <w:left w:val="nil"/>
                  <w:bottom w:val="single" w:sz="4" w:space="0" w:color="auto"/>
                  <w:right w:val="nil"/>
                </w:tcBorders>
                <w:vAlign w:val="center"/>
              </w:tcPr>
            </w:tcPrChange>
          </w:tcPr>
          <w:p w14:paraId="2A76009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1</w:t>
            </w:r>
          </w:p>
        </w:tc>
        <w:tc>
          <w:tcPr>
            <w:tcW w:w="1020" w:type="dxa"/>
            <w:tcBorders>
              <w:top w:val="nil"/>
              <w:left w:val="nil"/>
              <w:bottom w:val="single" w:sz="4" w:space="0" w:color="auto"/>
              <w:right w:val="nil"/>
            </w:tcBorders>
            <w:vAlign w:val="center"/>
            <w:tcPrChange w:id="1944" w:author="Administrator" w:date="2019-12-31T13:44:00Z">
              <w:tcPr>
                <w:tcW w:w="1020" w:type="dxa"/>
                <w:tcBorders>
                  <w:top w:val="nil"/>
                  <w:left w:val="nil"/>
                  <w:bottom w:val="single" w:sz="4" w:space="0" w:color="auto"/>
                  <w:right w:val="nil"/>
                </w:tcBorders>
                <w:vAlign w:val="center"/>
              </w:tcPr>
            </w:tcPrChange>
          </w:tcPr>
          <w:p w14:paraId="0C01D71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w:t>
            </w:r>
          </w:p>
        </w:tc>
        <w:tc>
          <w:tcPr>
            <w:tcW w:w="1020" w:type="dxa"/>
            <w:tcBorders>
              <w:top w:val="nil"/>
              <w:left w:val="nil"/>
              <w:bottom w:val="single" w:sz="4" w:space="0" w:color="auto"/>
              <w:right w:val="nil"/>
            </w:tcBorders>
            <w:vAlign w:val="center"/>
            <w:tcPrChange w:id="1945" w:author="Administrator" w:date="2019-12-31T13:44:00Z">
              <w:tcPr>
                <w:tcW w:w="1020" w:type="dxa"/>
                <w:tcBorders>
                  <w:top w:val="nil"/>
                  <w:left w:val="nil"/>
                  <w:bottom w:val="single" w:sz="4" w:space="0" w:color="auto"/>
                  <w:right w:val="nil"/>
                </w:tcBorders>
                <w:vAlign w:val="center"/>
              </w:tcPr>
            </w:tcPrChange>
          </w:tcPr>
          <w:p w14:paraId="3DA510E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75.4</w:t>
            </w:r>
          </w:p>
        </w:tc>
      </w:tr>
      <w:tr w:rsidR="00970176" w14:paraId="4994EEE2" w14:textId="77777777" w:rsidTr="00970176">
        <w:trPr>
          <w:jc w:val="center"/>
          <w:trPrChange w:id="1946" w:author="Administrator" w:date="2019-12-31T13:44:00Z">
            <w:trPr>
              <w:jc w:val="center"/>
            </w:trPr>
          </w:trPrChange>
        </w:trPr>
        <w:tc>
          <w:tcPr>
            <w:tcW w:w="1020" w:type="dxa"/>
            <w:tcBorders>
              <w:left w:val="nil"/>
              <w:bottom w:val="nil"/>
              <w:right w:val="nil"/>
            </w:tcBorders>
            <w:vAlign w:val="center"/>
            <w:tcPrChange w:id="1947" w:author="Administrator" w:date="2019-12-31T13:44:00Z">
              <w:tcPr>
                <w:tcW w:w="1020" w:type="dxa"/>
                <w:tcBorders>
                  <w:left w:val="nil"/>
                  <w:bottom w:val="nil"/>
                  <w:right w:val="nil"/>
                </w:tcBorders>
                <w:vAlign w:val="center"/>
              </w:tcPr>
            </w:tcPrChange>
          </w:tcPr>
          <w:p w14:paraId="1553FB17"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k1</w:t>
            </w:r>
          </w:p>
        </w:tc>
        <w:tc>
          <w:tcPr>
            <w:tcW w:w="1020" w:type="dxa"/>
            <w:tcBorders>
              <w:left w:val="nil"/>
              <w:bottom w:val="nil"/>
              <w:right w:val="nil"/>
            </w:tcBorders>
            <w:vAlign w:val="center"/>
            <w:tcPrChange w:id="1948" w:author="Administrator" w:date="2019-12-31T13:44:00Z">
              <w:tcPr>
                <w:tcW w:w="1020" w:type="dxa"/>
                <w:tcBorders>
                  <w:left w:val="nil"/>
                  <w:bottom w:val="nil"/>
                  <w:right w:val="nil"/>
                </w:tcBorders>
                <w:vAlign w:val="center"/>
              </w:tcPr>
            </w:tcPrChange>
          </w:tcPr>
          <w:p w14:paraId="51D465F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75.650</w:t>
            </w:r>
          </w:p>
        </w:tc>
        <w:tc>
          <w:tcPr>
            <w:tcW w:w="1020" w:type="dxa"/>
            <w:tcBorders>
              <w:left w:val="nil"/>
              <w:bottom w:val="nil"/>
              <w:right w:val="nil"/>
            </w:tcBorders>
            <w:vAlign w:val="center"/>
            <w:tcPrChange w:id="1949" w:author="Administrator" w:date="2019-12-31T13:44:00Z">
              <w:tcPr>
                <w:tcW w:w="1020" w:type="dxa"/>
                <w:tcBorders>
                  <w:left w:val="nil"/>
                  <w:bottom w:val="nil"/>
                  <w:right w:val="nil"/>
                </w:tcBorders>
                <w:vAlign w:val="center"/>
              </w:tcPr>
            </w:tcPrChange>
          </w:tcPr>
          <w:p w14:paraId="5C598EE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79.250</w:t>
            </w:r>
          </w:p>
        </w:tc>
        <w:tc>
          <w:tcPr>
            <w:tcW w:w="1020" w:type="dxa"/>
            <w:tcBorders>
              <w:left w:val="nil"/>
              <w:bottom w:val="nil"/>
              <w:right w:val="nil"/>
            </w:tcBorders>
            <w:vAlign w:val="center"/>
            <w:tcPrChange w:id="1950" w:author="Administrator" w:date="2019-12-31T13:44:00Z">
              <w:tcPr>
                <w:tcW w:w="1020" w:type="dxa"/>
                <w:tcBorders>
                  <w:left w:val="nil"/>
                  <w:bottom w:val="nil"/>
                  <w:right w:val="nil"/>
                </w:tcBorders>
                <w:vAlign w:val="center"/>
              </w:tcPr>
            </w:tcPrChange>
          </w:tcPr>
          <w:p w14:paraId="72CD5E42"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76.275</w:t>
            </w:r>
          </w:p>
        </w:tc>
        <w:tc>
          <w:tcPr>
            <w:tcW w:w="1020" w:type="dxa"/>
            <w:tcBorders>
              <w:left w:val="nil"/>
              <w:bottom w:val="nil"/>
              <w:right w:val="nil"/>
            </w:tcBorders>
            <w:vAlign w:val="center"/>
            <w:tcPrChange w:id="1951" w:author="Administrator" w:date="2019-12-31T13:44:00Z">
              <w:tcPr>
                <w:tcW w:w="1020" w:type="dxa"/>
                <w:tcBorders>
                  <w:left w:val="nil"/>
                  <w:bottom w:val="nil"/>
                  <w:right w:val="nil"/>
                </w:tcBorders>
                <w:vAlign w:val="center"/>
              </w:tcPr>
            </w:tcPrChange>
          </w:tcPr>
          <w:p w14:paraId="4BA5F85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77.850</w:t>
            </w:r>
          </w:p>
        </w:tc>
        <w:tc>
          <w:tcPr>
            <w:tcW w:w="1020" w:type="dxa"/>
            <w:tcBorders>
              <w:left w:val="nil"/>
              <w:bottom w:val="nil"/>
              <w:right w:val="nil"/>
            </w:tcBorders>
            <w:vAlign w:val="center"/>
            <w:tcPrChange w:id="1952" w:author="Administrator" w:date="2019-12-31T13:44:00Z">
              <w:tcPr>
                <w:tcW w:w="1020" w:type="dxa"/>
                <w:tcBorders>
                  <w:left w:val="nil"/>
                  <w:bottom w:val="nil"/>
                  <w:right w:val="nil"/>
                </w:tcBorders>
                <w:vAlign w:val="center"/>
              </w:tcPr>
            </w:tcPrChange>
          </w:tcPr>
          <w:p w14:paraId="3935373D" w14:textId="77777777" w:rsidR="00970176" w:rsidRDefault="00970176">
            <w:pPr>
              <w:spacing w:line="360" w:lineRule="auto"/>
              <w:rPr>
                <w:rFonts w:ascii="Times New Roman" w:hAnsi="Times New Roman" w:cs="Times New Roman"/>
                <w:sz w:val="24"/>
              </w:rPr>
            </w:pPr>
          </w:p>
        </w:tc>
      </w:tr>
      <w:tr w:rsidR="00970176" w14:paraId="53FD1886" w14:textId="77777777" w:rsidTr="00970176">
        <w:trPr>
          <w:jc w:val="center"/>
          <w:trPrChange w:id="1953" w:author="Administrator" w:date="2019-12-31T13:44:00Z">
            <w:trPr>
              <w:jc w:val="center"/>
            </w:trPr>
          </w:trPrChange>
        </w:trPr>
        <w:tc>
          <w:tcPr>
            <w:tcW w:w="1020" w:type="dxa"/>
            <w:tcBorders>
              <w:top w:val="nil"/>
              <w:left w:val="nil"/>
              <w:bottom w:val="nil"/>
              <w:right w:val="nil"/>
            </w:tcBorders>
            <w:vAlign w:val="center"/>
            <w:tcPrChange w:id="1954" w:author="Administrator" w:date="2019-12-31T13:44:00Z">
              <w:tcPr>
                <w:tcW w:w="1020" w:type="dxa"/>
                <w:tcBorders>
                  <w:top w:val="nil"/>
                  <w:left w:val="nil"/>
                  <w:bottom w:val="nil"/>
                  <w:right w:val="nil"/>
                </w:tcBorders>
                <w:vAlign w:val="center"/>
              </w:tcPr>
            </w:tcPrChange>
          </w:tcPr>
          <w:p w14:paraId="719D382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k2</w:t>
            </w:r>
          </w:p>
        </w:tc>
        <w:tc>
          <w:tcPr>
            <w:tcW w:w="1020" w:type="dxa"/>
            <w:tcBorders>
              <w:top w:val="nil"/>
              <w:left w:val="nil"/>
              <w:bottom w:val="nil"/>
              <w:right w:val="nil"/>
            </w:tcBorders>
            <w:vAlign w:val="center"/>
            <w:tcPrChange w:id="1955" w:author="Administrator" w:date="2019-12-31T13:44:00Z">
              <w:tcPr>
                <w:tcW w:w="1020" w:type="dxa"/>
                <w:tcBorders>
                  <w:top w:val="nil"/>
                  <w:left w:val="nil"/>
                  <w:bottom w:val="nil"/>
                  <w:right w:val="nil"/>
                </w:tcBorders>
                <w:vAlign w:val="center"/>
              </w:tcPr>
            </w:tcPrChange>
          </w:tcPr>
          <w:p w14:paraId="377F36A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78.400</w:t>
            </w:r>
          </w:p>
        </w:tc>
        <w:tc>
          <w:tcPr>
            <w:tcW w:w="1020" w:type="dxa"/>
            <w:tcBorders>
              <w:top w:val="nil"/>
              <w:left w:val="nil"/>
              <w:bottom w:val="nil"/>
              <w:right w:val="nil"/>
            </w:tcBorders>
            <w:vAlign w:val="center"/>
            <w:tcPrChange w:id="1956" w:author="Administrator" w:date="2019-12-31T13:44:00Z">
              <w:tcPr>
                <w:tcW w:w="1020" w:type="dxa"/>
                <w:tcBorders>
                  <w:top w:val="nil"/>
                  <w:left w:val="nil"/>
                  <w:bottom w:val="nil"/>
                  <w:right w:val="nil"/>
                </w:tcBorders>
                <w:vAlign w:val="center"/>
              </w:tcPr>
            </w:tcPrChange>
          </w:tcPr>
          <w:p w14:paraId="265FCD6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80.150</w:t>
            </w:r>
          </w:p>
        </w:tc>
        <w:tc>
          <w:tcPr>
            <w:tcW w:w="1020" w:type="dxa"/>
            <w:tcBorders>
              <w:top w:val="nil"/>
              <w:left w:val="nil"/>
              <w:bottom w:val="nil"/>
              <w:right w:val="nil"/>
            </w:tcBorders>
            <w:vAlign w:val="center"/>
            <w:tcPrChange w:id="1957" w:author="Administrator" w:date="2019-12-31T13:44:00Z">
              <w:tcPr>
                <w:tcW w:w="1020" w:type="dxa"/>
                <w:tcBorders>
                  <w:top w:val="nil"/>
                  <w:left w:val="nil"/>
                  <w:bottom w:val="nil"/>
                  <w:right w:val="nil"/>
                </w:tcBorders>
                <w:vAlign w:val="center"/>
              </w:tcPr>
            </w:tcPrChange>
          </w:tcPr>
          <w:p w14:paraId="4456C4A0"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78.975</w:t>
            </w:r>
          </w:p>
        </w:tc>
        <w:tc>
          <w:tcPr>
            <w:tcW w:w="1020" w:type="dxa"/>
            <w:tcBorders>
              <w:top w:val="nil"/>
              <w:left w:val="nil"/>
              <w:bottom w:val="nil"/>
              <w:right w:val="nil"/>
            </w:tcBorders>
            <w:vAlign w:val="center"/>
            <w:tcPrChange w:id="1958" w:author="Administrator" w:date="2019-12-31T13:44:00Z">
              <w:tcPr>
                <w:tcW w:w="1020" w:type="dxa"/>
                <w:tcBorders>
                  <w:top w:val="nil"/>
                  <w:left w:val="nil"/>
                  <w:bottom w:val="nil"/>
                  <w:right w:val="nil"/>
                </w:tcBorders>
                <w:vAlign w:val="center"/>
              </w:tcPr>
            </w:tcPrChange>
          </w:tcPr>
          <w:p w14:paraId="4FC2056A"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81.375</w:t>
            </w:r>
          </w:p>
        </w:tc>
        <w:tc>
          <w:tcPr>
            <w:tcW w:w="1020" w:type="dxa"/>
            <w:tcBorders>
              <w:top w:val="nil"/>
              <w:left w:val="nil"/>
              <w:bottom w:val="nil"/>
              <w:right w:val="nil"/>
            </w:tcBorders>
            <w:vAlign w:val="center"/>
            <w:tcPrChange w:id="1959" w:author="Administrator" w:date="2019-12-31T13:44:00Z">
              <w:tcPr>
                <w:tcW w:w="1020" w:type="dxa"/>
                <w:tcBorders>
                  <w:top w:val="nil"/>
                  <w:left w:val="nil"/>
                  <w:bottom w:val="nil"/>
                  <w:right w:val="nil"/>
                </w:tcBorders>
                <w:vAlign w:val="center"/>
              </w:tcPr>
            </w:tcPrChange>
          </w:tcPr>
          <w:p w14:paraId="6156A4CC" w14:textId="77777777" w:rsidR="00970176" w:rsidRDefault="00970176">
            <w:pPr>
              <w:spacing w:line="360" w:lineRule="auto"/>
              <w:rPr>
                <w:rFonts w:ascii="Times New Roman" w:hAnsi="Times New Roman" w:cs="Times New Roman"/>
                <w:sz w:val="24"/>
              </w:rPr>
            </w:pPr>
          </w:p>
        </w:tc>
      </w:tr>
      <w:tr w:rsidR="00970176" w14:paraId="6142B81E" w14:textId="77777777" w:rsidTr="00970176">
        <w:trPr>
          <w:jc w:val="center"/>
          <w:trPrChange w:id="1960" w:author="Administrator" w:date="2019-12-31T13:44:00Z">
            <w:trPr>
              <w:jc w:val="center"/>
            </w:trPr>
          </w:trPrChange>
        </w:trPr>
        <w:tc>
          <w:tcPr>
            <w:tcW w:w="1020" w:type="dxa"/>
            <w:tcBorders>
              <w:top w:val="nil"/>
              <w:left w:val="nil"/>
              <w:bottom w:val="nil"/>
              <w:right w:val="nil"/>
            </w:tcBorders>
            <w:vAlign w:val="center"/>
            <w:tcPrChange w:id="1961" w:author="Administrator" w:date="2019-12-31T13:44:00Z">
              <w:tcPr>
                <w:tcW w:w="1020" w:type="dxa"/>
                <w:tcBorders>
                  <w:top w:val="nil"/>
                  <w:left w:val="nil"/>
                  <w:bottom w:val="nil"/>
                  <w:right w:val="nil"/>
                </w:tcBorders>
                <w:vAlign w:val="center"/>
              </w:tcPr>
            </w:tcPrChange>
          </w:tcPr>
          <w:p w14:paraId="2FA2B48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k3</w:t>
            </w:r>
          </w:p>
        </w:tc>
        <w:tc>
          <w:tcPr>
            <w:tcW w:w="1020" w:type="dxa"/>
            <w:tcBorders>
              <w:top w:val="nil"/>
              <w:left w:val="nil"/>
              <w:bottom w:val="nil"/>
              <w:right w:val="nil"/>
            </w:tcBorders>
            <w:vAlign w:val="center"/>
            <w:tcPrChange w:id="1962" w:author="Administrator" w:date="2019-12-31T13:44:00Z">
              <w:tcPr>
                <w:tcW w:w="1020" w:type="dxa"/>
                <w:tcBorders>
                  <w:top w:val="nil"/>
                  <w:left w:val="nil"/>
                  <w:bottom w:val="nil"/>
                  <w:right w:val="nil"/>
                </w:tcBorders>
                <w:vAlign w:val="center"/>
              </w:tcPr>
            </w:tcPrChange>
          </w:tcPr>
          <w:p w14:paraId="0FF495C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82.425</w:t>
            </w:r>
          </w:p>
        </w:tc>
        <w:tc>
          <w:tcPr>
            <w:tcW w:w="1020" w:type="dxa"/>
            <w:tcBorders>
              <w:top w:val="nil"/>
              <w:left w:val="nil"/>
              <w:bottom w:val="nil"/>
              <w:right w:val="nil"/>
            </w:tcBorders>
            <w:vAlign w:val="center"/>
            <w:tcPrChange w:id="1963" w:author="Administrator" w:date="2019-12-31T13:44:00Z">
              <w:tcPr>
                <w:tcW w:w="1020" w:type="dxa"/>
                <w:tcBorders>
                  <w:top w:val="nil"/>
                  <w:left w:val="nil"/>
                  <w:bottom w:val="nil"/>
                  <w:right w:val="nil"/>
                </w:tcBorders>
                <w:vAlign w:val="center"/>
              </w:tcPr>
            </w:tcPrChange>
          </w:tcPr>
          <w:p w14:paraId="3523D5D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77.825</w:t>
            </w:r>
          </w:p>
        </w:tc>
        <w:tc>
          <w:tcPr>
            <w:tcW w:w="1020" w:type="dxa"/>
            <w:tcBorders>
              <w:top w:val="nil"/>
              <w:left w:val="nil"/>
              <w:bottom w:val="nil"/>
              <w:right w:val="nil"/>
            </w:tcBorders>
            <w:vAlign w:val="center"/>
            <w:tcPrChange w:id="1964" w:author="Administrator" w:date="2019-12-31T13:44:00Z">
              <w:tcPr>
                <w:tcW w:w="1020" w:type="dxa"/>
                <w:tcBorders>
                  <w:top w:val="nil"/>
                  <w:left w:val="nil"/>
                  <w:bottom w:val="nil"/>
                  <w:right w:val="nil"/>
                </w:tcBorders>
                <w:vAlign w:val="center"/>
              </w:tcPr>
            </w:tcPrChange>
          </w:tcPr>
          <w:p w14:paraId="3ACFFA1E"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80.325</w:t>
            </w:r>
          </w:p>
        </w:tc>
        <w:tc>
          <w:tcPr>
            <w:tcW w:w="1020" w:type="dxa"/>
            <w:tcBorders>
              <w:top w:val="nil"/>
              <w:left w:val="nil"/>
              <w:bottom w:val="nil"/>
              <w:right w:val="nil"/>
            </w:tcBorders>
            <w:vAlign w:val="center"/>
            <w:tcPrChange w:id="1965" w:author="Administrator" w:date="2019-12-31T13:44:00Z">
              <w:tcPr>
                <w:tcW w:w="1020" w:type="dxa"/>
                <w:tcBorders>
                  <w:top w:val="nil"/>
                  <w:left w:val="nil"/>
                  <w:bottom w:val="nil"/>
                  <w:right w:val="nil"/>
                </w:tcBorders>
                <w:vAlign w:val="center"/>
              </w:tcPr>
            </w:tcPrChange>
          </w:tcPr>
          <w:p w14:paraId="57BB1648"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77.675</w:t>
            </w:r>
          </w:p>
        </w:tc>
        <w:tc>
          <w:tcPr>
            <w:tcW w:w="1020" w:type="dxa"/>
            <w:tcBorders>
              <w:top w:val="nil"/>
              <w:left w:val="nil"/>
              <w:bottom w:val="nil"/>
              <w:right w:val="nil"/>
            </w:tcBorders>
            <w:vAlign w:val="center"/>
            <w:tcPrChange w:id="1966" w:author="Administrator" w:date="2019-12-31T13:44:00Z">
              <w:tcPr>
                <w:tcW w:w="1020" w:type="dxa"/>
                <w:tcBorders>
                  <w:top w:val="nil"/>
                  <w:left w:val="nil"/>
                  <w:bottom w:val="nil"/>
                  <w:right w:val="nil"/>
                </w:tcBorders>
                <w:vAlign w:val="center"/>
              </w:tcPr>
            </w:tcPrChange>
          </w:tcPr>
          <w:p w14:paraId="3F52A9A3" w14:textId="77777777" w:rsidR="00970176" w:rsidRDefault="00970176">
            <w:pPr>
              <w:spacing w:line="360" w:lineRule="auto"/>
              <w:rPr>
                <w:rFonts w:ascii="Times New Roman" w:hAnsi="Times New Roman" w:cs="Times New Roman"/>
                <w:sz w:val="24"/>
              </w:rPr>
            </w:pPr>
          </w:p>
        </w:tc>
      </w:tr>
      <w:tr w:rsidR="00970176" w14:paraId="64A8AD60" w14:textId="77777777" w:rsidTr="00970176">
        <w:trPr>
          <w:jc w:val="center"/>
          <w:trPrChange w:id="1967" w:author="Administrator" w:date="2019-12-31T13:44:00Z">
            <w:trPr>
              <w:jc w:val="center"/>
            </w:trPr>
          </w:trPrChange>
        </w:trPr>
        <w:tc>
          <w:tcPr>
            <w:tcW w:w="1020" w:type="dxa"/>
            <w:tcBorders>
              <w:top w:val="nil"/>
              <w:left w:val="nil"/>
              <w:bottom w:val="nil"/>
              <w:right w:val="nil"/>
            </w:tcBorders>
            <w:vAlign w:val="center"/>
            <w:tcPrChange w:id="1968" w:author="Administrator" w:date="2019-12-31T13:44:00Z">
              <w:tcPr>
                <w:tcW w:w="1020" w:type="dxa"/>
                <w:tcBorders>
                  <w:top w:val="nil"/>
                  <w:left w:val="nil"/>
                  <w:bottom w:val="nil"/>
                  <w:right w:val="nil"/>
                </w:tcBorders>
                <w:vAlign w:val="center"/>
              </w:tcPr>
            </w:tcPrChange>
          </w:tcPr>
          <w:p w14:paraId="579E31EF"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k4</w:t>
            </w:r>
          </w:p>
        </w:tc>
        <w:tc>
          <w:tcPr>
            <w:tcW w:w="1020" w:type="dxa"/>
            <w:tcBorders>
              <w:top w:val="nil"/>
              <w:left w:val="nil"/>
              <w:bottom w:val="nil"/>
              <w:right w:val="nil"/>
            </w:tcBorders>
            <w:vAlign w:val="center"/>
            <w:tcPrChange w:id="1969" w:author="Administrator" w:date="2019-12-31T13:44:00Z">
              <w:tcPr>
                <w:tcW w:w="1020" w:type="dxa"/>
                <w:tcBorders>
                  <w:top w:val="nil"/>
                  <w:left w:val="nil"/>
                  <w:bottom w:val="nil"/>
                  <w:right w:val="nil"/>
                </w:tcBorders>
                <w:vAlign w:val="center"/>
              </w:tcPr>
            </w:tcPrChange>
          </w:tcPr>
          <w:p w14:paraId="6AEE9243"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77.875</w:t>
            </w:r>
          </w:p>
        </w:tc>
        <w:tc>
          <w:tcPr>
            <w:tcW w:w="1020" w:type="dxa"/>
            <w:tcBorders>
              <w:top w:val="nil"/>
              <w:left w:val="nil"/>
              <w:bottom w:val="nil"/>
              <w:right w:val="nil"/>
            </w:tcBorders>
            <w:vAlign w:val="center"/>
            <w:tcPrChange w:id="1970" w:author="Administrator" w:date="2019-12-31T13:44:00Z">
              <w:tcPr>
                <w:tcW w:w="1020" w:type="dxa"/>
                <w:tcBorders>
                  <w:top w:val="nil"/>
                  <w:left w:val="nil"/>
                  <w:bottom w:val="nil"/>
                  <w:right w:val="nil"/>
                </w:tcBorders>
                <w:vAlign w:val="center"/>
              </w:tcPr>
            </w:tcPrChange>
          </w:tcPr>
          <w:p w14:paraId="5D6DF884"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77.125</w:t>
            </w:r>
          </w:p>
        </w:tc>
        <w:tc>
          <w:tcPr>
            <w:tcW w:w="1020" w:type="dxa"/>
            <w:tcBorders>
              <w:top w:val="nil"/>
              <w:left w:val="nil"/>
              <w:bottom w:val="nil"/>
              <w:right w:val="nil"/>
            </w:tcBorders>
            <w:vAlign w:val="center"/>
            <w:tcPrChange w:id="1971" w:author="Administrator" w:date="2019-12-31T13:44:00Z">
              <w:tcPr>
                <w:tcW w:w="1020" w:type="dxa"/>
                <w:tcBorders>
                  <w:top w:val="nil"/>
                  <w:left w:val="nil"/>
                  <w:bottom w:val="nil"/>
                  <w:right w:val="nil"/>
                </w:tcBorders>
                <w:vAlign w:val="center"/>
              </w:tcPr>
            </w:tcPrChange>
          </w:tcPr>
          <w:p w14:paraId="5EE3DA9C"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78.775</w:t>
            </w:r>
          </w:p>
        </w:tc>
        <w:tc>
          <w:tcPr>
            <w:tcW w:w="1020" w:type="dxa"/>
            <w:tcBorders>
              <w:top w:val="nil"/>
              <w:left w:val="nil"/>
              <w:bottom w:val="nil"/>
              <w:right w:val="nil"/>
            </w:tcBorders>
            <w:vAlign w:val="center"/>
            <w:tcPrChange w:id="1972" w:author="Administrator" w:date="2019-12-31T13:44:00Z">
              <w:tcPr>
                <w:tcW w:w="1020" w:type="dxa"/>
                <w:tcBorders>
                  <w:top w:val="nil"/>
                  <w:left w:val="nil"/>
                  <w:bottom w:val="nil"/>
                  <w:right w:val="nil"/>
                </w:tcBorders>
                <w:vAlign w:val="center"/>
              </w:tcPr>
            </w:tcPrChange>
          </w:tcPr>
          <w:p w14:paraId="664679C5"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77.450</w:t>
            </w:r>
          </w:p>
        </w:tc>
        <w:tc>
          <w:tcPr>
            <w:tcW w:w="1020" w:type="dxa"/>
            <w:tcBorders>
              <w:top w:val="nil"/>
              <w:left w:val="nil"/>
              <w:bottom w:val="nil"/>
              <w:right w:val="nil"/>
            </w:tcBorders>
            <w:vAlign w:val="center"/>
            <w:tcPrChange w:id="1973" w:author="Administrator" w:date="2019-12-31T13:44:00Z">
              <w:tcPr>
                <w:tcW w:w="1020" w:type="dxa"/>
                <w:tcBorders>
                  <w:top w:val="nil"/>
                  <w:left w:val="nil"/>
                  <w:bottom w:val="nil"/>
                  <w:right w:val="nil"/>
                </w:tcBorders>
                <w:vAlign w:val="center"/>
              </w:tcPr>
            </w:tcPrChange>
          </w:tcPr>
          <w:p w14:paraId="38BA785F" w14:textId="77777777" w:rsidR="00970176" w:rsidRDefault="00970176">
            <w:pPr>
              <w:spacing w:line="360" w:lineRule="auto"/>
              <w:rPr>
                <w:rFonts w:ascii="Times New Roman" w:hAnsi="Times New Roman" w:cs="Times New Roman"/>
                <w:sz w:val="24"/>
              </w:rPr>
            </w:pPr>
          </w:p>
        </w:tc>
      </w:tr>
      <w:tr w:rsidR="00970176" w14:paraId="70C878C9" w14:textId="77777777" w:rsidTr="00970176">
        <w:trPr>
          <w:jc w:val="center"/>
          <w:trPrChange w:id="1974" w:author="Administrator" w:date="2019-12-31T13:44:00Z">
            <w:trPr>
              <w:jc w:val="center"/>
            </w:trPr>
          </w:trPrChange>
        </w:trPr>
        <w:tc>
          <w:tcPr>
            <w:tcW w:w="1020" w:type="dxa"/>
            <w:tcBorders>
              <w:top w:val="nil"/>
              <w:left w:val="nil"/>
              <w:right w:val="nil"/>
            </w:tcBorders>
            <w:vAlign w:val="center"/>
            <w:tcPrChange w:id="1975" w:author="Administrator" w:date="2019-12-31T13:44:00Z">
              <w:tcPr>
                <w:tcW w:w="1020" w:type="dxa"/>
                <w:tcBorders>
                  <w:top w:val="nil"/>
                  <w:left w:val="nil"/>
                  <w:right w:val="nil"/>
                </w:tcBorders>
                <w:vAlign w:val="center"/>
              </w:tcPr>
            </w:tcPrChange>
          </w:tcPr>
          <w:p w14:paraId="3610260D"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R</w:t>
            </w:r>
          </w:p>
        </w:tc>
        <w:tc>
          <w:tcPr>
            <w:tcW w:w="1020" w:type="dxa"/>
            <w:tcBorders>
              <w:top w:val="nil"/>
              <w:left w:val="nil"/>
              <w:right w:val="nil"/>
            </w:tcBorders>
            <w:vAlign w:val="center"/>
            <w:tcPrChange w:id="1976" w:author="Administrator" w:date="2019-12-31T13:44:00Z">
              <w:tcPr>
                <w:tcW w:w="1020" w:type="dxa"/>
                <w:tcBorders>
                  <w:top w:val="nil"/>
                  <w:left w:val="nil"/>
                  <w:right w:val="nil"/>
                </w:tcBorders>
                <w:vAlign w:val="center"/>
              </w:tcPr>
            </w:tcPrChange>
          </w:tcPr>
          <w:p w14:paraId="249082F6"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6.775</w:t>
            </w:r>
          </w:p>
        </w:tc>
        <w:tc>
          <w:tcPr>
            <w:tcW w:w="1020" w:type="dxa"/>
            <w:tcBorders>
              <w:top w:val="nil"/>
              <w:left w:val="nil"/>
              <w:right w:val="nil"/>
            </w:tcBorders>
            <w:vAlign w:val="center"/>
            <w:tcPrChange w:id="1977" w:author="Administrator" w:date="2019-12-31T13:44:00Z">
              <w:tcPr>
                <w:tcW w:w="1020" w:type="dxa"/>
                <w:tcBorders>
                  <w:top w:val="nil"/>
                  <w:left w:val="nil"/>
                  <w:right w:val="nil"/>
                </w:tcBorders>
                <w:vAlign w:val="center"/>
              </w:tcPr>
            </w:tcPrChange>
          </w:tcPr>
          <w:p w14:paraId="56FCE0B9"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3.025</w:t>
            </w:r>
          </w:p>
        </w:tc>
        <w:tc>
          <w:tcPr>
            <w:tcW w:w="1020" w:type="dxa"/>
            <w:tcBorders>
              <w:top w:val="nil"/>
              <w:left w:val="nil"/>
              <w:right w:val="nil"/>
            </w:tcBorders>
            <w:vAlign w:val="center"/>
            <w:tcPrChange w:id="1978" w:author="Administrator" w:date="2019-12-31T13:44:00Z">
              <w:tcPr>
                <w:tcW w:w="1020" w:type="dxa"/>
                <w:tcBorders>
                  <w:top w:val="nil"/>
                  <w:left w:val="nil"/>
                  <w:right w:val="nil"/>
                </w:tcBorders>
                <w:vAlign w:val="center"/>
              </w:tcPr>
            </w:tcPrChange>
          </w:tcPr>
          <w:p w14:paraId="3E45EC61"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4.025</w:t>
            </w:r>
          </w:p>
        </w:tc>
        <w:tc>
          <w:tcPr>
            <w:tcW w:w="1020" w:type="dxa"/>
            <w:tcBorders>
              <w:top w:val="nil"/>
              <w:left w:val="nil"/>
              <w:right w:val="nil"/>
            </w:tcBorders>
            <w:vAlign w:val="center"/>
            <w:tcPrChange w:id="1979" w:author="Administrator" w:date="2019-12-31T13:44:00Z">
              <w:tcPr>
                <w:tcW w:w="1020" w:type="dxa"/>
                <w:tcBorders>
                  <w:top w:val="nil"/>
                  <w:left w:val="nil"/>
                  <w:right w:val="nil"/>
                </w:tcBorders>
                <w:vAlign w:val="center"/>
              </w:tcPr>
            </w:tcPrChange>
          </w:tcPr>
          <w:p w14:paraId="1B8A108B" w14:textId="77777777" w:rsidR="00970176" w:rsidRDefault="008D6EE0">
            <w:pPr>
              <w:spacing w:line="360" w:lineRule="auto"/>
              <w:rPr>
                <w:rFonts w:ascii="Times New Roman" w:hAnsi="Times New Roman" w:cs="Times New Roman"/>
                <w:sz w:val="24"/>
              </w:rPr>
            </w:pPr>
            <w:r>
              <w:rPr>
                <w:rFonts w:ascii="Times New Roman" w:hAnsi="Times New Roman" w:cs="Times New Roman"/>
                <w:sz w:val="24"/>
              </w:rPr>
              <w:t>3.925</w:t>
            </w:r>
          </w:p>
        </w:tc>
        <w:tc>
          <w:tcPr>
            <w:tcW w:w="1020" w:type="dxa"/>
            <w:tcBorders>
              <w:top w:val="nil"/>
              <w:left w:val="nil"/>
              <w:right w:val="nil"/>
            </w:tcBorders>
            <w:vAlign w:val="center"/>
            <w:tcPrChange w:id="1980" w:author="Administrator" w:date="2019-12-31T13:44:00Z">
              <w:tcPr>
                <w:tcW w:w="1020" w:type="dxa"/>
                <w:tcBorders>
                  <w:top w:val="nil"/>
                  <w:left w:val="nil"/>
                  <w:right w:val="nil"/>
                </w:tcBorders>
                <w:vAlign w:val="center"/>
              </w:tcPr>
            </w:tcPrChange>
          </w:tcPr>
          <w:p w14:paraId="1AA96D07" w14:textId="77777777" w:rsidR="00970176" w:rsidRDefault="00970176">
            <w:pPr>
              <w:spacing w:line="360" w:lineRule="auto"/>
              <w:rPr>
                <w:rFonts w:ascii="Times New Roman" w:hAnsi="Times New Roman" w:cs="Times New Roman"/>
                <w:sz w:val="24"/>
              </w:rPr>
            </w:pPr>
          </w:p>
        </w:tc>
      </w:tr>
    </w:tbl>
    <w:p w14:paraId="55CEAFA7" w14:textId="77777777" w:rsidR="00970176" w:rsidRDefault="008D6EE0">
      <w:pPr>
        <w:spacing w:before="100" w:beforeAutospacing="1" w:after="100" w:afterAutospacing="1" w:line="360" w:lineRule="auto"/>
        <w:ind w:firstLineChars="200" w:firstLine="480"/>
        <w:jc w:val="left"/>
        <w:rPr>
          <w:rFonts w:ascii="Times New Roman" w:hAnsi="Times New Roman" w:cs="Times New Roman"/>
        </w:rPr>
      </w:pPr>
      <w:r>
        <w:rPr>
          <w:rFonts w:ascii="Times New Roman" w:hAnsi="Times New Roman" w:cs="Times New Roman"/>
          <w:sz w:val="24"/>
          <w:szCs w:val="24"/>
        </w:rPr>
        <w:t>从表</w:t>
      </w:r>
      <w:r>
        <w:rPr>
          <w:rFonts w:ascii="Times New Roman" w:hAnsi="Times New Roman" w:cs="Times New Roman"/>
          <w:sz w:val="24"/>
          <w:szCs w:val="24"/>
        </w:rPr>
        <w:t>7.16</w:t>
      </w:r>
      <w:r>
        <w:rPr>
          <w:rFonts w:ascii="Times New Roman" w:hAnsi="Times New Roman" w:cs="Times New Roman"/>
          <w:sz w:val="24"/>
          <w:szCs w:val="24"/>
        </w:rPr>
        <w:t>可知，极差</w:t>
      </w:r>
      <w:r>
        <w:rPr>
          <w:rFonts w:ascii="Times New Roman" w:hAnsi="Times New Roman" w:cs="Times New Roman"/>
          <w:sz w:val="24"/>
          <w:szCs w:val="24"/>
        </w:rPr>
        <w:t>R</w:t>
      </w:r>
      <w:r>
        <w:rPr>
          <w:rFonts w:ascii="Times New Roman" w:hAnsi="Times New Roman" w:cs="Times New Roman"/>
          <w:sz w:val="24"/>
          <w:szCs w:val="24"/>
        </w:rPr>
        <w:t>的大小</w:t>
      </w:r>
      <w:r>
        <w:rPr>
          <w:rFonts w:ascii="Times New Roman" w:hAnsi="Times New Roman" w:cs="Times New Roman"/>
          <w:sz w:val="24"/>
          <w:szCs w:val="24"/>
        </w:rPr>
        <w:t>A&gt;C&gt;D&gt;B</w:t>
      </w:r>
      <w:r>
        <w:rPr>
          <w:rFonts w:ascii="Times New Roman" w:hAnsi="Times New Roman" w:cs="Times New Roman"/>
          <w:sz w:val="24"/>
          <w:szCs w:val="24"/>
        </w:rPr>
        <w:t>，因此，按极差大小决定要素对蟹味菇富肽调味料风味作用的影响依次是：水解肽添加量最大，其次是白砂糖添加量，再次是酵母提取物添加量，最后是食盐添加量。因此，本实验的最适配比为</w:t>
      </w:r>
      <w:r>
        <w:rPr>
          <w:rFonts w:ascii="Times New Roman" w:hAnsi="Times New Roman" w:cs="Times New Roman"/>
          <w:sz w:val="24"/>
          <w:szCs w:val="24"/>
        </w:rPr>
        <w:t>A3B2C3D2</w:t>
      </w:r>
      <w:r>
        <w:rPr>
          <w:rFonts w:ascii="Times New Roman" w:hAnsi="Times New Roman" w:cs="Times New Roman"/>
          <w:sz w:val="24"/>
          <w:szCs w:val="24"/>
        </w:rPr>
        <w:t>，即水解肽添加量为</w:t>
      </w:r>
      <w:r>
        <w:rPr>
          <w:rFonts w:ascii="Times New Roman" w:hAnsi="Times New Roman" w:cs="Times New Roman"/>
          <w:sz w:val="24"/>
          <w:szCs w:val="24"/>
        </w:rPr>
        <w:t>6</w:t>
      </w:r>
      <w:r>
        <w:rPr>
          <w:rFonts w:ascii="Times New Roman" w:hAnsi="Times New Roman" w:cs="Times New Roman"/>
          <w:sz w:val="24"/>
          <w:szCs w:val="24"/>
        </w:rPr>
        <w:t>份，食盐添加量为</w:t>
      </w:r>
      <w:r>
        <w:rPr>
          <w:rFonts w:ascii="Times New Roman" w:hAnsi="Times New Roman" w:cs="Times New Roman"/>
          <w:sz w:val="24"/>
          <w:szCs w:val="24"/>
        </w:rPr>
        <w:t>0.4</w:t>
      </w:r>
      <w:r>
        <w:rPr>
          <w:rFonts w:ascii="Times New Roman" w:hAnsi="Times New Roman" w:cs="Times New Roman"/>
          <w:sz w:val="24"/>
          <w:szCs w:val="24"/>
        </w:rPr>
        <w:t>份，白砂糖添加量为</w:t>
      </w:r>
      <w:r>
        <w:rPr>
          <w:rFonts w:ascii="Times New Roman" w:hAnsi="Times New Roman" w:cs="Times New Roman"/>
          <w:sz w:val="24"/>
          <w:szCs w:val="24"/>
        </w:rPr>
        <w:t>0.6</w:t>
      </w:r>
      <w:r>
        <w:rPr>
          <w:rFonts w:ascii="Times New Roman" w:hAnsi="Times New Roman" w:cs="Times New Roman"/>
          <w:sz w:val="24"/>
          <w:szCs w:val="24"/>
        </w:rPr>
        <w:t>份，酵母提取物添加量为</w:t>
      </w:r>
      <w:r>
        <w:rPr>
          <w:rFonts w:ascii="Times New Roman" w:hAnsi="Times New Roman" w:cs="Times New Roman"/>
          <w:sz w:val="24"/>
          <w:szCs w:val="24"/>
        </w:rPr>
        <w:t>0.1</w:t>
      </w:r>
      <w:r>
        <w:rPr>
          <w:rFonts w:ascii="Times New Roman" w:hAnsi="Times New Roman" w:cs="Times New Roman"/>
          <w:sz w:val="24"/>
          <w:szCs w:val="24"/>
        </w:rPr>
        <w:t>份，另加助干剂</w:t>
      </w:r>
      <w:r>
        <w:rPr>
          <w:rFonts w:ascii="Times New Roman" w:hAnsi="Times New Roman" w:cs="Times New Roman"/>
          <w:sz w:val="24"/>
          <w:szCs w:val="24"/>
        </w:rPr>
        <w:t>20</w:t>
      </w:r>
      <w:r>
        <w:rPr>
          <w:rFonts w:ascii="Times New Roman" w:hAnsi="Times New Roman" w:cs="Times New Roman"/>
          <w:sz w:val="24"/>
          <w:szCs w:val="24"/>
        </w:rPr>
        <w:t>份麦芽糊精，及</w:t>
      </w:r>
      <w:r>
        <w:rPr>
          <w:rFonts w:ascii="Times New Roman" w:hAnsi="Times New Roman" w:cs="Times New Roman"/>
          <w:sz w:val="24"/>
          <w:szCs w:val="24"/>
        </w:rPr>
        <w:t>50</w:t>
      </w:r>
      <w:r>
        <w:rPr>
          <w:rFonts w:ascii="Times New Roman" w:hAnsi="Times New Roman" w:cs="Times New Roman"/>
          <w:sz w:val="24"/>
          <w:szCs w:val="24"/>
        </w:rPr>
        <w:t>份的水，溶解均值后进行喷雾干燥获得蟹味菇富肽调味料。</w:t>
      </w:r>
    </w:p>
    <w:p w14:paraId="75358496" w14:textId="77777777" w:rsidR="00970176" w:rsidRDefault="00970176">
      <w:pPr>
        <w:tabs>
          <w:tab w:val="left" w:pos="3180"/>
        </w:tabs>
        <w:spacing w:line="300" w:lineRule="auto"/>
        <w:ind w:firstLineChars="200" w:firstLine="723"/>
        <w:rPr>
          <w:rFonts w:ascii="Times New Roman" w:eastAsiaTheme="majorEastAsia" w:hAnsi="Times New Roman" w:cs="Times New Roman"/>
          <w:b/>
          <w:sz w:val="36"/>
          <w:szCs w:val="36"/>
        </w:rPr>
        <w:sectPr w:rsidR="00970176">
          <w:pgSz w:w="11906" w:h="16838"/>
          <w:pgMar w:top="1440" w:right="1800" w:bottom="1440" w:left="1800" w:header="851" w:footer="992" w:gutter="0"/>
          <w:cols w:space="425"/>
          <w:docGrid w:type="lines" w:linePitch="312"/>
        </w:sectPr>
      </w:pPr>
    </w:p>
    <w:p w14:paraId="212C766A" w14:textId="77777777" w:rsidR="00970176" w:rsidRDefault="008D6EE0">
      <w:pPr>
        <w:pStyle w:val="1"/>
        <w:jc w:val="center"/>
        <w:rPr>
          <w:sz w:val="24"/>
          <w:szCs w:val="24"/>
        </w:rPr>
      </w:pPr>
      <w:bookmarkStart w:id="1981" w:name="_Toc14992144"/>
      <w:r>
        <w:lastRenderedPageBreak/>
        <w:t>第</w:t>
      </w:r>
      <w:r>
        <w:rPr>
          <w:rFonts w:hint="eastAsia"/>
        </w:rPr>
        <w:t>八</w:t>
      </w:r>
      <w:r>
        <w:t>章</w:t>
      </w:r>
      <w:r>
        <w:t xml:space="preserve">  </w:t>
      </w:r>
      <w:r>
        <w:t>低糖食品的调香与调味</w:t>
      </w:r>
      <w:bookmarkEnd w:id="1981"/>
    </w:p>
    <w:p w14:paraId="41C7872A" w14:textId="77777777" w:rsidR="00970176" w:rsidRDefault="008D6EE0">
      <w:pPr>
        <w:pStyle w:val="2"/>
      </w:pPr>
      <w:bookmarkStart w:id="1982" w:name="_Toc14992145"/>
      <w:r>
        <w:t xml:space="preserve">8.1 </w:t>
      </w:r>
      <w:r>
        <w:t>低糖食品的概念及相关标准</w:t>
      </w:r>
      <w:bookmarkEnd w:id="1982"/>
    </w:p>
    <w:p w14:paraId="1E993B1D" w14:textId="77777777" w:rsidR="00970176" w:rsidRDefault="008D6EE0">
      <w:pPr>
        <w:spacing w:line="360" w:lineRule="auto"/>
        <w:ind w:firstLine="482"/>
        <w:rPr>
          <w:rFonts w:ascii="Times New Roman" w:hAnsi="Times New Roman" w:cs="Times New Roman"/>
          <w:sz w:val="24"/>
          <w:szCs w:val="24"/>
        </w:rPr>
      </w:pPr>
      <w:r>
        <w:rPr>
          <w:rFonts w:ascii="Times New Roman" w:hAnsi="Times New Roman" w:cs="Times New Roman"/>
          <w:sz w:val="24"/>
          <w:szCs w:val="24"/>
        </w:rPr>
        <w:t>随着社会经济的发展，物质生活的极大丰富，我国的肥胖人群比例越来越高。有数据显示，我国</w:t>
      </w:r>
      <w:r>
        <w:rPr>
          <w:rFonts w:ascii="Times New Roman" w:hAnsi="Times New Roman" w:cs="Times New Roman"/>
          <w:sz w:val="24"/>
          <w:szCs w:val="24"/>
        </w:rPr>
        <w:t>BMI</w:t>
      </w:r>
      <w:r>
        <w:rPr>
          <w:rFonts w:ascii="Times New Roman" w:hAnsi="Times New Roman" w:cs="Times New Roman"/>
          <w:sz w:val="24"/>
          <w:szCs w:val="24"/>
        </w:rPr>
        <w:t>大于</w:t>
      </w:r>
      <w:r>
        <w:rPr>
          <w:rFonts w:ascii="Times New Roman" w:hAnsi="Times New Roman" w:cs="Times New Roman"/>
          <w:sz w:val="24"/>
          <w:szCs w:val="24"/>
        </w:rPr>
        <w:t>28</w:t>
      </w:r>
      <w:r>
        <w:rPr>
          <w:rFonts w:ascii="Times New Roman" w:hAnsi="Times New Roman" w:cs="Times New Roman"/>
          <w:sz w:val="24"/>
          <w:szCs w:val="24"/>
        </w:rPr>
        <w:t>以上的肥胖人群数量已经突破</w:t>
      </w:r>
      <w:r>
        <w:rPr>
          <w:rFonts w:ascii="Times New Roman" w:hAnsi="Times New Roman" w:cs="Times New Roman"/>
          <w:sz w:val="24"/>
          <w:szCs w:val="24"/>
        </w:rPr>
        <w:t>1</w:t>
      </w:r>
      <w:r>
        <w:rPr>
          <w:rFonts w:ascii="Times New Roman" w:hAnsi="Times New Roman" w:cs="Times New Roman"/>
          <w:sz w:val="24"/>
          <w:szCs w:val="24"/>
        </w:rPr>
        <w:t>亿，肥胖率突破</w:t>
      </w:r>
      <w:r>
        <w:rPr>
          <w:rFonts w:ascii="Times New Roman" w:hAnsi="Times New Roman" w:cs="Times New Roman"/>
          <w:sz w:val="24"/>
          <w:szCs w:val="24"/>
        </w:rPr>
        <w:t>10%</w:t>
      </w:r>
      <w:r>
        <w:rPr>
          <w:rFonts w:ascii="Times New Roman" w:hAnsi="Times New Roman" w:cs="Times New Roman"/>
          <w:sz w:val="24"/>
          <w:szCs w:val="24"/>
        </w:rPr>
        <w:t>，其中城市体重超重者已经突破</w:t>
      </w:r>
      <w:r>
        <w:rPr>
          <w:rFonts w:ascii="Times New Roman" w:hAnsi="Times New Roman" w:cs="Times New Roman"/>
          <w:sz w:val="24"/>
          <w:szCs w:val="24"/>
        </w:rPr>
        <w:t>40%</w:t>
      </w:r>
      <w:r>
        <w:rPr>
          <w:rFonts w:ascii="Times New Roman" w:hAnsi="Times New Roman" w:cs="Times New Roman"/>
          <w:sz w:val="24"/>
          <w:szCs w:val="24"/>
        </w:rPr>
        <w:t>。引起肥胖的因素有很多，如遗传因素、生理因素、代谢因素、环境和行为因素等。据研究，现代流行的肥胖绝大多数是单纯性肥胖，其主要原因有二：一是过量饮食，热能的摄入超过了机体的需要量，额外的热能以脂肪的形成在体内储存，导致肥胖；二是缺乏体力活动。由于社会进步、科技的发展，导致生产方式的变革和生活方式的改变，高强</w:t>
      </w:r>
      <w:r>
        <w:rPr>
          <w:rFonts w:ascii="Times New Roman" w:hAnsi="Times New Roman" w:cs="Times New Roman"/>
          <w:sz w:val="24"/>
          <w:szCs w:val="24"/>
        </w:rPr>
        <w:t>度的体力劳动越来越少，人体的能量消耗也减少，使多余的能量以脂肪的形式储存导致肥胖。过多的脂肪堆积使人体患病的危险程度显著上升。据报道，肥胖的人更容易患上心血管疾病、高血脂、高血压、</w:t>
      </w:r>
      <w:r>
        <w:rPr>
          <w:rFonts w:ascii="Times New Roman" w:hAnsi="Times New Roman" w:cs="Times New Roman"/>
          <w:sz w:val="24"/>
          <w:szCs w:val="24"/>
        </w:rPr>
        <w:t>II</w:t>
      </w:r>
      <w:r>
        <w:rPr>
          <w:rFonts w:ascii="Times New Roman" w:hAnsi="Times New Roman" w:cs="Times New Roman"/>
          <w:sz w:val="24"/>
          <w:szCs w:val="24"/>
        </w:rPr>
        <w:t>型糖尿病、中风、关节软组损伤、生殖能力下降、胆囊炎、胆石症等</w:t>
      </w:r>
      <w:r>
        <w:rPr>
          <w:rFonts w:ascii="Times New Roman" w:hAnsi="Times New Roman" w:cs="Times New Roman"/>
          <w:sz w:val="24"/>
          <w:szCs w:val="24"/>
          <w:vertAlign w:val="superscript"/>
        </w:rPr>
        <w:t>[7]</w:t>
      </w:r>
      <w:r>
        <w:rPr>
          <w:rFonts w:ascii="Times New Roman" w:hAnsi="Times New Roman" w:cs="Times New Roman"/>
          <w:sz w:val="24"/>
          <w:szCs w:val="24"/>
        </w:rPr>
        <w:t>。肥胖不仅是中国面临的问题，也是全球所面临的共同问题。正是在这种背景下，减糖热潮成为一种全球化浪潮，尤其在甜味食品中实行减糖方案正在全球新食品开发中成为一种不可扭转的趋势。正是在这种全球化减糖背景下，去年在浙江安吉召开的以</w:t>
      </w:r>
      <w:r>
        <w:rPr>
          <w:rFonts w:ascii="Times New Roman" w:hAnsi="Times New Roman" w:cs="Times New Roman"/>
          <w:sz w:val="24"/>
          <w:szCs w:val="24"/>
        </w:rPr>
        <w:t>“</w:t>
      </w:r>
      <w:r>
        <w:rPr>
          <w:rFonts w:ascii="Times New Roman" w:hAnsi="Times New Roman" w:cs="Times New Roman"/>
          <w:sz w:val="24"/>
          <w:szCs w:val="24"/>
        </w:rPr>
        <w:t>天然成分、低糖未来</w:t>
      </w:r>
      <w:r>
        <w:rPr>
          <w:rFonts w:ascii="Times New Roman" w:hAnsi="Times New Roman" w:cs="Times New Roman"/>
          <w:sz w:val="24"/>
          <w:szCs w:val="24"/>
        </w:rPr>
        <w:t>”</w:t>
      </w:r>
      <w:r>
        <w:rPr>
          <w:rFonts w:ascii="Times New Roman" w:hAnsi="Times New Roman" w:cs="Times New Roman"/>
          <w:sz w:val="24"/>
          <w:szCs w:val="24"/>
        </w:rPr>
        <w:t>为主题的饮料创新论</w:t>
      </w:r>
      <w:r>
        <w:rPr>
          <w:rFonts w:ascii="Times New Roman" w:hAnsi="Times New Roman" w:cs="Times New Roman"/>
          <w:sz w:val="24"/>
          <w:szCs w:val="24"/>
        </w:rPr>
        <w:t>坛指出，在全球减糖热潮的背景下，国内消费者对营养健康的诉求越来越强烈。因此，开发出具有更多功能性、天然、低糖健康的创新产品，满足消费者越来越强烈的健康诉求，已经成为当下各食品生产厂家越来越迫切的任务。</w:t>
      </w:r>
    </w:p>
    <w:p w14:paraId="777D8DBD" w14:textId="77777777" w:rsidR="00970176" w:rsidRDefault="008D6EE0">
      <w:pPr>
        <w:spacing w:line="360" w:lineRule="auto"/>
        <w:ind w:firstLine="482"/>
        <w:rPr>
          <w:rFonts w:ascii="Times New Roman" w:hAnsi="Times New Roman" w:cs="Times New Roman"/>
          <w:sz w:val="24"/>
          <w:szCs w:val="24"/>
        </w:rPr>
      </w:pPr>
      <w:r>
        <w:rPr>
          <w:rFonts w:ascii="Times New Roman" w:hAnsi="Times New Roman" w:cs="Times New Roman"/>
          <w:sz w:val="24"/>
          <w:szCs w:val="24"/>
        </w:rPr>
        <w:t>市场上的食品在大类上可以分为甜味食品和咸味食品。甜味食品是指在食品中添加了不同比例的糖或碳水化合物或甜味剂，从而赋予这类食品在滋味上不同程度的甜味，包括各种饮料，乳制品，烘焙食品等。甜味食品在含有或额外添加一定比例的糖或甜味剂时最能体现其风味，或能显著提高消费者的感官接受性。在甜味食品中应用的食用香精香料主要</w:t>
      </w:r>
      <w:r>
        <w:rPr>
          <w:rFonts w:ascii="Times New Roman" w:hAnsi="Times New Roman" w:cs="Times New Roman"/>
          <w:sz w:val="24"/>
          <w:szCs w:val="24"/>
        </w:rPr>
        <w:t>是各种水果香精（如甜橙、柠檬、草莓、香蕉、芒果、百香果等），牛奶香精，谷物香精，坚果香精等。咸味食品是指在食品中添加了不同比例的食盐或咸味替代物，从而赋予了这类食品在滋味上不</w:t>
      </w:r>
      <w:r>
        <w:rPr>
          <w:rFonts w:ascii="Times New Roman" w:hAnsi="Times New Roman" w:cs="Times New Roman"/>
          <w:sz w:val="24"/>
          <w:szCs w:val="24"/>
        </w:rPr>
        <w:t xml:space="preserve"> </w:t>
      </w:r>
      <w:r>
        <w:rPr>
          <w:rFonts w:ascii="Times New Roman" w:hAnsi="Times New Roman" w:cs="Times New Roman"/>
          <w:sz w:val="24"/>
          <w:szCs w:val="24"/>
        </w:rPr>
        <w:t>程度的咸味，包括薯片，方便面，汤料，调味料，火腿肠等。咸味食品在含有或</w:t>
      </w:r>
      <w:r>
        <w:rPr>
          <w:rFonts w:ascii="Times New Roman" w:hAnsi="Times New Roman" w:cs="Times New Roman"/>
          <w:sz w:val="24"/>
          <w:szCs w:val="24"/>
        </w:rPr>
        <w:lastRenderedPageBreak/>
        <w:t>额外添加一定比例的食盐或咸味替代物时最能体现其风味，或能显著提高消费者的感官接受性。常用于咸味食品中的香精如鸡肉香精、牛肉香精、海鲜香精、辛香料香精、蔬菜香精、奶酪香精等。值得一提的是，并非甜味食品都不含食盐，或不加食盐，有些甜味食品中加入少量的盐反而能显著增强产品</w:t>
      </w:r>
      <w:r>
        <w:rPr>
          <w:rFonts w:ascii="Times New Roman" w:hAnsi="Times New Roman" w:cs="Times New Roman"/>
          <w:sz w:val="24"/>
          <w:szCs w:val="24"/>
        </w:rPr>
        <w:t>的风味特征，或使产品风味更加丰富。比如在茶饮料中添加极少量的食盐可以使茶饮料的滋味更加丰富，在运动饮料中添加适量的食盐有助于帮助运动员及时补充钠离子。咸味食品也并非都不含有糖或甜味剂，只是以咸味为主体更能体现这类食品的风味，但在有些咸味食品中添加适量的糖或甜味剂则可以显著提升产品的感官特征或风味接受性。</w:t>
      </w:r>
    </w:p>
    <w:p w14:paraId="26B3936F" w14:textId="77777777" w:rsidR="00970176" w:rsidRDefault="008D6EE0">
      <w:pPr>
        <w:spacing w:line="360" w:lineRule="auto"/>
        <w:ind w:firstLine="482"/>
        <w:rPr>
          <w:rFonts w:ascii="Times New Roman" w:hAnsi="Times New Roman" w:cs="Times New Roman"/>
          <w:sz w:val="24"/>
          <w:szCs w:val="24"/>
        </w:rPr>
      </w:pPr>
      <w:r>
        <w:rPr>
          <w:rFonts w:ascii="Times New Roman" w:hAnsi="Times New Roman" w:cs="Times New Roman"/>
          <w:sz w:val="24"/>
          <w:szCs w:val="24"/>
        </w:rPr>
        <w:t>根据《食品安全国家标准：预包装食品营养标签通则》</w:t>
      </w:r>
      <w:r>
        <w:rPr>
          <w:rFonts w:ascii="Times New Roman" w:hAnsi="Times New Roman" w:cs="Times New Roman"/>
          <w:sz w:val="24"/>
          <w:szCs w:val="24"/>
        </w:rPr>
        <w:t>GB28050-2011</w:t>
      </w:r>
      <w:r>
        <w:rPr>
          <w:rFonts w:ascii="Times New Roman" w:hAnsi="Times New Roman" w:cs="Times New Roman"/>
          <w:sz w:val="24"/>
          <w:szCs w:val="24"/>
        </w:rPr>
        <w:t>附表</w:t>
      </w:r>
      <w:r>
        <w:rPr>
          <w:rFonts w:ascii="Times New Roman" w:hAnsi="Times New Roman" w:cs="Times New Roman"/>
          <w:sz w:val="24"/>
          <w:szCs w:val="24"/>
        </w:rPr>
        <w:t>C</w:t>
      </w:r>
      <w:r>
        <w:rPr>
          <w:rFonts w:ascii="Times New Roman" w:hAnsi="Times New Roman" w:cs="Times New Roman"/>
          <w:sz w:val="24"/>
          <w:szCs w:val="24"/>
        </w:rPr>
        <w:t>中关于能量和营养成分含量声称的要求和条件的规定，食品中碳水化合物（糖）含量低于</w:t>
      </w:r>
      <w:r>
        <w:rPr>
          <w:rFonts w:ascii="Times New Roman" w:hAnsi="Times New Roman" w:cs="Times New Roman"/>
          <w:sz w:val="24"/>
          <w:szCs w:val="24"/>
        </w:rPr>
        <w:t>0.5g/100g</w:t>
      </w:r>
      <w:r>
        <w:rPr>
          <w:rFonts w:ascii="Times New Roman" w:hAnsi="Times New Roman" w:cs="Times New Roman"/>
          <w:sz w:val="24"/>
          <w:szCs w:val="24"/>
        </w:rPr>
        <w:t>（固体）或</w:t>
      </w:r>
      <w:r>
        <w:rPr>
          <w:rFonts w:ascii="Times New Roman" w:hAnsi="Times New Roman" w:cs="Times New Roman"/>
          <w:sz w:val="24"/>
          <w:szCs w:val="24"/>
        </w:rPr>
        <w:t>100ml</w:t>
      </w:r>
      <w:r>
        <w:rPr>
          <w:rFonts w:ascii="Times New Roman" w:hAnsi="Times New Roman" w:cs="Times New Roman"/>
          <w:sz w:val="24"/>
          <w:szCs w:val="24"/>
        </w:rPr>
        <w:t>（液体）时，</w:t>
      </w:r>
      <w:r>
        <w:rPr>
          <w:rFonts w:ascii="Times New Roman" w:hAnsi="Times New Roman" w:cs="Times New Roman"/>
          <w:sz w:val="24"/>
          <w:szCs w:val="24"/>
        </w:rPr>
        <w:t>可标示为无糖或不含糖，当碳水化合物（糖）含量低于</w:t>
      </w:r>
      <w:r>
        <w:rPr>
          <w:rFonts w:ascii="Times New Roman" w:hAnsi="Times New Roman" w:cs="Times New Roman"/>
          <w:sz w:val="24"/>
          <w:szCs w:val="24"/>
        </w:rPr>
        <w:t>5g/100g</w:t>
      </w:r>
      <w:r>
        <w:rPr>
          <w:rFonts w:ascii="Times New Roman" w:hAnsi="Times New Roman" w:cs="Times New Roman"/>
          <w:sz w:val="24"/>
          <w:szCs w:val="24"/>
        </w:rPr>
        <w:t>（固体）或</w:t>
      </w:r>
      <w:r>
        <w:rPr>
          <w:rFonts w:ascii="Times New Roman" w:hAnsi="Times New Roman" w:cs="Times New Roman"/>
          <w:sz w:val="24"/>
          <w:szCs w:val="24"/>
        </w:rPr>
        <w:t>100ml</w:t>
      </w:r>
      <w:r>
        <w:rPr>
          <w:rFonts w:ascii="Times New Roman" w:hAnsi="Times New Roman" w:cs="Times New Roman"/>
          <w:sz w:val="24"/>
          <w:szCs w:val="24"/>
        </w:rPr>
        <w:t>（液体）时，可标示为低糖。无糖或不含糖实际包含在低糖之内。因此，低糖食品就是指碳水化合物（糖）含量低于</w:t>
      </w:r>
      <w:r>
        <w:rPr>
          <w:rFonts w:ascii="Times New Roman" w:hAnsi="Times New Roman" w:cs="Times New Roman"/>
          <w:sz w:val="24"/>
          <w:szCs w:val="24"/>
        </w:rPr>
        <w:t>5%</w:t>
      </w:r>
      <w:r>
        <w:rPr>
          <w:rFonts w:ascii="Times New Roman" w:hAnsi="Times New Roman" w:cs="Times New Roman"/>
          <w:sz w:val="24"/>
          <w:szCs w:val="24"/>
        </w:rPr>
        <w:t>的食品。低糖食品其实早在</w:t>
      </w:r>
      <w:r>
        <w:rPr>
          <w:rFonts w:ascii="Times New Roman" w:hAnsi="Times New Roman" w:cs="Times New Roman"/>
          <w:sz w:val="24"/>
          <w:szCs w:val="24"/>
        </w:rPr>
        <w:t>20</w:t>
      </w:r>
      <w:r>
        <w:rPr>
          <w:rFonts w:ascii="Times New Roman" w:hAnsi="Times New Roman" w:cs="Times New Roman"/>
          <w:sz w:val="24"/>
          <w:szCs w:val="24"/>
        </w:rPr>
        <w:t>多年前就已经进入市场，比如各种纯茶饮料、蜂蜜绿茶香型低糖调味绿茶饮料、无糖口香糖、薄荷水（以安赛蜜为甜味剂），其中蜂蜜绿茶香型低糖调味绿茶曾经风靡市场很多年，深受消费者的欢迎，某品牌的低糖和无糖乌龙茶至今仍然在上海市场占有重要地位，而西南市场某品牌的薄荷水也深受消费者的喜爱。无糖口香糖更是打动了</w:t>
      </w:r>
      <w:r>
        <w:rPr>
          <w:rFonts w:ascii="Times New Roman" w:hAnsi="Times New Roman" w:cs="Times New Roman"/>
          <w:sz w:val="24"/>
          <w:szCs w:val="24"/>
        </w:rPr>
        <w:t>无数白领的心，成为无数白领开会或会见客户前的必备</w:t>
      </w:r>
      <w:r>
        <w:rPr>
          <w:rFonts w:ascii="Times New Roman" w:hAnsi="Times New Roman" w:cs="Times New Roman"/>
          <w:sz w:val="24"/>
          <w:szCs w:val="24"/>
        </w:rPr>
        <w:t>“</w:t>
      </w:r>
      <w:r>
        <w:rPr>
          <w:rFonts w:ascii="Times New Roman" w:hAnsi="Times New Roman" w:cs="Times New Roman"/>
          <w:sz w:val="24"/>
          <w:szCs w:val="24"/>
        </w:rPr>
        <w:t>成功良药</w:t>
      </w:r>
      <w:r>
        <w:rPr>
          <w:rFonts w:ascii="Times New Roman" w:hAnsi="Times New Roman" w:cs="Times New Roman"/>
          <w:sz w:val="24"/>
          <w:szCs w:val="24"/>
        </w:rPr>
        <w:t>”</w:t>
      </w:r>
      <w:r>
        <w:rPr>
          <w:rFonts w:ascii="Times New Roman" w:hAnsi="Times New Roman" w:cs="Times New Roman"/>
          <w:sz w:val="24"/>
          <w:szCs w:val="24"/>
        </w:rPr>
        <w:t>。多年过去了，市场上的低糖和无糖食品并没有太大的发展，反而呈现出一定的下降趋势。不过，这种趋势在未来数年可能会发生巨大的变化。一方面，减糖正在成为一种全球化趋势；另一方面，有越来越多的国家正在或已经实施糖税</w:t>
      </w:r>
      <w:r>
        <w:rPr>
          <w:rFonts w:ascii="Times New Roman" w:hAnsi="Times New Roman" w:cs="Times New Roman"/>
          <w:sz w:val="24"/>
          <w:szCs w:val="24"/>
        </w:rPr>
        <w:t>(sugar tax)</w:t>
      </w:r>
      <w:r>
        <w:rPr>
          <w:rFonts w:ascii="Times New Roman" w:hAnsi="Times New Roman" w:cs="Times New Roman"/>
          <w:sz w:val="24"/>
          <w:szCs w:val="24"/>
        </w:rPr>
        <w:t>，对超过标准限量的含糖加工食品实施征税，对不同的糖含量实施不同的征税标准，以达到在广大消费者中实现显著减少糖类摄入的目的；第三，国内的肥胖问题已经变得越来越严重，减糖变得越来越迫切。据相关行业高层的消息，糖税已经提到了行业的</w:t>
      </w:r>
      <w:r>
        <w:rPr>
          <w:rFonts w:ascii="Times New Roman" w:hAnsi="Times New Roman" w:cs="Times New Roman"/>
          <w:sz w:val="24"/>
          <w:szCs w:val="24"/>
        </w:rPr>
        <w:t>高度，并有可能在未来得到实施。</w:t>
      </w:r>
    </w:p>
    <w:p w14:paraId="522BC1E5" w14:textId="77777777" w:rsidR="00970176" w:rsidRDefault="008D6EE0">
      <w:pPr>
        <w:spacing w:line="360" w:lineRule="auto"/>
        <w:ind w:firstLine="482"/>
        <w:rPr>
          <w:rFonts w:ascii="Times New Roman" w:hAnsi="Times New Roman" w:cs="Times New Roman"/>
          <w:sz w:val="24"/>
          <w:szCs w:val="24"/>
        </w:rPr>
      </w:pPr>
      <w:r>
        <w:rPr>
          <w:rFonts w:ascii="Times New Roman" w:hAnsi="Times New Roman" w:cs="Times New Roman"/>
          <w:sz w:val="24"/>
          <w:szCs w:val="24"/>
        </w:rPr>
        <w:t>针对未来可能实施的糖税问题，一方面，生产厂家可以针对目前的产品进行升级换代，通过和香精香料供应商和有关甜味剂生产厂家密切合作，将当前产品</w:t>
      </w:r>
      <w:r>
        <w:rPr>
          <w:rFonts w:ascii="Times New Roman" w:hAnsi="Times New Roman" w:cs="Times New Roman"/>
          <w:sz w:val="24"/>
          <w:szCs w:val="24"/>
        </w:rPr>
        <w:lastRenderedPageBreak/>
        <w:t>中的碳水化合物（糖）进行减糖处理，并通过技术手段维持原有的风味和口感，避免对目前的消费者群体造成影响。另一方面，在开发新产品时，要着眼于长远，既要考虑到消费者未来对低糖低能量的要求，又要考虑消费者对未来产品在健康、天然、功能化和创新方面的诉求。</w:t>
      </w:r>
    </w:p>
    <w:p w14:paraId="73BA4D59" w14:textId="77777777" w:rsidR="00970176" w:rsidRDefault="008D6EE0">
      <w:pPr>
        <w:pStyle w:val="2"/>
      </w:pPr>
      <w:bookmarkStart w:id="1983" w:name="_Toc14992146"/>
      <w:r>
        <w:t xml:space="preserve">8.2 </w:t>
      </w:r>
      <w:r>
        <w:t>低糖食品的调香与调味技术</w:t>
      </w:r>
      <w:bookmarkEnd w:id="1983"/>
      <w:r>
        <w:t xml:space="preserve">  </w:t>
      </w:r>
    </w:p>
    <w:p w14:paraId="4D364365" w14:textId="77777777" w:rsidR="00970176" w:rsidRDefault="008D6EE0">
      <w:pPr>
        <w:pStyle w:val="3"/>
      </w:pPr>
      <w:bookmarkStart w:id="1984" w:name="_Toc14992147"/>
      <w:r>
        <w:t>8.2.1</w:t>
      </w:r>
      <w:r>
        <w:t>低糖茶饮料的调香与调味技术</w:t>
      </w:r>
      <w:bookmarkEnd w:id="1984"/>
    </w:p>
    <w:p w14:paraId="35C46178" w14:textId="77777777" w:rsidR="00970176" w:rsidRDefault="008D6EE0">
      <w:pPr>
        <w:spacing w:line="360" w:lineRule="auto"/>
        <w:ind w:firstLine="482"/>
        <w:rPr>
          <w:rFonts w:ascii="Times New Roman" w:hAnsi="Times New Roman" w:cs="Times New Roman"/>
          <w:sz w:val="24"/>
          <w:szCs w:val="24"/>
        </w:rPr>
      </w:pPr>
      <w:r>
        <w:rPr>
          <w:rFonts w:ascii="Times New Roman" w:hAnsi="Times New Roman" w:cs="Times New Roman"/>
          <w:sz w:val="24"/>
          <w:szCs w:val="24"/>
        </w:rPr>
        <w:t>市售的即饮茶饮料最早起</w:t>
      </w:r>
      <w:r>
        <w:rPr>
          <w:rFonts w:ascii="Times New Roman" w:hAnsi="Times New Roman" w:cs="Times New Roman"/>
          <w:sz w:val="24"/>
          <w:szCs w:val="24"/>
        </w:rPr>
        <w:t>源于上世纪八十年代的日本，据传当时日本一名著名的歌星因为喝了乌龙茶以后体重大大降低，让她重新恢复了自信，从而使乌龙茶一下子在日本市场流行开来。日本最早上市的就是鑵装乌龙茶（闽北水仙类型），因杀菌釜杀菌后乌龙茶风味还相对比较稳定，而绿茶和红茶使用杀菌釜杀菌后风味变化很大。此后，随着超高温杀菌技术在饮料行业的推广和普及，各种茶饮料如雨后春笋般的出现在市场上，以其健康的形象受到了消费者的喜爱。大陆市场最早的茶饮料是旭日升推出的冰茶，产品刚一上市就受到了消费者的青睐。</w:t>
      </w:r>
    </w:p>
    <w:p w14:paraId="49DC0206"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纯茶饮料是上世纪九十年代末期统一和康师傅推出的</w:t>
      </w:r>
      <w:r>
        <w:rPr>
          <w:rFonts w:ascii="Times New Roman" w:hAnsi="Times New Roman" w:cs="Times New Roman"/>
          <w:sz w:val="24"/>
          <w:szCs w:val="24"/>
        </w:rPr>
        <w:t>低糖乌龙茶饮料（水仙乌龙风格），以及上海三得利出品的水仙风格乌龙茶饮料，分为低糖和无糖两种类型。数年以后，几家大的饮料公司又在市场上分别推出了纯绿茶饮料、纯红茶饮料、纯茉莉茶茶饮料等纯茶饮料产品，其中茉莉花茶饮料曾经在市场上风靡数年，并且多年来一起存活在饮料竞争异常激烈的市场上。天喔食品是国内食品饮料公司中第一个使用较为高档的茶叶向市场推出了金观音、金普洱、红茶等多种纯茶饮料，使市场上的纯茶饮料在风味上真正像在家里新鲜泡制的茶，面向喜爱喝茶的爱健康人群，改变了过去茶饮料行业界在开发茶饮料时一定要用比较低档的</w:t>
      </w:r>
      <w:r>
        <w:rPr>
          <w:rFonts w:ascii="Times New Roman" w:hAnsi="Times New Roman" w:cs="Times New Roman"/>
          <w:sz w:val="24"/>
          <w:szCs w:val="24"/>
        </w:rPr>
        <w:t>茶叶的传统。</w:t>
      </w:r>
      <w:r>
        <w:rPr>
          <w:rFonts w:ascii="Times New Roman" w:hAnsi="Times New Roman" w:cs="Times New Roman"/>
          <w:sz w:val="24"/>
          <w:szCs w:val="24"/>
        </w:rPr>
        <w:t xml:space="preserve"> </w:t>
      </w:r>
    </w:p>
    <w:p w14:paraId="18467A52"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自茶饮料在中国大陆上市二十多年来，多家饮料公司一直尝试在市场上推出纯茶饮料（包括无糖和低糖两种类型），但这一块市场一直没有看到非常明显的增长，一直处于市场培育过程之中。不过，我们也欣喜的看到，消费者的健康意识正随着时代的进步而不断提高，相信在不久的将来，纯茶饮料一定会越来越受到消费者的欢迎。</w:t>
      </w:r>
    </w:p>
    <w:p w14:paraId="62CF62F8" w14:textId="77777777" w:rsidR="00970176" w:rsidRDefault="008D6EE0">
      <w:pPr>
        <w:pStyle w:val="4"/>
      </w:pPr>
      <w:r>
        <w:lastRenderedPageBreak/>
        <w:t xml:space="preserve">8.2.1.1  </w:t>
      </w:r>
      <w:r>
        <w:t>纯茶饮料的调香与调味</w:t>
      </w:r>
    </w:p>
    <w:p w14:paraId="4914B35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根据茶叶制法和品质的不同，我国把茶叶分为绿茶、黄茶、黑茶、白茶、红茶和青茶六大类，每一类茶由于其原料、加工方法、发酵程度等的不同，所制得的最终茶类不仅在香气类型、</w:t>
      </w:r>
      <w:r>
        <w:rPr>
          <w:rFonts w:ascii="Times New Roman" w:hAnsi="Times New Roman" w:cs="Times New Roman"/>
          <w:sz w:val="24"/>
          <w:szCs w:val="24"/>
        </w:rPr>
        <w:t>香气成分组成上存在很大的差别，而且在滋味成分的组成和含量上也存在很大的差异，使得这六大茶类在风味类型上相互差异较大，非常容易区分。而且，即使是同一茶类，它们的风味类型也可能存在非常巨大的差异，比如西湖龙井与苏州碧螺春，前者以栗香为主，后者以青香为主；青茶中的铁观音和大红袍，前者具有似兰茶样的花香、青香和音韵，而后者具有岩茶类特有的岩韵、烘烤香和较淡的花香。六大茶类的这种差异，让我们在调配无糖或低糖茶饮料时，需要根据不同茶类的特点，在含糖量方面进行微调，以开发出最适合消费者口味的新产品。一般来说，茶多酚含量较</w:t>
      </w:r>
      <w:r>
        <w:rPr>
          <w:rFonts w:ascii="Times New Roman" w:hAnsi="Times New Roman" w:cs="Times New Roman"/>
          <w:sz w:val="24"/>
          <w:szCs w:val="24"/>
        </w:rPr>
        <w:t>高而氨基酸和可溶糖含量较低的茶类，在调配茶饮料里可以添加相对高些的糖，茶叶香型较为甜香或花香的茶叶在调配茶饮料时，可较茶叶香型较为青香型或烤香型的茶叶添加较少的糖；调配高茶多酚含量的茶饮料，可添加相对多一些糖，而调配低茶多酚含量的茶饮料，则可添加少一些的糖；目标消费群体是嗜好饮茶的，茶味可以调配得相对浓郁和苦涩些，而针对一般的消费群体，则不宜太苦涩；如果只是想要茶饮料的香气浓郁，而滋味有茶味但又不苦涩，则可在茶叶提取上或其它方面下功夫，具体做法有多种：一是在茶叶提取时采用低温短时提取，因为在低温条件下进行提</w:t>
      </w:r>
      <w:r>
        <w:rPr>
          <w:rFonts w:ascii="Times New Roman" w:hAnsi="Times New Roman" w:cs="Times New Roman"/>
          <w:sz w:val="24"/>
          <w:szCs w:val="24"/>
        </w:rPr>
        <w:t>取，茶叶中的氨基酸和可溶糖类仍然具有较高的得率，但具有苦涩味的茶多酚的得率却大幅下降，从而所调配的茶饮料具有较为鲜爽的风味，缺点是单位体积内的茶叶用量显著提高，而且茶饮料的香气总体也相对较淡。第二种方法是仍然在较高的温度条件下进行提取，但缩短萃取时间，或进一步利用其它方法除去茶叶萃取液中的部分茶多酚，从而减少茶汤的苦涩味。第三种方法是使用相对较低的茶叶提取液，风味不足部分通过添加茶叶香精来实现。值得一提的是，茶叶香精不仅具有香气，而且能够提供滋味，有些茶叶香精甚至能提供较强的苦涩味，可以要求调香师对茶叶香精</w:t>
      </w:r>
      <w:r>
        <w:rPr>
          <w:rFonts w:ascii="Times New Roman" w:hAnsi="Times New Roman" w:cs="Times New Roman"/>
          <w:sz w:val="24"/>
          <w:szCs w:val="24"/>
        </w:rPr>
        <w:t>进行修改以取得所需要的风味。</w:t>
      </w:r>
    </w:p>
    <w:p w14:paraId="3A31C682" w14:textId="77777777" w:rsidR="00970176" w:rsidRDefault="008D6EE0">
      <w:pPr>
        <w:pStyle w:val="5"/>
      </w:pPr>
      <w:r>
        <w:lastRenderedPageBreak/>
        <w:t xml:space="preserve">8.2.1.1.1 </w:t>
      </w:r>
      <w:r>
        <w:t>纯乌龙茶饮料的调香与调味</w:t>
      </w:r>
    </w:p>
    <w:p w14:paraId="22994D4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青茶一般习惯称之为乌龙茶，我国按地域将青茶分为闽北青茶、闽南青茶、广东青茶和台湾青茶。闽南青茶以铁观音为代表，香气为兰花香型，兼有青香、内酯香和少量烘烤香，滋味较为甘甜，广东青茶以宋种单枞为代表，与铁观音相比，宋种类单枞茶具有令人十分愉悦的花香和高火香，滋味甘甜微苦，台湾青茶的风格则介于上述两种茶之间，闽北青茶烤香最重，花香、青香最淡，属于焙烤较重的茶叶。下面以消费者最熟悉的铁观音茶为例说明铁观音茶的调香与调味。</w:t>
      </w:r>
    </w:p>
    <w:p w14:paraId="6E35A342"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）茶原</w:t>
      </w:r>
      <w:r>
        <w:rPr>
          <w:rFonts w:ascii="Times New Roman" w:hAnsi="Times New Roman" w:cs="Times New Roman"/>
          <w:sz w:val="24"/>
          <w:szCs w:val="24"/>
        </w:rPr>
        <w:t>料选择以春茶为佳，但为了保证茶叶原料的供应及稳定性，可以考虑不同季节的茶叶拼配，价格适中，具有明显的铁观音茶叶风味。一般茶叶原料供应商会根据客户的要求及客户的用量，考虑是否拼配茶叶以保证原料茶供应的稳定性。在配方中，也可以考虑加入少量茶粉，一般喷雾干燥茶粉并不会带来明显的香气，主要是提供滋味以及使产品具有一定的独特性，如果产品在市场上取得较好的销量时还可以增加竞争对手的模仿难度。也可以使用冻干的茶粉，冻干的茶粉具有较好的香气，但香气质量比茶叶萃取液的质量差，价格却比喷雾干燥的茶粉贵了很多，因此在配方中使用倒</w:t>
      </w:r>
      <w:r>
        <w:rPr>
          <w:rFonts w:ascii="Times New Roman" w:hAnsi="Times New Roman" w:cs="Times New Roman"/>
          <w:sz w:val="24"/>
          <w:szCs w:val="24"/>
        </w:rPr>
        <w:t>不如多加些茶叶萃取液，反而更经济和具有更好的风味。</w:t>
      </w:r>
    </w:p>
    <w:p w14:paraId="1AC5035B"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）萃取。以茶水比</w:t>
      </w:r>
      <w:r>
        <w:rPr>
          <w:rFonts w:ascii="Times New Roman" w:hAnsi="Times New Roman" w:cs="Times New Roman"/>
          <w:sz w:val="24"/>
          <w:szCs w:val="24"/>
        </w:rPr>
        <w:t>1:30</w:t>
      </w:r>
      <w:r>
        <w:rPr>
          <w:rFonts w:ascii="Times New Roman" w:hAnsi="Times New Roman" w:cs="Times New Roman"/>
          <w:sz w:val="24"/>
          <w:szCs w:val="24"/>
        </w:rPr>
        <w:sym w:font="Symbol" w:char="F07E"/>
      </w:r>
      <w:r>
        <w:rPr>
          <w:rFonts w:ascii="Times New Roman" w:hAnsi="Times New Roman" w:cs="Times New Roman"/>
          <w:sz w:val="24"/>
          <w:szCs w:val="24"/>
        </w:rPr>
        <w:t>1:50</w:t>
      </w:r>
      <w:r>
        <w:rPr>
          <w:rFonts w:ascii="Times New Roman" w:hAnsi="Times New Roman" w:cs="Times New Roman"/>
          <w:sz w:val="24"/>
          <w:szCs w:val="24"/>
        </w:rPr>
        <w:t>在</w:t>
      </w:r>
      <w:r>
        <w:rPr>
          <w:rFonts w:ascii="Times New Roman" w:hAnsi="Times New Roman" w:cs="Times New Roman"/>
          <w:sz w:val="24"/>
          <w:szCs w:val="24"/>
        </w:rPr>
        <w:t>75</w:t>
      </w:r>
      <w:r>
        <w:rPr>
          <w:rFonts w:ascii="Times New Roman" w:hAnsi="Times New Roman" w:cs="Times New Roman"/>
          <w:sz w:val="24"/>
          <w:szCs w:val="24"/>
        </w:rPr>
        <w:sym w:font="Symbol" w:char="F07E"/>
      </w:r>
      <w:r>
        <w:rPr>
          <w:rFonts w:ascii="Times New Roman" w:hAnsi="Times New Roman" w:cs="Times New Roman"/>
          <w:sz w:val="24"/>
          <w:szCs w:val="24"/>
        </w:rPr>
        <w:t>85</w:t>
      </w:r>
      <w:r>
        <w:rPr>
          <w:rFonts w:ascii="宋体" w:eastAsia="宋体" w:hAnsi="宋体" w:cs="宋体" w:hint="eastAsia"/>
          <w:sz w:val="24"/>
          <w:szCs w:val="24"/>
        </w:rPr>
        <w:t>℃</w:t>
      </w:r>
      <w:r>
        <w:rPr>
          <w:rFonts w:ascii="Times New Roman" w:hAnsi="Times New Roman" w:cs="Times New Roman"/>
          <w:sz w:val="24"/>
          <w:szCs w:val="24"/>
        </w:rPr>
        <w:t>萃取</w:t>
      </w:r>
      <w:r>
        <w:rPr>
          <w:rFonts w:ascii="Times New Roman" w:hAnsi="Times New Roman" w:cs="Times New Roman"/>
          <w:sz w:val="24"/>
          <w:szCs w:val="24"/>
        </w:rPr>
        <w:t>10</w:t>
      </w:r>
      <w:r>
        <w:rPr>
          <w:rFonts w:ascii="Times New Roman" w:hAnsi="Times New Roman" w:cs="Times New Roman"/>
          <w:sz w:val="24"/>
          <w:szCs w:val="24"/>
        </w:rPr>
        <w:sym w:font="Symbol" w:char="F07E"/>
      </w:r>
      <w:r>
        <w:rPr>
          <w:rFonts w:ascii="Times New Roman" w:hAnsi="Times New Roman" w:cs="Times New Roman"/>
          <w:sz w:val="24"/>
          <w:szCs w:val="24"/>
        </w:rPr>
        <w:t>15</w:t>
      </w:r>
      <w:r>
        <w:rPr>
          <w:rFonts w:ascii="Times New Roman" w:hAnsi="Times New Roman" w:cs="Times New Roman"/>
          <w:sz w:val="24"/>
          <w:szCs w:val="24"/>
        </w:rPr>
        <w:t>分钟，萃取过程中每隔</w:t>
      </w:r>
      <w:r>
        <w:rPr>
          <w:rFonts w:ascii="Times New Roman" w:hAnsi="Times New Roman" w:cs="Times New Roman"/>
          <w:sz w:val="24"/>
          <w:szCs w:val="24"/>
        </w:rPr>
        <w:t>3</w:t>
      </w:r>
      <w:r>
        <w:rPr>
          <w:rFonts w:ascii="Times New Roman" w:hAnsi="Times New Roman" w:cs="Times New Roman"/>
          <w:sz w:val="24"/>
          <w:szCs w:val="24"/>
        </w:rPr>
        <w:t>分钟可轻微搅拌</w:t>
      </w:r>
      <w:r>
        <w:rPr>
          <w:rFonts w:ascii="Times New Roman" w:hAnsi="Times New Roman" w:cs="Times New Roman"/>
          <w:sz w:val="24"/>
          <w:szCs w:val="24"/>
        </w:rPr>
        <w:t>15</w:t>
      </w:r>
      <w:r>
        <w:rPr>
          <w:rFonts w:ascii="Times New Roman" w:hAnsi="Times New Roman" w:cs="Times New Roman"/>
          <w:sz w:val="24"/>
          <w:szCs w:val="24"/>
        </w:rPr>
        <w:t>秒钟。由于茶叶中的茶多酚等原料对水中的钙镁离子具有较高的敏感性，原料用水应使用去离子水，水质要求符合茶饮料用水要求。</w:t>
      </w:r>
    </w:p>
    <w:p w14:paraId="131E6E96"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）过滤。萃取完毕后立即用</w:t>
      </w:r>
      <w:r>
        <w:rPr>
          <w:rFonts w:ascii="Times New Roman" w:hAnsi="Times New Roman" w:cs="Times New Roman"/>
          <w:sz w:val="24"/>
          <w:szCs w:val="24"/>
        </w:rPr>
        <w:t>150~300</w:t>
      </w:r>
      <w:r>
        <w:rPr>
          <w:rFonts w:ascii="Times New Roman" w:hAnsi="Times New Roman" w:cs="Times New Roman"/>
          <w:sz w:val="24"/>
          <w:szCs w:val="24"/>
        </w:rPr>
        <w:t>目过滤器过滤，滴滤</w:t>
      </w:r>
      <w:r>
        <w:rPr>
          <w:rFonts w:ascii="Times New Roman" w:hAnsi="Times New Roman" w:cs="Times New Roman"/>
          <w:sz w:val="24"/>
          <w:szCs w:val="24"/>
        </w:rPr>
        <w:t>2</w:t>
      </w:r>
      <w:r>
        <w:rPr>
          <w:rFonts w:ascii="Times New Roman" w:hAnsi="Times New Roman" w:cs="Times New Roman"/>
          <w:sz w:val="24"/>
          <w:szCs w:val="24"/>
        </w:rPr>
        <w:t>分钟。</w:t>
      </w:r>
    </w:p>
    <w:p w14:paraId="118530A2"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）冷却。过滤后茶汤立即冷却到</w:t>
      </w:r>
      <w:r>
        <w:rPr>
          <w:rFonts w:ascii="Times New Roman" w:hAnsi="Times New Roman" w:cs="Times New Roman"/>
          <w:sz w:val="24"/>
          <w:szCs w:val="24"/>
        </w:rPr>
        <w:t>30</w:t>
      </w:r>
      <w:r>
        <w:rPr>
          <w:rFonts w:ascii="宋体" w:eastAsia="宋体" w:hAnsi="宋体" w:cs="宋体" w:hint="eastAsia"/>
          <w:sz w:val="24"/>
          <w:szCs w:val="24"/>
        </w:rPr>
        <w:t>℃</w:t>
      </w:r>
      <w:r>
        <w:rPr>
          <w:rFonts w:ascii="Times New Roman" w:hAnsi="Times New Roman" w:cs="Times New Roman"/>
          <w:sz w:val="24"/>
          <w:szCs w:val="24"/>
        </w:rPr>
        <w:t>以下。</w:t>
      </w:r>
    </w:p>
    <w:p w14:paraId="3DA77CE9"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）粗滤。茶汤经过</w:t>
      </w:r>
      <w:r>
        <w:rPr>
          <w:rFonts w:ascii="Times New Roman" w:hAnsi="Times New Roman" w:cs="Times New Roman"/>
          <w:sz w:val="24"/>
          <w:szCs w:val="24"/>
        </w:rPr>
        <w:t>5μm</w:t>
      </w:r>
      <w:r>
        <w:rPr>
          <w:rFonts w:ascii="Times New Roman" w:hAnsi="Times New Roman" w:cs="Times New Roman"/>
          <w:sz w:val="24"/>
          <w:szCs w:val="24"/>
        </w:rPr>
        <w:t>滤膜过滤除去较大的悬浮颗粒。这一步在生产中也可以使用离心机通过离心的方法去除悬浮颗粒。</w:t>
      </w:r>
    </w:p>
    <w:p w14:paraId="5D6FCA1D"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）精滤。经过</w:t>
      </w:r>
      <w:r>
        <w:rPr>
          <w:rFonts w:ascii="Times New Roman" w:hAnsi="Times New Roman" w:cs="Times New Roman"/>
          <w:sz w:val="24"/>
          <w:szCs w:val="24"/>
        </w:rPr>
        <w:t>5μm</w:t>
      </w:r>
      <w:r>
        <w:rPr>
          <w:rFonts w:ascii="Times New Roman" w:hAnsi="Times New Roman" w:cs="Times New Roman"/>
          <w:sz w:val="24"/>
          <w:szCs w:val="24"/>
        </w:rPr>
        <w:t>的茶汤进一下经过</w:t>
      </w:r>
      <w:r>
        <w:rPr>
          <w:rFonts w:ascii="Times New Roman" w:hAnsi="Times New Roman" w:cs="Times New Roman"/>
          <w:sz w:val="24"/>
          <w:szCs w:val="24"/>
        </w:rPr>
        <w:t>3μm</w:t>
      </w:r>
      <w:r>
        <w:rPr>
          <w:rFonts w:ascii="Times New Roman" w:hAnsi="Times New Roman" w:cs="Times New Roman"/>
          <w:sz w:val="24"/>
          <w:szCs w:val="24"/>
        </w:rPr>
        <w:t>或</w:t>
      </w:r>
      <w:r>
        <w:rPr>
          <w:rFonts w:ascii="Times New Roman" w:hAnsi="Times New Roman" w:cs="Times New Roman"/>
          <w:sz w:val="24"/>
          <w:szCs w:val="24"/>
        </w:rPr>
        <w:t>1μm</w:t>
      </w:r>
      <w:r>
        <w:rPr>
          <w:rFonts w:ascii="Times New Roman" w:hAnsi="Times New Roman" w:cs="Times New Roman"/>
          <w:sz w:val="24"/>
          <w:szCs w:val="24"/>
        </w:rPr>
        <w:t>的滤膜过滤。一般乌龙茶或红茶用</w:t>
      </w:r>
      <w:r>
        <w:rPr>
          <w:rFonts w:ascii="Times New Roman" w:hAnsi="Times New Roman" w:cs="Times New Roman"/>
          <w:sz w:val="24"/>
          <w:szCs w:val="24"/>
        </w:rPr>
        <w:t>3μm</w:t>
      </w:r>
      <w:r>
        <w:rPr>
          <w:rFonts w:ascii="Times New Roman" w:hAnsi="Times New Roman" w:cs="Times New Roman"/>
          <w:sz w:val="24"/>
          <w:szCs w:val="24"/>
        </w:rPr>
        <w:t>精滤后即可制得非常澄清透明的茶饮料，但绿茶若要取得较好的澄清度，以过</w:t>
      </w:r>
      <w:r>
        <w:rPr>
          <w:rFonts w:ascii="Times New Roman" w:hAnsi="Times New Roman" w:cs="Times New Roman"/>
          <w:sz w:val="24"/>
          <w:szCs w:val="24"/>
        </w:rPr>
        <w:t>1μm</w:t>
      </w:r>
      <w:r>
        <w:rPr>
          <w:rFonts w:ascii="Times New Roman" w:hAnsi="Times New Roman" w:cs="Times New Roman"/>
          <w:sz w:val="24"/>
          <w:szCs w:val="24"/>
        </w:rPr>
        <w:t>为佳。</w:t>
      </w:r>
    </w:p>
    <w:p w14:paraId="24A9A1B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）定容。过滤后的茶汤加水至萃取前水的体积。搅拌均匀即得茶汤原料。</w:t>
      </w:r>
    </w:p>
    <w:p w14:paraId="1AADA18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8</w:t>
      </w:r>
      <w:r>
        <w:rPr>
          <w:rFonts w:ascii="Times New Roman" w:hAnsi="Times New Roman" w:cs="Times New Roman"/>
          <w:sz w:val="24"/>
          <w:szCs w:val="24"/>
        </w:rPr>
        <w:t>）调配。根据需要调配无糖或低糖乌龙茶饮料。茶萃取液的添加量，可配成不同的浓度，让消费者进行品尝，选取消费者认为最适合的添加量。如果需</w:t>
      </w:r>
      <w:r>
        <w:rPr>
          <w:rFonts w:ascii="Times New Roman" w:hAnsi="Times New Roman" w:cs="Times New Roman"/>
          <w:sz w:val="24"/>
          <w:szCs w:val="24"/>
        </w:rPr>
        <w:lastRenderedPageBreak/>
        <w:t>要增加头香，可以添加适</w:t>
      </w:r>
      <w:r>
        <w:rPr>
          <w:rFonts w:ascii="Times New Roman" w:hAnsi="Times New Roman" w:cs="Times New Roman"/>
          <w:sz w:val="24"/>
          <w:szCs w:val="24"/>
        </w:rPr>
        <w:t>量的铁观音茶香精，添加香精后原有的茶叶萃取液用量可适当降低。低糖型的铁观音茶饮料，可在无糖型铁观音茶的基础上，添加不同浓度的白砂糖，让消费者选择最佳的茶和糖配比，我们发现乌龙茶饮料白砂糖添加量以大概</w:t>
      </w:r>
      <w:r>
        <w:rPr>
          <w:rFonts w:ascii="Times New Roman" w:hAnsi="Times New Roman" w:cs="Times New Roman"/>
          <w:sz w:val="24"/>
          <w:szCs w:val="24"/>
        </w:rPr>
        <w:t>2.9%</w:t>
      </w:r>
      <w:r>
        <w:rPr>
          <w:rFonts w:ascii="Times New Roman" w:hAnsi="Times New Roman" w:cs="Times New Roman"/>
          <w:sz w:val="24"/>
          <w:szCs w:val="24"/>
        </w:rPr>
        <w:t>左右为佳。纯茶饮料的杀菌对象是细菌孢子，因此需要使用超高温杀菌，一般杀菌温度为</w:t>
      </w:r>
      <w:r>
        <w:rPr>
          <w:rFonts w:ascii="Times New Roman" w:hAnsi="Times New Roman" w:cs="Times New Roman"/>
          <w:sz w:val="24"/>
          <w:szCs w:val="24"/>
        </w:rPr>
        <w:t>137</w:t>
      </w:r>
      <w:r>
        <w:rPr>
          <w:rFonts w:ascii="宋体" w:eastAsia="宋体" w:hAnsi="宋体" w:cs="宋体" w:hint="eastAsia"/>
          <w:sz w:val="24"/>
          <w:szCs w:val="24"/>
        </w:rPr>
        <w:t>℃</w:t>
      </w:r>
      <w:r>
        <w:rPr>
          <w:rFonts w:ascii="Times New Roman" w:hAnsi="Times New Roman" w:cs="Times New Roman"/>
          <w:sz w:val="24"/>
          <w:szCs w:val="24"/>
        </w:rPr>
        <w:t>，杀菌时间</w:t>
      </w:r>
      <w:r>
        <w:rPr>
          <w:rFonts w:ascii="Times New Roman" w:hAnsi="Times New Roman" w:cs="Times New Roman"/>
          <w:sz w:val="24"/>
          <w:szCs w:val="24"/>
        </w:rPr>
        <w:t>30</w:t>
      </w:r>
      <w:r>
        <w:rPr>
          <w:rFonts w:ascii="Times New Roman" w:hAnsi="Times New Roman" w:cs="Times New Roman"/>
          <w:sz w:val="24"/>
          <w:szCs w:val="24"/>
        </w:rPr>
        <w:t>秒，无菌冷灌装。在这么高的杀菌温度条件下，一般茶饮料经过杀菌后都会有比较大的变化，为了减少这种风味（包括香气和滋味）的变化，一般会在饮料中添加维生素</w:t>
      </w:r>
      <w:r>
        <w:rPr>
          <w:rFonts w:ascii="Times New Roman" w:hAnsi="Times New Roman" w:cs="Times New Roman"/>
          <w:sz w:val="24"/>
          <w:szCs w:val="24"/>
        </w:rPr>
        <w:t>C</w:t>
      </w:r>
      <w:r>
        <w:rPr>
          <w:rFonts w:ascii="Times New Roman" w:hAnsi="Times New Roman" w:cs="Times New Roman"/>
          <w:sz w:val="24"/>
          <w:szCs w:val="24"/>
        </w:rPr>
        <w:t>来减少这种变化。根据生产实践，维生素</w:t>
      </w:r>
      <w:r>
        <w:rPr>
          <w:rFonts w:ascii="Times New Roman" w:hAnsi="Times New Roman" w:cs="Times New Roman"/>
          <w:sz w:val="24"/>
          <w:szCs w:val="24"/>
        </w:rPr>
        <w:t>C</w:t>
      </w:r>
      <w:r>
        <w:rPr>
          <w:rFonts w:ascii="Times New Roman" w:hAnsi="Times New Roman" w:cs="Times New Roman"/>
          <w:sz w:val="24"/>
          <w:szCs w:val="24"/>
        </w:rPr>
        <w:t>的添加量如果不足，</w:t>
      </w:r>
      <w:r>
        <w:rPr>
          <w:rFonts w:ascii="Times New Roman" w:hAnsi="Times New Roman" w:cs="Times New Roman"/>
          <w:sz w:val="24"/>
          <w:szCs w:val="24"/>
        </w:rPr>
        <w:t>则茶饮料的氧化会更加严重，添加量太高，则会因为调节</w:t>
      </w:r>
      <w:r>
        <w:rPr>
          <w:rFonts w:ascii="Times New Roman" w:hAnsi="Times New Roman" w:cs="Times New Roman"/>
          <w:sz w:val="24"/>
          <w:szCs w:val="24"/>
        </w:rPr>
        <w:t>pH</w:t>
      </w:r>
      <w:r>
        <w:rPr>
          <w:rFonts w:ascii="Times New Roman" w:hAnsi="Times New Roman" w:cs="Times New Roman"/>
          <w:sz w:val="24"/>
          <w:szCs w:val="24"/>
        </w:rPr>
        <w:t>值而可能带来咸味。对纯茶饮料，以添加</w:t>
      </w:r>
      <w:r>
        <w:rPr>
          <w:rFonts w:ascii="Times New Roman" w:hAnsi="Times New Roman" w:cs="Times New Roman"/>
          <w:sz w:val="24"/>
          <w:szCs w:val="24"/>
        </w:rPr>
        <w:t>0.04%-0.05%</w:t>
      </w:r>
      <w:r>
        <w:rPr>
          <w:rFonts w:ascii="Times New Roman" w:hAnsi="Times New Roman" w:cs="Times New Roman"/>
          <w:sz w:val="24"/>
          <w:szCs w:val="24"/>
        </w:rPr>
        <w:t>的维生素</w:t>
      </w:r>
      <w:r>
        <w:rPr>
          <w:rFonts w:ascii="Times New Roman" w:hAnsi="Times New Roman" w:cs="Times New Roman"/>
          <w:sz w:val="24"/>
          <w:szCs w:val="24"/>
        </w:rPr>
        <w:t>C</w:t>
      </w:r>
      <w:r>
        <w:rPr>
          <w:rFonts w:ascii="Times New Roman" w:hAnsi="Times New Roman" w:cs="Times New Roman"/>
          <w:sz w:val="24"/>
          <w:szCs w:val="24"/>
        </w:rPr>
        <w:t>为佳，除了可以显著减少经过超高温杀菌带来的风味损失，还可以减少饮料在货架期内的品质变化。</w:t>
      </w:r>
    </w:p>
    <w:p w14:paraId="121A8CCA"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添加了维生素</w:t>
      </w:r>
      <w:r>
        <w:rPr>
          <w:rFonts w:ascii="Times New Roman" w:hAnsi="Times New Roman" w:cs="Times New Roman"/>
          <w:sz w:val="24"/>
          <w:szCs w:val="24"/>
        </w:rPr>
        <w:t>C</w:t>
      </w:r>
      <w:r>
        <w:rPr>
          <w:rFonts w:ascii="Times New Roman" w:hAnsi="Times New Roman" w:cs="Times New Roman"/>
          <w:sz w:val="24"/>
          <w:szCs w:val="24"/>
        </w:rPr>
        <w:t>后茶饮料的</w:t>
      </w:r>
      <w:r>
        <w:rPr>
          <w:rFonts w:ascii="Times New Roman" w:hAnsi="Times New Roman" w:cs="Times New Roman"/>
          <w:sz w:val="24"/>
          <w:szCs w:val="24"/>
        </w:rPr>
        <w:t>pH</w:t>
      </w:r>
      <w:r>
        <w:rPr>
          <w:rFonts w:ascii="Times New Roman" w:hAnsi="Times New Roman" w:cs="Times New Roman"/>
          <w:sz w:val="24"/>
          <w:szCs w:val="24"/>
        </w:rPr>
        <w:t>值会落到</w:t>
      </w:r>
      <w:r>
        <w:rPr>
          <w:rFonts w:ascii="Times New Roman" w:hAnsi="Times New Roman" w:cs="Times New Roman"/>
          <w:sz w:val="24"/>
          <w:szCs w:val="24"/>
        </w:rPr>
        <w:t>3.5</w:t>
      </w:r>
      <w:r>
        <w:rPr>
          <w:rFonts w:ascii="Times New Roman" w:hAnsi="Times New Roman" w:cs="Times New Roman"/>
          <w:sz w:val="24"/>
          <w:szCs w:val="24"/>
        </w:rPr>
        <w:t>到</w:t>
      </w:r>
      <w:r>
        <w:rPr>
          <w:rFonts w:ascii="Times New Roman" w:hAnsi="Times New Roman" w:cs="Times New Roman"/>
          <w:sz w:val="24"/>
          <w:szCs w:val="24"/>
        </w:rPr>
        <w:t>4.5</w:t>
      </w:r>
      <w:r>
        <w:rPr>
          <w:rFonts w:ascii="Times New Roman" w:hAnsi="Times New Roman" w:cs="Times New Roman"/>
          <w:sz w:val="24"/>
          <w:szCs w:val="24"/>
        </w:rPr>
        <w:t>之间，如果不把</w:t>
      </w:r>
      <w:r>
        <w:rPr>
          <w:rFonts w:ascii="Times New Roman" w:hAnsi="Times New Roman" w:cs="Times New Roman"/>
          <w:sz w:val="24"/>
          <w:szCs w:val="24"/>
        </w:rPr>
        <w:t>pH</w:t>
      </w:r>
      <w:r>
        <w:rPr>
          <w:rFonts w:ascii="Times New Roman" w:hAnsi="Times New Roman" w:cs="Times New Roman"/>
          <w:sz w:val="24"/>
          <w:szCs w:val="24"/>
        </w:rPr>
        <w:t>值调整到中性，饮料喝起来会有酸味，一般使用碳酸氢钠来调节</w:t>
      </w:r>
      <w:r>
        <w:rPr>
          <w:rFonts w:ascii="Times New Roman" w:hAnsi="Times New Roman" w:cs="Times New Roman"/>
          <w:sz w:val="24"/>
          <w:szCs w:val="24"/>
        </w:rPr>
        <w:t>pH</w:t>
      </w:r>
      <w:r>
        <w:rPr>
          <w:rFonts w:ascii="Times New Roman" w:hAnsi="Times New Roman" w:cs="Times New Roman"/>
          <w:sz w:val="24"/>
          <w:szCs w:val="24"/>
        </w:rPr>
        <w:t>值，也可以添加一些柠檬酸钠，乌龙茶和红茶一般调整最终的</w:t>
      </w:r>
      <w:r>
        <w:rPr>
          <w:rFonts w:ascii="Times New Roman" w:hAnsi="Times New Roman" w:cs="Times New Roman"/>
          <w:sz w:val="24"/>
          <w:szCs w:val="24"/>
        </w:rPr>
        <w:t>pH</w:t>
      </w:r>
      <w:r>
        <w:rPr>
          <w:rFonts w:ascii="Times New Roman" w:hAnsi="Times New Roman" w:cs="Times New Roman"/>
          <w:sz w:val="24"/>
          <w:szCs w:val="24"/>
        </w:rPr>
        <w:t>值为</w:t>
      </w:r>
      <w:r>
        <w:rPr>
          <w:rFonts w:ascii="Times New Roman" w:hAnsi="Times New Roman" w:cs="Times New Roman"/>
          <w:sz w:val="24"/>
          <w:szCs w:val="24"/>
        </w:rPr>
        <w:t>5.8</w:t>
      </w:r>
      <w:r>
        <w:rPr>
          <w:rFonts w:ascii="Times New Roman" w:hAnsi="Times New Roman" w:cs="Times New Roman"/>
          <w:sz w:val="24"/>
          <w:szCs w:val="24"/>
        </w:rPr>
        <w:t>到</w:t>
      </w:r>
      <w:r>
        <w:rPr>
          <w:rFonts w:ascii="Times New Roman" w:hAnsi="Times New Roman" w:cs="Times New Roman"/>
          <w:sz w:val="24"/>
          <w:szCs w:val="24"/>
        </w:rPr>
        <w:t>6.0</w:t>
      </w:r>
      <w:r>
        <w:rPr>
          <w:rFonts w:ascii="Times New Roman" w:hAnsi="Times New Roman" w:cs="Times New Roman"/>
          <w:sz w:val="24"/>
          <w:szCs w:val="24"/>
        </w:rPr>
        <w:t>，绿茶一般调整最终的</w:t>
      </w:r>
      <w:r>
        <w:rPr>
          <w:rFonts w:ascii="Times New Roman" w:hAnsi="Times New Roman" w:cs="Times New Roman"/>
          <w:sz w:val="24"/>
          <w:szCs w:val="24"/>
        </w:rPr>
        <w:t>pH</w:t>
      </w:r>
      <w:r>
        <w:rPr>
          <w:rFonts w:ascii="Times New Roman" w:hAnsi="Times New Roman" w:cs="Times New Roman"/>
          <w:sz w:val="24"/>
          <w:szCs w:val="24"/>
        </w:rPr>
        <w:t>值为</w:t>
      </w:r>
      <w:r>
        <w:rPr>
          <w:rFonts w:ascii="Times New Roman" w:hAnsi="Times New Roman" w:cs="Times New Roman"/>
          <w:sz w:val="24"/>
          <w:szCs w:val="24"/>
        </w:rPr>
        <w:t>6.2</w:t>
      </w:r>
      <w:r>
        <w:rPr>
          <w:rFonts w:ascii="Times New Roman" w:hAnsi="Times New Roman" w:cs="Times New Roman"/>
          <w:sz w:val="24"/>
          <w:szCs w:val="24"/>
        </w:rPr>
        <w:t>左右，在这个</w:t>
      </w:r>
      <w:r>
        <w:rPr>
          <w:rFonts w:ascii="Times New Roman" w:hAnsi="Times New Roman" w:cs="Times New Roman"/>
          <w:sz w:val="24"/>
          <w:szCs w:val="24"/>
        </w:rPr>
        <w:t>pH</w:t>
      </w:r>
      <w:r>
        <w:rPr>
          <w:rFonts w:ascii="Times New Roman" w:hAnsi="Times New Roman" w:cs="Times New Roman"/>
          <w:sz w:val="24"/>
          <w:szCs w:val="24"/>
        </w:rPr>
        <w:t>值附近，茶饮料具有最佳的风味特征。</w:t>
      </w:r>
    </w:p>
    <w:p w14:paraId="1F97E592"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值得一提的是，在中性茶饮料的货架期内，茶饮料的</w:t>
      </w:r>
      <w:r>
        <w:rPr>
          <w:rFonts w:ascii="Times New Roman" w:hAnsi="Times New Roman" w:cs="Times New Roman"/>
          <w:sz w:val="24"/>
          <w:szCs w:val="24"/>
        </w:rPr>
        <w:t>pH</w:t>
      </w:r>
      <w:r>
        <w:rPr>
          <w:rFonts w:ascii="Times New Roman" w:hAnsi="Times New Roman" w:cs="Times New Roman"/>
          <w:sz w:val="24"/>
          <w:szCs w:val="24"/>
        </w:rPr>
        <w:t>值会发生不同程度的下降现象，严重的</w:t>
      </w:r>
      <w:r>
        <w:rPr>
          <w:rFonts w:ascii="Times New Roman" w:hAnsi="Times New Roman" w:cs="Times New Roman"/>
          <w:sz w:val="24"/>
          <w:szCs w:val="24"/>
        </w:rPr>
        <w:t>pH</w:t>
      </w:r>
      <w:r>
        <w:rPr>
          <w:rFonts w:ascii="Times New Roman" w:hAnsi="Times New Roman" w:cs="Times New Roman"/>
          <w:sz w:val="24"/>
          <w:szCs w:val="24"/>
        </w:rPr>
        <w:t>值甚至会降到</w:t>
      </w:r>
      <w:r>
        <w:rPr>
          <w:rFonts w:ascii="Times New Roman" w:hAnsi="Times New Roman" w:cs="Times New Roman"/>
          <w:sz w:val="24"/>
          <w:szCs w:val="24"/>
        </w:rPr>
        <w:t>5.0</w:t>
      </w:r>
      <w:r>
        <w:rPr>
          <w:rFonts w:ascii="Times New Roman" w:hAnsi="Times New Roman" w:cs="Times New Roman"/>
          <w:sz w:val="24"/>
          <w:szCs w:val="24"/>
        </w:rPr>
        <w:t>以下。这是由于茶中的酯型儿茶素类物质释放出没食子酸，导致茶饮料的</w:t>
      </w:r>
      <w:r>
        <w:rPr>
          <w:rFonts w:ascii="Times New Roman" w:hAnsi="Times New Roman" w:cs="Times New Roman"/>
          <w:sz w:val="24"/>
          <w:szCs w:val="24"/>
        </w:rPr>
        <w:t>pH</w:t>
      </w:r>
      <w:r>
        <w:rPr>
          <w:rFonts w:ascii="Times New Roman" w:hAnsi="Times New Roman" w:cs="Times New Roman"/>
          <w:sz w:val="24"/>
          <w:szCs w:val="24"/>
        </w:rPr>
        <w:t>值下降，因此在杀菌前宜将茶饮料的</w:t>
      </w:r>
      <w:r>
        <w:rPr>
          <w:rFonts w:ascii="Times New Roman" w:hAnsi="Times New Roman" w:cs="Times New Roman"/>
          <w:sz w:val="24"/>
          <w:szCs w:val="24"/>
        </w:rPr>
        <w:t>pH</w:t>
      </w:r>
      <w:r>
        <w:rPr>
          <w:rFonts w:ascii="Times New Roman" w:hAnsi="Times New Roman" w:cs="Times New Roman"/>
          <w:sz w:val="24"/>
          <w:szCs w:val="24"/>
        </w:rPr>
        <w:t>值调整到比目</w:t>
      </w:r>
      <w:r>
        <w:rPr>
          <w:rFonts w:ascii="Times New Roman" w:hAnsi="Times New Roman" w:cs="Times New Roman"/>
          <w:sz w:val="24"/>
          <w:szCs w:val="24"/>
        </w:rPr>
        <w:t>标</w:t>
      </w:r>
      <w:r>
        <w:rPr>
          <w:rFonts w:ascii="Times New Roman" w:hAnsi="Times New Roman" w:cs="Times New Roman"/>
          <w:sz w:val="24"/>
          <w:szCs w:val="24"/>
        </w:rPr>
        <w:t>pH</w:t>
      </w:r>
      <w:r>
        <w:rPr>
          <w:rFonts w:ascii="Times New Roman" w:hAnsi="Times New Roman" w:cs="Times New Roman"/>
          <w:sz w:val="24"/>
          <w:szCs w:val="24"/>
        </w:rPr>
        <w:t>值高一些，还可以添加一些具有</w:t>
      </w:r>
      <w:r>
        <w:rPr>
          <w:rFonts w:ascii="Times New Roman" w:hAnsi="Times New Roman" w:cs="Times New Roman"/>
          <w:sz w:val="24"/>
          <w:szCs w:val="24"/>
        </w:rPr>
        <w:t>pH</w:t>
      </w:r>
      <w:r>
        <w:rPr>
          <w:rFonts w:ascii="Times New Roman" w:hAnsi="Times New Roman" w:cs="Times New Roman"/>
          <w:sz w:val="24"/>
          <w:szCs w:val="24"/>
        </w:rPr>
        <w:t>值缓冲能力的食品添加剂。下面介绍两则乌龙茶饮料的配方，供参考。</w:t>
      </w:r>
    </w:p>
    <w:p w14:paraId="214ED0C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无糖型铁观音茶饮料配方如下：</w:t>
      </w:r>
    </w:p>
    <w:p w14:paraId="67AB5739"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铁观音茶提取液</w:t>
      </w:r>
      <w:r>
        <w:rPr>
          <w:rFonts w:ascii="Times New Roman" w:hAnsi="Times New Roman" w:cs="Times New Roman"/>
          <w:sz w:val="24"/>
          <w:szCs w:val="24"/>
        </w:rPr>
        <w:t xml:space="preserve">      25.0%</w:t>
      </w:r>
    </w:p>
    <w:p w14:paraId="333E211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维生素</w:t>
      </w:r>
      <w:r>
        <w:rPr>
          <w:rFonts w:ascii="Times New Roman" w:hAnsi="Times New Roman" w:cs="Times New Roman"/>
          <w:sz w:val="24"/>
          <w:szCs w:val="24"/>
        </w:rPr>
        <w:t>C            0.05%</w:t>
      </w:r>
    </w:p>
    <w:p w14:paraId="71893597"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碳酸氢钠调</w:t>
      </w:r>
      <w:r>
        <w:rPr>
          <w:rFonts w:ascii="Times New Roman" w:hAnsi="Times New Roman" w:cs="Times New Roman"/>
          <w:sz w:val="24"/>
          <w:szCs w:val="24"/>
        </w:rPr>
        <w:t>pH</w:t>
      </w:r>
      <w:r>
        <w:rPr>
          <w:rFonts w:ascii="Times New Roman" w:hAnsi="Times New Roman" w:cs="Times New Roman"/>
          <w:sz w:val="24"/>
          <w:szCs w:val="24"/>
        </w:rPr>
        <w:t>至</w:t>
      </w:r>
      <w:r>
        <w:rPr>
          <w:rFonts w:ascii="Times New Roman" w:hAnsi="Times New Roman" w:cs="Times New Roman"/>
          <w:sz w:val="24"/>
          <w:szCs w:val="24"/>
        </w:rPr>
        <w:t xml:space="preserve">     6.0</w:t>
      </w:r>
    </w:p>
    <w:p w14:paraId="37D9DCD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铁观音茶香精</w:t>
      </w:r>
      <w:r>
        <w:rPr>
          <w:rFonts w:ascii="Times New Roman" w:hAnsi="Times New Roman" w:cs="Times New Roman"/>
          <w:sz w:val="24"/>
          <w:szCs w:val="24"/>
        </w:rPr>
        <w:t xml:space="preserve">        0.02%</w:t>
      </w:r>
    </w:p>
    <w:p w14:paraId="3BF8F44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去离子水定溶至</w:t>
      </w:r>
      <w:r>
        <w:rPr>
          <w:rFonts w:ascii="Times New Roman" w:hAnsi="Times New Roman" w:cs="Times New Roman"/>
          <w:sz w:val="24"/>
          <w:szCs w:val="24"/>
        </w:rPr>
        <w:t xml:space="preserve">      100%</w:t>
      </w:r>
    </w:p>
    <w:p w14:paraId="58BF092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低糖型铁观音茶饮料配方如下：</w:t>
      </w:r>
    </w:p>
    <w:p w14:paraId="33CFD997"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铁观音茶提取液</w:t>
      </w:r>
      <w:r>
        <w:rPr>
          <w:rFonts w:ascii="Times New Roman" w:hAnsi="Times New Roman" w:cs="Times New Roman"/>
          <w:sz w:val="24"/>
          <w:szCs w:val="24"/>
        </w:rPr>
        <w:t xml:space="preserve">      25.0%</w:t>
      </w:r>
    </w:p>
    <w:p w14:paraId="47DB525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2.88% </w:t>
      </w:r>
    </w:p>
    <w:p w14:paraId="43F1CCCF"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维生素</w:t>
      </w:r>
      <w:r>
        <w:rPr>
          <w:rFonts w:ascii="Times New Roman" w:hAnsi="Times New Roman" w:cs="Times New Roman"/>
          <w:sz w:val="24"/>
          <w:szCs w:val="24"/>
        </w:rPr>
        <w:t>C            0.05%</w:t>
      </w:r>
    </w:p>
    <w:p w14:paraId="2E4B03C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碳酸氢钠调</w:t>
      </w:r>
      <w:r>
        <w:rPr>
          <w:rFonts w:ascii="Times New Roman" w:hAnsi="Times New Roman" w:cs="Times New Roman"/>
          <w:sz w:val="24"/>
          <w:szCs w:val="24"/>
        </w:rPr>
        <w:t>pH</w:t>
      </w:r>
      <w:r>
        <w:rPr>
          <w:rFonts w:ascii="Times New Roman" w:hAnsi="Times New Roman" w:cs="Times New Roman"/>
          <w:sz w:val="24"/>
          <w:szCs w:val="24"/>
        </w:rPr>
        <w:t>至</w:t>
      </w:r>
      <w:r>
        <w:rPr>
          <w:rFonts w:ascii="Times New Roman" w:hAnsi="Times New Roman" w:cs="Times New Roman"/>
          <w:sz w:val="24"/>
          <w:szCs w:val="24"/>
        </w:rPr>
        <w:t xml:space="preserve">     6</w:t>
      </w:r>
      <w:r>
        <w:rPr>
          <w:rFonts w:ascii="Times New Roman" w:hAnsi="Times New Roman" w:cs="Times New Roman"/>
          <w:sz w:val="24"/>
          <w:szCs w:val="24"/>
        </w:rPr>
        <w:t>.0</w:t>
      </w:r>
    </w:p>
    <w:p w14:paraId="0EDDD12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铁观音茶香精</w:t>
      </w:r>
      <w:r>
        <w:rPr>
          <w:rFonts w:ascii="Times New Roman" w:hAnsi="Times New Roman" w:cs="Times New Roman"/>
          <w:sz w:val="24"/>
          <w:szCs w:val="24"/>
        </w:rPr>
        <w:t xml:space="preserve">        0.02%</w:t>
      </w:r>
    </w:p>
    <w:p w14:paraId="6EAE6EE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去离子水定溶至</w:t>
      </w:r>
      <w:r>
        <w:rPr>
          <w:rFonts w:ascii="Times New Roman" w:hAnsi="Times New Roman" w:cs="Times New Roman"/>
          <w:sz w:val="24"/>
          <w:szCs w:val="24"/>
        </w:rPr>
        <w:t xml:space="preserve">      100%</w:t>
      </w:r>
    </w:p>
    <w:p w14:paraId="34E29A85" w14:textId="77777777" w:rsidR="00970176" w:rsidRDefault="008D6EE0">
      <w:pPr>
        <w:pStyle w:val="5"/>
        <w:rPr>
          <w:sz w:val="24"/>
          <w:szCs w:val="24"/>
        </w:rPr>
      </w:pPr>
      <w:r>
        <w:rPr>
          <w:sz w:val="24"/>
          <w:szCs w:val="24"/>
        </w:rPr>
        <w:t xml:space="preserve"> </w:t>
      </w:r>
      <w:r>
        <w:t xml:space="preserve">8.2.1.1.2  </w:t>
      </w:r>
      <w:r>
        <w:t>其它纯茶饮料的调香与调味技术</w:t>
      </w:r>
    </w:p>
    <w:p w14:paraId="744EB61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在六大类茶中，绿茶的香气成分对加热较为敏感，因此在萃取时以相对较低的温度萃取较好，一般萃取温度为</w:t>
      </w:r>
      <w:r>
        <w:rPr>
          <w:rFonts w:ascii="Times New Roman" w:hAnsi="Times New Roman" w:cs="Times New Roman"/>
          <w:sz w:val="24"/>
          <w:szCs w:val="24"/>
        </w:rPr>
        <w:t>60</w:t>
      </w:r>
      <w:r>
        <w:rPr>
          <w:rFonts w:ascii="Times New Roman" w:hAnsi="Times New Roman" w:cs="Times New Roman"/>
          <w:sz w:val="24"/>
          <w:szCs w:val="24"/>
        </w:rPr>
        <w:t>到</w:t>
      </w:r>
      <w:r>
        <w:rPr>
          <w:rFonts w:ascii="Times New Roman" w:hAnsi="Times New Roman" w:cs="Times New Roman"/>
          <w:sz w:val="24"/>
          <w:szCs w:val="24"/>
        </w:rPr>
        <w:t>80</w:t>
      </w:r>
      <w:r>
        <w:rPr>
          <w:rFonts w:ascii="宋体" w:eastAsia="宋体" w:hAnsi="宋体" w:cs="宋体" w:hint="eastAsia"/>
          <w:sz w:val="24"/>
          <w:szCs w:val="24"/>
        </w:rPr>
        <w:t>℃</w:t>
      </w:r>
      <w:r>
        <w:rPr>
          <w:rFonts w:ascii="Times New Roman" w:hAnsi="Times New Roman" w:cs="Times New Roman"/>
          <w:sz w:val="24"/>
          <w:szCs w:val="24"/>
        </w:rPr>
        <w:t>，时间</w:t>
      </w:r>
      <w:r>
        <w:rPr>
          <w:rFonts w:ascii="Times New Roman" w:hAnsi="Times New Roman" w:cs="Times New Roman"/>
          <w:sz w:val="24"/>
          <w:szCs w:val="24"/>
        </w:rPr>
        <w:t>6</w:t>
      </w:r>
      <w:r>
        <w:rPr>
          <w:rFonts w:ascii="Times New Roman" w:hAnsi="Times New Roman" w:cs="Times New Roman"/>
          <w:sz w:val="24"/>
          <w:szCs w:val="24"/>
        </w:rPr>
        <w:t>到</w:t>
      </w:r>
      <w:r>
        <w:rPr>
          <w:rFonts w:ascii="Times New Roman" w:hAnsi="Times New Roman" w:cs="Times New Roman"/>
          <w:sz w:val="24"/>
          <w:szCs w:val="24"/>
        </w:rPr>
        <w:t>10</w:t>
      </w:r>
      <w:r>
        <w:rPr>
          <w:rFonts w:ascii="Times New Roman" w:hAnsi="Times New Roman" w:cs="Times New Roman"/>
          <w:sz w:val="24"/>
          <w:szCs w:val="24"/>
        </w:rPr>
        <w:t>分钟。萃取温度越低，时间越短，最终得到的茶叶萃取液滋味越鲜爽，苦涩味越低，但茶叶萃取液的用量越高，最终的茶饮料单位成本也越高。针对萃取工艺的设计，还需要考虑茶叶原料的老嫩，一般茶叶原料越老，可以使用较高的萃取温度和较长的萃取时间，茶叶原料越嫩，就应该使用</w:t>
      </w:r>
      <w:r>
        <w:rPr>
          <w:rFonts w:ascii="Times New Roman" w:hAnsi="Times New Roman" w:cs="Times New Roman"/>
          <w:sz w:val="24"/>
          <w:szCs w:val="24"/>
        </w:rPr>
        <w:t>越低的萃取温度和较短的萃取时间。同红茶和乌龙茶比，绿茶的香气成分含量相对较低，因此最终茶饮料的整体风味也相对较弱，这就需要更高的茶叶萃取液用量。在挑选茶叶原料时，也可以考虑选择相对较为高香的茶叶。低糖型绿茶添加白砂糖时最佳的用糖量在</w:t>
      </w:r>
      <w:r>
        <w:rPr>
          <w:rFonts w:ascii="Times New Roman" w:hAnsi="Times New Roman" w:cs="Times New Roman"/>
          <w:sz w:val="24"/>
          <w:szCs w:val="24"/>
        </w:rPr>
        <w:t>2%</w:t>
      </w:r>
      <w:r>
        <w:rPr>
          <w:rFonts w:ascii="Times New Roman" w:hAnsi="Times New Roman" w:cs="Times New Roman"/>
          <w:sz w:val="24"/>
          <w:szCs w:val="24"/>
        </w:rPr>
        <w:t>左右，用量过高，茶饮料过甜，并降低绿茶饮料的风味接受性。通过添加茶叶香精，可以提高绿茶饮料的头香，并稳定最终茶饮料的品质。值得一提的是，低糖型茉莉绿茶曾经风靡市场，至今仍具有一定的市场份额，它是以一定比例的炒青绿茶加上茉莉花茶拼配提取，其中茉莉花茶的用量略高于炒青绿茶，调配以</w:t>
      </w:r>
      <w:r>
        <w:rPr>
          <w:rFonts w:ascii="Times New Roman" w:hAnsi="Times New Roman" w:cs="Times New Roman"/>
          <w:sz w:val="24"/>
          <w:szCs w:val="24"/>
        </w:rPr>
        <w:t>绿茶香精和蜂蜜香精后得到的低糖茶饮料，其含糖量在</w:t>
      </w:r>
      <w:r>
        <w:rPr>
          <w:rFonts w:ascii="Times New Roman" w:hAnsi="Times New Roman" w:cs="Times New Roman"/>
          <w:sz w:val="24"/>
          <w:szCs w:val="24"/>
        </w:rPr>
        <w:t>3.5%-4%</w:t>
      </w:r>
      <w:r>
        <w:rPr>
          <w:rFonts w:ascii="Times New Roman" w:hAnsi="Times New Roman" w:cs="Times New Roman"/>
          <w:sz w:val="24"/>
          <w:szCs w:val="24"/>
        </w:rPr>
        <w:t>之间具有较高的风味接受性。</w:t>
      </w:r>
    </w:p>
    <w:p w14:paraId="0AAD293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红茶、黑茶为全发酵茶，它们的风味相对较为浓郁，对热也较为稳定，因此可以在较高的温度下进行萃取，这样可以显著地降低茶饮料的原料成本。如果想要取得较为鲜爽的滋味和更好的口感，可以通过适当降低萃取温度以减少茶叶萃取液中的茶多酚，提高氨基酸的相对浓度。低糖型红茶饮料则在较高的白砂糖含量范围内具有较高的风味接受性，含糖量可在</w:t>
      </w:r>
      <w:r>
        <w:rPr>
          <w:rFonts w:ascii="Times New Roman" w:hAnsi="Times New Roman" w:cs="Times New Roman"/>
          <w:sz w:val="24"/>
          <w:szCs w:val="24"/>
        </w:rPr>
        <w:t>4%-5%</w:t>
      </w:r>
      <w:r>
        <w:rPr>
          <w:rFonts w:ascii="Times New Roman" w:hAnsi="Times New Roman" w:cs="Times New Roman"/>
          <w:sz w:val="24"/>
          <w:szCs w:val="24"/>
        </w:rPr>
        <w:t>之间。</w:t>
      </w:r>
    </w:p>
    <w:p w14:paraId="3011E83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在低糖型茶饮料中，如果要开发成无能量型的茶饮料，但如果消费者又希望保留一定的甜味，</w:t>
      </w:r>
      <w:r>
        <w:rPr>
          <w:rFonts w:ascii="Times New Roman" w:hAnsi="Times New Roman" w:cs="Times New Roman"/>
          <w:sz w:val="24"/>
          <w:szCs w:val="24"/>
        </w:rPr>
        <w:t>可以使用人工合成或天然的甜味剂，或香精公司的甜味及口感解决方案。由于茶饮料具有良好的健康形象，因此在使用甜味剂时宜使用天然甜味剂，或使用香精公司的</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Clean label</w:t>
      </w:r>
      <w:r>
        <w:rPr>
          <w:rFonts w:ascii="Times New Roman" w:hAnsi="Times New Roman" w:cs="Times New Roman"/>
          <w:sz w:val="24"/>
          <w:szCs w:val="24"/>
        </w:rPr>
        <w:t>）解决方案。</w:t>
      </w:r>
    </w:p>
    <w:p w14:paraId="3A05336F" w14:textId="77777777" w:rsidR="00970176" w:rsidRDefault="008D6EE0">
      <w:pPr>
        <w:pStyle w:val="4"/>
      </w:pPr>
      <w:r>
        <w:lastRenderedPageBreak/>
        <w:t xml:space="preserve">8.2.1.2 </w:t>
      </w:r>
      <w:r>
        <w:t>低糖酸性茶饮料的调香与调味</w:t>
      </w:r>
    </w:p>
    <w:p w14:paraId="7492F36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酸性茶饮料中，最经典和最受欢迎的茶饮料无疑是柠檬风味茶饮料，其中又以柠檬红茶最受消费者喜爱，从上世纪九十年代中期在国内上世以来至今仍然畅销不衰。柠檬茶深受消费者喜爱的原因一是因为柠檬本身就是一种很受消费者喜爱的水果，在食物中广泛应用在饮料和调味上，而且它的风味能和茶能很好地融合在一起，从而产生一种令人愉悦的柠檬茶风味。不同品种或地域的柠檬除了在糖酸等滋味物质上具有一定的差异，而且在香气物质（挥发性成分）的构成和含量上具有差异，而后者对消费者的接受性方面具有非常大的影响。主要的柠檬品种有以下几种：</w:t>
      </w:r>
    </w:p>
    <w:p w14:paraId="44918F17" w14:textId="77777777" w:rsidR="00970176" w:rsidRDefault="008D6EE0">
      <w:pPr>
        <w:pStyle w:val="af6"/>
        <w:tabs>
          <w:tab w:val="left" w:pos="647"/>
        </w:tabs>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）尤</w:t>
      </w:r>
      <w:r>
        <w:rPr>
          <w:rFonts w:ascii="Times New Roman" w:hAnsi="Times New Roman" w:cs="Times New Roman"/>
          <w:sz w:val="24"/>
          <w:szCs w:val="24"/>
        </w:rPr>
        <w:t>力克（</w:t>
      </w:r>
      <w:r>
        <w:rPr>
          <w:rFonts w:ascii="Times New Roman" w:hAnsi="Times New Roman" w:cs="Times New Roman"/>
          <w:sz w:val="24"/>
          <w:szCs w:val="24"/>
        </w:rPr>
        <w:t>Eureka</w:t>
      </w:r>
      <w:r>
        <w:rPr>
          <w:rFonts w:ascii="Times New Roman" w:hAnsi="Times New Roman" w:cs="Times New Roman"/>
          <w:sz w:val="24"/>
          <w:szCs w:val="24"/>
        </w:rPr>
        <w:t>）。又称为油力克、油利加，原产于美国，是目前世界上栽培最广泛的品种，果实椭圆至倒卵形，果实中大，单果重</w:t>
      </w:r>
      <w:r>
        <w:rPr>
          <w:rFonts w:ascii="Times New Roman" w:hAnsi="Times New Roman" w:cs="Times New Roman"/>
          <w:sz w:val="24"/>
          <w:szCs w:val="24"/>
        </w:rPr>
        <w:t>90-160</w:t>
      </w:r>
      <w:r>
        <w:rPr>
          <w:rFonts w:ascii="Times New Roman" w:hAnsi="Times New Roman" w:cs="Times New Roman"/>
          <w:sz w:val="24"/>
          <w:szCs w:val="24"/>
        </w:rPr>
        <w:t>克，果实顶部有乳头状凸起，基部钝圆，有放射状沟纹。果皮淡黄色，油胞大，皮薄少核。这种柠檬风味比较大众化。</w:t>
      </w:r>
    </w:p>
    <w:p w14:paraId="1F2B2DD0"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）米尔柠檬（</w:t>
      </w:r>
      <w:r>
        <w:rPr>
          <w:rFonts w:ascii="Times New Roman" w:hAnsi="Times New Roman" w:cs="Times New Roman"/>
          <w:sz w:val="24"/>
          <w:szCs w:val="24"/>
        </w:rPr>
        <w:t>Meyer</w:t>
      </w:r>
      <w:r>
        <w:rPr>
          <w:rFonts w:ascii="Times New Roman" w:hAnsi="Times New Roman" w:cs="Times New Roman"/>
          <w:sz w:val="24"/>
          <w:szCs w:val="24"/>
        </w:rPr>
        <w:t>）。又称为北京柠檬、香柠檬、美华柠檬，是柠檬和橙或柠檬和宽皮柑的杂交种，</w:t>
      </w:r>
      <w:r>
        <w:rPr>
          <w:rFonts w:ascii="Times New Roman" w:hAnsi="Times New Roman" w:cs="Times New Roman"/>
          <w:sz w:val="24"/>
          <w:szCs w:val="24"/>
        </w:rPr>
        <w:t>1908</w:t>
      </w:r>
      <w:r>
        <w:rPr>
          <w:rFonts w:ascii="Times New Roman" w:hAnsi="Times New Roman" w:cs="Times New Roman"/>
          <w:sz w:val="24"/>
          <w:szCs w:val="24"/>
        </w:rPr>
        <w:t>年在北京近郊被发现，带回美国继续选育而成，该品种含酸低，略带苦味，皮薄多汁，在风味上有些类似尤力克。</w:t>
      </w:r>
    </w:p>
    <w:p w14:paraId="568950D7" w14:textId="77777777" w:rsidR="00970176" w:rsidRDefault="008D6EE0">
      <w:pPr>
        <w:pStyle w:val="af6"/>
        <w:tabs>
          <w:tab w:val="left" w:pos="697"/>
        </w:tabs>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）费米奈劳（</w:t>
      </w:r>
      <w:r>
        <w:rPr>
          <w:rFonts w:ascii="Times New Roman" w:hAnsi="Times New Roman" w:cs="Times New Roman"/>
          <w:sz w:val="24"/>
          <w:szCs w:val="24"/>
        </w:rPr>
        <w:t>Femninello</w:t>
      </w:r>
      <w:r>
        <w:rPr>
          <w:rFonts w:ascii="Times New Roman" w:hAnsi="Times New Roman" w:cs="Times New Roman"/>
          <w:sz w:val="24"/>
          <w:szCs w:val="24"/>
        </w:rPr>
        <w:t>）。费米奈劳是意大利柠檬主要栽</w:t>
      </w:r>
      <w:r>
        <w:rPr>
          <w:rFonts w:ascii="Times New Roman" w:hAnsi="Times New Roman" w:cs="Times New Roman"/>
          <w:sz w:val="24"/>
          <w:szCs w:val="24"/>
        </w:rPr>
        <w:t>培品种，果实中等大小，果实椭圆或有长短不等的短颈的椭圆形，果皮厚，表面油胞下陷，果皮黄色，多汁，高酸，少核至无核。</w:t>
      </w:r>
    </w:p>
    <w:p w14:paraId="6CEF1E7F"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）维拉法兰卡（</w:t>
      </w:r>
      <w:r>
        <w:rPr>
          <w:rFonts w:ascii="Times New Roman" w:hAnsi="Times New Roman" w:cs="Times New Roman"/>
          <w:sz w:val="24"/>
          <w:szCs w:val="24"/>
        </w:rPr>
        <w:t>Villafranca</w:t>
      </w:r>
      <w:r>
        <w:rPr>
          <w:rFonts w:ascii="Times New Roman" w:hAnsi="Times New Roman" w:cs="Times New Roman"/>
          <w:sz w:val="24"/>
          <w:szCs w:val="24"/>
        </w:rPr>
        <w:t>）。该品种原产于意大利西西里岛，国内引进意大利品种在广东和四川等地有试种。果实椭圆形，顶部乳突明显，皮浅黄，光滑，单果重</w:t>
      </w:r>
      <w:r>
        <w:rPr>
          <w:rFonts w:ascii="Times New Roman" w:hAnsi="Times New Roman" w:cs="Times New Roman"/>
          <w:sz w:val="24"/>
          <w:szCs w:val="24"/>
        </w:rPr>
        <w:t>140</w:t>
      </w:r>
      <w:r>
        <w:rPr>
          <w:rFonts w:ascii="Times New Roman" w:hAnsi="Times New Roman" w:cs="Times New Roman"/>
          <w:sz w:val="24"/>
          <w:szCs w:val="24"/>
        </w:rPr>
        <w:t>克左右，果肉柔软多汁，味酸，香气浓郁，是柠檬中的上佳品种。</w:t>
      </w:r>
    </w:p>
    <w:p w14:paraId="2C71D88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）维尔拉（</w:t>
      </w:r>
      <w:r>
        <w:rPr>
          <w:rFonts w:ascii="Times New Roman" w:hAnsi="Times New Roman" w:cs="Times New Roman"/>
          <w:sz w:val="24"/>
          <w:szCs w:val="24"/>
        </w:rPr>
        <w:t>Verna</w:t>
      </w:r>
      <w:r>
        <w:rPr>
          <w:rFonts w:ascii="Times New Roman" w:hAnsi="Times New Roman" w:cs="Times New Roman"/>
          <w:sz w:val="24"/>
          <w:szCs w:val="24"/>
        </w:rPr>
        <w:t>）。维尔拉是西班牙晚熟品种，椭圆形，果实大，少核，果皮黄色，果肉细嫩。</w:t>
      </w:r>
    </w:p>
    <w:p w14:paraId="268CD6E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）里斯本（</w:t>
      </w:r>
      <w:r>
        <w:rPr>
          <w:rFonts w:ascii="Times New Roman" w:hAnsi="Times New Roman" w:cs="Times New Roman"/>
          <w:sz w:val="24"/>
          <w:szCs w:val="24"/>
        </w:rPr>
        <w:t>Lisbon</w:t>
      </w:r>
      <w:r>
        <w:rPr>
          <w:rFonts w:ascii="Times New Roman" w:hAnsi="Times New Roman" w:cs="Times New Roman"/>
          <w:sz w:val="24"/>
          <w:szCs w:val="24"/>
        </w:rPr>
        <w:t>）。葡萄牙品种，果皮较光滑，果肉酸味较浓。</w:t>
      </w:r>
    </w:p>
    <w:p w14:paraId="041D8C0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）菲诺（</w:t>
      </w:r>
      <w:r>
        <w:rPr>
          <w:rFonts w:ascii="Times New Roman" w:hAnsi="Times New Roman" w:cs="Times New Roman"/>
          <w:sz w:val="24"/>
          <w:szCs w:val="24"/>
        </w:rPr>
        <w:t>Fino</w:t>
      </w:r>
      <w:r>
        <w:rPr>
          <w:rFonts w:ascii="Times New Roman" w:hAnsi="Times New Roman" w:cs="Times New Roman"/>
          <w:sz w:val="24"/>
          <w:szCs w:val="24"/>
        </w:rPr>
        <w:t>）。起源于西班牙，是澳大利亚主要栽培品种。果实大小适中，球形或椭圆形，浅黄或黄色，皮薄，酸含量高。</w:t>
      </w:r>
    </w:p>
    <w:p w14:paraId="7C90B04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调香用的柠檬香精主要以天然柠檬油为原料，辅以合成的香原料或其它精油，通过添加水和溶剂（一般是酒精），经过</w:t>
      </w:r>
      <w:r>
        <w:rPr>
          <w:rFonts w:ascii="Times New Roman" w:hAnsi="Times New Roman" w:cs="Times New Roman"/>
          <w:sz w:val="24"/>
          <w:szCs w:val="24"/>
        </w:rPr>
        <w:t>“</w:t>
      </w:r>
      <w:r>
        <w:rPr>
          <w:rFonts w:ascii="Times New Roman" w:hAnsi="Times New Roman" w:cs="Times New Roman"/>
          <w:sz w:val="24"/>
          <w:szCs w:val="24"/>
        </w:rPr>
        <w:t>水洗</w:t>
      </w:r>
      <w:r>
        <w:rPr>
          <w:rFonts w:ascii="Times New Roman" w:hAnsi="Times New Roman" w:cs="Times New Roman"/>
          <w:sz w:val="24"/>
          <w:szCs w:val="24"/>
        </w:rPr>
        <w:t>”</w:t>
      </w:r>
      <w:r>
        <w:rPr>
          <w:rFonts w:ascii="Times New Roman" w:hAnsi="Times New Roman" w:cs="Times New Roman"/>
          <w:sz w:val="24"/>
          <w:szCs w:val="24"/>
        </w:rPr>
        <w:t>工艺制得。不同的柠檬油原料其</w:t>
      </w:r>
      <w:r>
        <w:rPr>
          <w:rFonts w:ascii="Times New Roman" w:hAnsi="Times New Roman" w:cs="Times New Roman"/>
          <w:sz w:val="24"/>
          <w:szCs w:val="24"/>
        </w:rPr>
        <w:lastRenderedPageBreak/>
        <w:t>中含有的萜烯类成分组成和含量不同，以及柠檬醛的含量不同，对最终香精的稳定性影响很大。不同的水洗工艺因为除萜不一样，因此对香精最终的稳定性也有影响。总的来说，柠檬香精在最终饮料中的风味稳定性主要取决于其中的柠檬醛的含量，一般来说，柠檬醛含量越高，则柠</w:t>
      </w:r>
      <w:r>
        <w:rPr>
          <w:rFonts w:ascii="Times New Roman" w:hAnsi="Times New Roman" w:cs="Times New Roman"/>
          <w:sz w:val="24"/>
          <w:szCs w:val="24"/>
        </w:rPr>
        <w:t>檬香精越不稳定，并且柠檬醛的这种对酸和光的不稳定性是目前技术途径难以克服的。其次，</w:t>
      </w:r>
      <w:r>
        <w:rPr>
          <w:rFonts w:ascii="Times New Roman" w:hAnsi="Times New Roman" w:cs="Times New Roman"/>
          <w:sz w:val="24"/>
          <w:szCs w:val="24"/>
        </w:rPr>
        <w:t>“</w:t>
      </w:r>
      <w:r>
        <w:rPr>
          <w:rFonts w:ascii="Times New Roman" w:hAnsi="Times New Roman" w:cs="Times New Roman"/>
          <w:sz w:val="24"/>
          <w:szCs w:val="24"/>
        </w:rPr>
        <w:t>水洗</w:t>
      </w:r>
      <w:r>
        <w:rPr>
          <w:rFonts w:ascii="Times New Roman" w:hAnsi="Times New Roman" w:cs="Times New Roman"/>
          <w:sz w:val="24"/>
          <w:szCs w:val="24"/>
        </w:rPr>
        <w:t>”</w:t>
      </w:r>
      <w:r>
        <w:rPr>
          <w:rFonts w:ascii="Times New Roman" w:hAnsi="Times New Roman" w:cs="Times New Roman"/>
          <w:sz w:val="24"/>
          <w:szCs w:val="24"/>
        </w:rPr>
        <w:t>工艺剩下的萜烯类成分也相对不太稳定，但远比柠檬醛的稳定性好。一般香精公司都对自身的不同柠檬香精做过稳定性测试，客户在选择柠檬香精时可以向香精供应商咨询。</w:t>
      </w:r>
      <w:r>
        <w:rPr>
          <w:rFonts w:ascii="Times New Roman" w:hAnsi="Times New Roman" w:cs="Times New Roman"/>
          <w:sz w:val="24"/>
          <w:szCs w:val="24"/>
        </w:rPr>
        <w:t>IFF</w:t>
      </w:r>
      <w:r>
        <w:rPr>
          <w:rFonts w:ascii="Times New Roman" w:hAnsi="Times New Roman" w:cs="Times New Roman"/>
          <w:sz w:val="24"/>
          <w:szCs w:val="24"/>
        </w:rPr>
        <w:t>推出了一种商品名为</w:t>
      </w:r>
      <w:r>
        <w:rPr>
          <w:rFonts w:ascii="Times New Roman" w:hAnsi="Times New Roman" w:cs="Times New Roman"/>
          <w:sz w:val="24"/>
          <w:szCs w:val="24"/>
        </w:rPr>
        <w:t>“CLEARTEK”</w:t>
      </w:r>
      <w:r>
        <w:rPr>
          <w:rFonts w:ascii="Times New Roman" w:hAnsi="Times New Roman" w:cs="Times New Roman"/>
          <w:sz w:val="24"/>
          <w:szCs w:val="24"/>
        </w:rPr>
        <w:t>的新的稳定柑橘类香精产品，其中的柠檬香精与传统的柠檬香精相比，具有很低的柠檬醛含量，因此其香精稳定性得以大幅度提高，并取得了商业化成功。</w:t>
      </w:r>
    </w:p>
    <w:p w14:paraId="55C8145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显然，调配柠檬风味的新产品时，尤其是调配高酸型的饮料产品时，首先要选择风味稳定的</w:t>
      </w:r>
      <w:r>
        <w:rPr>
          <w:rFonts w:ascii="Times New Roman" w:hAnsi="Times New Roman" w:cs="Times New Roman"/>
          <w:sz w:val="24"/>
          <w:szCs w:val="24"/>
        </w:rPr>
        <w:t>柠檬香精，否则柠檬香精在食品保质期内风味可能会发生较大的变化，有可能使消费者能在感官上明显觉察到。其次，需要考虑香精的风味嗜好性。传统的柠檬风味消费者已经非常熟悉，再开发类似的产品很难取得商业上较大的成功，因此，可以考虑不同的地域，或不同的品种，或挖掘地域</w:t>
      </w:r>
      <w:r>
        <w:rPr>
          <w:rFonts w:ascii="Times New Roman" w:hAnsi="Times New Roman" w:cs="Times New Roman"/>
          <w:sz w:val="24"/>
          <w:szCs w:val="24"/>
        </w:rPr>
        <w:t>/</w:t>
      </w:r>
      <w:r>
        <w:rPr>
          <w:rFonts w:ascii="Times New Roman" w:hAnsi="Times New Roman" w:cs="Times New Roman"/>
          <w:sz w:val="24"/>
          <w:szCs w:val="24"/>
        </w:rPr>
        <w:t>品种等背后的故事以打动消费者。我们在开发新产品时，还可以将一个优秀的柠檬香精分解成若干片段，如</w:t>
      </w:r>
      <w:r>
        <w:rPr>
          <w:rFonts w:ascii="Times New Roman" w:hAnsi="Times New Roman" w:cs="Times New Roman"/>
          <w:sz w:val="24"/>
          <w:szCs w:val="24"/>
        </w:rPr>
        <w:t>juicy, peely, sweet, waxy, woody, fresh, surfury</w:t>
      </w:r>
      <w:r>
        <w:rPr>
          <w:rFonts w:ascii="Times New Roman" w:hAnsi="Times New Roman" w:cs="Times New Roman"/>
          <w:sz w:val="24"/>
          <w:szCs w:val="24"/>
        </w:rPr>
        <w:t>，</w:t>
      </w:r>
      <w:r>
        <w:rPr>
          <w:rFonts w:ascii="Times New Roman" w:hAnsi="Times New Roman" w:cs="Times New Roman"/>
          <w:sz w:val="24"/>
          <w:szCs w:val="24"/>
        </w:rPr>
        <w:t>lime, oxidized</w:t>
      </w:r>
      <w:r>
        <w:rPr>
          <w:rFonts w:ascii="Times New Roman" w:hAnsi="Times New Roman" w:cs="Times New Roman"/>
          <w:sz w:val="24"/>
          <w:szCs w:val="24"/>
        </w:rPr>
        <w:t>等，在开发新产品时根据消费者嗜好的</w:t>
      </w:r>
      <w:r>
        <w:rPr>
          <w:rFonts w:ascii="Times New Roman" w:hAnsi="Times New Roman" w:cs="Times New Roman"/>
          <w:sz w:val="24"/>
          <w:szCs w:val="24"/>
        </w:rPr>
        <w:t>变化，来多添加消费者所更偏好的部分。同时，在和市场上的竞品进行比较分析时，也可以使用上述描述语来进行定性和定量的描述，并使用</w:t>
      </w:r>
      <w:r>
        <w:rPr>
          <w:rFonts w:ascii="Times New Roman" w:hAnsi="Times New Roman" w:cs="Times New Roman"/>
          <w:sz w:val="24"/>
          <w:szCs w:val="24"/>
        </w:rPr>
        <w:t>“</w:t>
      </w:r>
      <w:r>
        <w:rPr>
          <w:rFonts w:ascii="Times New Roman" w:hAnsi="Times New Roman" w:cs="Times New Roman"/>
          <w:sz w:val="24"/>
          <w:szCs w:val="24"/>
        </w:rPr>
        <w:t>蜘蛛图</w:t>
      </w:r>
      <w:r>
        <w:rPr>
          <w:rFonts w:ascii="Times New Roman" w:hAnsi="Times New Roman" w:cs="Times New Roman"/>
          <w:sz w:val="24"/>
          <w:szCs w:val="24"/>
        </w:rPr>
        <w:t>”</w:t>
      </w:r>
      <w:r>
        <w:rPr>
          <w:rFonts w:ascii="Times New Roman" w:hAnsi="Times New Roman" w:cs="Times New Roman"/>
          <w:sz w:val="24"/>
          <w:szCs w:val="24"/>
        </w:rPr>
        <w:t>进行对比分析，就可以对敌我情况在感官方面的差异一目了然。</w:t>
      </w:r>
    </w:p>
    <w:p w14:paraId="77C171C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除了柠檬香精以外，还有其它不少水果或其它风味在酸性基料里可以和茶取得较好的配合：如桃子、柚子、莓类、苹果等。值得一提的是，具有较甜香气的水果香精，在相同的酸性基料中会在口味上带来少许的甜味，因此在糖酸比调配上要略少加糖或略增加酸用量。</w:t>
      </w:r>
    </w:p>
    <w:p w14:paraId="533691C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传统的酸性茶一般调配成高糖高酸，糖度过去一般在</w:t>
      </w:r>
      <w:r>
        <w:rPr>
          <w:rFonts w:ascii="Times New Roman" w:hAnsi="Times New Roman" w:cs="Times New Roman"/>
          <w:sz w:val="24"/>
          <w:szCs w:val="24"/>
        </w:rPr>
        <w:t>9%</w:t>
      </w:r>
      <w:r>
        <w:rPr>
          <w:rFonts w:ascii="Times New Roman" w:hAnsi="Times New Roman" w:cs="Times New Roman"/>
          <w:sz w:val="24"/>
          <w:szCs w:val="24"/>
        </w:rPr>
        <w:t>以上，这样的糖酸，非常好的</w:t>
      </w:r>
      <w:r>
        <w:rPr>
          <w:rFonts w:ascii="Times New Roman" w:hAnsi="Times New Roman" w:cs="Times New Roman"/>
          <w:sz w:val="24"/>
          <w:szCs w:val="24"/>
        </w:rPr>
        <w:t>发挥了果味酸性茶的风味特征。把传统的酸性茶调配成低糖酸性茶时，可以参考两种方案，一是基本不改变酸的含量，降低糖的含量到</w:t>
      </w:r>
      <w:r>
        <w:rPr>
          <w:rFonts w:ascii="Times New Roman" w:hAnsi="Times New Roman" w:cs="Times New Roman"/>
          <w:sz w:val="24"/>
          <w:szCs w:val="24"/>
        </w:rPr>
        <w:t>5%</w:t>
      </w:r>
      <w:r>
        <w:rPr>
          <w:rFonts w:ascii="Times New Roman" w:hAnsi="Times New Roman" w:cs="Times New Roman"/>
          <w:sz w:val="24"/>
          <w:szCs w:val="24"/>
        </w:rPr>
        <w:t>以下，降糖部分用甜味剂或香精公司的甜味解决方案来弥补。降低糖的用量后，一般来说，</w:t>
      </w:r>
      <w:r>
        <w:rPr>
          <w:rFonts w:ascii="Times New Roman" w:hAnsi="Times New Roman" w:cs="Times New Roman"/>
          <w:sz w:val="24"/>
          <w:szCs w:val="24"/>
        </w:rPr>
        <w:lastRenderedPageBreak/>
        <w:t>饮料在口腔中的口感会有明显下降，即使添加甜味剂或甜味解决方案后将甜味水平调到相同程度，仍然不能有效弥补降糖导致的口感下降损失。香精公司经过研究，提出了口感解决方案，它们有时也可以和甜味解决方案合二为一，以弥补降糖所导致的甜味和口感的下降。二是保持糖酸比不变，但同比例降低糖酸，这种方案的缺点是产品因为低糖低酸，</w:t>
      </w:r>
      <w:r>
        <w:rPr>
          <w:rFonts w:ascii="Times New Roman" w:hAnsi="Times New Roman" w:cs="Times New Roman"/>
          <w:sz w:val="24"/>
          <w:szCs w:val="24"/>
        </w:rPr>
        <w:t>在感官上的接受性受到了显著的影响。</w:t>
      </w:r>
    </w:p>
    <w:p w14:paraId="6F84031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酸性茶中，有些水果风味中添加少量的胶类物质如某些果胶，可以使饮料具有滑爽的口感，但在酸性绿茶中采用相同配方反而降低产品感官得分。笔者认为，某些胶类、稳定剂或增稠剂也可以部分弥补降糖所带来的口感损失。</w:t>
      </w:r>
    </w:p>
    <w:p w14:paraId="367699B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下面介绍一则低糖柠檬茶的配方，供参考：</w:t>
      </w:r>
    </w:p>
    <w:p w14:paraId="7EF3C2B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4.9%</w:t>
      </w:r>
    </w:p>
    <w:p w14:paraId="6882D4E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w:t>
      </w:r>
      <w:r>
        <w:rPr>
          <w:rFonts w:ascii="Times New Roman" w:hAnsi="Times New Roman" w:cs="Times New Roman"/>
          <w:sz w:val="24"/>
          <w:szCs w:val="24"/>
        </w:rPr>
        <w:t xml:space="preserve">                  0.15%</w:t>
      </w:r>
    </w:p>
    <w:p w14:paraId="7E2D9E4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抗坏血酸</w:t>
      </w:r>
      <w:r>
        <w:rPr>
          <w:rFonts w:ascii="Times New Roman" w:hAnsi="Times New Roman" w:cs="Times New Roman"/>
          <w:sz w:val="24"/>
          <w:szCs w:val="24"/>
        </w:rPr>
        <w:t xml:space="preserve">                0.01%</w:t>
      </w:r>
    </w:p>
    <w:p w14:paraId="371D917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速溶红茶粉</w:t>
      </w:r>
      <w:r>
        <w:rPr>
          <w:rFonts w:ascii="Times New Roman" w:hAnsi="Times New Roman" w:cs="Times New Roman"/>
          <w:sz w:val="24"/>
          <w:szCs w:val="24"/>
        </w:rPr>
        <w:t xml:space="preserve">              0.17%</w:t>
      </w:r>
    </w:p>
    <w:p w14:paraId="04613D8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柠檬酸钠</w:t>
      </w:r>
      <w:r>
        <w:rPr>
          <w:rFonts w:ascii="Times New Roman" w:hAnsi="Times New Roman" w:cs="Times New Roman"/>
          <w:sz w:val="24"/>
          <w:szCs w:val="24"/>
        </w:rPr>
        <w:t xml:space="preserve">        </w:t>
      </w:r>
      <w:r>
        <w:rPr>
          <w:rFonts w:ascii="Times New Roman" w:hAnsi="Times New Roman" w:cs="Times New Roman"/>
          <w:sz w:val="24"/>
          <w:szCs w:val="24"/>
        </w:rPr>
        <w:t xml:space="preserve">        0.03%</w:t>
      </w:r>
    </w:p>
    <w:p w14:paraId="2182DEC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甜菊糖苷</w:t>
      </w:r>
      <w:r>
        <w:rPr>
          <w:rFonts w:ascii="Times New Roman" w:hAnsi="Times New Roman" w:cs="Times New Roman"/>
          <w:sz w:val="24"/>
          <w:szCs w:val="24"/>
        </w:rPr>
        <w:t>(Reb97)         0.012%</w:t>
      </w:r>
    </w:p>
    <w:p w14:paraId="34A8631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三氯蔗糖</w:t>
      </w:r>
      <w:r>
        <w:rPr>
          <w:rFonts w:ascii="Times New Roman" w:hAnsi="Times New Roman" w:cs="Times New Roman"/>
          <w:sz w:val="24"/>
          <w:szCs w:val="24"/>
        </w:rPr>
        <w:t xml:space="preserve">                0.004% </w:t>
      </w:r>
    </w:p>
    <w:p w14:paraId="3AEF109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红茶香精</w:t>
      </w:r>
      <w:r>
        <w:rPr>
          <w:rFonts w:ascii="Times New Roman" w:hAnsi="Times New Roman" w:cs="Times New Roman"/>
          <w:sz w:val="24"/>
          <w:szCs w:val="24"/>
        </w:rPr>
        <w:t xml:space="preserve">                0.04%</w:t>
      </w:r>
    </w:p>
    <w:p w14:paraId="005BA45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柠檬香精</w:t>
      </w:r>
      <w:r>
        <w:rPr>
          <w:rFonts w:ascii="Times New Roman" w:hAnsi="Times New Roman" w:cs="Times New Roman"/>
          <w:sz w:val="24"/>
          <w:szCs w:val="24"/>
        </w:rPr>
        <w:t xml:space="preserve">                0.08%</w:t>
      </w:r>
    </w:p>
    <w:p w14:paraId="56BCFF7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口感香精</w:t>
      </w:r>
      <w:r>
        <w:rPr>
          <w:rFonts w:ascii="Times New Roman" w:hAnsi="Times New Roman" w:cs="Times New Roman"/>
          <w:sz w:val="24"/>
          <w:szCs w:val="24"/>
        </w:rPr>
        <w:t xml:space="preserve">                0.02%</w:t>
      </w:r>
    </w:p>
    <w:p w14:paraId="2BA0575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去离子水</w:t>
      </w:r>
      <w:r>
        <w:rPr>
          <w:rFonts w:ascii="Times New Roman" w:hAnsi="Times New Roman" w:cs="Times New Roman"/>
          <w:sz w:val="24"/>
          <w:szCs w:val="24"/>
        </w:rPr>
        <w:t xml:space="preserve">                100%</w:t>
      </w:r>
    </w:p>
    <w:p w14:paraId="41444D5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需要说明的是，一般在酸性茶饮料中，多使用速溶茶粉为原料，且一般应选择耐酸型茶粉（一般经过特殊处理使之在酸性条件下具有较好的稳定性），不足的茶风味由茶叶香精来提供或弥补。不同来源的茶粉由于工艺不同可能在茶多酚含量上有明显差异，导致在基料中茶味和涩味不同，一般酸性茶宜选择涩味较低的茶粉，因为一般消费者都不太喜欢酸性茶具有明显的苦涩味。在选择柑橘类香精时，还可以选择透明乳化柑橘类香精，这类香精相比</w:t>
      </w:r>
      <w:r>
        <w:rPr>
          <w:rFonts w:ascii="Times New Roman" w:hAnsi="Times New Roman" w:cs="Times New Roman"/>
          <w:sz w:val="24"/>
          <w:szCs w:val="24"/>
        </w:rPr>
        <w:t>“</w:t>
      </w:r>
      <w:r>
        <w:rPr>
          <w:rFonts w:ascii="Times New Roman" w:hAnsi="Times New Roman" w:cs="Times New Roman"/>
          <w:sz w:val="24"/>
          <w:szCs w:val="24"/>
        </w:rPr>
        <w:t>水洗</w:t>
      </w:r>
      <w:r>
        <w:rPr>
          <w:rFonts w:ascii="Times New Roman" w:hAnsi="Times New Roman" w:cs="Times New Roman"/>
          <w:sz w:val="24"/>
          <w:szCs w:val="24"/>
        </w:rPr>
        <w:t>”</w:t>
      </w:r>
      <w:r>
        <w:rPr>
          <w:rFonts w:ascii="Times New Roman" w:hAnsi="Times New Roman" w:cs="Times New Roman"/>
          <w:sz w:val="24"/>
          <w:szCs w:val="24"/>
        </w:rPr>
        <w:t>类柑橘香精具有更完整丰富的风味和优良的口感，具有鲜榨的柑橘风味特征。</w:t>
      </w:r>
    </w:p>
    <w:p w14:paraId="74572804" w14:textId="77777777" w:rsidR="00970176" w:rsidRDefault="008D6EE0">
      <w:pPr>
        <w:pStyle w:val="3"/>
      </w:pPr>
      <w:bookmarkStart w:id="1985" w:name="_Toc14992148"/>
      <w:r>
        <w:lastRenderedPageBreak/>
        <w:t xml:space="preserve">8.2.2 </w:t>
      </w:r>
      <w:r>
        <w:t>低糖咖啡饮料的调香与</w:t>
      </w:r>
      <w:r>
        <w:t>调味</w:t>
      </w:r>
      <w:bookmarkEnd w:id="1985"/>
    </w:p>
    <w:p w14:paraId="4EA70A8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咖啡是世界三大饮料之一，是热带种植业中的一大产业，在世界热带农业经济，国际贸易和人类生活中具有十分重要的地位和作用。我国咖啡种植历史较短，在上世纪</w:t>
      </w:r>
      <w:r>
        <w:rPr>
          <w:rFonts w:ascii="Times New Roman" w:hAnsi="Times New Roman" w:cs="Times New Roman"/>
          <w:sz w:val="24"/>
          <w:szCs w:val="24"/>
        </w:rPr>
        <w:t>50</w:t>
      </w:r>
      <w:r>
        <w:rPr>
          <w:rFonts w:ascii="Times New Roman" w:hAnsi="Times New Roman" w:cs="Times New Roman"/>
          <w:sz w:val="24"/>
          <w:szCs w:val="24"/>
        </w:rPr>
        <w:t>年代中后期才开始，发展也比较缓慢，但在</w:t>
      </w:r>
      <w:r>
        <w:rPr>
          <w:rFonts w:ascii="Times New Roman" w:hAnsi="Times New Roman" w:cs="Times New Roman"/>
          <w:sz w:val="24"/>
          <w:szCs w:val="24"/>
        </w:rPr>
        <w:t>90</w:t>
      </w:r>
      <w:r>
        <w:rPr>
          <w:rFonts w:ascii="Times New Roman" w:hAnsi="Times New Roman" w:cs="Times New Roman"/>
          <w:sz w:val="24"/>
          <w:szCs w:val="24"/>
        </w:rPr>
        <w:t>年代末咖啡事业得到了快速发展，种植面积也不断扩大，产量得到迅速增长，国内的咖啡馆生意也蓬勃发展，许多即饮咖啡饮料如雨后春笋般涌向市场。但目前的即饮咖啡饮料含糖量都比较高，从长远的眼光来看并不太适合即饮咖啡饮料的发展。</w:t>
      </w:r>
      <w:r>
        <w:rPr>
          <w:rFonts w:ascii="Times New Roman" w:hAnsi="Times New Roman" w:cs="Times New Roman"/>
          <w:sz w:val="24"/>
          <w:szCs w:val="24"/>
        </w:rPr>
        <w:t xml:space="preserve"> </w:t>
      </w:r>
    </w:p>
    <w:p w14:paraId="794AC3D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根据我国国家标准的分类，咖啡分为以下五个品种：</w:t>
      </w:r>
    </w:p>
    <w:p w14:paraId="4446F14E"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）小粒种咖啡。也称为阿拉比卡种</w:t>
      </w:r>
      <w:r>
        <w:rPr>
          <w:rFonts w:ascii="Times New Roman" w:hAnsi="Times New Roman" w:cs="Times New Roman"/>
          <w:sz w:val="24"/>
          <w:szCs w:val="24"/>
        </w:rPr>
        <w:t>(Arabi</w:t>
      </w:r>
      <w:r>
        <w:rPr>
          <w:rFonts w:ascii="Times New Roman" w:hAnsi="Times New Roman" w:cs="Times New Roman"/>
          <w:sz w:val="24"/>
          <w:szCs w:val="24"/>
        </w:rPr>
        <w:t>ca)</w:t>
      </w:r>
      <w:r>
        <w:rPr>
          <w:rFonts w:ascii="Times New Roman" w:hAnsi="Times New Roman" w:cs="Times New Roman"/>
          <w:sz w:val="24"/>
          <w:szCs w:val="24"/>
        </w:rPr>
        <w:t>，原产于埃塞俄比亚，是世界主要栽培品种，目前产量占全球产量的近</w:t>
      </w:r>
      <w:r>
        <w:rPr>
          <w:rFonts w:ascii="Times New Roman" w:hAnsi="Times New Roman" w:cs="Times New Roman"/>
          <w:sz w:val="24"/>
          <w:szCs w:val="24"/>
        </w:rPr>
        <w:t>80%</w:t>
      </w:r>
      <w:r>
        <w:rPr>
          <w:rFonts w:ascii="Times New Roman" w:hAnsi="Times New Roman" w:cs="Times New Roman"/>
          <w:sz w:val="24"/>
          <w:szCs w:val="24"/>
        </w:rPr>
        <w:t>。我国主要栽培在云南和广东湛江地区。</w:t>
      </w:r>
    </w:p>
    <w:p w14:paraId="70A42928"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）中粒种咖啡。也称为罗布斯塔种</w:t>
      </w:r>
      <w:r>
        <w:rPr>
          <w:rFonts w:ascii="Times New Roman" w:hAnsi="Times New Roman" w:cs="Times New Roman"/>
          <w:sz w:val="24"/>
          <w:szCs w:val="24"/>
        </w:rPr>
        <w:t>(Robusta)</w:t>
      </w:r>
      <w:r>
        <w:rPr>
          <w:rFonts w:ascii="Times New Roman" w:hAnsi="Times New Roman" w:cs="Times New Roman"/>
          <w:sz w:val="24"/>
          <w:szCs w:val="24"/>
        </w:rPr>
        <w:t>，原产于非洲刚果热带雨林区，其栽培面积仅次于小粒种咖啡，我国主要栽培在海南省。目前产量占全球产量的近</w:t>
      </w:r>
      <w:r>
        <w:rPr>
          <w:rFonts w:ascii="Times New Roman" w:hAnsi="Times New Roman" w:cs="Times New Roman"/>
          <w:sz w:val="24"/>
          <w:szCs w:val="24"/>
        </w:rPr>
        <w:t>20%</w:t>
      </w:r>
      <w:r>
        <w:rPr>
          <w:rFonts w:ascii="Times New Roman" w:hAnsi="Times New Roman" w:cs="Times New Roman"/>
          <w:sz w:val="24"/>
          <w:szCs w:val="24"/>
        </w:rPr>
        <w:t>。</w:t>
      </w:r>
    </w:p>
    <w:p w14:paraId="64CBCBFB"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）大粒种咖啡。也称为利比里亚种</w:t>
      </w:r>
      <w:r>
        <w:rPr>
          <w:rFonts w:ascii="Times New Roman" w:hAnsi="Times New Roman" w:cs="Times New Roman"/>
          <w:sz w:val="24"/>
          <w:szCs w:val="24"/>
        </w:rPr>
        <w:t>(Liberia)</w:t>
      </w:r>
      <w:r>
        <w:rPr>
          <w:rFonts w:ascii="Times New Roman" w:hAnsi="Times New Roman" w:cs="Times New Roman"/>
          <w:sz w:val="24"/>
          <w:szCs w:val="24"/>
        </w:rPr>
        <w:t>，原产于非洲利比里亚，栽培面积很小，只占全球产量约</w:t>
      </w:r>
      <w:r>
        <w:rPr>
          <w:rFonts w:ascii="Times New Roman" w:hAnsi="Times New Roman" w:cs="Times New Roman"/>
          <w:sz w:val="24"/>
          <w:szCs w:val="24"/>
        </w:rPr>
        <w:t>1%</w:t>
      </w:r>
      <w:r>
        <w:rPr>
          <w:rFonts w:ascii="Times New Roman" w:hAnsi="Times New Roman" w:cs="Times New Roman"/>
          <w:sz w:val="24"/>
          <w:szCs w:val="24"/>
        </w:rPr>
        <w:t>左右。</w:t>
      </w:r>
    </w:p>
    <w:p w14:paraId="795D3E1D"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）埃塞尔萨种。</w:t>
      </w:r>
    </w:p>
    <w:p w14:paraId="0924C7E3"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）阿拉巴斯塔种。阿拉比卡种和罗布斯塔种是目前全球最广泛栽培和消费的品种，二者合计占全球总栽培和消费量</w:t>
      </w:r>
      <w:r>
        <w:rPr>
          <w:rFonts w:ascii="Times New Roman" w:hAnsi="Times New Roman" w:cs="Times New Roman"/>
          <w:sz w:val="24"/>
          <w:szCs w:val="24"/>
        </w:rPr>
        <w:t>的近</w:t>
      </w:r>
      <w:r>
        <w:rPr>
          <w:rFonts w:ascii="Times New Roman" w:hAnsi="Times New Roman" w:cs="Times New Roman"/>
          <w:sz w:val="24"/>
          <w:szCs w:val="24"/>
        </w:rPr>
        <w:t>99%</w:t>
      </w:r>
      <w:r>
        <w:rPr>
          <w:rFonts w:ascii="Times New Roman" w:hAnsi="Times New Roman" w:cs="Times New Roman"/>
          <w:sz w:val="24"/>
          <w:szCs w:val="24"/>
        </w:rPr>
        <w:t>，其中尤其是阿拉比卡种就占了三分之二。阿拉比卡种和罗布斯塔种在很多方面具有较大的差异（见表</w:t>
      </w:r>
      <w:r>
        <w:rPr>
          <w:rFonts w:ascii="Times New Roman" w:hAnsi="Times New Roman" w:cs="Times New Roman"/>
          <w:sz w:val="24"/>
          <w:szCs w:val="24"/>
        </w:rPr>
        <w:t>8-1</w:t>
      </w:r>
      <w:r>
        <w:rPr>
          <w:rFonts w:ascii="Times New Roman" w:hAnsi="Times New Roman" w:cs="Times New Roman"/>
          <w:sz w:val="24"/>
          <w:szCs w:val="24"/>
        </w:rPr>
        <w:t>），其中阿拉比卡种具有非常愉悦和丰富的风味，受到了全球咖啡消费者的普遍欢迎，但其价格也要比罗布斯塔种高不少。比较高档的咖啡馆一般都会用阿拉比卡种来吸引消费者，而罗布斯塔种则主要用于即饮咖啡饮料、速溶咖啡或较低档的咖啡馆。考虑到未来的发展趋势和消费者越来越高的要求，未来在开发即饮咖啡饮料方面也可以更多考虑使用阿拉比卡种咖啡豆。另一种发展趋势是，随着消费者对咖啡的了解越来越深入，消费者也会逐渐认识到咖啡的风</w:t>
      </w:r>
      <w:r>
        <w:rPr>
          <w:rFonts w:ascii="Times New Roman" w:hAnsi="Times New Roman" w:cs="Times New Roman"/>
          <w:sz w:val="24"/>
          <w:szCs w:val="24"/>
        </w:rPr>
        <w:t>味绝大部分来源于烘焙过程，而不同的烘焙程度所产生的咖啡风味也不一样，浅烘焙的咖啡带有淡的烘焙香和一定的青草气息，中等烘焙的咖啡具有非常愉悦的花果香和咖啡的烘烤香，深度烘焙的咖啡随烘焙程度加深，其花果香逐渐消失，代之以我们现在所熟悉的</w:t>
      </w:r>
      <w:r>
        <w:rPr>
          <w:rFonts w:ascii="Times New Roman" w:hAnsi="Times New Roman" w:cs="Times New Roman"/>
          <w:sz w:val="24"/>
          <w:szCs w:val="24"/>
        </w:rPr>
        <w:lastRenderedPageBreak/>
        <w:t>咖啡烘烤香。事实上，对于阿拉比卡咖啡，为了充分展现其风味特征和其高雅而丰富的香气，一般不宜深度烘焙，采用中等烘焙就可以了。如果采用深度烘焙，阿拉比卡和罗布斯塔的差异就会显著变小，无论是在香气还是滋味方面。随着消费者对阿拉比卡这种风味特征的了解，相信未来会有越来越多的消费者会逐渐喜</w:t>
      </w:r>
      <w:r>
        <w:rPr>
          <w:rFonts w:ascii="Times New Roman" w:hAnsi="Times New Roman" w:cs="Times New Roman"/>
          <w:sz w:val="24"/>
          <w:szCs w:val="24"/>
        </w:rPr>
        <w:t>欢上浅中度烘焙的咖啡。</w:t>
      </w:r>
    </w:p>
    <w:p w14:paraId="631511ED" w14:textId="77777777" w:rsidR="00970176" w:rsidRDefault="00970176">
      <w:pPr>
        <w:spacing w:line="360" w:lineRule="auto"/>
        <w:ind w:firstLine="480"/>
        <w:rPr>
          <w:rFonts w:ascii="Times New Roman" w:hAnsi="Times New Roman" w:cs="Times New Roman"/>
          <w:sz w:val="24"/>
          <w:szCs w:val="24"/>
        </w:rPr>
      </w:pPr>
    </w:p>
    <w:p w14:paraId="3A5D8F5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sz w:val="24"/>
          <w:szCs w:val="24"/>
        </w:rPr>
        <w:t xml:space="preserve">8.1 </w:t>
      </w:r>
      <w:r>
        <w:rPr>
          <w:rFonts w:ascii="Times New Roman" w:hAnsi="Times New Roman" w:cs="Times New Roman"/>
          <w:sz w:val="24"/>
          <w:szCs w:val="24"/>
        </w:rPr>
        <w:t>阿拉比卡和罗布斯塔咖啡豆的比较</w:t>
      </w:r>
    </w:p>
    <w:tbl>
      <w:tblPr>
        <w:tblW w:w="8229" w:type="dxa"/>
        <w:jc w:val="center"/>
        <w:tblLayout w:type="fixed"/>
        <w:tblLook w:val="04A0" w:firstRow="1" w:lastRow="0" w:firstColumn="1" w:lastColumn="0" w:noHBand="0" w:noVBand="1"/>
      </w:tblPr>
      <w:tblGrid>
        <w:gridCol w:w="2200"/>
        <w:gridCol w:w="3002"/>
        <w:gridCol w:w="3027"/>
      </w:tblGrid>
      <w:tr w:rsidR="00970176" w14:paraId="46AAEF7B" w14:textId="77777777">
        <w:trPr>
          <w:trHeight w:val="312"/>
          <w:jc w:val="center"/>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1833B" w14:textId="77777777" w:rsidR="00970176" w:rsidRDefault="008D6EE0">
            <w:pPr>
              <w:widowControl/>
              <w:spacing w:line="360" w:lineRule="auto"/>
              <w:jc w:val="left"/>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比较项目</w:t>
            </w:r>
          </w:p>
        </w:tc>
        <w:tc>
          <w:tcPr>
            <w:tcW w:w="3002" w:type="dxa"/>
            <w:tcBorders>
              <w:top w:val="single" w:sz="4" w:space="0" w:color="auto"/>
              <w:left w:val="nil"/>
              <w:bottom w:val="single" w:sz="4" w:space="0" w:color="auto"/>
              <w:right w:val="single" w:sz="4" w:space="0" w:color="auto"/>
            </w:tcBorders>
            <w:shd w:val="clear" w:color="auto" w:fill="auto"/>
            <w:noWrap/>
            <w:vAlign w:val="center"/>
          </w:tcPr>
          <w:p w14:paraId="7C243ADB" w14:textId="77777777" w:rsidR="00970176" w:rsidRDefault="008D6EE0">
            <w:pPr>
              <w:widowControl/>
              <w:spacing w:line="360" w:lineRule="auto"/>
              <w:jc w:val="center"/>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阿拉比卡</w:t>
            </w:r>
          </w:p>
        </w:tc>
        <w:tc>
          <w:tcPr>
            <w:tcW w:w="3027" w:type="dxa"/>
            <w:tcBorders>
              <w:top w:val="single" w:sz="4" w:space="0" w:color="auto"/>
              <w:left w:val="nil"/>
              <w:bottom w:val="single" w:sz="4" w:space="0" w:color="auto"/>
              <w:right w:val="single" w:sz="4" w:space="0" w:color="auto"/>
            </w:tcBorders>
            <w:shd w:val="clear" w:color="auto" w:fill="auto"/>
            <w:noWrap/>
            <w:vAlign w:val="center"/>
          </w:tcPr>
          <w:p w14:paraId="14F2EE41" w14:textId="77777777" w:rsidR="00970176" w:rsidRDefault="008D6EE0">
            <w:pPr>
              <w:widowControl/>
              <w:spacing w:line="360" w:lineRule="auto"/>
              <w:jc w:val="center"/>
              <w:rPr>
                <w:rFonts w:ascii="Times New Roman" w:eastAsia="宋体" w:hAnsi="Times New Roman" w:cs="Times New Roman"/>
                <w:b/>
                <w:bCs/>
                <w:kern w:val="0"/>
                <w:sz w:val="24"/>
                <w:szCs w:val="24"/>
              </w:rPr>
            </w:pPr>
            <w:r>
              <w:rPr>
                <w:rFonts w:ascii="Times New Roman" w:eastAsia="宋体" w:hAnsi="Times New Roman" w:cs="Times New Roman"/>
                <w:b/>
                <w:bCs/>
                <w:kern w:val="0"/>
                <w:sz w:val="24"/>
                <w:szCs w:val="24"/>
              </w:rPr>
              <w:t>罗布斯塔</w:t>
            </w:r>
          </w:p>
        </w:tc>
      </w:tr>
      <w:tr w:rsidR="00970176" w14:paraId="119372CE"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26B2208B"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产量</w:t>
            </w:r>
            <w:r>
              <w:rPr>
                <w:rFonts w:ascii="Times New Roman" w:eastAsia="宋体" w:hAnsi="Times New Roman" w:cs="Times New Roman"/>
                <w:kern w:val="0"/>
                <w:sz w:val="24"/>
                <w:szCs w:val="24"/>
              </w:rPr>
              <w:t>(kg beans/ha)</w:t>
            </w:r>
          </w:p>
        </w:tc>
        <w:tc>
          <w:tcPr>
            <w:tcW w:w="3002" w:type="dxa"/>
            <w:tcBorders>
              <w:top w:val="nil"/>
              <w:left w:val="nil"/>
              <w:bottom w:val="single" w:sz="4" w:space="0" w:color="auto"/>
              <w:right w:val="single" w:sz="4" w:space="0" w:color="auto"/>
            </w:tcBorders>
            <w:shd w:val="clear" w:color="auto" w:fill="auto"/>
            <w:noWrap/>
            <w:vAlign w:val="center"/>
          </w:tcPr>
          <w:p w14:paraId="1A974CB0"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1500-3000</w:t>
            </w:r>
          </w:p>
        </w:tc>
        <w:tc>
          <w:tcPr>
            <w:tcW w:w="3027" w:type="dxa"/>
            <w:tcBorders>
              <w:top w:val="nil"/>
              <w:left w:val="nil"/>
              <w:bottom w:val="single" w:sz="4" w:space="0" w:color="auto"/>
              <w:right w:val="single" w:sz="4" w:space="0" w:color="auto"/>
            </w:tcBorders>
            <w:shd w:val="clear" w:color="auto" w:fill="auto"/>
            <w:noWrap/>
            <w:vAlign w:val="center"/>
          </w:tcPr>
          <w:p w14:paraId="3965CDC3"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2300-4000</w:t>
            </w:r>
          </w:p>
        </w:tc>
      </w:tr>
      <w:tr w:rsidR="00970176" w14:paraId="5B250B3F"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60A80ED1"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最佳海拔高度</w:t>
            </w:r>
            <w:r>
              <w:rPr>
                <w:rFonts w:ascii="Times New Roman" w:eastAsia="宋体" w:hAnsi="Times New Roman" w:cs="Times New Roman"/>
                <w:kern w:val="0"/>
                <w:sz w:val="24"/>
                <w:szCs w:val="24"/>
              </w:rPr>
              <w:t>(m)</w:t>
            </w:r>
          </w:p>
        </w:tc>
        <w:tc>
          <w:tcPr>
            <w:tcW w:w="3002" w:type="dxa"/>
            <w:tcBorders>
              <w:top w:val="nil"/>
              <w:left w:val="nil"/>
              <w:bottom w:val="single" w:sz="4" w:space="0" w:color="auto"/>
              <w:right w:val="single" w:sz="4" w:space="0" w:color="auto"/>
            </w:tcBorders>
            <w:shd w:val="clear" w:color="auto" w:fill="auto"/>
            <w:noWrap/>
            <w:vAlign w:val="center"/>
          </w:tcPr>
          <w:p w14:paraId="2A4D5ACB"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1000-2000</w:t>
            </w:r>
          </w:p>
        </w:tc>
        <w:tc>
          <w:tcPr>
            <w:tcW w:w="3027" w:type="dxa"/>
            <w:tcBorders>
              <w:top w:val="nil"/>
              <w:left w:val="nil"/>
              <w:bottom w:val="single" w:sz="4" w:space="0" w:color="auto"/>
              <w:right w:val="single" w:sz="4" w:space="0" w:color="auto"/>
            </w:tcBorders>
            <w:shd w:val="clear" w:color="auto" w:fill="auto"/>
            <w:noWrap/>
            <w:vAlign w:val="center"/>
          </w:tcPr>
          <w:p w14:paraId="74A0E2AD"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0-700</w:t>
            </w:r>
          </w:p>
        </w:tc>
      </w:tr>
      <w:tr w:rsidR="00970176" w14:paraId="0600B82E"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372D483A"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抵抗病虫害能力：</w:t>
            </w:r>
          </w:p>
        </w:tc>
        <w:tc>
          <w:tcPr>
            <w:tcW w:w="3002" w:type="dxa"/>
            <w:tcBorders>
              <w:top w:val="nil"/>
              <w:left w:val="nil"/>
              <w:bottom w:val="single" w:sz="4" w:space="0" w:color="auto"/>
              <w:right w:val="single" w:sz="4" w:space="0" w:color="auto"/>
            </w:tcBorders>
            <w:shd w:val="clear" w:color="auto" w:fill="auto"/>
            <w:noWrap/>
            <w:vAlign w:val="center"/>
          </w:tcPr>
          <w:p w14:paraId="5F38B8D4"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较弱</w:t>
            </w:r>
          </w:p>
        </w:tc>
        <w:tc>
          <w:tcPr>
            <w:tcW w:w="3027" w:type="dxa"/>
            <w:tcBorders>
              <w:top w:val="nil"/>
              <w:left w:val="nil"/>
              <w:bottom w:val="single" w:sz="4" w:space="0" w:color="auto"/>
              <w:right w:val="single" w:sz="4" w:space="0" w:color="auto"/>
            </w:tcBorders>
            <w:shd w:val="clear" w:color="auto" w:fill="auto"/>
            <w:noWrap/>
            <w:vAlign w:val="center"/>
          </w:tcPr>
          <w:p w14:paraId="1E177C1A"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较强</w:t>
            </w:r>
          </w:p>
        </w:tc>
      </w:tr>
      <w:tr w:rsidR="00970176" w14:paraId="242E1D34"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64A6822B"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咖啡因含量</w:t>
            </w:r>
            <w:r>
              <w:rPr>
                <w:rFonts w:ascii="Times New Roman" w:eastAsia="宋体" w:hAnsi="Times New Roman" w:cs="Times New Roman"/>
                <w:kern w:val="0"/>
                <w:sz w:val="24"/>
                <w:szCs w:val="24"/>
              </w:rPr>
              <w:t>(%)</w:t>
            </w:r>
          </w:p>
        </w:tc>
        <w:tc>
          <w:tcPr>
            <w:tcW w:w="3002" w:type="dxa"/>
            <w:tcBorders>
              <w:top w:val="nil"/>
              <w:left w:val="nil"/>
              <w:bottom w:val="single" w:sz="4" w:space="0" w:color="auto"/>
              <w:right w:val="single" w:sz="4" w:space="0" w:color="auto"/>
            </w:tcBorders>
            <w:shd w:val="clear" w:color="auto" w:fill="auto"/>
            <w:noWrap/>
            <w:vAlign w:val="center"/>
          </w:tcPr>
          <w:p w14:paraId="62DC9412"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0.8-1.4</w:t>
            </w:r>
          </w:p>
        </w:tc>
        <w:tc>
          <w:tcPr>
            <w:tcW w:w="3027" w:type="dxa"/>
            <w:tcBorders>
              <w:top w:val="nil"/>
              <w:left w:val="nil"/>
              <w:bottom w:val="single" w:sz="4" w:space="0" w:color="auto"/>
              <w:right w:val="single" w:sz="4" w:space="0" w:color="auto"/>
            </w:tcBorders>
            <w:shd w:val="clear" w:color="auto" w:fill="auto"/>
            <w:noWrap/>
            <w:vAlign w:val="center"/>
          </w:tcPr>
          <w:p w14:paraId="43295852"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1.7-4.0</w:t>
            </w:r>
          </w:p>
        </w:tc>
      </w:tr>
      <w:tr w:rsidR="00970176" w14:paraId="1EE84EE4"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18231E72"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豆的形状</w:t>
            </w:r>
          </w:p>
        </w:tc>
        <w:tc>
          <w:tcPr>
            <w:tcW w:w="3002" w:type="dxa"/>
            <w:tcBorders>
              <w:top w:val="nil"/>
              <w:left w:val="nil"/>
              <w:bottom w:val="single" w:sz="4" w:space="0" w:color="auto"/>
              <w:right w:val="single" w:sz="4" w:space="0" w:color="auto"/>
            </w:tcBorders>
            <w:shd w:val="clear" w:color="auto" w:fill="auto"/>
            <w:noWrap/>
            <w:vAlign w:val="center"/>
          </w:tcPr>
          <w:p w14:paraId="1653CAFE"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扁平</w:t>
            </w:r>
          </w:p>
        </w:tc>
        <w:tc>
          <w:tcPr>
            <w:tcW w:w="3027" w:type="dxa"/>
            <w:tcBorders>
              <w:top w:val="nil"/>
              <w:left w:val="nil"/>
              <w:bottom w:val="single" w:sz="4" w:space="0" w:color="auto"/>
              <w:right w:val="single" w:sz="4" w:space="0" w:color="auto"/>
            </w:tcBorders>
            <w:shd w:val="clear" w:color="auto" w:fill="auto"/>
            <w:noWrap/>
            <w:vAlign w:val="center"/>
          </w:tcPr>
          <w:p w14:paraId="279F2201"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椭圆</w:t>
            </w:r>
          </w:p>
        </w:tc>
      </w:tr>
      <w:tr w:rsidR="00970176" w14:paraId="2FF1D66F"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51274217"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主要用途</w:t>
            </w:r>
          </w:p>
        </w:tc>
        <w:tc>
          <w:tcPr>
            <w:tcW w:w="3002" w:type="dxa"/>
            <w:tcBorders>
              <w:top w:val="nil"/>
              <w:left w:val="nil"/>
              <w:bottom w:val="single" w:sz="4" w:space="0" w:color="auto"/>
              <w:right w:val="single" w:sz="4" w:space="0" w:color="auto"/>
            </w:tcBorders>
            <w:shd w:val="clear" w:color="auto" w:fill="auto"/>
            <w:noWrap/>
            <w:vAlign w:val="center"/>
          </w:tcPr>
          <w:p w14:paraId="6A1F4E36"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常规饮用，即饮咖啡饮料</w:t>
            </w:r>
          </w:p>
        </w:tc>
        <w:tc>
          <w:tcPr>
            <w:tcW w:w="3027" w:type="dxa"/>
            <w:tcBorders>
              <w:top w:val="nil"/>
              <w:left w:val="nil"/>
              <w:bottom w:val="single" w:sz="4" w:space="0" w:color="auto"/>
              <w:right w:val="single" w:sz="4" w:space="0" w:color="auto"/>
            </w:tcBorders>
            <w:shd w:val="clear" w:color="auto" w:fill="auto"/>
            <w:noWrap/>
            <w:vAlign w:val="center"/>
          </w:tcPr>
          <w:p w14:paraId="4E084FFF"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即饮咖啡饮料，速溶咖啡</w:t>
            </w:r>
          </w:p>
        </w:tc>
      </w:tr>
      <w:tr w:rsidR="00970176" w14:paraId="33959366"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6BBC3045"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杯评法干闻</w:t>
            </w:r>
          </w:p>
        </w:tc>
        <w:tc>
          <w:tcPr>
            <w:tcW w:w="3002" w:type="dxa"/>
            <w:tcBorders>
              <w:top w:val="nil"/>
              <w:left w:val="nil"/>
              <w:bottom w:val="single" w:sz="4" w:space="0" w:color="auto"/>
              <w:right w:val="single" w:sz="4" w:space="0" w:color="auto"/>
            </w:tcBorders>
            <w:shd w:val="clear" w:color="auto" w:fill="auto"/>
            <w:noWrap/>
            <w:vAlign w:val="center"/>
          </w:tcPr>
          <w:p w14:paraId="2D94C001"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强烈的特征性果香，花香与咖啡香，香气丰富</w:t>
            </w:r>
          </w:p>
        </w:tc>
        <w:tc>
          <w:tcPr>
            <w:tcW w:w="3027" w:type="dxa"/>
            <w:tcBorders>
              <w:top w:val="nil"/>
              <w:left w:val="nil"/>
              <w:bottom w:val="single" w:sz="4" w:space="0" w:color="auto"/>
              <w:right w:val="single" w:sz="4" w:space="0" w:color="auto"/>
            </w:tcBorders>
            <w:shd w:val="clear" w:color="auto" w:fill="auto"/>
            <w:noWrap/>
            <w:vAlign w:val="center"/>
          </w:tcPr>
          <w:p w14:paraId="3E96A06F"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典型的焙烤咖啡香气，香气较为单一</w:t>
            </w:r>
          </w:p>
        </w:tc>
      </w:tr>
      <w:tr w:rsidR="00970176" w14:paraId="720B44D0"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0C447810"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杯评法湿闻</w:t>
            </w:r>
          </w:p>
        </w:tc>
        <w:tc>
          <w:tcPr>
            <w:tcW w:w="3002" w:type="dxa"/>
            <w:tcBorders>
              <w:top w:val="nil"/>
              <w:left w:val="nil"/>
              <w:bottom w:val="single" w:sz="4" w:space="0" w:color="auto"/>
              <w:right w:val="single" w:sz="4" w:space="0" w:color="auto"/>
            </w:tcBorders>
            <w:shd w:val="clear" w:color="auto" w:fill="auto"/>
            <w:noWrap/>
            <w:vAlign w:val="center"/>
          </w:tcPr>
          <w:p w14:paraId="39BEC6A5"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强烈的特征性果香、花香、酸香与咖啡香，香气丰富</w:t>
            </w:r>
          </w:p>
        </w:tc>
        <w:tc>
          <w:tcPr>
            <w:tcW w:w="3027" w:type="dxa"/>
            <w:tcBorders>
              <w:top w:val="nil"/>
              <w:left w:val="nil"/>
              <w:bottom w:val="single" w:sz="4" w:space="0" w:color="auto"/>
              <w:right w:val="single" w:sz="4" w:space="0" w:color="auto"/>
            </w:tcBorders>
            <w:shd w:val="clear" w:color="auto" w:fill="auto"/>
            <w:noWrap/>
            <w:vAlign w:val="center"/>
          </w:tcPr>
          <w:p w14:paraId="66D770B2"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典型的焙烤咖啡香气，香气较为单一</w:t>
            </w:r>
          </w:p>
        </w:tc>
      </w:tr>
      <w:tr w:rsidR="00970176" w14:paraId="4750CE62" w14:textId="77777777">
        <w:trPr>
          <w:trHeight w:val="312"/>
          <w:jc w:val="center"/>
        </w:trPr>
        <w:tc>
          <w:tcPr>
            <w:tcW w:w="2200" w:type="dxa"/>
            <w:tcBorders>
              <w:top w:val="nil"/>
              <w:left w:val="single" w:sz="4" w:space="0" w:color="auto"/>
              <w:bottom w:val="single" w:sz="4" w:space="0" w:color="auto"/>
              <w:right w:val="single" w:sz="4" w:space="0" w:color="auto"/>
            </w:tcBorders>
            <w:shd w:val="clear" w:color="auto" w:fill="auto"/>
            <w:noWrap/>
            <w:vAlign w:val="center"/>
          </w:tcPr>
          <w:p w14:paraId="355BCBD6"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杯评法湿评</w:t>
            </w:r>
          </w:p>
        </w:tc>
        <w:tc>
          <w:tcPr>
            <w:tcW w:w="3002" w:type="dxa"/>
            <w:tcBorders>
              <w:top w:val="nil"/>
              <w:left w:val="nil"/>
              <w:bottom w:val="single" w:sz="4" w:space="0" w:color="auto"/>
              <w:right w:val="single" w:sz="4" w:space="0" w:color="auto"/>
            </w:tcBorders>
            <w:shd w:val="clear" w:color="auto" w:fill="auto"/>
            <w:noWrap/>
            <w:vAlign w:val="center"/>
          </w:tcPr>
          <w:p w14:paraId="1DA7965A"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强烈的酸味，花果香，淡淡的苦味，后味甘甜</w:t>
            </w:r>
          </w:p>
        </w:tc>
        <w:tc>
          <w:tcPr>
            <w:tcW w:w="3027" w:type="dxa"/>
            <w:tcBorders>
              <w:top w:val="nil"/>
              <w:left w:val="nil"/>
              <w:bottom w:val="single" w:sz="4" w:space="0" w:color="auto"/>
              <w:right w:val="single" w:sz="4" w:space="0" w:color="auto"/>
            </w:tcBorders>
            <w:shd w:val="clear" w:color="auto" w:fill="auto"/>
            <w:noWrap/>
            <w:vAlign w:val="center"/>
          </w:tcPr>
          <w:p w14:paraId="413FCAB8"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强烈的苦味，带酸味</w:t>
            </w:r>
          </w:p>
        </w:tc>
      </w:tr>
    </w:tbl>
    <w:p w14:paraId="020A61C4" w14:textId="77777777" w:rsidR="00970176" w:rsidRDefault="00970176">
      <w:pPr>
        <w:spacing w:line="360" w:lineRule="auto"/>
        <w:rPr>
          <w:rFonts w:ascii="Times New Roman" w:hAnsi="Times New Roman" w:cs="Times New Roman"/>
          <w:sz w:val="24"/>
          <w:szCs w:val="24"/>
        </w:rPr>
      </w:pPr>
    </w:p>
    <w:p w14:paraId="63555FB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即饮咖啡饮料最早在国内市场出现的是咖啡乳饮料，而固体咖啡饮料则是咖啡粉加速溶奶精和糖后用热水冲泡。在日本和韩国市场，咖啡饮料已逐渐发展向重咖啡轻奶味，以及纯咖啡饮料方向。下面以纯咖啡及含奶咖啡介绍一下咖啡饮料的调香及调味。</w:t>
      </w:r>
    </w:p>
    <w:p w14:paraId="5D45BC35" w14:textId="77777777" w:rsidR="00970176" w:rsidRDefault="008D6EE0">
      <w:pPr>
        <w:pStyle w:val="4"/>
      </w:pPr>
      <w:r>
        <w:t xml:space="preserve">8.2.2.1  </w:t>
      </w:r>
      <w:r>
        <w:t>纯咖啡饮料的调香与调味</w:t>
      </w:r>
    </w:p>
    <w:p w14:paraId="57522E18"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纯咖啡饮料可以使用咖啡粉为原料，也可以使用咖啡豆为原料，还可以使用咖啡提取液为原料。使用咖啡粉为原料时，对咖啡原料的品质控制只需供应商把</w:t>
      </w:r>
      <w:r>
        <w:rPr>
          <w:rFonts w:ascii="Times New Roman" w:hAnsi="Times New Roman" w:cs="Times New Roman"/>
          <w:sz w:val="24"/>
          <w:szCs w:val="24"/>
        </w:rPr>
        <w:lastRenderedPageBreak/>
        <w:t>控好品质即可。使用咖啡豆为原料时，可以自己烘焙咖啡豆，也可以让第三方烘焙咖啡豆，如果自己烘焙咖啡豆，</w:t>
      </w:r>
      <w:r>
        <w:rPr>
          <w:rFonts w:ascii="Times New Roman" w:hAnsi="Times New Roman" w:cs="Times New Roman"/>
          <w:sz w:val="24"/>
          <w:szCs w:val="24"/>
        </w:rPr>
        <w:t>就需要具有专业的设备和专业的烘焙人员，另外，对品质控制的要求也较高，否则，最终饮料的品质容易出现较大的变动。如果是第三方提供的烘焙好的咖啡豆，建议在短时间内使用完毕，否则烘焙后的咖啡豆风味氧化和变味速度非常快。咖啡提取液也是饮料生产商常用的原料，有些咖啡提取液生产商在咖啡浓缩液杀菌前会加香标准化，以减少批次之间的差异。这种细微的风味方面的差异需要经验比较丰富的专业人员来评价，从而根据与标准样品的差异大小来选择合适的方法来进行标准化。还可以不同的咖啡原料搭配来减少原料品质变动带来的影响，也可以增加产品被竞争对</w:t>
      </w:r>
      <w:r>
        <w:rPr>
          <w:rFonts w:ascii="Times New Roman" w:hAnsi="Times New Roman" w:cs="Times New Roman"/>
          <w:sz w:val="24"/>
          <w:szCs w:val="24"/>
        </w:rPr>
        <w:t>手模仿的难度。对于比较独特的原料，有些财力雄厚的客户会要求供应商在一定时期内不得供应给其它客户。下面介绍一则低糖纯咖啡饮料的配方，供参考。</w:t>
      </w:r>
    </w:p>
    <w:p w14:paraId="06BF3DB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4.18% </w:t>
      </w:r>
    </w:p>
    <w:p w14:paraId="71AE632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速溶咖啡粉</w:t>
      </w:r>
      <w:r>
        <w:rPr>
          <w:rFonts w:ascii="Times New Roman" w:hAnsi="Times New Roman" w:cs="Times New Roman"/>
          <w:sz w:val="24"/>
          <w:szCs w:val="24"/>
        </w:rPr>
        <w:t xml:space="preserve">           0.80%</w:t>
      </w:r>
    </w:p>
    <w:p w14:paraId="4A1E9D5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咖啡香精</w:t>
      </w:r>
      <w:r>
        <w:rPr>
          <w:rFonts w:ascii="Times New Roman" w:hAnsi="Times New Roman" w:cs="Times New Roman"/>
          <w:sz w:val="24"/>
          <w:szCs w:val="24"/>
        </w:rPr>
        <w:t xml:space="preserve">             0.03%</w:t>
      </w:r>
    </w:p>
    <w:p w14:paraId="138617A7"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酸度调节剂</w:t>
      </w:r>
      <w:r>
        <w:rPr>
          <w:rFonts w:ascii="Times New Roman" w:hAnsi="Times New Roman" w:cs="Times New Roman"/>
          <w:sz w:val="24"/>
          <w:szCs w:val="24"/>
        </w:rPr>
        <w:t xml:space="preserve">            pH6.0  </w:t>
      </w:r>
    </w:p>
    <w:p w14:paraId="1A46126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水溶解并定容至</w:t>
      </w:r>
      <w:r>
        <w:rPr>
          <w:rFonts w:ascii="Times New Roman" w:hAnsi="Times New Roman" w:cs="Times New Roman"/>
          <w:sz w:val="24"/>
          <w:szCs w:val="24"/>
        </w:rPr>
        <w:t xml:space="preserve">        100%</w:t>
      </w:r>
    </w:p>
    <w:p w14:paraId="0D3BA2E7"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由于是中性饮料，产品需在</w:t>
      </w:r>
      <w:r>
        <w:rPr>
          <w:rFonts w:ascii="Times New Roman" w:hAnsi="Times New Roman" w:cs="Times New Roman"/>
          <w:sz w:val="24"/>
          <w:szCs w:val="24"/>
        </w:rPr>
        <w:t>130</w:t>
      </w:r>
      <w:r>
        <w:rPr>
          <w:rFonts w:ascii="宋体" w:eastAsia="宋体" w:hAnsi="宋体" w:cs="宋体" w:hint="eastAsia"/>
          <w:sz w:val="24"/>
          <w:szCs w:val="24"/>
        </w:rPr>
        <w:t>℃</w:t>
      </w:r>
      <w:r>
        <w:rPr>
          <w:rFonts w:ascii="Times New Roman" w:hAnsi="Times New Roman" w:cs="Times New Roman"/>
          <w:sz w:val="24"/>
          <w:szCs w:val="24"/>
        </w:rPr>
        <w:t>以上条件超高温杀菌或使用杀菌釜杀菌。</w:t>
      </w:r>
      <w:r>
        <w:rPr>
          <w:rFonts w:ascii="Times New Roman" w:hAnsi="Times New Roman" w:cs="Times New Roman"/>
          <w:sz w:val="24"/>
          <w:szCs w:val="24"/>
        </w:rPr>
        <w:t xml:space="preserve"> </w:t>
      </w:r>
      <w:r>
        <w:rPr>
          <w:rFonts w:ascii="Times New Roman" w:hAnsi="Times New Roman" w:cs="Times New Roman"/>
          <w:sz w:val="24"/>
          <w:szCs w:val="24"/>
        </w:rPr>
        <w:t>据小范围的统计结果，糖与咖啡粉的比值在</w:t>
      </w:r>
      <w:r>
        <w:rPr>
          <w:rFonts w:ascii="Times New Roman" w:hAnsi="Times New Roman" w:cs="Times New Roman"/>
          <w:sz w:val="24"/>
          <w:szCs w:val="24"/>
        </w:rPr>
        <w:t>5.0</w:t>
      </w:r>
      <w:r>
        <w:rPr>
          <w:rFonts w:ascii="Times New Roman" w:hAnsi="Times New Roman" w:cs="Times New Roman"/>
          <w:sz w:val="24"/>
          <w:szCs w:val="24"/>
        </w:rPr>
        <w:t>至</w:t>
      </w:r>
      <w:r>
        <w:rPr>
          <w:rFonts w:ascii="Times New Roman" w:hAnsi="Times New Roman" w:cs="Times New Roman"/>
          <w:sz w:val="24"/>
          <w:szCs w:val="24"/>
        </w:rPr>
        <w:t>6.5</w:t>
      </w:r>
      <w:r>
        <w:rPr>
          <w:rFonts w:ascii="Times New Roman" w:hAnsi="Times New Roman" w:cs="Times New Roman"/>
          <w:sz w:val="24"/>
          <w:szCs w:val="24"/>
        </w:rPr>
        <w:t>之间感官接受性比较好，当然，这还与咖啡粉的咖啡因含量和加工咖啡粉的咖啡豆的烘焙程度有关。据资料报道，咖啡中的苦味主要来源并不是咖啡因，而是咖啡经过烘焙后产生的具有强力苦味的物质。如果咖啡粉中使用了较多的粉末载体，这会降低咖啡的风味强度，从而会增加咖啡粉的用量。如果要进一步降低糖的用量但保留甜味水平，可以使用合成甜味剂，或使用香精公司具有清洁标签性质的甜味剂，但可以标为食用香精。上述配方中的糖可以用清洁标签的甜味香精代替</w:t>
      </w:r>
      <w:r>
        <w:rPr>
          <w:rFonts w:ascii="Times New Roman" w:hAnsi="Times New Roman" w:cs="Times New Roman"/>
          <w:sz w:val="24"/>
          <w:szCs w:val="24"/>
        </w:rPr>
        <w:t>30%</w:t>
      </w:r>
      <w:r>
        <w:rPr>
          <w:rFonts w:ascii="Times New Roman" w:hAnsi="Times New Roman" w:cs="Times New Roman"/>
          <w:sz w:val="24"/>
          <w:szCs w:val="24"/>
        </w:rPr>
        <w:t>，但基本在口感和风味方面没有太多</w:t>
      </w:r>
      <w:r>
        <w:rPr>
          <w:rFonts w:ascii="Times New Roman" w:hAnsi="Times New Roman" w:cs="Times New Roman"/>
          <w:sz w:val="24"/>
          <w:szCs w:val="24"/>
        </w:rPr>
        <w:t>变化。</w:t>
      </w:r>
    </w:p>
    <w:p w14:paraId="43E529F8"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纯咖啡饮料的基础上，也可以加一些不同的香精或提取物以增加纯咖啡饮料的花色和品种。咖啡生豆在烘焙过程中，浅烘阶段生青味逐渐消失，在中等烘焙阶段除了逐渐形成咖啡非常丰富的果香味和花香味，以及烘焙烤香味，在烘焙后期阶段烤香味加深形成焦糊（</w:t>
      </w:r>
      <w:r>
        <w:rPr>
          <w:rFonts w:ascii="Times New Roman" w:hAnsi="Times New Roman" w:cs="Times New Roman"/>
          <w:sz w:val="24"/>
          <w:szCs w:val="24"/>
        </w:rPr>
        <w:t>burnt</w:t>
      </w:r>
      <w:r>
        <w:rPr>
          <w:rFonts w:ascii="Times New Roman" w:hAnsi="Times New Roman" w:cs="Times New Roman"/>
          <w:sz w:val="24"/>
          <w:szCs w:val="24"/>
        </w:rPr>
        <w:t>）和烟熏（</w:t>
      </w:r>
      <w:r>
        <w:rPr>
          <w:rFonts w:ascii="Times New Roman" w:hAnsi="Times New Roman" w:cs="Times New Roman"/>
          <w:sz w:val="24"/>
          <w:szCs w:val="24"/>
        </w:rPr>
        <w:t>smoky</w:t>
      </w:r>
      <w:r>
        <w:rPr>
          <w:rFonts w:ascii="Times New Roman" w:hAnsi="Times New Roman" w:cs="Times New Roman"/>
          <w:sz w:val="24"/>
          <w:szCs w:val="24"/>
        </w:rPr>
        <w:t>）的气味，而果香味和花</w:t>
      </w:r>
      <w:r>
        <w:rPr>
          <w:rFonts w:ascii="Times New Roman" w:hAnsi="Times New Roman" w:cs="Times New Roman"/>
          <w:sz w:val="24"/>
          <w:szCs w:val="24"/>
        </w:rPr>
        <w:lastRenderedPageBreak/>
        <w:t>香味所剩不多。因此，某些果香风味香精和花香风味香精实际上可以和中等烘焙的咖啡形成较好的搭配，产生较为愉悦的风味。比如芒果香精、甜橙香精、柠檬香精等果香可以在中等烘焙咖啡饮料中形成独特的风味搭配。对于花香型香精，除了可以</w:t>
      </w:r>
      <w:r>
        <w:rPr>
          <w:rFonts w:ascii="Times New Roman" w:hAnsi="Times New Roman" w:cs="Times New Roman"/>
          <w:sz w:val="24"/>
          <w:szCs w:val="24"/>
        </w:rPr>
        <w:t>使用较为常用的花香精来进行搭配外，也可以通过调香师对中等烘焙咖啡香气顶空的分析，来调配花果香部分这一片段，也可以进一步将这一片段分为果香片段和花香片段。某些天然提取物也可以和咖啡风味形成较好的搭配，如肉桂提取物，但不宜过多。</w:t>
      </w:r>
    </w:p>
    <w:p w14:paraId="4987F5D2" w14:textId="77777777" w:rsidR="00970176" w:rsidRDefault="008D6EE0">
      <w:pPr>
        <w:pStyle w:val="4"/>
      </w:pPr>
      <w:r>
        <w:t xml:space="preserve">8.2.2.2 </w:t>
      </w:r>
      <w:r>
        <w:t>含乳咖啡饮料的调香与调味</w:t>
      </w:r>
    </w:p>
    <w:p w14:paraId="7FEE544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从目前国内市场的反应来看，消费者还是比较喜欢含奶的咖啡，尤其是拿铁咖啡，其次摩卡咖啡也比较受消费者欢迎。含乳咖啡饮料的风味接受性取决于以下几个因素：</w:t>
      </w:r>
    </w:p>
    <w:p w14:paraId="752308B8" w14:textId="77777777" w:rsidR="00970176" w:rsidRDefault="008D6EE0">
      <w:pPr>
        <w:numPr>
          <w:ilvl w:val="0"/>
          <w:numId w:val="4"/>
        </w:numPr>
        <w:spacing w:line="360" w:lineRule="auto"/>
        <w:ind w:firstLine="480"/>
        <w:rPr>
          <w:rFonts w:ascii="Times New Roman" w:hAnsi="Times New Roman" w:cs="Times New Roman"/>
          <w:sz w:val="24"/>
          <w:szCs w:val="24"/>
        </w:rPr>
      </w:pPr>
      <w:r>
        <w:rPr>
          <w:rFonts w:ascii="Times New Roman" w:hAnsi="Times New Roman" w:cs="Times New Roman"/>
          <w:sz w:val="24"/>
          <w:szCs w:val="24"/>
        </w:rPr>
        <w:t>奶粉或液体奶的来源和品质。不同来源的奶粉（包括全脂奶粉和脱脂奶粉）由于奶牛摄入的食物不同，所生</w:t>
      </w:r>
      <w:r>
        <w:rPr>
          <w:rFonts w:ascii="Times New Roman" w:hAnsi="Times New Roman" w:cs="Times New Roman"/>
          <w:sz w:val="24"/>
          <w:szCs w:val="24"/>
        </w:rPr>
        <w:t>产的奶粉或液体牛奶风味也有差异。最为典型的差异是有些奶粉具有强烈的腥臭味，这一点可能在一些国家消费者认为是正常的奶臭味，而在国内许多消费者却不太喜欢这种令人感官不悦的奶臭味。还有的奶粉在调配过程中不会产生奶臭味，但是如果采用杀菌釜杀菌之后（</w:t>
      </w:r>
      <w:r>
        <w:rPr>
          <w:rFonts w:ascii="Times New Roman" w:hAnsi="Times New Roman" w:cs="Times New Roman"/>
          <w:sz w:val="24"/>
          <w:szCs w:val="24"/>
        </w:rPr>
        <w:t>121</w:t>
      </w:r>
      <w:r>
        <w:rPr>
          <w:rFonts w:ascii="宋体" w:eastAsia="宋体" w:hAnsi="宋体" w:cs="宋体" w:hint="eastAsia"/>
          <w:sz w:val="24"/>
          <w:szCs w:val="24"/>
        </w:rPr>
        <w:t>℃</w:t>
      </w:r>
      <w:r>
        <w:rPr>
          <w:rFonts w:ascii="Times New Roman" w:hAnsi="Times New Roman" w:cs="Times New Roman"/>
          <w:sz w:val="24"/>
          <w:szCs w:val="24"/>
        </w:rPr>
        <w:t>，</w:t>
      </w:r>
      <w:r>
        <w:rPr>
          <w:rFonts w:ascii="Times New Roman" w:hAnsi="Times New Roman" w:cs="Times New Roman"/>
          <w:sz w:val="24"/>
          <w:szCs w:val="24"/>
        </w:rPr>
        <w:t>20min</w:t>
      </w:r>
      <w:r>
        <w:rPr>
          <w:rFonts w:ascii="Times New Roman" w:hAnsi="Times New Roman" w:cs="Times New Roman"/>
          <w:sz w:val="24"/>
          <w:szCs w:val="24"/>
        </w:rPr>
        <w:t>），则会产生强烈的腥臭味，而优质的奶粉产生的腥臭味则较淡。采用超高温杀菌可以非常显著的减少杀菌后产生的奶腥臭味。在日本，有些生产厂家采用鲜牛乳来生产高品质的咖啡乳饮料产品。由于鲜牛乳（采用巴氏杀菌，或在生产中快速使用）保质期短，而且需要冷藏，因此使用鲜牛乳加工咖啡乳饮料只适合拥有奶牛场的企业。鲜牛乳如果采用超高温杀菌后而具有较长的保质期，一般在风味上会产生一些焦甜的风味，与鲜牛乳的风味具有显著的差异。</w:t>
      </w:r>
    </w:p>
    <w:p w14:paraId="5C12633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）咖啡豆或咖啡粉的来源和品质。过去，生产咖啡乳饮料多使用罗布斯塔品种，因其价格较低，而且滋</w:t>
      </w:r>
      <w:r>
        <w:rPr>
          <w:rFonts w:ascii="Times New Roman" w:hAnsi="Times New Roman" w:cs="Times New Roman"/>
          <w:sz w:val="24"/>
          <w:szCs w:val="24"/>
        </w:rPr>
        <w:t>味上也比阿拉比卡品种更刺激和强烈，因此在咖啡乳饮料中可以用相对较少的量而取得较强的风味。但从目前国外的一些趋势看，咖啡乳饮料中正在不断地减少奶粉或鲜牛乳的用量，同时更加突出咖啡的风味。从国内的情况来看，消费者也对新产品提出了越来越高的要求，因此在新产品的开发上，阿拉比卡品种会受到消费者越来越多的欢迎。从咖啡风味上来看，使用</w:t>
      </w:r>
      <w:r>
        <w:rPr>
          <w:rFonts w:ascii="Times New Roman" w:hAnsi="Times New Roman" w:cs="Times New Roman"/>
          <w:sz w:val="24"/>
          <w:szCs w:val="24"/>
        </w:rPr>
        <w:lastRenderedPageBreak/>
        <w:t>咖啡豆来生产咖啡饮料比使用咖啡粉或咖啡提取液能取得更好的风味接受性，但对生产人员、生产设备等提出了更高的要求，不同厂家可以根据自身的产品定位、人员素质和生产情况来选择适合自身要求的原料。</w:t>
      </w:r>
    </w:p>
    <w:p w14:paraId="4875363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）稳定剂和乳化剂体系。由于牛乳制品中含有一定量的乳脂肪，它们在咖啡乳饮料中容易上浮而在咖啡乳饮料的瓶颈处形成一圈白色悬浮物（</w:t>
      </w:r>
      <w:r>
        <w:rPr>
          <w:rFonts w:ascii="Times New Roman" w:hAnsi="Times New Roman" w:cs="Times New Roman"/>
          <w:sz w:val="24"/>
          <w:szCs w:val="24"/>
        </w:rPr>
        <w:t>creaming</w:t>
      </w:r>
      <w:r>
        <w:rPr>
          <w:rFonts w:ascii="Times New Roman" w:hAnsi="Times New Roman" w:cs="Times New Roman"/>
          <w:sz w:val="24"/>
          <w:szCs w:val="24"/>
        </w:rPr>
        <w:t>），这会影响咖啡乳饮料的外观和消费者的可接受性。减少这种现象的措施就是在咖啡乳中加入乳化稳定剂，一是在乳脂肪油滴的界面处形成一层保护膜，防止油滴之间相互接触而变大，二是降低油滴表面的界面张力，三是让油滴体系带上负电荷，四是通过提高了体系的粘度从而减少了乳脂肪的运动速度。</w:t>
      </w:r>
    </w:p>
    <w:p w14:paraId="53AE5BE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）香精的搭配。通过添加食用香精，可以使咖啡乳饮料取得更好的头香和完整丰富的风味，显著提升咖啡</w:t>
      </w:r>
      <w:r>
        <w:rPr>
          <w:rFonts w:ascii="Times New Roman" w:hAnsi="Times New Roman" w:cs="Times New Roman"/>
          <w:sz w:val="24"/>
          <w:szCs w:val="24"/>
        </w:rPr>
        <w:t>乳饮料的风味接受性。对于低糖咖啡乳饮料，通过添加香精公司的口感香精技术，可以较为有效地弥补降糖以后导致的口感损失。</w:t>
      </w:r>
    </w:p>
    <w:p w14:paraId="6309CC3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杀菌条件。对咖啡乳饮料最好的杀菌条件是巴氏杀菌，通过杀灭低温菌然后产品在冷链条件下贮藏和销售，其次是超高温灭菌，其风味比巴氏杀菌略差，但可以取得长时间的贮藏，最差的杀菌方式是杀菌釜杀菌，产品风味损失和变化较大，在杀菌起初还有较强的奶臭味。</w:t>
      </w:r>
    </w:p>
    <w:p w14:paraId="09ED605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）均质。通过均质，可以将乳脂肪打成较小而均匀的颗粒，并且赋予咖啡乳饮料以较为滑爽的滋味。第六个因素是咖啡乳饮料的</w:t>
      </w:r>
      <w:r>
        <w:rPr>
          <w:rFonts w:ascii="Times New Roman" w:hAnsi="Times New Roman" w:cs="Times New Roman"/>
          <w:sz w:val="24"/>
          <w:szCs w:val="24"/>
        </w:rPr>
        <w:t>pH</w:t>
      </w:r>
      <w:r>
        <w:rPr>
          <w:rFonts w:ascii="Times New Roman" w:hAnsi="Times New Roman" w:cs="Times New Roman"/>
          <w:sz w:val="24"/>
          <w:szCs w:val="24"/>
        </w:rPr>
        <w:t>值，咖啡豆中天然含有许多有机酸</w:t>
      </w:r>
      <w:r>
        <w:rPr>
          <w:rFonts w:ascii="Times New Roman" w:hAnsi="Times New Roman" w:cs="Times New Roman"/>
          <w:sz w:val="24"/>
          <w:szCs w:val="24"/>
        </w:rPr>
        <w:t>，这赋予咖啡原料以一定的酸味，如果不调整体系的</w:t>
      </w:r>
      <w:r>
        <w:rPr>
          <w:rFonts w:ascii="Times New Roman" w:hAnsi="Times New Roman" w:cs="Times New Roman"/>
          <w:sz w:val="24"/>
          <w:szCs w:val="24"/>
        </w:rPr>
        <w:t>pH</w:t>
      </w:r>
      <w:r>
        <w:rPr>
          <w:rFonts w:ascii="Times New Roman" w:hAnsi="Times New Roman" w:cs="Times New Roman"/>
          <w:sz w:val="24"/>
          <w:szCs w:val="24"/>
        </w:rPr>
        <w:t>值，经过杀菌后咖啡乳饮料中的蛋白质会发生变性现象，因此在添加咖啡原料前宜先将咖啡原料的</w:t>
      </w:r>
      <w:r>
        <w:rPr>
          <w:rFonts w:ascii="Times New Roman" w:hAnsi="Times New Roman" w:cs="Times New Roman"/>
          <w:sz w:val="24"/>
          <w:szCs w:val="24"/>
        </w:rPr>
        <w:t>pH</w:t>
      </w:r>
      <w:r>
        <w:rPr>
          <w:rFonts w:ascii="Times New Roman" w:hAnsi="Times New Roman" w:cs="Times New Roman"/>
          <w:sz w:val="24"/>
          <w:szCs w:val="24"/>
        </w:rPr>
        <w:t>值调整到中性到碱性，使最终饮料的</w:t>
      </w:r>
      <w:r>
        <w:rPr>
          <w:rFonts w:ascii="Times New Roman" w:hAnsi="Times New Roman" w:cs="Times New Roman"/>
          <w:sz w:val="24"/>
          <w:szCs w:val="24"/>
        </w:rPr>
        <w:t>pH</w:t>
      </w:r>
      <w:r>
        <w:rPr>
          <w:rFonts w:ascii="Times New Roman" w:hAnsi="Times New Roman" w:cs="Times New Roman"/>
          <w:sz w:val="24"/>
          <w:szCs w:val="24"/>
        </w:rPr>
        <w:t>值在</w:t>
      </w:r>
      <w:r>
        <w:rPr>
          <w:rFonts w:ascii="Times New Roman" w:hAnsi="Times New Roman" w:cs="Times New Roman"/>
          <w:sz w:val="24"/>
          <w:szCs w:val="24"/>
        </w:rPr>
        <w:t>6.5</w:t>
      </w:r>
      <w:r>
        <w:rPr>
          <w:rFonts w:ascii="Times New Roman" w:hAnsi="Times New Roman" w:cs="Times New Roman"/>
          <w:sz w:val="24"/>
          <w:szCs w:val="24"/>
        </w:rPr>
        <w:t>左右。</w:t>
      </w:r>
    </w:p>
    <w:p w14:paraId="72966A3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下面介绍一则低糖摩卡咖啡饮料的配方，供参考：</w:t>
      </w:r>
    </w:p>
    <w:p w14:paraId="0F765E3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咖啡粉</w:t>
      </w:r>
      <w:r>
        <w:rPr>
          <w:rFonts w:ascii="Times New Roman" w:hAnsi="Times New Roman" w:cs="Times New Roman"/>
          <w:sz w:val="24"/>
          <w:szCs w:val="24"/>
        </w:rPr>
        <w:t xml:space="preserve">           0.4% </w:t>
      </w:r>
    </w:p>
    <w:p w14:paraId="4B08EBF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咖啡提取液</w:t>
      </w:r>
      <w:r>
        <w:rPr>
          <w:rFonts w:ascii="Times New Roman" w:hAnsi="Times New Roman" w:cs="Times New Roman"/>
          <w:sz w:val="24"/>
          <w:szCs w:val="24"/>
        </w:rPr>
        <w:t xml:space="preserve">       2.5% </w:t>
      </w:r>
    </w:p>
    <w:p w14:paraId="3052803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脱脂奶粉</w:t>
      </w:r>
      <w:r>
        <w:rPr>
          <w:rFonts w:ascii="Times New Roman" w:hAnsi="Times New Roman" w:cs="Times New Roman"/>
          <w:sz w:val="24"/>
          <w:szCs w:val="24"/>
        </w:rPr>
        <w:t xml:space="preserve">         0.9%</w:t>
      </w:r>
    </w:p>
    <w:p w14:paraId="680C702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全脂奶粉</w:t>
      </w:r>
      <w:r>
        <w:rPr>
          <w:rFonts w:ascii="Times New Roman" w:hAnsi="Times New Roman" w:cs="Times New Roman"/>
          <w:sz w:val="24"/>
          <w:szCs w:val="24"/>
        </w:rPr>
        <w:t xml:space="preserve">         1.6%</w:t>
      </w:r>
    </w:p>
    <w:p w14:paraId="4037634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速溶可可粉</w:t>
      </w:r>
      <w:r>
        <w:rPr>
          <w:rFonts w:ascii="Times New Roman" w:hAnsi="Times New Roman" w:cs="Times New Roman"/>
          <w:sz w:val="24"/>
          <w:szCs w:val="24"/>
        </w:rPr>
        <w:t xml:space="preserve">       0.015% </w:t>
      </w:r>
    </w:p>
    <w:p w14:paraId="27E8963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3.60%</w:t>
      </w:r>
    </w:p>
    <w:p w14:paraId="20D7029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三氯蔗糖</w:t>
      </w:r>
      <w:r>
        <w:rPr>
          <w:rFonts w:ascii="Times New Roman" w:hAnsi="Times New Roman" w:cs="Times New Roman"/>
          <w:sz w:val="24"/>
          <w:szCs w:val="24"/>
        </w:rPr>
        <w:t xml:space="preserve">         0.003% </w:t>
      </w:r>
    </w:p>
    <w:p w14:paraId="738B091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蔗</w:t>
      </w:r>
      <w:r>
        <w:rPr>
          <w:rFonts w:ascii="Times New Roman" w:hAnsi="Times New Roman" w:cs="Times New Roman"/>
          <w:sz w:val="24"/>
          <w:szCs w:val="24"/>
        </w:rPr>
        <w:t>糖脂</w:t>
      </w:r>
      <w:r>
        <w:rPr>
          <w:rFonts w:ascii="Times New Roman" w:hAnsi="Times New Roman" w:cs="Times New Roman"/>
          <w:sz w:val="24"/>
          <w:szCs w:val="24"/>
        </w:rPr>
        <w:t xml:space="preserve">1570       0.05% </w:t>
      </w:r>
    </w:p>
    <w:p w14:paraId="37E86D9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稳定剂</w:t>
      </w:r>
      <w:r>
        <w:rPr>
          <w:rFonts w:ascii="Times New Roman" w:hAnsi="Times New Roman" w:cs="Times New Roman"/>
          <w:sz w:val="24"/>
          <w:szCs w:val="24"/>
        </w:rPr>
        <w:t xml:space="preserve">           0.15% </w:t>
      </w:r>
    </w:p>
    <w:p w14:paraId="6AC19A4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咖啡香精</w:t>
      </w:r>
      <w:r>
        <w:rPr>
          <w:rFonts w:ascii="Times New Roman" w:hAnsi="Times New Roman" w:cs="Times New Roman"/>
          <w:sz w:val="24"/>
          <w:szCs w:val="24"/>
        </w:rPr>
        <w:t xml:space="preserve">         0.03%</w:t>
      </w:r>
    </w:p>
    <w:p w14:paraId="2047FD1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鲜奶香精</w:t>
      </w:r>
      <w:r>
        <w:rPr>
          <w:rFonts w:ascii="Times New Roman" w:hAnsi="Times New Roman" w:cs="Times New Roman"/>
          <w:sz w:val="24"/>
          <w:szCs w:val="24"/>
        </w:rPr>
        <w:t xml:space="preserve">         0.01%</w:t>
      </w:r>
    </w:p>
    <w:p w14:paraId="04C4514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巧克力香精</w:t>
      </w:r>
      <w:r>
        <w:rPr>
          <w:rFonts w:ascii="Times New Roman" w:hAnsi="Times New Roman" w:cs="Times New Roman"/>
          <w:sz w:val="24"/>
          <w:szCs w:val="24"/>
        </w:rPr>
        <w:t xml:space="preserve">       0.05%</w:t>
      </w:r>
    </w:p>
    <w:p w14:paraId="7A6E5A3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碳酸氢钠</w:t>
      </w:r>
      <w:r>
        <w:rPr>
          <w:rFonts w:ascii="Times New Roman" w:hAnsi="Times New Roman" w:cs="Times New Roman"/>
          <w:sz w:val="24"/>
          <w:szCs w:val="24"/>
        </w:rPr>
        <w:t xml:space="preserve">         </w:t>
      </w:r>
      <w:r>
        <w:rPr>
          <w:rFonts w:ascii="Times New Roman" w:hAnsi="Times New Roman" w:cs="Times New Roman"/>
          <w:sz w:val="24"/>
          <w:szCs w:val="24"/>
        </w:rPr>
        <w:t>适量</w:t>
      </w:r>
    </w:p>
    <w:p w14:paraId="7688F3B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去离子水至</w:t>
      </w:r>
      <w:r>
        <w:rPr>
          <w:rFonts w:ascii="Times New Roman" w:hAnsi="Times New Roman" w:cs="Times New Roman"/>
          <w:sz w:val="24"/>
          <w:szCs w:val="24"/>
        </w:rPr>
        <w:t xml:space="preserve">       100%</w:t>
      </w:r>
    </w:p>
    <w:p w14:paraId="7EFB4CD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产品的杀菌条件为</w:t>
      </w:r>
      <w:r>
        <w:rPr>
          <w:rFonts w:ascii="Times New Roman" w:hAnsi="Times New Roman" w:cs="Times New Roman"/>
          <w:sz w:val="24"/>
          <w:szCs w:val="24"/>
        </w:rPr>
        <w:t>137</w:t>
      </w:r>
      <w:r>
        <w:rPr>
          <w:rFonts w:ascii="宋体" w:eastAsia="宋体" w:hAnsi="宋体" w:cs="宋体" w:hint="eastAsia"/>
          <w:sz w:val="24"/>
          <w:szCs w:val="24"/>
        </w:rPr>
        <w:t>℃</w:t>
      </w:r>
      <w:r>
        <w:rPr>
          <w:rFonts w:ascii="Times New Roman" w:hAnsi="Times New Roman" w:cs="Times New Roman"/>
          <w:sz w:val="24"/>
          <w:szCs w:val="24"/>
        </w:rPr>
        <w:t>，</w:t>
      </w:r>
      <w:r>
        <w:rPr>
          <w:rFonts w:ascii="Times New Roman" w:hAnsi="Times New Roman" w:cs="Times New Roman"/>
          <w:sz w:val="24"/>
          <w:szCs w:val="24"/>
        </w:rPr>
        <w:t>30</w:t>
      </w:r>
      <w:r>
        <w:rPr>
          <w:rFonts w:ascii="Times New Roman" w:hAnsi="Times New Roman" w:cs="Times New Roman"/>
          <w:sz w:val="24"/>
          <w:szCs w:val="24"/>
        </w:rPr>
        <w:t>秒，无菌冷灌装。主要杀菌对象为耐热的产毒芽孢菌。</w:t>
      </w:r>
    </w:p>
    <w:p w14:paraId="09BF89FC" w14:textId="77777777" w:rsidR="00970176" w:rsidRDefault="008D6EE0">
      <w:pPr>
        <w:pStyle w:val="3"/>
      </w:pPr>
      <w:bookmarkStart w:id="1986" w:name="_Toc14992149"/>
      <w:r>
        <w:t xml:space="preserve">8.2.3 </w:t>
      </w:r>
      <w:r>
        <w:t>低糖运动饮料的调香与调味</w:t>
      </w:r>
      <w:bookmarkEnd w:id="1986"/>
    </w:p>
    <w:p w14:paraId="141D2CB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运动饮料是指营养素及其含量能适应运动或体力活动人群的生理特点，能为机体补充水分、电解质和能量，可被迅速吸收的饮料。</w:t>
      </w:r>
      <w:r>
        <w:rPr>
          <w:rFonts w:ascii="Times New Roman" w:hAnsi="Times New Roman" w:cs="Times New Roman"/>
          <w:sz w:val="24"/>
          <w:szCs w:val="24"/>
        </w:rPr>
        <w:t>GB15266-2009</w:t>
      </w:r>
      <w:r>
        <w:rPr>
          <w:rFonts w:ascii="Times New Roman" w:hAnsi="Times New Roman" w:cs="Times New Roman"/>
          <w:sz w:val="24"/>
          <w:szCs w:val="24"/>
        </w:rPr>
        <w:t>规定了运动饮料的可溶性固形物含量为</w:t>
      </w:r>
      <w:r>
        <w:rPr>
          <w:rFonts w:ascii="Times New Roman" w:hAnsi="Times New Roman" w:cs="Times New Roman"/>
          <w:sz w:val="24"/>
          <w:szCs w:val="24"/>
        </w:rPr>
        <w:t>3%-8%</w:t>
      </w:r>
      <w:r>
        <w:rPr>
          <w:rFonts w:ascii="Times New Roman" w:hAnsi="Times New Roman" w:cs="Times New Roman"/>
          <w:sz w:val="24"/>
          <w:szCs w:val="24"/>
        </w:rPr>
        <w:t>，钠离子含量为</w:t>
      </w:r>
      <w:r>
        <w:rPr>
          <w:rFonts w:ascii="Times New Roman" w:hAnsi="Times New Roman" w:cs="Times New Roman"/>
          <w:sz w:val="24"/>
          <w:szCs w:val="24"/>
        </w:rPr>
        <w:t>50-1200mg/L</w:t>
      </w:r>
      <w:r>
        <w:rPr>
          <w:rFonts w:ascii="Times New Roman" w:hAnsi="Times New Roman" w:cs="Times New Roman"/>
          <w:sz w:val="24"/>
          <w:szCs w:val="24"/>
        </w:rPr>
        <w:t>，钾离子含量为</w:t>
      </w:r>
      <w:r>
        <w:rPr>
          <w:rFonts w:ascii="Times New Roman" w:hAnsi="Times New Roman" w:cs="Times New Roman"/>
          <w:sz w:val="24"/>
          <w:szCs w:val="24"/>
        </w:rPr>
        <w:t>50-250mg/L</w:t>
      </w:r>
      <w:r>
        <w:rPr>
          <w:rFonts w:ascii="Times New Roman" w:hAnsi="Times New Roman" w:cs="Times New Roman"/>
          <w:sz w:val="24"/>
          <w:szCs w:val="24"/>
        </w:rPr>
        <w:t>，抗坏血酸含量不超过</w:t>
      </w:r>
      <w:r>
        <w:rPr>
          <w:rFonts w:ascii="Times New Roman" w:hAnsi="Times New Roman" w:cs="Times New Roman"/>
          <w:sz w:val="24"/>
          <w:szCs w:val="24"/>
        </w:rPr>
        <w:t>120mg/L</w:t>
      </w:r>
      <w:r>
        <w:rPr>
          <w:rFonts w:ascii="Times New Roman" w:hAnsi="Times New Roman" w:cs="Times New Roman"/>
          <w:sz w:val="24"/>
          <w:szCs w:val="24"/>
        </w:rPr>
        <w:t>，硫胺素及其衍生物为</w:t>
      </w:r>
      <w:r>
        <w:rPr>
          <w:rFonts w:ascii="Times New Roman" w:hAnsi="Times New Roman" w:cs="Times New Roman"/>
          <w:sz w:val="24"/>
          <w:szCs w:val="24"/>
        </w:rPr>
        <w:t>3-5mg/L</w:t>
      </w:r>
      <w:r>
        <w:rPr>
          <w:rFonts w:ascii="Times New Roman" w:hAnsi="Times New Roman" w:cs="Times New Roman"/>
          <w:sz w:val="24"/>
          <w:szCs w:val="24"/>
        </w:rPr>
        <w:t>，核黄素及其衍生物为</w:t>
      </w:r>
      <w:r>
        <w:rPr>
          <w:rFonts w:ascii="Times New Roman" w:hAnsi="Times New Roman" w:cs="Times New Roman"/>
          <w:sz w:val="24"/>
          <w:szCs w:val="24"/>
        </w:rPr>
        <w:t>2-4mg/L</w:t>
      </w:r>
      <w:r>
        <w:rPr>
          <w:rFonts w:ascii="Times New Roman" w:hAnsi="Times New Roman" w:cs="Times New Roman"/>
          <w:sz w:val="24"/>
          <w:szCs w:val="24"/>
        </w:rPr>
        <w:t>。</w:t>
      </w:r>
    </w:p>
    <w:p w14:paraId="3E4A1E3C" w14:textId="77777777" w:rsidR="00970176" w:rsidRDefault="008D6EE0">
      <w:pPr>
        <w:pStyle w:val="4"/>
      </w:pPr>
      <w:r>
        <w:t xml:space="preserve">8.2.3.1 </w:t>
      </w:r>
      <w:r>
        <w:t>运动饮料的生理意义</w:t>
      </w:r>
    </w:p>
    <w:p w14:paraId="3C76B9E4"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正确地使用科学配制的运动饮料，有助于提高运动成绩，促进运动训练和全民健身的科学化。</w:t>
      </w:r>
    </w:p>
    <w:p w14:paraId="31C62E5B"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）调节体温。人体在运动时代谢会</w:t>
      </w:r>
      <w:r>
        <w:rPr>
          <w:rFonts w:ascii="Times New Roman" w:hAnsi="Times New Roman" w:cs="Times New Roman"/>
          <w:sz w:val="24"/>
          <w:szCs w:val="24"/>
        </w:rPr>
        <w:t>比安静时增加</w:t>
      </w:r>
      <w:r>
        <w:rPr>
          <w:rFonts w:ascii="Times New Roman" w:hAnsi="Times New Roman" w:cs="Times New Roman"/>
          <w:sz w:val="24"/>
          <w:szCs w:val="24"/>
        </w:rPr>
        <w:t>10-20</w:t>
      </w:r>
      <w:r>
        <w:rPr>
          <w:rFonts w:ascii="Times New Roman" w:hAnsi="Times New Roman" w:cs="Times New Roman"/>
          <w:sz w:val="24"/>
          <w:szCs w:val="24"/>
        </w:rPr>
        <w:t>倍，其中所产生的能量</w:t>
      </w:r>
      <w:r>
        <w:rPr>
          <w:rFonts w:ascii="Times New Roman" w:hAnsi="Times New Roman" w:cs="Times New Roman"/>
          <w:sz w:val="24"/>
          <w:szCs w:val="24"/>
        </w:rPr>
        <w:t>25%</w:t>
      </w:r>
      <w:r>
        <w:rPr>
          <w:rFonts w:ascii="Times New Roman" w:hAnsi="Times New Roman" w:cs="Times New Roman"/>
          <w:sz w:val="24"/>
          <w:szCs w:val="24"/>
        </w:rPr>
        <w:t>转变为肌肉活动及其它器官的活动消耗，另外</w:t>
      </w:r>
      <w:r>
        <w:rPr>
          <w:rFonts w:ascii="Times New Roman" w:hAnsi="Times New Roman" w:cs="Times New Roman"/>
          <w:sz w:val="24"/>
          <w:szCs w:val="24"/>
        </w:rPr>
        <w:t>75%</w:t>
      </w:r>
      <w:r>
        <w:rPr>
          <w:rFonts w:ascii="Times New Roman" w:hAnsi="Times New Roman" w:cs="Times New Roman"/>
          <w:sz w:val="24"/>
          <w:szCs w:val="24"/>
        </w:rPr>
        <w:t>直接转化为热能，使人体体温升高，此时机体必须将热能及时散发出去，否则会对人的生理机能和运动能力产生不良影响。人体散热的主要方式是通过蒸发散热，包括皮肤出汗和呼吸道蒸发为水蒸汽。补充运动饮料可以及时地补充人体在运动过程中所散失的水分，从而起到调节体温的作用。</w:t>
      </w:r>
    </w:p>
    <w:p w14:paraId="1AED1A53"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）维持血量。运动时人体会发生不同程度脱水，当人体脱水占体重</w:t>
      </w:r>
      <w:r>
        <w:rPr>
          <w:rFonts w:ascii="Times New Roman" w:hAnsi="Times New Roman" w:cs="Times New Roman"/>
          <w:sz w:val="24"/>
          <w:szCs w:val="24"/>
        </w:rPr>
        <w:t>2%</w:t>
      </w:r>
      <w:r>
        <w:rPr>
          <w:rFonts w:ascii="Times New Roman" w:hAnsi="Times New Roman" w:cs="Times New Roman"/>
          <w:sz w:val="24"/>
          <w:szCs w:val="24"/>
        </w:rPr>
        <w:lastRenderedPageBreak/>
        <w:t>时，机体耐热能力降低，达</w:t>
      </w:r>
      <w:r>
        <w:rPr>
          <w:rFonts w:ascii="Times New Roman" w:hAnsi="Times New Roman" w:cs="Times New Roman"/>
          <w:sz w:val="24"/>
          <w:szCs w:val="24"/>
        </w:rPr>
        <w:t>4%</w:t>
      </w:r>
      <w:r>
        <w:rPr>
          <w:rFonts w:ascii="Times New Roman" w:hAnsi="Times New Roman" w:cs="Times New Roman"/>
          <w:sz w:val="24"/>
          <w:szCs w:val="24"/>
        </w:rPr>
        <w:t>时，肌肉耐力下降，达</w:t>
      </w:r>
      <w:r>
        <w:rPr>
          <w:rFonts w:ascii="Times New Roman" w:hAnsi="Times New Roman" w:cs="Times New Roman"/>
          <w:sz w:val="24"/>
          <w:szCs w:val="24"/>
        </w:rPr>
        <w:t>4%-6%</w:t>
      </w:r>
      <w:r>
        <w:rPr>
          <w:rFonts w:ascii="Times New Roman" w:hAnsi="Times New Roman" w:cs="Times New Roman"/>
          <w:sz w:val="24"/>
          <w:szCs w:val="24"/>
        </w:rPr>
        <w:t>时，肌肉的力量和耐力均降低，运动能力</w:t>
      </w:r>
      <w:r>
        <w:rPr>
          <w:rFonts w:ascii="Times New Roman" w:hAnsi="Times New Roman" w:cs="Times New Roman"/>
          <w:sz w:val="24"/>
          <w:szCs w:val="24"/>
        </w:rPr>
        <w:t>下降</w:t>
      </w:r>
      <w:r>
        <w:rPr>
          <w:rFonts w:ascii="Times New Roman" w:hAnsi="Times New Roman" w:cs="Times New Roman"/>
          <w:sz w:val="24"/>
          <w:szCs w:val="24"/>
        </w:rPr>
        <w:t>30%</w:t>
      </w:r>
      <w:r>
        <w:rPr>
          <w:rFonts w:ascii="Times New Roman" w:hAnsi="Times New Roman" w:cs="Times New Roman"/>
          <w:sz w:val="24"/>
          <w:szCs w:val="24"/>
        </w:rPr>
        <w:t>，更严重时会使体温过高和循环衰竭导致死亡。这种生理机能障碍是由于失水使人体内血容量减少，心脏每博输出量减少，不能满足运动时机体的需要。因此，运动中及时补充运动饮料，可以维持人体血容量，提高运动能力。</w:t>
      </w:r>
    </w:p>
    <w:p w14:paraId="15179DA6"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）补充电解质和维生素。人体在运动过程中会分泌和排出大量汗液，汗液中含有钠、钾、钙、维生素</w:t>
      </w:r>
      <w:r>
        <w:rPr>
          <w:rFonts w:ascii="Times New Roman" w:hAnsi="Times New Roman" w:cs="Times New Roman"/>
          <w:sz w:val="24"/>
          <w:szCs w:val="24"/>
        </w:rPr>
        <w:t>C</w:t>
      </w:r>
      <w:r>
        <w:rPr>
          <w:rFonts w:ascii="Times New Roman" w:hAnsi="Times New Roman" w:cs="Times New Roman"/>
          <w:sz w:val="24"/>
          <w:szCs w:val="24"/>
        </w:rPr>
        <w:t>、维生素</w:t>
      </w:r>
      <w:r>
        <w:rPr>
          <w:rFonts w:ascii="Times New Roman" w:hAnsi="Times New Roman" w:cs="Times New Roman"/>
          <w:sz w:val="24"/>
          <w:szCs w:val="24"/>
        </w:rPr>
        <w:t>B1</w:t>
      </w:r>
      <w:r>
        <w:rPr>
          <w:rFonts w:ascii="Times New Roman" w:hAnsi="Times New Roman" w:cs="Times New Roman"/>
          <w:sz w:val="24"/>
          <w:szCs w:val="24"/>
        </w:rPr>
        <w:t>和维生素</w:t>
      </w:r>
      <w:r>
        <w:rPr>
          <w:rFonts w:ascii="Times New Roman" w:hAnsi="Times New Roman" w:cs="Times New Roman"/>
          <w:sz w:val="24"/>
          <w:szCs w:val="24"/>
        </w:rPr>
        <w:t>PP</w:t>
      </w:r>
      <w:r>
        <w:rPr>
          <w:rFonts w:ascii="Times New Roman" w:hAnsi="Times New Roman" w:cs="Times New Roman"/>
          <w:sz w:val="24"/>
          <w:szCs w:val="24"/>
        </w:rPr>
        <w:t>等成分（表</w:t>
      </w:r>
      <w:r>
        <w:rPr>
          <w:rFonts w:ascii="Times New Roman" w:hAnsi="Times New Roman" w:cs="Times New Roman"/>
          <w:sz w:val="24"/>
          <w:szCs w:val="24"/>
        </w:rPr>
        <w:t>8-2</w:t>
      </w:r>
      <w:r>
        <w:rPr>
          <w:rFonts w:ascii="Times New Roman" w:hAnsi="Times New Roman" w:cs="Times New Roman"/>
          <w:sz w:val="24"/>
          <w:szCs w:val="24"/>
        </w:rPr>
        <w:t>）。如果不及时补充人体损失的无机盐等成分，会导致肌肉痉挛和运动成绩下降。但也不能过高摄入钠盐或钠盐药物，过多摄入钠盐，会导致腹痛，而饮用运动饮料是一种很好的补充电解质的</w:t>
      </w:r>
      <w:r>
        <w:rPr>
          <w:rFonts w:ascii="Times New Roman" w:hAnsi="Times New Roman" w:cs="Times New Roman"/>
          <w:sz w:val="24"/>
          <w:szCs w:val="24"/>
        </w:rPr>
        <w:t>方式。</w:t>
      </w:r>
    </w:p>
    <w:p w14:paraId="4607A552" w14:textId="77777777" w:rsidR="00970176" w:rsidRDefault="008D6EE0">
      <w:pPr>
        <w:spacing w:line="360" w:lineRule="auto"/>
        <w:jc w:val="center"/>
        <w:rPr>
          <w:rFonts w:ascii="Times New Roman" w:hAnsi="Times New Roman" w:cs="Times New Roman"/>
          <w:sz w:val="24"/>
          <w:szCs w:val="24"/>
          <w:vertAlign w:val="superscript"/>
        </w:rPr>
      </w:pPr>
      <w:r>
        <w:rPr>
          <w:rFonts w:ascii="Times New Roman" w:hAnsi="Times New Roman" w:cs="Times New Roman"/>
          <w:sz w:val="24"/>
          <w:szCs w:val="24"/>
        </w:rPr>
        <w:t>表</w:t>
      </w:r>
      <w:r>
        <w:rPr>
          <w:rFonts w:ascii="Times New Roman" w:hAnsi="Times New Roman" w:cs="Times New Roman"/>
          <w:sz w:val="24"/>
          <w:szCs w:val="24"/>
        </w:rPr>
        <w:t xml:space="preserve">8.2 </w:t>
      </w:r>
      <w:r>
        <w:rPr>
          <w:rFonts w:ascii="Times New Roman" w:hAnsi="Times New Roman" w:cs="Times New Roman"/>
          <w:sz w:val="24"/>
          <w:szCs w:val="24"/>
        </w:rPr>
        <w:t>人体汗液、血浆及细胞内液中主要电解质成分浓度（</w:t>
      </w:r>
      <w:r>
        <w:rPr>
          <w:rFonts w:ascii="Times New Roman" w:hAnsi="Times New Roman" w:cs="Times New Roman"/>
          <w:sz w:val="24"/>
          <w:szCs w:val="24"/>
        </w:rPr>
        <w:t>mmol/L</w:t>
      </w:r>
      <w:r>
        <w:rPr>
          <w:rFonts w:ascii="Times New Roman" w:hAnsi="Times New Roman" w:cs="Times New Roman"/>
          <w:sz w:val="24"/>
          <w:szCs w:val="24"/>
        </w:rPr>
        <w:t>）</w:t>
      </w:r>
    </w:p>
    <w:tbl>
      <w:tblPr>
        <w:tblStyle w:val="af1"/>
        <w:tblW w:w="7440" w:type="dxa"/>
        <w:jc w:val="center"/>
        <w:tblLayout w:type="fixed"/>
        <w:tblLook w:val="04A0" w:firstRow="1" w:lastRow="0" w:firstColumn="1" w:lastColumn="0" w:noHBand="0" w:noVBand="1"/>
        <w:tblPrChange w:id="1987" w:author="Administrator" w:date="2019-12-31T13:44:00Z">
          <w:tblPr>
            <w:tblStyle w:val="af1"/>
            <w:tblW w:w="7440" w:type="dxa"/>
            <w:jc w:val="center"/>
            <w:tblLayout w:type="fixed"/>
            <w:tblLook w:val="04A0" w:firstRow="1" w:lastRow="0" w:firstColumn="1" w:lastColumn="0" w:noHBand="0" w:noVBand="1"/>
          </w:tblPr>
        </w:tblPrChange>
      </w:tblPr>
      <w:tblGrid>
        <w:gridCol w:w="1935"/>
        <w:gridCol w:w="1791"/>
        <w:gridCol w:w="1791"/>
        <w:gridCol w:w="1923"/>
        <w:tblGridChange w:id="1988">
          <w:tblGrid>
            <w:gridCol w:w="1935"/>
            <w:gridCol w:w="1791"/>
            <w:gridCol w:w="1791"/>
            <w:gridCol w:w="1923"/>
          </w:tblGrid>
        </w:tblGridChange>
      </w:tblGrid>
      <w:tr w:rsidR="00970176" w14:paraId="5F0A853C" w14:textId="77777777" w:rsidTr="00970176">
        <w:trPr>
          <w:jc w:val="center"/>
          <w:trPrChange w:id="1989" w:author="Administrator" w:date="2019-12-31T13:44:00Z">
            <w:trPr>
              <w:jc w:val="center"/>
            </w:trPr>
          </w:trPrChange>
        </w:trPr>
        <w:tc>
          <w:tcPr>
            <w:tcW w:w="1935" w:type="dxa"/>
            <w:tcPrChange w:id="1990" w:author="Administrator" w:date="2019-12-31T13:44:00Z">
              <w:tcPr>
                <w:tcW w:w="1935" w:type="dxa"/>
              </w:tcPr>
            </w:tcPrChange>
          </w:tcPr>
          <w:p w14:paraId="2E5E2796"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电解质</w:t>
            </w:r>
          </w:p>
        </w:tc>
        <w:tc>
          <w:tcPr>
            <w:tcW w:w="1791" w:type="dxa"/>
            <w:tcPrChange w:id="1991" w:author="Administrator" w:date="2019-12-31T13:44:00Z">
              <w:tcPr>
                <w:tcW w:w="1791" w:type="dxa"/>
              </w:tcPr>
            </w:tcPrChange>
          </w:tcPr>
          <w:p w14:paraId="6D21757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汗液</w:t>
            </w:r>
          </w:p>
        </w:tc>
        <w:tc>
          <w:tcPr>
            <w:tcW w:w="1791" w:type="dxa"/>
            <w:tcPrChange w:id="1992" w:author="Administrator" w:date="2019-12-31T13:44:00Z">
              <w:tcPr>
                <w:tcW w:w="1791" w:type="dxa"/>
              </w:tcPr>
            </w:tcPrChange>
          </w:tcPr>
          <w:p w14:paraId="37A3429F"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血浆</w:t>
            </w:r>
          </w:p>
        </w:tc>
        <w:tc>
          <w:tcPr>
            <w:tcW w:w="1923" w:type="dxa"/>
            <w:tcPrChange w:id="1993" w:author="Administrator" w:date="2019-12-31T13:44:00Z">
              <w:tcPr>
                <w:tcW w:w="1923" w:type="dxa"/>
              </w:tcPr>
            </w:tcPrChange>
          </w:tcPr>
          <w:p w14:paraId="0D3FAE3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细胞内液</w:t>
            </w:r>
          </w:p>
        </w:tc>
      </w:tr>
      <w:tr w:rsidR="00970176" w14:paraId="495B93E0" w14:textId="77777777" w:rsidTr="00970176">
        <w:trPr>
          <w:jc w:val="center"/>
          <w:trPrChange w:id="1994" w:author="Administrator" w:date="2019-12-31T13:44:00Z">
            <w:trPr>
              <w:jc w:val="center"/>
            </w:trPr>
          </w:trPrChange>
        </w:trPr>
        <w:tc>
          <w:tcPr>
            <w:tcW w:w="1935" w:type="dxa"/>
            <w:tcPrChange w:id="1995" w:author="Administrator" w:date="2019-12-31T13:44:00Z">
              <w:tcPr>
                <w:tcW w:w="1935" w:type="dxa"/>
              </w:tcPr>
            </w:tcPrChange>
          </w:tcPr>
          <w:p w14:paraId="31A63D2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钠离子</w:t>
            </w:r>
          </w:p>
        </w:tc>
        <w:tc>
          <w:tcPr>
            <w:tcW w:w="1791" w:type="dxa"/>
            <w:tcPrChange w:id="1996" w:author="Administrator" w:date="2019-12-31T13:44:00Z">
              <w:tcPr>
                <w:tcW w:w="1791" w:type="dxa"/>
              </w:tcPr>
            </w:tcPrChange>
          </w:tcPr>
          <w:p w14:paraId="5185637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20-80</w:t>
            </w:r>
          </w:p>
        </w:tc>
        <w:tc>
          <w:tcPr>
            <w:tcW w:w="1791" w:type="dxa"/>
            <w:tcPrChange w:id="1997" w:author="Administrator" w:date="2019-12-31T13:44:00Z">
              <w:tcPr>
                <w:tcW w:w="1791" w:type="dxa"/>
              </w:tcPr>
            </w:tcPrChange>
          </w:tcPr>
          <w:p w14:paraId="054521E6"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130-155</w:t>
            </w:r>
          </w:p>
        </w:tc>
        <w:tc>
          <w:tcPr>
            <w:tcW w:w="1923" w:type="dxa"/>
            <w:tcPrChange w:id="1998" w:author="Administrator" w:date="2019-12-31T13:44:00Z">
              <w:tcPr>
                <w:tcW w:w="1923" w:type="dxa"/>
              </w:tcPr>
            </w:tcPrChange>
          </w:tcPr>
          <w:p w14:paraId="48323657"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970176" w14:paraId="79E2CE9A" w14:textId="77777777" w:rsidTr="00970176">
        <w:trPr>
          <w:jc w:val="center"/>
          <w:trPrChange w:id="1999" w:author="Administrator" w:date="2019-12-31T13:44:00Z">
            <w:trPr>
              <w:jc w:val="center"/>
            </w:trPr>
          </w:trPrChange>
        </w:trPr>
        <w:tc>
          <w:tcPr>
            <w:tcW w:w="1935" w:type="dxa"/>
            <w:tcPrChange w:id="2000" w:author="Administrator" w:date="2019-12-31T13:44:00Z">
              <w:tcPr>
                <w:tcW w:w="1935" w:type="dxa"/>
              </w:tcPr>
            </w:tcPrChange>
          </w:tcPr>
          <w:p w14:paraId="5944E44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钾离子</w:t>
            </w:r>
          </w:p>
        </w:tc>
        <w:tc>
          <w:tcPr>
            <w:tcW w:w="1791" w:type="dxa"/>
            <w:tcPrChange w:id="2001" w:author="Administrator" w:date="2019-12-31T13:44:00Z">
              <w:tcPr>
                <w:tcW w:w="1791" w:type="dxa"/>
              </w:tcPr>
            </w:tcPrChange>
          </w:tcPr>
          <w:p w14:paraId="42F61A7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1791" w:type="dxa"/>
            <w:tcPrChange w:id="2002" w:author="Administrator" w:date="2019-12-31T13:44:00Z">
              <w:tcPr>
                <w:tcW w:w="1791" w:type="dxa"/>
              </w:tcPr>
            </w:tcPrChange>
          </w:tcPr>
          <w:p w14:paraId="7662E4B4"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3.2-5.5</w:t>
            </w:r>
          </w:p>
        </w:tc>
        <w:tc>
          <w:tcPr>
            <w:tcW w:w="1923" w:type="dxa"/>
            <w:tcPrChange w:id="2003" w:author="Administrator" w:date="2019-12-31T13:44:00Z">
              <w:tcPr>
                <w:tcW w:w="1923" w:type="dxa"/>
              </w:tcPr>
            </w:tcPrChange>
          </w:tcPr>
          <w:p w14:paraId="4AECCF8A"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970176" w14:paraId="1C786304" w14:textId="77777777" w:rsidTr="00970176">
        <w:trPr>
          <w:jc w:val="center"/>
          <w:trPrChange w:id="2004" w:author="Administrator" w:date="2019-12-31T13:44:00Z">
            <w:trPr>
              <w:jc w:val="center"/>
            </w:trPr>
          </w:trPrChange>
        </w:trPr>
        <w:tc>
          <w:tcPr>
            <w:tcW w:w="1935" w:type="dxa"/>
            <w:tcPrChange w:id="2005" w:author="Administrator" w:date="2019-12-31T13:44:00Z">
              <w:tcPr>
                <w:tcW w:w="1935" w:type="dxa"/>
              </w:tcPr>
            </w:tcPrChange>
          </w:tcPr>
          <w:p w14:paraId="0D1CD24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钙离子</w:t>
            </w:r>
          </w:p>
        </w:tc>
        <w:tc>
          <w:tcPr>
            <w:tcW w:w="1791" w:type="dxa"/>
            <w:tcPrChange w:id="2006" w:author="Administrator" w:date="2019-12-31T13:44:00Z">
              <w:tcPr>
                <w:tcW w:w="1791" w:type="dxa"/>
              </w:tcPr>
            </w:tcPrChange>
          </w:tcPr>
          <w:p w14:paraId="25BA8EB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0-1</w:t>
            </w:r>
          </w:p>
        </w:tc>
        <w:tc>
          <w:tcPr>
            <w:tcW w:w="1791" w:type="dxa"/>
            <w:tcPrChange w:id="2007" w:author="Administrator" w:date="2019-12-31T13:44:00Z">
              <w:tcPr>
                <w:tcW w:w="1791" w:type="dxa"/>
              </w:tcPr>
            </w:tcPrChange>
          </w:tcPr>
          <w:p w14:paraId="01027F98"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1923" w:type="dxa"/>
            <w:tcPrChange w:id="2008" w:author="Administrator" w:date="2019-12-31T13:44:00Z">
              <w:tcPr>
                <w:tcW w:w="1923" w:type="dxa"/>
              </w:tcPr>
            </w:tcPrChange>
          </w:tcPr>
          <w:p w14:paraId="57E58DA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0-2</w:t>
            </w:r>
          </w:p>
        </w:tc>
      </w:tr>
      <w:tr w:rsidR="00970176" w14:paraId="29A23C09" w14:textId="77777777" w:rsidTr="00970176">
        <w:trPr>
          <w:jc w:val="center"/>
          <w:trPrChange w:id="2009" w:author="Administrator" w:date="2019-12-31T13:44:00Z">
            <w:trPr>
              <w:jc w:val="center"/>
            </w:trPr>
          </w:trPrChange>
        </w:trPr>
        <w:tc>
          <w:tcPr>
            <w:tcW w:w="1935" w:type="dxa"/>
            <w:tcPrChange w:id="2010" w:author="Administrator" w:date="2019-12-31T13:44:00Z">
              <w:tcPr>
                <w:tcW w:w="1935" w:type="dxa"/>
              </w:tcPr>
            </w:tcPrChange>
          </w:tcPr>
          <w:p w14:paraId="517B4E7E"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镁离子</w:t>
            </w:r>
          </w:p>
        </w:tc>
        <w:tc>
          <w:tcPr>
            <w:tcW w:w="1791" w:type="dxa"/>
            <w:tcPrChange w:id="2011" w:author="Administrator" w:date="2019-12-31T13:44:00Z">
              <w:tcPr>
                <w:tcW w:w="1791" w:type="dxa"/>
              </w:tcPr>
            </w:tcPrChange>
          </w:tcPr>
          <w:p w14:paraId="027F20E7"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&lt;0.2</w:t>
            </w:r>
          </w:p>
        </w:tc>
        <w:tc>
          <w:tcPr>
            <w:tcW w:w="1791" w:type="dxa"/>
            <w:tcPrChange w:id="2012" w:author="Administrator" w:date="2019-12-31T13:44:00Z">
              <w:tcPr>
                <w:tcW w:w="1791" w:type="dxa"/>
              </w:tcPr>
            </w:tcPrChange>
          </w:tcPr>
          <w:p w14:paraId="621DEB5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0.7-1.5</w:t>
            </w:r>
          </w:p>
        </w:tc>
        <w:tc>
          <w:tcPr>
            <w:tcW w:w="1923" w:type="dxa"/>
            <w:tcPrChange w:id="2013" w:author="Administrator" w:date="2019-12-31T13:44:00Z">
              <w:tcPr>
                <w:tcW w:w="1923" w:type="dxa"/>
              </w:tcPr>
            </w:tcPrChange>
          </w:tcPr>
          <w:p w14:paraId="30D9ABD8"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970176" w14:paraId="160FAB46" w14:textId="77777777" w:rsidTr="00970176">
        <w:trPr>
          <w:jc w:val="center"/>
          <w:trPrChange w:id="2014" w:author="Administrator" w:date="2019-12-31T13:44:00Z">
            <w:trPr>
              <w:jc w:val="center"/>
            </w:trPr>
          </w:trPrChange>
        </w:trPr>
        <w:tc>
          <w:tcPr>
            <w:tcW w:w="1935" w:type="dxa"/>
            <w:tcPrChange w:id="2015" w:author="Administrator" w:date="2019-12-31T13:44:00Z">
              <w:tcPr>
                <w:tcW w:w="1935" w:type="dxa"/>
              </w:tcPr>
            </w:tcPrChange>
          </w:tcPr>
          <w:p w14:paraId="4FE5F272"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氯离子</w:t>
            </w:r>
          </w:p>
        </w:tc>
        <w:tc>
          <w:tcPr>
            <w:tcW w:w="1791" w:type="dxa"/>
            <w:tcPrChange w:id="2016" w:author="Administrator" w:date="2019-12-31T13:44:00Z">
              <w:tcPr>
                <w:tcW w:w="1791" w:type="dxa"/>
              </w:tcPr>
            </w:tcPrChange>
          </w:tcPr>
          <w:p w14:paraId="4392DCB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20-60</w:t>
            </w:r>
          </w:p>
        </w:tc>
        <w:tc>
          <w:tcPr>
            <w:tcW w:w="1791" w:type="dxa"/>
            <w:tcPrChange w:id="2017" w:author="Administrator" w:date="2019-12-31T13:44:00Z">
              <w:tcPr>
                <w:tcW w:w="1791" w:type="dxa"/>
              </w:tcPr>
            </w:tcPrChange>
          </w:tcPr>
          <w:p w14:paraId="74299E5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96-110</w:t>
            </w:r>
          </w:p>
        </w:tc>
        <w:tc>
          <w:tcPr>
            <w:tcW w:w="1923" w:type="dxa"/>
            <w:tcPrChange w:id="2018" w:author="Administrator" w:date="2019-12-31T13:44:00Z">
              <w:tcPr>
                <w:tcW w:w="1923" w:type="dxa"/>
              </w:tcPr>
            </w:tcPrChange>
          </w:tcPr>
          <w:p w14:paraId="7BAC24E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722A66AE" w14:textId="77777777" w:rsidR="00970176" w:rsidRDefault="00970176">
      <w:pPr>
        <w:spacing w:line="360" w:lineRule="auto"/>
        <w:rPr>
          <w:rFonts w:ascii="Times New Roman" w:hAnsi="Times New Roman" w:cs="Times New Roman"/>
          <w:sz w:val="24"/>
          <w:szCs w:val="24"/>
        </w:rPr>
      </w:pPr>
    </w:p>
    <w:p w14:paraId="5FB221A3" w14:textId="77777777" w:rsidR="00970176" w:rsidRDefault="008D6EE0">
      <w:pPr>
        <w:pStyle w:val="af6"/>
        <w:spacing w:line="360" w:lineRule="auto"/>
        <w:ind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）供应糖类。糖类对维持运动员高强度训练负荷和良好的比赛表现具有非常重要的作用，当持续长时间的运动后，人体内的血糖会明显降低，出现眩晕恶心等症状，运动饮料可以及时补充运动中消耗的糖类物质。</w:t>
      </w:r>
    </w:p>
    <w:p w14:paraId="4FC150F1" w14:textId="77777777" w:rsidR="00970176" w:rsidRDefault="008D6EE0">
      <w:pPr>
        <w:pStyle w:val="4"/>
      </w:pPr>
      <w:r>
        <w:t xml:space="preserve">8.2.3.2 </w:t>
      </w:r>
      <w:r>
        <w:t>运动饮料的配方设计</w:t>
      </w:r>
    </w:p>
    <w:p w14:paraId="464B088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科学的运动饮料配方，可以及时补充运动过程所损失的水分和电解质，快速提供能量，从而显著地提高运动员的运动成绩。</w:t>
      </w:r>
    </w:p>
    <w:p w14:paraId="4792770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）水分</w:t>
      </w:r>
    </w:p>
    <w:p w14:paraId="58EE62C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人体体液中水分不足或出现不同程度脱水状况会影响运动能力的发挥，及时补充水分有助于维持心脏输出功率，增加血液流向皮肤的量从而促进热量散失，防止体液温度过高。</w:t>
      </w:r>
      <w:r>
        <w:rPr>
          <w:rFonts w:ascii="Times New Roman" w:hAnsi="Times New Roman" w:cs="Times New Roman"/>
          <w:sz w:val="24"/>
          <w:szCs w:val="24"/>
        </w:rPr>
        <w:t>不同的运动饮料配方，其补水效果不同。饮料经摄入后首先</w:t>
      </w:r>
      <w:r>
        <w:rPr>
          <w:rFonts w:ascii="Times New Roman" w:hAnsi="Times New Roman" w:cs="Times New Roman"/>
          <w:sz w:val="24"/>
          <w:szCs w:val="24"/>
        </w:rPr>
        <w:lastRenderedPageBreak/>
        <w:t>进入胃中，进入胃内的饮料只有经胃排出后进入小肠，才能被机体吸收。因此饮料的胃排空速率直接影响水分吸收的快慢。一般来说，胃内液体的容积越大，则排空速率越快；饮料的能量越高，胃排空速率越慢；饮料的渗透压越高，越不利于胃内液体的排空；饮料的酸度也影响排空速率，中性最快，酸度增加则不利于排空；高强度的运动可能阻碍胃的排空。</w:t>
      </w:r>
    </w:p>
    <w:p w14:paraId="4C4F339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）钠</w:t>
      </w:r>
    </w:p>
    <w:p w14:paraId="157B31E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正常成年人体内的钠含量一般为每千克体重含钠</w:t>
      </w:r>
      <w:r>
        <w:rPr>
          <w:rFonts w:ascii="Times New Roman" w:hAnsi="Times New Roman" w:cs="Times New Roman"/>
          <w:sz w:val="24"/>
          <w:szCs w:val="24"/>
        </w:rPr>
        <w:t>60mmol</w:t>
      </w:r>
      <w:r>
        <w:rPr>
          <w:rFonts w:ascii="Times New Roman" w:hAnsi="Times New Roman" w:cs="Times New Roman"/>
          <w:sz w:val="24"/>
          <w:szCs w:val="24"/>
        </w:rPr>
        <w:t>，人体内的钠离子具有调节水分，维持酸碱平衡，加强神经肌肉兴奋性，维持血压正常等</w:t>
      </w:r>
      <w:r>
        <w:rPr>
          <w:rFonts w:ascii="Times New Roman" w:hAnsi="Times New Roman" w:cs="Times New Roman"/>
          <w:sz w:val="24"/>
          <w:szCs w:val="24"/>
        </w:rPr>
        <w:t>作用。</w:t>
      </w:r>
    </w:p>
    <w:p w14:paraId="3235282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运动过程中人的体温会快速升高，机体主要通过皮肤蒸发出汗的方式排出水分来降低体内温度，同时也会损失电解质成分。人体散失水分的另一个途径是尿液，但过多的尿液产生对人体水分保持和运动能力不利。研究表明，补充含钠的饮料，可以减少尿液的排出。一般运动饮料中钠的含量对于运动前和运动中饮用推荐为</w:t>
      </w:r>
      <w:r>
        <w:rPr>
          <w:rFonts w:ascii="Times New Roman" w:hAnsi="Times New Roman" w:cs="Times New Roman"/>
          <w:sz w:val="24"/>
          <w:szCs w:val="24"/>
        </w:rPr>
        <w:t>20-25mmol/L</w:t>
      </w:r>
      <w:r>
        <w:rPr>
          <w:rFonts w:ascii="Times New Roman" w:hAnsi="Times New Roman" w:cs="Times New Roman"/>
          <w:sz w:val="24"/>
          <w:szCs w:val="24"/>
        </w:rPr>
        <w:t>，对于运动后饮用补水推荐为更高的量如</w:t>
      </w:r>
      <w:r>
        <w:rPr>
          <w:rFonts w:ascii="Times New Roman" w:hAnsi="Times New Roman" w:cs="Times New Roman"/>
          <w:sz w:val="24"/>
          <w:szCs w:val="24"/>
        </w:rPr>
        <w:t>50mmol/L</w:t>
      </w:r>
      <w:r>
        <w:rPr>
          <w:rFonts w:ascii="Times New Roman" w:hAnsi="Times New Roman" w:cs="Times New Roman"/>
          <w:sz w:val="24"/>
          <w:szCs w:val="24"/>
        </w:rPr>
        <w:t>。</w:t>
      </w:r>
    </w:p>
    <w:p w14:paraId="3C53435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）碳水化合物</w:t>
      </w:r>
    </w:p>
    <w:p w14:paraId="614AC674"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在运动过程中，机体内的内源性碳水化合物被不断消耗，造成血糖含量减少和糖原的消耗，导致运动中能量不足，肌肉和精神疲劳，运动能力下</w:t>
      </w:r>
      <w:r>
        <w:rPr>
          <w:rFonts w:ascii="Times New Roman" w:hAnsi="Times New Roman" w:cs="Times New Roman"/>
          <w:sz w:val="24"/>
          <w:szCs w:val="24"/>
        </w:rPr>
        <w:t>降。因此，在运动中及时补充外源性碳水合化物，有利于血液中血糖浓度的维持，减少机体内糖原的消耗，延缓疲劳的发生，从而提高运动成绩。据研究，在运动中补充</w:t>
      </w:r>
      <w:r>
        <w:rPr>
          <w:rFonts w:ascii="Times New Roman" w:hAnsi="Times New Roman" w:cs="Times New Roman"/>
          <w:sz w:val="24"/>
          <w:szCs w:val="24"/>
        </w:rPr>
        <w:t>40-80g/h</w:t>
      </w:r>
      <w:r>
        <w:rPr>
          <w:rFonts w:ascii="Times New Roman" w:hAnsi="Times New Roman" w:cs="Times New Roman"/>
          <w:sz w:val="24"/>
          <w:szCs w:val="24"/>
        </w:rPr>
        <w:t>的糖类就可以达到补糖效果。含糖量太低，血糖补充不充分，内生糖原被消耗；含糖量太高，多余的糖类会增加胃肠负担。因此，饮料的含糖量控制在</w:t>
      </w:r>
      <w:r>
        <w:rPr>
          <w:rFonts w:ascii="Times New Roman" w:hAnsi="Times New Roman" w:cs="Times New Roman"/>
          <w:sz w:val="24"/>
          <w:szCs w:val="24"/>
        </w:rPr>
        <w:t>4%-10%</w:t>
      </w:r>
      <w:r>
        <w:rPr>
          <w:rFonts w:ascii="Times New Roman" w:hAnsi="Times New Roman" w:cs="Times New Roman"/>
          <w:sz w:val="24"/>
          <w:szCs w:val="24"/>
        </w:rPr>
        <w:t>之间，则运动员每小时饮用</w:t>
      </w:r>
      <w:r>
        <w:rPr>
          <w:rFonts w:ascii="Times New Roman" w:hAnsi="Times New Roman" w:cs="Times New Roman"/>
          <w:sz w:val="24"/>
          <w:szCs w:val="24"/>
        </w:rPr>
        <w:t>500-1000ml</w:t>
      </w:r>
      <w:r>
        <w:rPr>
          <w:rFonts w:ascii="Times New Roman" w:hAnsi="Times New Roman" w:cs="Times New Roman"/>
          <w:sz w:val="24"/>
          <w:szCs w:val="24"/>
        </w:rPr>
        <w:t>饮料，就可以充足的补充所需碳水化合物。碳水化合物含量不宜太低，如低于</w:t>
      </w:r>
      <w:r>
        <w:rPr>
          <w:rFonts w:ascii="Times New Roman" w:hAnsi="Times New Roman" w:cs="Times New Roman"/>
          <w:sz w:val="24"/>
          <w:szCs w:val="24"/>
        </w:rPr>
        <w:t>4%</w:t>
      </w:r>
      <w:r>
        <w:rPr>
          <w:rFonts w:ascii="Times New Roman" w:hAnsi="Times New Roman" w:cs="Times New Roman"/>
          <w:sz w:val="24"/>
          <w:szCs w:val="24"/>
        </w:rPr>
        <w:t>，则运动员需要摄入更多的饮料，这会增加胃的负担，导致不适。据研究，含糖在</w:t>
      </w:r>
      <w:r>
        <w:rPr>
          <w:rFonts w:ascii="Times New Roman" w:hAnsi="Times New Roman" w:cs="Times New Roman"/>
          <w:sz w:val="24"/>
          <w:szCs w:val="24"/>
        </w:rPr>
        <w:t>4%-8%</w:t>
      </w:r>
      <w:r>
        <w:rPr>
          <w:rFonts w:ascii="Times New Roman" w:hAnsi="Times New Roman" w:cs="Times New Roman"/>
          <w:sz w:val="24"/>
          <w:szCs w:val="24"/>
        </w:rPr>
        <w:t>的运动</w:t>
      </w:r>
      <w:r>
        <w:rPr>
          <w:rFonts w:ascii="Times New Roman" w:hAnsi="Times New Roman" w:cs="Times New Roman"/>
          <w:sz w:val="24"/>
          <w:szCs w:val="24"/>
        </w:rPr>
        <w:t>饮料比纯水或甜味液更有助于提高运动成绩。运动饮料中常用的碳水化合物有葡萄糖、蔗糖、果糖、果葡糖浆等，不同的碳水化合物在运动饮料摄入中作用不同（表</w:t>
      </w:r>
      <w:r>
        <w:rPr>
          <w:rFonts w:ascii="Times New Roman" w:hAnsi="Times New Roman" w:cs="Times New Roman"/>
          <w:sz w:val="24"/>
          <w:szCs w:val="24"/>
        </w:rPr>
        <w:t>8.3</w:t>
      </w:r>
      <w:r>
        <w:rPr>
          <w:rFonts w:ascii="Times New Roman" w:hAnsi="Times New Roman" w:cs="Times New Roman"/>
          <w:sz w:val="24"/>
          <w:szCs w:val="24"/>
        </w:rPr>
        <w:t>）。</w:t>
      </w:r>
    </w:p>
    <w:p w14:paraId="0CAC4149" w14:textId="77777777" w:rsidR="00970176" w:rsidRDefault="008D6EE0">
      <w:pPr>
        <w:spacing w:line="360" w:lineRule="auto"/>
        <w:jc w:val="center"/>
        <w:rPr>
          <w:rFonts w:ascii="Times New Roman" w:hAnsi="Times New Roman" w:cs="Times New Roman"/>
          <w:sz w:val="24"/>
          <w:szCs w:val="24"/>
          <w:vertAlign w:val="superscript"/>
        </w:rPr>
      </w:pPr>
      <w:r>
        <w:rPr>
          <w:rFonts w:ascii="Times New Roman" w:hAnsi="Times New Roman" w:cs="Times New Roman"/>
          <w:sz w:val="24"/>
          <w:szCs w:val="24"/>
        </w:rPr>
        <w:t>表</w:t>
      </w:r>
      <w:r>
        <w:rPr>
          <w:rFonts w:ascii="Times New Roman" w:hAnsi="Times New Roman" w:cs="Times New Roman"/>
          <w:sz w:val="24"/>
          <w:szCs w:val="24"/>
        </w:rPr>
        <w:t>8.3</w:t>
      </w:r>
      <w:r>
        <w:rPr>
          <w:rFonts w:ascii="Times New Roman" w:hAnsi="Times New Roman" w:cs="Times New Roman"/>
          <w:sz w:val="24"/>
          <w:szCs w:val="24"/>
        </w:rPr>
        <w:t>：不同碳水化合物在人体运动吸收中的特点</w:t>
      </w:r>
      <w:r>
        <w:rPr>
          <w:rFonts w:ascii="Times New Roman" w:hAnsi="Times New Roman" w:cs="Times New Roman"/>
          <w:sz w:val="24"/>
          <w:szCs w:val="24"/>
          <w:vertAlign w:val="superscript"/>
        </w:rPr>
        <w:t>[5]</w:t>
      </w:r>
    </w:p>
    <w:tbl>
      <w:tblPr>
        <w:tblStyle w:val="af1"/>
        <w:tblW w:w="8080" w:type="dxa"/>
        <w:tblInd w:w="250" w:type="dxa"/>
        <w:tblLayout w:type="fixed"/>
        <w:tblLook w:val="04A0" w:firstRow="1" w:lastRow="0" w:firstColumn="1" w:lastColumn="0" w:noHBand="0" w:noVBand="1"/>
      </w:tblPr>
      <w:tblGrid>
        <w:gridCol w:w="1346"/>
        <w:gridCol w:w="1347"/>
        <w:gridCol w:w="1347"/>
        <w:gridCol w:w="1346"/>
        <w:gridCol w:w="1347"/>
        <w:gridCol w:w="1347"/>
      </w:tblGrid>
      <w:tr w:rsidR="00970176" w14:paraId="421BFADD" w14:textId="77777777">
        <w:tc>
          <w:tcPr>
            <w:tcW w:w="1346" w:type="dxa"/>
          </w:tcPr>
          <w:p w14:paraId="47514BA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评价指标</w:t>
            </w:r>
          </w:p>
        </w:tc>
        <w:tc>
          <w:tcPr>
            <w:tcW w:w="1347" w:type="dxa"/>
          </w:tcPr>
          <w:p w14:paraId="14CF75F2"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蔗糖</w:t>
            </w:r>
          </w:p>
        </w:tc>
        <w:tc>
          <w:tcPr>
            <w:tcW w:w="1347" w:type="dxa"/>
          </w:tcPr>
          <w:p w14:paraId="75EC948F"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葡萄糖</w:t>
            </w:r>
          </w:p>
        </w:tc>
        <w:tc>
          <w:tcPr>
            <w:tcW w:w="1346" w:type="dxa"/>
          </w:tcPr>
          <w:p w14:paraId="100C356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果糖</w:t>
            </w:r>
          </w:p>
        </w:tc>
        <w:tc>
          <w:tcPr>
            <w:tcW w:w="1347" w:type="dxa"/>
          </w:tcPr>
          <w:p w14:paraId="3F686E6E"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果葡糖浆</w:t>
            </w:r>
          </w:p>
        </w:tc>
        <w:tc>
          <w:tcPr>
            <w:tcW w:w="1347" w:type="dxa"/>
          </w:tcPr>
          <w:p w14:paraId="2461418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麦芽糊精</w:t>
            </w:r>
          </w:p>
        </w:tc>
      </w:tr>
      <w:tr w:rsidR="00970176" w14:paraId="0ABE6E0D" w14:textId="77777777">
        <w:tc>
          <w:tcPr>
            <w:tcW w:w="1346" w:type="dxa"/>
          </w:tcPr>
          <w:p w14:paraId="4673BEC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血糖指数（</w:t>
            </w:r>
            <w:r>
              <w:rPr>
                <w:rFonts w:ascii="Times New Roman" w:hAnsi="Times New Roman" w:cs="Times New Roman"/>
                <w:sz w:val="24"/>
                <w:szCs w:val="24"/>
              </w:rPr>
              <w:t>GI</w:t>
            </w:r>
            <w:r>
              <w:rPr>
                <w:rFonts w:ascii="Times New Roman" w:hAnsi="Times New Roman" w:cs="Times New Roman"/>
                <w:sz w:val="24"/>
                <w:szCs w:val="24"/>
              </w:rPr>
              <w:t>）</w:t>
            </w:r>
          </w:p>
        </w:tc>
        <w:tc>
          <w:tcPr>
            <w:tcW w:w="1347" w:type="dxa"/>
          </w:tcPr>
          <w:p w14:paraId="616BF2D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中</w:t>
            </w:r>
          </w:p>
        </w:tc>
        <w:tc>
          <w:tcPr>
            <w:tcW w:w="1347" w:type="dxa"/>
          </w:tcPr>
          <w:p w14:paraId="054F6A8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高</w:t>
            </w:r>
          </w:p>
        </w:tc>
        <w:tc>
          <w:tcPr>
            <w:tcW w:w="1346" w:type="dxa"/>
          </w:tcPr>
          <w:p w14:paraId="52B5DF9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低</w:t>
            </w:r>
          </w:p>
        </w:tc>
        <w:tc>
          <w:tcPr>
            <w:tcW w:w="1347" w:type="dxa"/>
          </w:tcPr>
          <w:p w14:paraId="26502A1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中</w:t>
            </w:r>
          </w:p>
        </w:tc>
        <w:tc>
          <w:tcPr>
            <w:tcW w:w="1347" w:type="dxa"/>
          </w:tcPr>
          <w:p w14:paraId="6C6C1DC1"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高</w:t>
            </w:r>
          </w:p>
        </w:tc>
      </w:tr>
      <w:tr w:rsidR="00970176" w14:paraId="287FA6B1" w14:textId="77777777">
        <w:tc>
          <w:tcPr>
            <w:tcW w:w="1346" w:type="dxa"/>
          </w:tcPr>
          <w:p w14:paraId="4690A2C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胃排空</w:t>
            </w:r>
          </w:p>
        </w:tc>
        <w:tc>
          <w:tcPr>
            <w:tcW w:w="1347" w:type="dxa"/>
          </w:tcPr>
          <w:p w14:paraId="35C216D2"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极好</w:t>
            </w:r>
          </w:p>
        </w:tc>
        <w:tc>
          <w:tcPr>
            <w:tcW w:w="1347" w:type="dxa"/>
          </w:tcPr>
          <w:p w14:paraId="71F23E4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极好</w:t>
            </w:r>
          </w:p>
        </w:tc>
        <w:tc>
          <w:tcPr>
            <w:tcW w:w="1346" w:type="dxa"/>
          </w:tcPr>
          <w:p w14:paraId="754CB27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中</w:t>
            </w:r>
          </w:p>
        </w:tc>
        <w:tc>
          <w:tcPr>
            <w:tcW w:w="1347" w:type="dxa"/>
          </w:tcPr>
          <w:p w14:paraId="1A6661CF"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中</w:t>
            </w:r>
          </w:p>
        </w:tc>
        <w:tc>
          <w:tcPr>
            <w:tcW w:w="1347" w:type="dxa"/>
          </w:tcPr>
          <w:p w14:paraId="64C3040F"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极好</w:t>
            </w:r>
          </w:p>
        </w:tc>
      </w:tr>
      <w:tr w:rsidR="00970176" w14:paraId="6DC29768" w14:textId="77777777">
        <w:tc>
          <w:tcPr>
            <w:tcW w:w="1346" w:type="dxa"/>
          </w:tcPr>
          <w:p w14:paraId="442A95B7"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胃肠适应性</w:t>
            </w:r>
          </w:p>
        </w:tc>
        <w:tc>
          <w:tcPr>
            <w:tcW w:w="1347" w:type="dxa"/>
          </w:tcPr>
          <w:p w14:paraId="30BE56E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易</w:t>
            </w:r>
          </w:p>
        </w:tc>
        <w:tc>
          <w:tcPr>
            <w:tcW w:w="1347" w:type="dxa"/>
          </w:tcPr>
          <w:p w14:paraId="111902C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易</w:t>
            </w:r>
          </w:p>
        </w:tc>
        <w:tc>
          <w:tcPr>
            <w:tcW w:w="1346" w:type="dxa"/>
          </w:tcPr>
          <w:p w14:paraId="078CA03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难</w:t>
            </w:r>
          </w:p>
        </w:tc>
        <w:tc>
          <w:tcPr>
            <w:tcW w:w="1347" w:type="dxa"/>
          </w:tcPr>
          <w:p w14:paraId="38EAB3C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难</w:t>
            </w:r>
          </w:p>
        </w:tc>
        <w:tc>
          <w:tcPr>
            <w:tcW w:w="1347" w:type="dxa"/>
          </w:tcPr>
          <w:p w14:paraId="1F0068D6"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较易</w:t>
            </w:r>
          </w:p>
        </w:tc>
      </w:tr>
      <w:tr w:rsidR="00970176" w14:paraId="699A6E5A" w14:textId="77777777">
        <w:tc>
          <w:tcPr>
            <w:tcW w:w="1346" w:type="dxa"/>
          </w:tcPr>
          <w:p w14:paraId="5D375D6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需要消化程度</w:t>
            </w:r>
            <w:r>
              <w:rPr>
                <w:rFonts w:ascii="Times New Roman" w:hAnsi="Times New Roman" w:cs="Times New Roman"/>
                <w:sz w:val="24"/>
                <w:szCs w:val="24"/>
              </w:rPr>
              <w:t xml:space="preserve"> </w:t>
            </w:r>
          </w:p>
        </w:tc>
        <w:tc>
          <w:tcPr>
            <w:tcW w:w="1347" w:type="dxa"/>
          </w:tcPr>
          <w:p w14:paraId="3008072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低</w:t>
            </w:r>
          </w:p>
        </w:tc>
        <w:tc>
          <w:tcPr>
            <w:tcW w:w="1347" w:type="dxa"/>
          </w:tcPr>
          <w:p w14:paraId="3F06190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c>
          <w:tcPr>
            <w:tcW w:w="1346" w:type="dxa"/>
          </w:tcPr>
          <w:p w14:paraId="67FA5F61"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高</w:t>
            </w:r>
          </w:p>
        </w:tc>
        <w:tc>
          <w:tcPr>
            <w:tcW w:w="1347" w:type="dxa"/>
          </w:tcPr>
          <w:p w14:paraId="0B29FD8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高</w:t>
            </w:r>
          </w:p>
        </w:tc>
        <w:tc>
          <w:tcPr>
            <w:tcW w:w="1347" w:type="dxa"/>
          </w:tcPr>
          <w:p w14:paraId="64F0167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中</w:t>
            </w:r>
          </w:p>
        </w:tc>
      </w:tr>
      <w:tr w:rsidR="00970176" w14:paraId="1C556107" w14:textId="77777777">
        <w:tc>
          <w:tcPr>
            <w:tcW w:w="1346" w:type="dxa"/>
          </w:tcPr>
          <w:p w14:paraId="6488697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吸收</w:t>
            </w:r>
          </w:p>
        </w:tc>
        <w:tc>
          <w:tcPr>
            <w:tcW w:w="1347" w:type="dxa"/>
          </w:tcPr>
          <w:p w14:paraId="60428385"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易</w:t>
            </w:r>
          </w:p>
        </w:tc>
        <w:tc>
          <w:tcPr>
            <w:tcW w:w="1347" w:type="dxa"/>
          </w:tcPr>
          <w:p w14:paraId="72BC733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易</w:t>
            </w:r>
          </w:p>
        </w:tc>
        <w:tc>
          <w:tcPr>
            <w:tcW w:w="1346" w:type="dxa"/>
          </w:tcPr>
          <w:p w14:paraId="429DB08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368AA621"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00140D78"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易</w:t>
            </w:r>
          </w:p>
        </w:tc>
      </w:tr>
      <w:tr w:rsidR="00970176" w14:paraId="5C015715" w14:textId="77777777">
        <w:tc>
          <w:tcPr>
            <w:tcW w:w="1346" w:type="dxa"/>
          </w:tcPr>
          <w:p w14:paraId="1278185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运动中能量供给</w:t>
            </w:r>
          </w:p>
        </w:tc>
        <w:tc>
          <w:tcPr>
            <w:tcW w:w="1347" w:type="dxa"/>
          </w:tcPr>
          <w:p w14:paraId="244BB8E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优</w:t>
            </w:r>
          </w:p>
        </w:tc>
        <w:tc>
          <w:tcPr>
            <w:tcW w:w="1347" w:type="dxa"/>
          </w:tcPr>
          <w:p w14:paraId="0802095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优</w:t>
            </w:r>
          </w:p>
        </w:tc>
        <w:tc>
          <w:tcPr>
            <w:tcW w:w="1346" w:type="dxa"/>
          </w:tcPr>
          <w:p w14:paraId="512DB6CF"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61CAF95D"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42CD60A4"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优</w:t>
            </w:r>
          </w:p>
        </w:tc>
      </w:tr>
      <w:tr w:rsidR="00970176" w14:paraId="7BA1FF77" w14:textId="77777777">
        <w:tc>
          <w:tcPr>
            <w:tcW w:w="1346" w:type="dxa"/>
          </w:tcPr>
          <w:p w14:paraId="3A76A2D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运动后糖原恢复</w:t>
            </w:r>
          </w:p>
        </w:tc>
        <w:tc>
          <w:tcPr>
            <w:tcW w:w="1347" w:type="dxa"/>
          </w:tcPr>
          <w:p w14:paraId="7452B0C7"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良</w:t>
            </w:r>
          </w:p>
        </w:tc>
        <w:tc>
          <w:tcPr>
            <w:tcW w:w="1347" w:type="dxa"/>
          </w:tcPr>
          <w:p w14:paraId="2354C0D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优</w:t>
            </w:r>
          </w:p>
        </w:tc>
        <w:tc>
          <w:tcPr>
            <w:tcW w:w="1346" w:type="dxa"/>
          </w:tcPr>
          <w:p w14:paraId="057716B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差</w:t>
            </w:r>
          </w:p>
        </w:tc>
        <w:tc>
          <w:tcPr>
            <w:tcW w:w="1347" w:type="dxa"/>
          </w:tcPr>
          <w:p w14:paraId="44AFCBDD"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272CC583"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优</w:t>
            </w:r>
          </w:p>
        </w:tc>
      </w:tr>
      <w:tr w:rsidR="00970176" w14:paraId="63DF8BA3" w14:textId="77777777">
        <w:tc>
          <w:tcPr>
            <w:tcW w:w="1346" w:type="dxa"/>
          </w:tcPr>
          <w:p w14:paraId="10D2600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对液体吸收的影响</w:t>
            </w:r>
            <w:r>
              <w:rPr>
                <w:rFonts w:ascii="Times New Roman" w:hAnsi="Times New Roman" w:cs="Times New Roman"/>
                <w:sz w:val="24"/>
                <w:szCs w:val="24"/>
              </w:rPr>
              <w:t xml:space="preserve"> </w:t>
            </w:r>
          </w:p>
        </w:tc>
        <w:tc>
          <w:tcPr>
            <w:tcW w:w="1347" w:type="dxa"/>
          </w:tcPr>
          <w:p w14:paraId="71B9F63A"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好</w:t>
            </w:r>
          </w:p>
        </w:tc>
        <w:tc>
          <w:tcPr>
            <w:tcW w:w="1347" w:type="dxa"/>
          </w:tcPr>
          <w:p w14:paraId="0628168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极好</w:t>
            </w:r>
          </w:p>
        </w:tc>
        <w:tc>
          <w:tcPr>
            <w:tcW w:w="1346" w:type="dxa"/>
          </w:tcPr>
          <w:p w14:paraId="4AF5958E"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差</w:t>
            </w:r>
          </w:p>
        </w:tc>
        <w:tc>
          <w:tcPr>
            <w:tcW w:w="1347" w:type="dxa"/>
          </w:tcPr>
          <w:p w14:paraId="4A77583B"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一般</w:t>
            </w:r>
          </w:p>
        </w:tc>
        <w:tc>
          <w:tcPr>
            <w:tcW w:w="1347" w:type="dxa"/>
          </w:tcPr>
          <w:p w14:paraId="5F809BA2"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较好</w:t>
            </w:r>
          </w:p>
        </w:tc>
      </w:tr>
    </w:tbl>
    <w:p w14:paraId="11FCDAB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在运动中的不同阶段，对碳水化合物的摄入有不同要求。运动前，宜摄入低</w:t>
      </w:r>
      <w:r>
        <w:rPr>
          <w:rFonts w:ascii="Times New Roman" w:hAnsi="Times New Roman" w:cs="Times New Roman"/>
          <w:sz w:val="24"/>
          <w:szCs w:val="24"/>
        </w:rPr>
        <w:t>GI</w:t>
      </w:r>
      <w:r>
        <w:rPr>
          <w:rFonts w:ascii="Times New Roman" w:hAnsi="Times New Roman" w:cs="Times New Roman"/>
          <w:sz w:val="24"/>
          <w:szCs w:val="24"/>
        </w:rPr>
        <w:t>值的糖源，运动中因不存在胰岛素升高的情况，对</w:t>
      </w:r>
      <w:r>
        <w:rPr>
          <w:rFonts w:ascii="Times New Roman" w:hAnsi="Times New Roman" w:cs="Times New Roman"/>
          <w:sz w:val="24"/>
          <w:szCs w:val="24"/>
        </w:rPr>
        <w:t>GI</w:t>
      </w:r>
      <w:r>
        <w:rPr>
          <w:rFonts w:ascii="Times New Roman" w:hAnsi="Times New Roman" w:cs="Times New Roman"/>
          <w:sz w:val="24"/>
          <w:szCs w:val="24"/>
        </w:rPr>
        <w:t>无要求，运动后，补充碳水化合物的目的是提高血液中葡萄水平以尽快合成糖原，补充运动中消耗的糖原，这时高</w:t>
      </w:r>
      <w:r>
        <w:rPr>
          <w:rFonts w:ascii="Times New Roman" w:hAnsi="Times New Roman" w:cs="Times New Roman"/>
          <w:sz w:val="24"/>
          <w:szCs w:val="24"/>
        </w:rPr>
        <w:t>GI</w:t>
      </w:r>
      <w:r>
        <w:rPr>
          <w:rFonts w:ascii="Times New Roman" w:hAnsi="Times New Roman" w:cs="Times New Roman"/>
          <w:sz w:val="24"/>
          <w:szCs w:val="24"/>
        </w:rPr>
        <w:t>运动饮料更有效，但应在运动后前几个小时内及时补充。根据表</w:t>
      </w:r>
      <w:r>
        <w:rPr>
          <w:rFonts w:ascii="Times New Roman" w:hAnsi="Times New Roman" w:cs="Times New Roman"/>
          <w:sz w:val="24"/>
          <w:szCs w:val="24"/>
        </w:rPr>
        <w:t>8-3</w:t>
      </w:r>
      <w:r>
        <w:rPr>
          <w:rFonts w:ascii="Times New Roman" w:hAnsi="Times New Roman" w:cs="Times New Roman"/>
          <w:sz w:val="24"/>
          <w:szCs w:val="24"/>
        </w:rPr>
        <w:t>中不同糖类的特性，在开发运动饮料时可以根据运动的特点有针对性地选择糖类，或不同糖类搭配使用。</w:t>
      </w:r>
    </w:p>
    <w:p w14:paraId="2C60351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）渗透压</w:t>
      </w:r>
    </w:p>
    <w:p w14:paraId="01E08DB1" w14:textId="77777777" w:rsidR="00970176" w:rsidRDefault="008D6EE0">
      <w:pPr>
        <w:pStyle w:val="af6"/>
        <w:spacing w:line="360" w:lineRule="auto"/>
        <w:ind w:left="720" w:firstLineChars="0" w:firstLine="0"/>
        <w:rPr>
          <w:rFonts w:ascii="Times New Roman" w:hAnsi="Times New Roman" w:cs="Times New Roman"/>
          <w:sz w:val="24"/>
          <w:szCs w:val="24"/>
        </w:rPr>
      </w:pPr>
      <w:r>
        <w:rPr>
          <w:rFonts w:ascii="Times New Roman" w:hAnsi="Times New Roman" w:cs="Times New Roman"/>
          <w:sz w:val="24"/>
          <w:szCs w:val="24"/>
        </w:rPr>
        <w:t>运动饮料按渗透压的高低可分为低渗饮料（渗透压低于</w:t>
      </w:r>
      <w:r>
        <w:rPr>
          <w:rFonts w:ascii="Times New Roman" w:hAnsi="Times New Roman" w:cs="Times New Roman"/>
          <w:sz w:val="24"/>
          <w:szCs w:val="24"/>
        </w:rPr>
        <w:t>280mOsm/L</w:t>
      </w:r>
      <w:r>
        <w:rPr>
          <w:rFonts w:ascii="Times New Roman" w:hAnsi="Times New Roman" w:cs="Times New Roman"/>
          <w:sz w:val="24"/>
          <w:szCs w:val="24"/>
        </w:rPr>
        <w:t>），等</w:t>
      </w:r>
    </w:p>
    <w:p w14:paraId="1EA881D7"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渗饮料（</w:t>
      </w:r>
      <w:r>
        <w:rPr>
          <w:rFonts w:ascii="Times New Roman" w:hAnsi="Times New Roman" w:cs="Times New Roman"/>
          <w:sz w:val="24"/>
          <w:szCs w:val="24"/>
        </w:rPr>
        <w:t>280-320mOsm/L</w:t>
      </w:r>
      <w:r>
        <w:rPr>
          <w:rFonts w:ascii="Times New Roman" w:hAnsi="Times New Roman" w:cs="Times New Roman"/>
          <w:sz w:val="24"/>
          <w:szCs w:val="24"/>
        </w:rPr>
        <w:t>）和</w:t>
      </w:r>
      <w:r>
        <w:rPr>
          <w:rFonts w:ascii="Times New Roman" w:hAnsi="Times New Roman" w:cs="Times New Roman"/>
          <w:sz w:val="24"/>
          <w:szCs w:val="24"/>
        </w:rPr>
        <w:t>高渗饮料（渗透压高于</w:t>
      </w:r>
      <w:r>
        <w:rPr>
          <w:rFonts w:ascii="Times New Roman" w:hAnsi="Times New Roman" w:cs="Times New Roman"/>
          <w:sz w:val="24"/>
          <w:szCs w:val="24"/>
        </w:rPr>
        <w:t>320mOsm/L</w:t>
      </w:r>
      <w:r>
        <w:rPr>
          <w:rFonts w:ascii="Times New Roman" w:hAnsi="Times New Roman" w:cs="Times New Roman"/>
          <w:sz w:val="24"/>
          <w:szCs w:val="24"/>
        </w:rPr>
        <w:t>），与人体血液渗透压类似的是等渗饮料。低渗饮料适合只需要补充水分而无需补充糖的运动员，如体操、赛马等；等渗饮料适合大多数运动员；高渗饮料一般用于运动后补充碳水化合物，以恢复肌糖原的储存水平。因此，在设计不同类型的运动饮料时，需要计算最终饮料的渗透压水平，以明确饮料的适应性，从而最佳地发挥运动饮料的功能性。</w:t>
      </w:r>
    </w:p>
    <w:p w14:paraId="4189D3F9" w14:textId="77777777" w:rsidR="00970176" w:rsidRDefault="008D6EE0">
      <w:pPr>
        <w:pStyle w:val="4"/>
      </w:pPr>
      <w:r>
        <w:t xml:space="preserve">8.2.3.3 </w:t>
      </w:r>
      <w:r>
        <w:t>低糖运动饮料的调香与调味</w:t>
      </w:r>
    </w:p>
    <w:p w14:paraId="5F95D12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运动饮料中的水分，碳水化合物，电解质，氨基酸等成分决定了运动饮料的</w:t>
      </w:r>
      <w:r>
        <w:rPr>
          <w:rFonts w:ascii="Times New Roman" w:hAnsi="Times New Roman" w:cs="Times New Roman"/>
          <w:sz w:val="24"/>
          <w:szCs w:val="24"/>
        </w:rPr>
        <w:lastRenderedPageBreak/>
        <w:t>功能性，而饮料的糖酸度和食用香精的添加决定了消费者</w:t>
      </w:r>
      <w:r>
        <w:rPr>
          <w:rFonts w:ascii="Times New Roman" w:hAnsi="Times New Roman" w:cs="Times New Roman"/>
          <w:sz w:val="24"/>
          <w:szCs w:val="24"/>
        </w:rPr>
        <w:t>对运动饮料的喜好度。饮料的糖酸度容易调整，而开发出一款风味好，品质稳定，能在市场上畅销不衰的饮料产品则是由很多因素决定的。从消费者的角度来考虑，在运动饮料中所添加的食用香精最好是能让消费者在开瓶后就能闻到愉悦的香气，具有带来能量的感觉，能够从精神层面激发运动员内心潜在的斗志，配合运动饮料饮用后补充的水分和电解质等营养成分，在物质和精神层面促使运动员取得更好的成绩。可以说，在运动饮料中，对饮料的可接受性具有决定性的因素是食用香精。就全球范围来看，运动饮料中最受消费者喜欢的是柑橘类香精，如西柚香精，柠檬香精，甜</w:t>
      </w:r>
      <w:r>
        <w:rPr>
          <w:rFonts w:ascii="Times New Roman" w:hAnsi="Times New Roman" w:cs="Times New Roman"/>
          <w:sz w:val="24"/>
          <w:szCs w:val="24"/>
        </w:rPr>
        <w:t>橙香精，柚子香精，卡拉曼橘香精等。众所周知，柑橘类香精含有约</w:t>
      </w:r>
      <w:r>
        <w:rPr>
          <w:rFonts w:ascii="Times New Roman" w:hAnsi="Times New Roman" w:cs="Times New Roman"/>
          <w:sz w:val="24"/>
          <w:szCs w:val="24"/>
        </w:rPr>
        <w:t>90%-95%</w:t>
      </w:r>
      <w:r>
        <w:rPr>
          <w:rFonts w:ascii="Times New Roman" w:hAnsi="Times New Roman" w:cs="Times New Roman"/>
          <w:sz w:val="24"/>
          <w:szCs w:val="24"/>
        </w:rPr>
        <w:t>的萜烯类成分，它们容易氧化，而且水溶性较差，因此，用于饮料的柑橘类香精一般使用水洗香精和乳化柑橘类香精。水洗香精将天然柑橘油，水和酒精混合，搅拌静置后冷藏过夜，分离除去上层的萜烯类成分，即得含有水，酒精和水溶性柑橘油的水洗柑橘香精，还可以额外添加一些合成或天然香料以丰富香气，添加在饮料中后可以得到透明的饮料，缺点是风味不够丰富，口感也相对较差，头香较欠缺。乳化香精是利用阿拉伯胶、变性淀粉等稳定剂将柑橘油乳化形成水包油的体系，添加在饮料</w:t>
      </w:r>
      <w:r>
        <w:rPr>
          <w:rFonts w:ascii="Times New Roman" w:hAnsi="Times New Roman" w:cs="Times New Roman"/>
          <w:sz w:val="24"/>
          <w:szCs w:val="24"/>
        </w:rPr>
        <w:t>中后可以在饮料中形成均匀稳定的悬浮体系，呈现混浊的外观，给消费者一种产品很有内容物的感觉。乳化香精在使用中应注意要根据饮料的糖度（</w:t>
      </w:r>
      <w:r>
        <w:rPr>
          <w:rFonts w:ascii="Times New Roman" w:hAnsi="Times New Roman" w:cs="Times New Roman"/>
          <w:sz w:val="24"/>
          <w:szCs w:val="24"/>
        </w:rPr>
        <w:t>Brix</w:t>
      </w:r>
      <w:r>
        <w:rPr>
          <w:rFonts w:ascii="Times New Roman" w:hAnsi="Times New Roman" w:cs="Times New Roman"/>
          <w:sz w:val="24"/>
          <w:szCs w:val="24"/>
        </w:rPr>
        <w:t>）来调整乳化香精油相的比重，从而使乳化香精中乳化的油滴能在饮料的保质期内稳定地悬浮在饮料中。另外一种类型的乳化香精是透明乳化香精，它们的特点是乳化后的粒子直径较小，从而使可见光容易透过，因此香精本身具有一定的透明性，在最终饮料中也表现出透明的外观，这种香精是当前的流行趋势。第二点就是柑橘类香精的风味稳定性，一定要选择在饮料保质期内相对较稳定的柑橘类香精。由于食用香精中的成</w:t>
      </w:r>
      <w:r>
        <w:rPr>
          <w:rFonts w:ascii="Times New Roman" w:hAnsi="Times New Roman" w:cs="Times New Roman"/>
          <w:sz w:val="24"/>
          <w:szCs w:val="24"/>
        </w:rPr>
        <w:t>分极为复杂，期望在保质期内饮料的风味不发生任何变化是不切实际的，从技术上来说也是不可能实现的，只能通过选用较稳定的原料，通过合理的配方设计，配合科学的饮料配方体系，使最终的饮料产品在整个货架期内风味变化最小。在柑橘类香精中，柠檬香精的稳定性是最有挑战性的。天然的柠檬油中含有一定含量的柠檬醛（</w:t>
      </w:r>
      <w:r>
        <w:rPr>
          <w:rFonts w:ascii="Times New Roman" w:hAnsi="Times New Roman" w:cs="Times New Roman"/>
          <w:sz w:val="24"/>
          <w:szCs w:val="24"/>
        </w:rPr>
        <w:t>Citral</w:t>
      </w:r>
      <w:r>
        <w:rPr>
          <w:rFonts w:ascii="Times New Roman" w:hAnsi="Times New Roman" w:cs="Times New Roman"/>
          <w:sz w:val="24"/>
          <w:szCs w:val="24"/>
        </w:rPr>
        <w:t>），这种物质在酸性和光照条件下都很不稳定。业界已经通过技术的手段合成了具有柠檬醛风味的类似物（</w:t>
      </w:r>
      <w:r>
        <w:rPr>
          <w:rFonts w:ascii="Times New Roman" w:hAnsi="Times New Roman" w:cs="Times New Roman"/>
          <w:sz w:val="24"/>
          <w:szCs w:val="24"/>
        </w:rPr>
        <w:t>Citral replacer</w:t>
      </w:r>
      <w:r>
        <w:rPr>
          <w:rFonts w:ascii="Times New Roman" w:hAnsi="Times New Roman" w:cs="Times New Roman"/>
          <w:sz w:val="24"/>
          <w:szCs w:val="24"/>
        </w:rPr>
        <w:t>），或者通过工艺和技术手段显著降低了天然柠檬油中的柠檬</w:t>
      </w:r>
      <w:r>
        <w:rPr>
          <w:rFonts w:ascii="Times New Roman" w:hAnsi="Times New Roman" w:cs="Times New Roman"/>
          <w:sz w:val="24"/>
          <w:szCs w:val="24"/>
        </w:rPr>
        <w:lastRenderedPageBreak/>
        <w:t>醛的含量，从而间接地提高了柠檬</w:t>
      </w:r>
      <w:r>
        <w:rPr>
          <w:rFonts w:ascii="Times New Roman" w:hAnsi="Times New Roman" w:cs="Times New Roman"/>
          <w:sz w:val="24"/>
          <w:szCs w:val="24"/>
        </w:rPr>
        <w:t>油的风味稳定性。另外一种值得一提的现象是，由于柠檬风味非常受消费者的欢迎，市场上实际已经有不少柠檬风味的饮料，而由于柠檬风味的相对不稳定，消费者从市场上买到的产品实际上已经有一定程度的氧化，因此在消费者心目中，这就是典型的柠檬的香气。如果一个新产品以非常新鲜的柠檬呈现给消费者，可能消费者会觉得并不太像真正的柠檬。</w:t>
      </w:r>
    </w:p>
    <w:p w14:paraId="1185628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由于柑橘类型的香气在市场上已经非常普遍，探索开发其它类型的风味，以满足消费者多样化的口味需求也是当前饮料开发商的重要挑战之一。幸运的是，全球化正变得越来越紧密，互联网拉近了不同地域的距离，香精公司对新风味的创新如饥似渴，这些变化为饮料开发商向市场推出新产品提供了众多的解决方案。下面介绍一则低糖运动饮料的配方供参考：</w:t>
      </w:r>
    </w:p>
    <w:p w14:paraId="452229C4"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果葡糖浆（</w:t>
      </w:r>
      <w:r>
        <w:rPr>
          <w:rFonts w:ascii="Times New Roman" w:hAnsi="Times New Roman" w:cs="Times New Roman"/>
          <w:sz w:val="24"/>
          <w:szCs w:val="24"/>
        </w:rPr>
        <w:t>HFCS55</w:t>
      </w:r>
      <w:r>
        <w:rPr>
          <w:rFonts w:ascii="Times New Roman" w:hAnsi="Times New Roman" w:cs="Times New Roman"/>
          <w:sz w:val="24"/>
          <w:szCs w:val="24"/>
        </w:rPr>
        <w:t>）</w:t>
      </w:r>
      <w:r>
        <w:rPr>
          <w:rFonts w:ascii="Times New Roman" w:hAnsi="Times New Roman" w:cs="Times New Roman"/>
          <w:sz w:val="24"/>
          <w:szCs w:val="24"/>
        </w:rPr>
        <w:t xml:space="preserve">       3.12%</w:t>
      </w:r>
    </w:p>
    <w:p w14:paraId="4AA911A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2.40%</w:t>
      </w:r>
    </w:p>
    <w:p w14:paraId="53181302"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柠檬酸</w:t>
      </w:r>
      <w:r>
        <w:rPr>
          <w:rFonts w:ascii="Times New Roman" w:hAnsi="Times New Roman" w:cs="Times New Roman"/>
          <w:sz w:val="24"/>
          <w:szCs w:val="24"/>
        </w:rPr>
        <w:t xml:space="preserve">                   0.13%</w:t>
      </w:r>
    </w:p>
    <w:p w14:paraId="5D9E028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柠檬酸钠</w:t>
      </w:r>
      <w:r>
        <w:rPr>
          <w:rFonts w:ascii="Times New Roman" w:hAnsi="Times New Roman" w:cs="Times New Roman"/>
          <w:sz w:val="24"/>
          <w:szCs w:val="24"/>
        </w:rPr>
        <w:t xml:space="preserve">            </w:t>
      </w:r>
      <w:r>
        <w:rPr>
          <w:rFonts w:ascii="Times New Roman" w:hAnsi="Times New Roman" w:cs="Times New Roman"/>
          <w:sz w:val="24"/>
          <w:szCs w:val="24"/>
        </w:rPr>
        <w:t xml:space="preserve">     0.03%</w:t>
      </w:r>
    </w:p>
    <w:p w14:paraId="11D4B85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氯化钾</w:t>
      </w:r>
      <w:r>
        <w:rPr>
          <w:rFonts w:ascii="Times New Roman" w:hAnsi="Times New Roman" w:cs="Times New Roman"/>
          <w:sz w:val="24"/>
          <w:szCs w:val="24"/>
        </w:rPr>
        <w:t xml:space="preserve">                   0.02%</w:t>
      </w:r>
    </w:p>
    <w:p w14:paraId="28B172CC"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牛磺酸</w:t>
      </w:r>
      <w:r>
        <w:rPr>
          <w:rFonts w:ascii="Times New Roman" w:hAnsi="Times New Roman" w:cs="Times New Roman"/>
          <w:sz w:val="24"/>
          <w:szCs w:val="24"/>
        </w:rPr>
        <w:t xml:space="preserve">                   0.05%</w:t>
      </w:r>
    </w:p>
    <w:p w14:paraId="3A8DB9A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氯化钠</w:t>
      </w:r>
      <w:r>
        <w:rPr>
          <w:rFonts w:ascii="Times New Roman" w:hAnsi="Times New Roman" w:cs="Times New Roman"/>
          <w:sz w:val="24"/>
          <w:szCs w:val="24"/>
        </w:rPr>
        <w:t xml:space="preserve">                   0.04%</w:t>
      </w:r>
    </w:p>
    <w:p w14:paraId="6A170DD5"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复合维生素</w:t>
      </w:r>
      <w:r>
        <w:rPr>
          <w:rFonts w:ascii="Times New Roman" w:hAnsi="Times New Roman" w:cs="Times New Roman"/>
          <w:sz w:val="24"/>
          <w:szCs w:val="24"/>
        </w:rPr>
        <w:t xml:space="preserve">               </w:t>
      </w:r>
      <w:r>
        <w:rPr>
          <w:rFonts w:ascii="Times New Roman" w:hAnsi="Times New Roman" w:cs="Times New Roman"/>
          <w:sz w:val="24"/>
          <w:szCs w:val="24"/>
        </w:rPr>
        <w:t>适量</w:t>
      </w:r>
    </w:p>
    <w:p w14:paraId="117A950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复合甜菊糖苷</w:t>
      </w:r>
      <w:r>
        <w:rPr>
          <w:rFonts w:ascii="Times New Roman" w:hAnsi="Times New Roman" w:cs="Times New Roman"/>
          <w:sz w:val="24"/>
          <w:szCs w:val="24"/>
        </w:rPr>
        <w:t xml:space="preserve">             0.006%</w:t>
      </w:r>
    </w:p>
    <w:p w14:paraId="26B2D4B4"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甜橙香精</w:t>
      </w:r>
      <w:r>
        <w:rPr>
          <w:rFonts w:ascii="Times New Roman" w:hAnsi="Times New Roman" w:cs="Times New Roman"/>
          <w:sz w:val="24"/>
          <w:szCs w:val="24"/>
        </w:rPr>
        <w:t xml:space="preserve">                 0.08%</w:t>
      </w:r>
    </w:p>
    <w:p w14:paraId="3596BD9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水定容至</w:t>
      </w:r>
      <w:r>
        <w:rPr>
          <w:rFonts w:ascii="Times New Roman" w:hAnsi="Times New Roman" w:cs="Times New Roman"/>
          <w:sz w:val="24"/>
          <w:szCs w:val="24"/>
        </w:rPr>
        <w:t xml:space="preserve">                 100%</w:t>
      </w:r>
    </w:p>
    <w:p w14:paraId="72F4B055"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最终饮料的杀菌对象为耐酸菌，霉菌和酵母，杀菌条件为</w:t>
      </w:r>
      <w:r>
        <w:rPr>
          <w:rFonts w:ascii="Times New Roman" w:hAnsi="Times New Roman" w:cs="Times New Roman"/>
          <w:sz w:val="24"/>
          <w:szCs w:val="24"/>
        </w:rPr>
        <w:t>95-105C</w:t>
      </w:r>
      <w:r>
        <w:rPr>
          <w:rFonts w:ascii="Times New Roman" w:hAnsi="Times New Roman" w:cs="Times New Roman"/>
          <w:sz w:val="24"/>
          <w:szCs w:val="24"/>
        </w:rPr>
        <w:t>，</w:t>
      </w:r>
      <w:r>
        <w:rPr>
          <w:rFonts w:ascii="Times New Roman" w:hAnsi="Times New Roman" w:cs="Times New Roman"/>
          <w:sz w:val="24"/>
          <w:szCs w:val="24"/>
        </w:rPr>
        <w:t>15-30S</w:t>
      </w:r>
      <w:r>
        <w:rPr>
          <w:rFonts w:ascii="Times New Roman" w:hAnsi="Times New Roman" w:cs="Times New Roman"/>
          <w:sz w:val="24"/>
          <w:szCs w:val="24"/>
        </w:rPr>
        <w:t>。</w:t>
      </w:r>
    </w:p>
    <w:p w14:paraId="301DA298" w14:textId="77777777" w:rsidR="00970176" w:rsidRDefault="008D6EE0">
      <w:pPr>
        <w:pStyle w:val="3"/>
      </w:pPr>
      <w:bookmarkStart w:id="2019" w:name="_Toc14992150"/>
      <w:r>
        <w:t xml:space="preserve">8.2.4 </w:t>
      </w:r>
      <w:r>
        <w:t>低糖果蔬汁饮料的调香与调</w:t>
      </w:r>
      <w:r>
        <w:t>味技术</w:t>
      </w:r>
      <w:bookmarkEnd w:id="2019"/>
    </w:p>
    <w:p w14:paraId="7BF3627A"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果蔬汁饮料中含有丰富的碳水化合物、膳食纤维、维生素、矿物质、有机酸、色素和酚类物质等营养成分，因而是市场上最受消费者喜爱的饮料之一。以橙汁为例，鲜榨橙汁中含有蛋白质、碳水化合物、有机酸、各种矿物质、维生素</w:t>
      </w:r>
      <w:r>
        <w:rPr>
          <w:rFonts w:ascii="Times New Roman" w:hAnsi="Times New Roman" w:cs="Times New Roman"/>
          <w:sz w:val="24"/>
          <w:szCs w:val="24"/>
        </w:rPr>
        <w:t>C</w:t>
      </w:r>
      <w:r>
        <w:rPr>
          <w:rFonts w:ascii="Times New Roman" w:hAnsi="Times New Roman" w:cs="Times New Roman"/>
          <w:sz w:val="24"/>
          <w:szCs w:val="24"/>
        </w:rPr>
        <w:t>、丰富的</w:t>
      </w:r>
      <w:r>
        <w:rPr>
          <w:rFonts w:ascii="Times New Roman" w:hAnsi="Times New Roman" w:cs="Times New Roman"/>
          <w:sz w:val="24"/>
          <w:szCs w:val="24"/>
        </w:rPr>
        <w:t>B</w:t>
      </w:r>
      <w:r>
        <w:rPr>
          <w:rFonts w:ascii="Times New Roman" w:hAnsi="Times New Roman" w:cs="Times New Roman"/>
          <w:sz w:val="24"/>
          <w:szCs w:val="24"/>
        </w:rPr>
        <w:t>族维生素、黄酮类、胡萝卜素等（表</w:t>
      </w:r>
      <w:r>
        <w:rPr>
          <w:rFonts w:ascii="Times New Roman" w:hAnsi="Times New Roman" w:cs="Times New Roman"/>
          <w:sz w:val="24"/>
          <w:szCs w:val="24"/>
        </w:rPr>
        <w:t>8.4</w:t>
      </w:r>
      <w:r>
        <w:rPr>
          <w:rFonts w:ascii="Times New Roman" w:hAnsi="Times New Roman" w:cs="Times New Roman"/>
          <w:sz w:val="24"/>
          <w:szCs w:val="24"/>
        </w:rPr>
        <w:t>），尤其是橙汁中所含有的丰富的矿物质、维生素等成分为人体提供了除主食以外的一种非常重要的食物补充。</w:t>
      </w:r>
    </w:p>
    <w:p w14:paraId="4315EA8A"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表</w:t>
      </w:r>
      <w:r>
        <w:rPr>
          <w:rFonts w:ascii="Times New Roman" w:hAnsi="Times New Roman" w:cs="Times New Roman"/>
          <w:sz w:val="24"/>
          <w:szCs w:val="24"/>
        </w:rPr>
        <w:t>8.4</w:t>
      </w:r>
      <w:r>
        <w:rPr>
          <w:rFonts w:ascii="Times New Roman" w:hAnsi="Times New Roman" w:cs="Times New Roman"/>
          <w:sz w:val="24"/>
          <w:szCs w:val="24"/>
        </w:rPr>
        <w:t>：鲜榨橙汁的营养成分（每</w:t>
      </w:r>
      <w:r>
        <w:rPr>
          <w:rFonts w:ascii="Times New Roman" w:hAnsi="Times New Roman" w:cs="Times New Roman"/>
          <w:sz w:val="24"/>
          <w:szCs w:val="24"/>
        </w:rPr>
        <w:t>100</w:t>
      </w:r>
      <w:r>
        <w:rPr>
          <w:rFonts w:ascii="Times New Roman" w:hAnsi="Times New Roman" w:cs="Times New Roman"/>
          <w:sz w:val="24"/>
          <w:szCs w:val="24"/>
        </w:rPr>
        <w:t>克）</w:t>
      </w:r>
    </w:p>
    <w:tbl>
      <w:tblPr>
        <w:tblStyle w:val="af1"/>
        <w:tblW w:w="8291" w:type="dxa"/>
        <w:tblInd w:w="108" w:type="dxa"/>
        <w:tblLayout w:type="fixed"/>
        <w:tblLook w:val="04A0" w:firstRow="1" w:lastRow="0" w:firstColumn="1" w:lastColumn="0" w:noHBand="0" w:noVBand="1"/>
      </w:tblPr>
      <w:tblGrid>
        <w:gridCol w:w="1376"/>
        <w:gridCol w:w="1263"/>
        <w:gridCol w:w="1368"/>
        <w:gridCol w:w="1238"/>
        <w:gridCol w:w="1418"/>
        <w:gridCol w:w="1628"/>
      </w:tblGrid>
      <w:tr w:rsidR="00970176" w14:paraId="2A59E37B" w14:textId="77777777">
        <w:tc>
          <w:tcPr>
            <w:tcW w:w="1376" w:type="dxa"/>
          </w:tcPr>
          <w:p w14:paraId="3AD392AA"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成分</w:t>
            </w:r>
          </w:p>
        </w:tc>
        <w:tc>
          <w:tcPr>
            <w:tcW w:w="1263" w:type="dxa"/>
          </w:tcPr>
          <w:p w14:paraId="61AE5820"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含量</w:t>
            </w:r>
          </w:p>
        </w:tc>
        <w:tc>
          <w:tcPr>
            <w:tcW w:w="1368" w:type="dxa"/>
          </w:tcPr>
          <w:p w14:paraId="7877B1B1"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成分</w:t>
            </w:r>
          </w:p>
        </w:tc>
        <w:tc>
          <w:tcPr>
            <w:tcW w:w="1238" w:type="dxa"/>
          </w:tcPr>
          <w:p w14:paraId="22E8CCFD"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含量</w:t>
            </w:r>
          </w:p>
        </w:tc>
        <w:tc>
          <w:tcPr>
            <w:tcW w:w="1418" w:type="dxa"/>
          </w:tcPr>
          <w:p w14:paraId="580CB8C9"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成分</w:t>
            </w:r>
          </w:p>
        </w:tc>
        <w:tc>
          <w:tcPr>
            <w:tcW w:w="1628" w:type="dxa"/>
          </w:tcPr>
          <w:p w14:paraId="7B19DDAB" w14:textId="77777777" w:rsidR="00970176" w:rsidRDefault="008D6EE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含量</w:t>
            </w:r>
          </w:p>
        </w:tc>
      </w:tr>
      <w:tr w:rsidR="00970176" w14:paraId="2321DE3D" w14:textId="77777777">
        <w:tc>
          <w:tcPr>
            <w:tcW w:w="1376" w:type="dxa"/>
          </w:tcPr>
          <w:p w14:paraId="5578B0F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蛋白质</w:t>
            </w:r>
          </w:p>
        </w:tc>
        <w:tc>
          <w:tcPr>
            <w:tcW w:w="1263" w:type="dxa"/>
          </w:tcPr>
          <w:p w14:paraId="122AA27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0.58-1.29</w:t>
            </w:r>
          </w:p>
        </w:tc>
        <w:tc>
          <w:tcPr>
            <w:tcW w:w="1368" w:type="dxa"/>
          </w:tcPr>
          <w:p w14:paraId="08A69C4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氯</w:t>
            </w:r>
            <w:r>
              <w:rPr>
                <w:rFonts w:ascii="Times New Roman" w:hAnsi="Times New Roman" w:cs="Times New Roman"/>
                <w:sz w:val="24"/>
                <w:szCs w:val="24"/>
              </w:rPr>
              <w:t>(mg)</w:t>
            </w:r>
          </w:p>
        </w:tc>
        <w:tc>
          <w:tcPr>
            <w:tcW w:w="1238" w:type="dxa"/>
          </w:tcPr>
          <w:p w14:paraId="7AC6E1E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3.60-13.2</w:t>
            </w:r>
          </w:p>
        </w:tc>
        <w:tc>
          <w:tcPr>
            <w:tcW w:w="1418" w:type="dxa"/>
          </w:tcPr>
          <w:p w14:paraId="3AD45F8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Β-</w:t>
            </w:r>
            <w:r>
              <w:rPr>
                <w:rFonts w:ascii="Times New Roman" w:hAnsi="Times New Roman" w:cs="Times New Roman"/>
                <w:sz w:val="24"/>
                <w:szCs w:val="24"/>
              </w:rPr>
              <w:t>胡萝卜素</w:t>
            </w:r>
            <w:r>
              <w:rPr>
                <w:rFonts w:ascii="Times New Roman" w:hAnsi="Times New Roman" w:cs="Times New Roman"/>
                <w:sz w:val="24"/>
                <w:szCs w:val="24"/>
              </w:rPr>
              <w:t>(mg)</w:t>
            </w:r>
          </w:p>
        </w:tc>
        <w:tc>
          <w:tcPr>
            <w:tcW w:w="1628" w:type="dxa"/>
          </w:tcPr>
          <w:p w14:paraId="0060F84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0.23-0.28</w:t>
            </w:r>
          </w:p>
        </w:tc>
      </w:tr>
      <w:tr w:rsidR="00970176" w14:paraId="4A327A6C" w14:textId="77777777">
        <w:tc>
          <w:tcPr>
            <w:tcW w:w="1376" w:type="dxa"/>
          </w:tcPr>
          <w:p w14:paraId="65579C3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氨态氮</w:t>
            </w:r>
          </w:p>
        </w:tc>
        <w:tc>
          <w:tcPr>
            <w:tcW w:w="1263" w:type="dxa"/>
          </w:tcPr>
          <w:p w14:paraId="6D10818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0.029-0.07</w:t>
            </w:r>
          </w:p>
        </w:tc>
        <w:tc>
          <w:tcPr>
            <w:tcW w:w="1368" w:type="dxa"/>
          </w:tcPr>
          <w:p w14:paraId="2D45336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氟</w:t>
            </w:r>
            <w:r>
              <w:rPr>
                <w:rFonts w:ascii="Times New Roman" w:hAnsi="Times New Roman" w:cs="Times New Roman"/>
                <w:sz w:val="24"/>
                <w:szCs w:val="24"/>
              </w:rPr>
              <w:t>(mg)</w:t>
            </w:r>
          </w:p>
        </w:tc>
        <w:tc>
          <w:tcPr>
            <w:tcW w:w="1238" w:type="dxa"/>
          </w:tcPr>
          <w:p w14:paraId="52D2459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0.11-0.19</w:t>
            </w:r>
          </w:p>
        </w:tc>
        <w:tc>
          <w:tcPr>
            <w:tcW w:w="1418" w:type="dxa"/>
          </w:tcPr>
          <w:p w14:paraId="67C4BB1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胆碱</w:t>
            </w:r>
            <w:r>
              <w:rPr>
                <w:rFonts w:ascii="Times New Roman" w:hAnsi="Times New Roman" w:cs="Times New Roman"/>
                <w:sz w:val="24"/>
                <w:szCs w:val="24"/>
              </w:rPr>
              <w:t>(mg)</w:t>
            </w:r>
          </w:p>
        </w:tc>
        <w:tc>
          <w:tcPr>
            <w:tcW w:w="1628" w:type="dxa"/>
          </w:tcPr>
          <w:p w14:paraId="014B8B7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7-15</w:t>
            </w:r>
          </w:p>
        </w:tc>
      </w:tr>
      <w:tr w:rsidR="00970176" w14:paraId="520F3A40" w14:textId="77777777">
        <w:tc>
          <w:tcPr>
            <w:tcW w:w="1376" w:type="dxa"/>
          </w:tcPr>
          <w:p w14:paraId="0D8F566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脂肪</w:t>
            </w:r>
          </w:p>
        </w:tc>
        <w:tc>
          <w:tcPr>
            <w:tcW w:w="1263" w:type="dxa"/>
          </w:tcPr>
          <w:p w14:paraId="4EF38D0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0.00-0.66</w:t>
            </w:r>
          </w:p>
        </w:tc>
        <w:tc>
          <w:tcPr>
            <w:tcW w:w="1368" w:type="dxa"/>
          </w:tcPr>
          <w:p w14:paraId="70773CC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铁</w:t>
            </w:r>
            <w:r>
              <w:rPr>
                <w:rFonts w:ascii="Times New Roman" w:hAnsi="Times New Roman" w:cs="Times New Roman"/>
                <w:sz w:val="24"/>
                <w:szCs w:val="24"/>
              </w:rPr>
              <w:t>(mg)</w:t>
            </w:r>
          </w:p>
        </w:tc>
        <w:tc>
          <w:tcPr>
            <w:tcW w:w="1238" w:type="dxa"/>
          </w:tcPr>
          <w:p w14:paraId="2963B7A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0.10-0.80</w:t>
            </w:r>
          </w:p>
        </w:tc>
        <w:tc>
          <w:tcPr>
            <w:tcW w:w="1418" w:type="dxa"/>
          </w:tcPr>
          <w:p w14:paraId="718A146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叶酸</w:t>
            </w:r>
            <w:r>
              <w:rPr>
                <w:rFonts w:ascii="Times New Roman" w:hAnsi="Times New Roman" w:cs="Times New Roman"/>
                <w:sz w:val="24"/>
                <w:szCs w:val="24"/>
              </w:rPr>
              <w:t>(ug)</w:t>
            </w:r>
          </w:p>
        </w:tc>
        <w:tc>
          <w:tcPr>
            <w:tcW w:w="1628" w:type="dxa"/>
          </w:tcPr>
          <w:p w14:paraId="593E9CB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3-7</w:t>
            </w:r>
          </w:p>
        </w:tc>
      </w:tr>
      <w:tr w:rsidR="00970176" w14:paraId="77B9D24F" w14:textId="77777777">
        <w:tc>
          <w:tcPr>
            <w:tcW w:w="1376" w:type="dxa"/>
          </w:tcPr>
          <w:p w14:paraId="2D3A894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可溶性固形物</w:t>
            </w:r>
          </w:p>
        </w:tc>
        <w:tc>
          <w:tcPr>
            <w:tcW w:w="1263" w:type="dxa"/>
          </w:tcPr>
          <w:p w14:paraId="39B2704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8.1-17.7</w:t>
            </w:r>
          </w:p>
        </w:tc>
        <w:tc>
          <w:tcPr>
            <w:tcW w:w="1368" w:type="dxa"/>
          </w:tcPr>
          <w:p w14:paraId="0D8AC9D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镁</w:t>
            </w:r>
            <w:r>
              <w:rPr>
                <w:rFonts w:ascii="Times New Roman" w:hAnsi="Times New Roman" w:cs="Times New Roman"/>
                <w:sz w:val="24"/>
                <w:szCs w:val="24"/>
              </w:rPr>
              <w:t>(mg)</w:t>
            </w:r>
          </w:p>
        </w:tc>
        <w:tc>
          <w:tcPr>
            <w:tcW w:w="1238" w:type="dxa"/>
          </w:tcPr>
          <w:p w14:paraId="206EC3E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9.80-17.1</w:t>
            </w:r>
          </w:p>
        </w:tc>
        <w:tc>
          <w:tcPr>
            <w:tcW w:w="1418" w:type="dxa"/>
          </w:tcPr>
          <w:p w14:paraId="545D691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黄酮类</w:t>
            </w:r>
            <w:r>
              <w:rPr>
                <w:rFonts w:ascii="Times New Roman" w:hAnsi="Times New Roman" w:cs="Times New Roman"/>
                <w:sz w:val="24"/>
                <w:szCs w:val="24"/>
              </w:rPr>
              <w:t>(mg)</w:t>
            </w:r>
          </w:p>
        </w:tc>
        <w:tc>
          <w:tcPr>
            <w:tcW w:w="1628" w:type="dxa"/>
          </w:tcPr>
          <w:p w14:paraId="1E95E68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80-118</w:t>
            </w:r>
          </w:p>
        </w:tc>
      </w:tr>
      <w:tr w:rsidR="00970176" w14:paraId="19CE2D76" w14:textId="77777777">
        <w:tc>
          <w:tcPr>
            <w:tcW w:w="1376" w:type="dxa"/>
          </w:tcPr>
          <w:p w14:paraId="2EC617E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糖类（以转化糖计）</w:t>
            </w:r>
          </w:p>
        </w:tc>
        <w:tc>
          <w:tcPr>
            <w:tcW w:w="1263" w:type="dxa"/>
          </w:tcPr>
          <w:p w14:paraId="00901F3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6.23-14.3</w:t>
            </w:r>
          </w:p>
        </w:tc>
        <w:tc>
          <w:tcPr>
            <w:tcW w:w="1368" w:type="dxa"/>
          </w:tcPr>
          <w:p w14:paraId="34092A3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磷</w:t>
            </w:r>
            <w:r>
              <w:rPr>
                <w:rFonts w:ascii="Times New Roman" w:hAnsi="Times New Roman" w:cs="Times New Roman"/>
                <w:sz w:val="24"/>
                <w:szCs w:val="24"/>
              </w:rPr>
              <w:t>(mg)</w:t>
            </w:r>
          </w:p>
        </w:tc>
        <w:tc>
          <w:tcPr>
            <w:tcW w:w="1238" w:type="dxa"/>
          </w:tcPr>
          <w:p w14:paraId="5EA629A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8.0-13.0</w:t>
            </w:r>
          </w:p>
        </w:tc>
        <w:tc>
          <w:tcPr>
            <w:tcW w:w="1418" w:type="dxa"/>
          </w:tcPr>
          <w:p w14:paraId="279983B7"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肌糖</w:t>
            </w:r>
            <w:r>
              <w:rPr>
                <w:rFonts w:ascii="Times New Roman" w:hAnsi="Times New Roman" w:cs="Times New Roman"/>
                <w:sz w:val="24"/>
                <w:szCs w:val="24"/>
              </w:rPr>
              <w:t>(mg)</w:t>
            </w:r>
          </w:p>
        </w:tc>
        <w:tc>
          <w:tcPr>
            <w:tcW w:w="1628" w:type="dxa"/>
          </w:tcPr>
          <w:p w14:paraId="475EC59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170-210</w:t>
            </w:r>
          </w:p>
        </w:tc>
      </w:tr>
      <w:tr w:rsidR="00970176" w14:paraId="0FEA9716" w14:textId="77777777">
        <w:tc>
          <w:tcPr>
            <w:tcW w:w="1376" w:type="dxa"/>
          </w:tcPr>
          <w:p w14:paraId="15B2BCE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还原糖</w:t>
            </w:r>
          </w:p>
        </w:tc>
        <w:tc>
          <w:tcPr>
            <w:tcW w:w="1263" w:type="dxa"/>
          </w:tcPr>
          <w:p w14:paraId="05064DE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2.25-8.83</w:t>
            </w:r>
          </w:p>
        </w:tc>
        <w:tc>
          <w:tcPr>
            <w:tcW w:w="1368" w:type="dxa"/>
          </w:tcPr>
          <w:p w14:paraId="5DE84CA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钾</w:t>
            </w:r>
            <w:r>
              <w:rPr>
                <w:rFonts w:ascii="Times New Roman" w:hAnsi="Times New Roman" w:cs="Times New Roman"/>
                <w:sz w:val="24"/>
                <w:szCs w:val="24"/>
              </w:rPr>
              <w:t>(mg)</w:t>
            </w:r>
          </w:p>
        </w:tc>
        <w:tc>
          <w:tcPr>
            <w:tcW w:w="1238" w:type="dxa"/>
          </w:tcPr>
          <w:p w14:paraId="33D2389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116-265</w:t>
            </w:r>
          </w:p>
        </w:tc>
        <w:tc>
          <w:tcPr>
            <w:tcW w:w="1418" w:type="dxa"/>
          </w:tcPr>
          <w:p w14:paraId="22D1544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烟酸</w:t>
            </w:r>
            <w:r>
              <w:rPr>
                <w:rFonts w:ascii="Times New Roman" w:hAnsi="Times New Roman" w:cs="Times New Roman"/>
                <w:sz w:val="24"/>
                <w:szCs w:val="24"/>
              </w:rPr>
              <w:t>(mg)</w:t>
            </w:r>
          </w:p>
        </w:tc>
        <w:tc>
          <w:tcPr>
            <w:tcW w:w="1628" w:type="dxa"/>
          </w:tcPr>
          <w:p w14:paraId="539B828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0.13-0.46</w:t>
            </w:r>
          </w:p>
        </w:tc>
      </w:tr>
      <w:tr w:rsidR="00970176" w14:paraId="07EE435C" w14:textId="77777777">
        <w:tc>
          <w:tcPr>
            <w:tcW w:w="1376" w:type="dxa"/>
          </w:tcPr>
          <w:p w14:paraId="35B2E30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p>
        </w:tc>
        <w:tc>
          <w:tcPr>
            <w:tcW w:w="1263" w:type="dxa"/>
          </w:tcPr>
          <w:p w14:paraId="2ABBB08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2.98-6.24</w:t>
            </w:r>
          </w:p>
        </w:tc>
        <w:tc>
          <w:tcPr>
            <w:tcW w:w="1368" w:type="dxa"/>
          </w:tcPr>
          <w:p w14:paraId="7D6FD4A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钠</w:t>
            </w:r>
            <w:r>
              <w:rPr>
                <w:rFonts w:ascii="Times New Roman" w:hAnsi="Times New Roman" w:cs="Times New Roman"/>
                <w:sz w:val="24"/>
                <w:szCs w:val="24"/>
              </w:rPr>
              <w:t>(mg)</w:t>
            </w:r>
          </w:p>
        </w:tc>
        <w:tc>
          <w:tcPr>
            <w:tcW w:w="1238" w:type="dxa"/>
          </w:tcPr>
          <w:p w14:paraId="463CF70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0.2-2.4</w:t>
            </w:r>
          </w:p>
        </w:tc>
        <w:tc>
          <w:tcPr>
            <w:tcW w:w="1418" w:type="dxa"/>
          </w:tcPr>
          <w:p w14:paraId="2BDEDAE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泛酸</w:t>
            </w:r>
            <w:r>
              <w:rPr>
                <w:rFonts w:ascii="Times New Roman" w:hAnsi="Times New Roman" w:cs="Times New Roman"/>
                <w:sz w:val="24"/>
                <w:szCs w:val="24"/>
              </w:rPr>
              <w:t>(mg)</w:t>
            </w:r>
          </w:p>
        </w:tc>
        <w:tc>
          <w:tcPr>
            <w:tcW w:w="1628" w:type="dxa"/>
          </w:tcPr>
          <w:p w14:paraId="1F7FE12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0.06-0.3</w:t>
            </w:r>
          </w:p>
        </w:tc>
      </w:tr>
      <w:tr w:rsidR="00970176" w14:paraId="12CCD70E" w14:textId="77777777">
        <w:tc>
          <w:tcPr>
            <w:tcW w:w="1376" w:type="dxa"/>
          </w:tcPr>
          <w:p w14:paraId="5A9AC2E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总酸</w:t>
            </w:r>
          </w:p>
        </w:tc>
        <w:tc>
          <w:tcPr>
            <w:tcW w:w="1263" w:type="dxa"/>
          </w:tcPr>
          <w:p w14:paraId="7E336D9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0.58-1.73</w:t>
            </w:r>
          </w:p>
        </w:tc>
        <w:tc>
          <w:tcPr>
            <w:tcW w:w="1368" w:type="dxa"/>
          </w:tcPr>
          <w:p w14:paraId="15FFD54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硫</w:t>
            </w:r>
            <w:r>
              <w:rPr>
                <w:rFonts w:ascii="Times New Roman" w:hAnsi="Times New Roman" w:cs="Times New Roman"/>
                <w:sz w:val="24"/>
                <w:szCs w:val="24"/>
              </w:rPr>
              <w:t>(mg)</w:t>
            </w:r>
          </w:p>
        </w:tc>
        <w:tc>
          <w:tcPr>
            <w:tcW w:w="1238" w:type="dxa"/>
          </w:tcPr>
          <w:p w14:paraId="12A5F13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3.5-11.3</w:t>
            </w:r>
          </w:p>
        </w:tc>
        <w:tc>
          <w:tcPr>
            <w:tcW w:w="1418" w:type="dxa"/>
          </w:tcPr>
          <w:p w14:paraId="03239E7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VB6(mg)</w:t>
            </w:r>
          </w:p>
        </w:tc>
        <w:tc>
          <w:tcPr>
            <w:tcW w:w="1628" w:type="dxa"/>
          </w:tcPr>
          <w:p w14:paraId="088288F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0.023-0.094</w:t>
            </w:r>
          </w:p>
        </w:tc>
      </w:tr>
      <w:tr w:rsidR="00970176" w14:paraId="4B7038C6" w14:textId="77777777">
        <w:tc>
          <w:tcPr>
            <w:tcW w:w="1376" w:type="dxa"/>
          </w:tcPr>
          <w:p w14:paraId="5762F97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苹果酸</w:t>
            </w:r>
            <w:r>
              <w:rPr>
                <w:rFonts w:ascii="Times New Roman" w:hAnsi="Times New Roman" w:cs="Times New Roman"/>
                <w:sz w:val="24"/>
                <w:szCs w:val="24"/>
              </w:rPr>
              <w:t xml:space="preserve"> </w:t>
            </w:r>
          </w:p>
        </w:tc>
        <w:tc>
          <w:tcPr>
            <w:tcW w:w="1263" w:type="dxa"/>
          </w:tcPr>
          <w:p w14:paraId="0B08F61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0.10-0.17</w:t>
            </w:r>
          </w:p>
        </w:tc>
        <w:tc>
          <w:tcPr>
            <w:tcW w:w="1368" w:type="dxa"/>
          </w:tcPr>
          <w:p w14:paraId="71D6178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VC(mg)</w:t>
            </w:r>
          </w:p>
        </w:tc>
        <w:tc>
          <w:tcPr>
            <w:tcW w:w="1238" w:type="dxa"/>
          </w:tcPr>
          <w:p w14:paraId="3D50F52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26-84</w:t>
            </w:r>
          </w:p>
        </w:tc>
        <w:tc>
          <w:tcPr>
            <w:tcW w:w="1418" w:type="dxa"/>
          </w:tcPr>
          <w:p w14:paraId="65D996A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VB2(mg)</w:t>
            </w:r>
          </w:p>
        </w:tc>
        <w:tc>
          <w:tcPr>
            <w:tcW w:w="1628" w:type="dxa"/>
          </w:tcPr>
          <w:p w14:paraId="6776964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0.013-0.059</w:t>
            </w:r>
          </w:p>
        </w:tc>
      </w:tr>
      <w:tr w:rsidR="00970176" w14:paraId="1DBE00F3" w14:textId="77777777">
        <w:tc>
          <w:tcPr>
            <w:tcW w:w="1376" w:type="dxa"/>
          </w:tcPr>
          <w:p w14:paraId="2B3EDDF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矿物质（以灰分计）</w:t>
            </w:r>
          </w:p>
        </w:tc>
        <w:tc>
          <w:tcPr>
            <w:tcW w:w="1263" w:type="dxa"/>
          </w:tcPr>
          <w:p w14:paraId="25D73FD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0.27-0.70</w:t>
            </w:r>
          </w:p>
        </w:tc>
        <w:tc>
          <w:tcPr>
            <w:tcW w:w="1368" w:type="dxa"/>
          </w:tcPr>
          <w:p w14:paraId="4DB95B3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甜菜碱</w:t>
            </w:r>
            <w:r>
              <w:rPr>
                <w:rFonts w:ascii="Times New Roman" w:hAnsi="Times New Roman" w:cs="Times New Roman"/>
                <w:sz w:val="24"/>
                <w:szCs w:val="24"/>
              </w:rPr>
              <w:t>(mg)</w:t>
            </w:r>
          </w:p>
        </w:tc>
        <w:tc>
          <w:tcPr>
            <w:tcW w:w="1238" w:type="dxa"/>
          </w:tcPr>
          <w:p w14:paraId="5AED690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41-47</w:t>
            </w:r>
          </w:p>
        </w:tc>
        <w:tc>
          <w:tcPr>
            <w:tcW w:w="1418" w:type="dxa"/>
          </w:tcPr>
          <w:p w14:paraId="60E425A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VB1(mg)</w:t>
            </w:r>
          </w:p>
        </w:tc>
        <w:tc>
          <w:tcPr>
            <w:tcW w:w="1628" w:type="dxa"/>
          </w:tcPr>
          <w:p w14:paraId="2B84B91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0.057-0.106</w:t>
            </w:r>
          </w:p>
        </w:tc>
      </w:tr>
      <w:tr w:rsidR="00970176" w14:paraId="4BC0E666" w14:textId="77777777">
        <w:tc>
          <w:tcPr>
            <w:tcW w:w="1376" w:type="dxa"/>
          </w:tcPr>
          <w:p w14:paraId="1D37305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钙</w:t>
            </w:r>
            <w:r>
              <w:rPr>
                <w:rFonts w:ascii="Times New Roman" w:hAnsi="Times New Roman" w:cs="Times New Roman"/>
                <w:sz w:val="24"/>
                <w:szCs w:val="24"/>
              </w:rPr>
              <w:t>(mg)</w:t>
            </w:r>
          </w:p>
        </w:tc>
        <w:tc>
          <w:tcPr>
            <w:tcW w:w="1263" w:type="dxa"/>
          </w:tcPr>
          <w:p w14:paraId="694626B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6.30-29.4</w:t>
            </w:r>
          </w:p>
        </w:tc>
        <w:tc>
          <w:tcPr>
            <w:tcW w:w="1368" w:type="dxa"/>
          </w:tcPr>
          <w:p w14:paraId="4347FB4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生物素</w:t>
            </w:r>
            <w:r>
              <w:rPr>
                <w:rFonts w:ascii="Times New Roman" w:hAnsi="Times New Roman" w:cs="Times New Roman"/>
                <w:sz w:val="24"/>
                <w:szCs w:val="24"/>
              </w:rPr>
              <w:t>(ug)</w:t>
            </w:r>
          </w:p>
        </w:tc>
        <w:tc>
          <w:tcPr>
            <w:tcW w:w="1238" w:type="dxa"/>
          </w:tcPr>
          <w:p w14:paraId="3B804AA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0.1-0.37</w:t>
            </w:r>
          </w:p>
        </w:tc>
        <w:tc>
          <w:tcPr>
            <w:tcW w:w="1418" w:type="dxa"/>
          </w:tcPr>
          <w:p w14:paraId="43BCE3C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VB12(ug)</w:t>
            </w:r>
          </w:p>
        </w:tc>
        <w:tc>
          <w:tcPr>
            <w:tcW w:w="1628" w:type="dxa"/>
          </w:tcPr>
          <w:p w14:paraId="407B0D7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0.0011-0.0012</w:t>
            </w:r>
          </w:p>
        </w:tc>
      </w:tr>
    </w:tbl>
    <w:p w14:paraId="4253B22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资料来源：</w:t>
      </w:r>
      <w:r>
        <w:rPr>
          <w:rFonts w:ascii="Times New Roman" w:hAnsi="Times New Roman" w:cs="Times New Roman"/>
          <w:sz w:val="24"/>
          <w:szCs w:val="24"/>
        </w:rPr>
        <w:t>“The orange book”, Tetra Pak</w:t>
      </w:r>
    </w:p>
    <w:p w14:paraId="1FE6F0A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根据国标</w:t>
      </w:r>
      <w:r>
        <w:rPr>
          <w:rFonts w:ascii="Times New Roman" w:hAnsi="Times New Roman" w:cs="Times New Roman"/>
          <w:sz w:val="24"/>
          <w:szCs w:val="24"/>
        </w:rPr>
        <w:t>GBT31121-2014</w:t>
      </w:r>
      <w:r>
        <w:rPr>
          <w:rFonts w:ascii="Times New Roman" w:hAnsi="Times New Roman" w:cs="Times New Roman"/>
          <w:sz w:val="24"/>
          <w:szCs w:val="24"/>
        </w:rPr>
        <w:t>规定，将果蔬类饮料分为果蔬汁（浆）、浓缩果蔬汁（浆）、果汁饮料及复合果蔬汁（浆）饮料、蔬菜汁饮料、果肉（浆）饮料、果蔬汁饮料浓浆和水果料，不同的产品其要求的果蔬汁含量不同。</w:t>
      </w:r>
    </w:p>
    <w:p w14:paraId="79AB89D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果蔬汁经过榨汁以后，得到单倍果蔬汁（</w:t>
      </w:r>
      <w:r>
        <w:rPr>
          <w:rFonts w:ascii="Times New Roman" w:hAnsi="Times New Roman" w:cs="Times New Roman"/>
          <w:sz w:val="24"/>
          <w:szCs w:val="24"/>
        </w:rPr>
        <w:t>1x</w:t>
      </w:r>
      <w:r>
        <w:rPr>
          <w:rFonts w:ascii="Times New Roman" w:hAnsi="Times New Roman" w:cs="Times New Roman"/>
          <w:sz w:val="24"/>
          <w:szCs w:val="24"/>
        </w:rPr>
        <w:t>）。单倍果蔬汁经过杀菌以后，即得到非浓缩还原</w:t>
      </w:r>
      <w:r>
        <w:rPr>
          <w:rFonts w:ascii="Times New Roman" w:hAnsi="Times New Roman" w:cs="Times New Roman"/>
          <w:sz w:val="24"/>
          <w:szCs w:val="24"/>
        </w:rPr>
        <w:t>100%</w:t>
      </w:r>
      <w:r>
        <w:rPr>
          <w:rFonts w:ascii="Times New Roman" w:hAnsi="Times New Roman" w:cs="Times New Roman"/>
          <w:sz w:val="24"/>
          <w:szCs w:val="24"/>
        </w:rPr>
        <w:t>果汁（</w:t>
      </w:r>
      <w:r>
        <w:rPr>
          <w:rFonts w:ascii="Times New Roman" w:hAnsi="Times New Roman" w:cs="Times New Roman"/>
          <w:sz w:val="24"/>
          <w:szCs w:val="24"/>
        </w:rPr>
        <w:t>Not from concentrate</w:t>
      </w:r>
      <w:r>
        <w:rPr>
          <w:rFonts w:ascii="Times New Roman" w:hAnsi="Times New Roman" w:cs="Times New Roman"/>
          <w:sz w:val="24"/>
          <w:szCs w:val="24"/>
        </w:rPr>
        <w:t>，简写为</w:t>
      </w:r>
      <w:r>
        <w:rPr>
          <w:rFonts w:ascii="Times New Roman" w:hAnsi="Times New Roman" w:cs="Times New Roman"/>
          <w:sz w:val="24"/>
          <w:szCs w:val="24"/>
        </w:rPr>
        <w:t>NFC</w:t>
      </w:r>
      <w:r>
        <w:rPr>
          <w:rFonts w:ascii="Times New Roman" w:hAnsi="Times New Roman" w:cs="Times New Roman"/>
          <w:sz w:val="24"/>
          <w:szCs w:val="24"/>
        </w:rPr>
        <w:t>），可安全地进行销售。</w:t>
      </w:r>
      <w:r>
        <w:rPr>
          <w:rFonts w:ascii="Times New Roman" w:hAnsi="Times New Roman" w:cs="Times New Roman"/>
          <w:sz w:val="24"/>
          <w:szCs w:val="24"/>
        </w:rPr>
        <w:t>NFC</w:t>
      </w:r>
      <w:r>
        <w:rPr>
          <w:rFonts w:ascii="Times New Roman" w:hAnsi="Times New Roman" w:cs="Times New Roman"/>
          <w:sz w:val="24"/>
          <w:szCs w:val="24"/>
        </w:rPr>
        <w:t>果汁是</w:t>
      </w:r>
      <w:r>
        <w:rPr>
          <w:rFonts w:ascii="Times New Roman" w:hAnsi="Times New Roman" w:cs="Times New Roman"/>
          <w:sz w:val="24"/>
          <w:szCs w:val="24"/>
        </w:rPr>
        <w:t>100%</w:t>
      </w:r>
      <w:r>
        <w:rPr>
          <w:rFonts w:ascii="Times New Roman" w:hAnsi="Times New Roman" w:cs="Times New Roman"/>
          <w:sz w:val="24"/>
          <w:szCs w:val="24"/>
        </w:rPr>
        <w:t>果汁产品，因此成本较高，最终的售价也较高，营养素含量也相对更高，但这种产品一般适合拥有种植园的生产商加工。从目</w:t>
      </w:r>
      <w:r>
        <w:rPr>
          <w:rFonts w:ascii="Times New Roman" w:hAnsi="Times New Roman" w:cs="Times New Roman"/>
          <w:sz w:val="24"/>
          <w:szCs w:val="24"/>
        </w:rPr>
        <w:t>前的市场来看，</w:t>
      </w:r>
      <w:r>
        <w:rPr>
          <w:rFonts w:ascii="Times New Roman" w:hAnsi="Times New Roman" w:cs="Times New Roman"/>
          <w:sz w:val="24"/>
          <w:szCs w:val="24"/>
        </w:rPr>
        <w:t>NFC</w:t>
      </w:r>
      <w:r>
        <w:rPr>
          <w:rFonts w:ascii="Times New Roman" w:hAnsi="Times New Roman" w:cs="Times New Roman"/>
          <w:sz w:val="24"/>
          <w:szCs w:val="24"/>
        </w:rPr>
        <w:t>果汁在市场上的份额并不高。</w:t>
      </w:r>
      <w:r>
        <w:rPr>
          <w:rFonts w:ascii="Times New Roman" w:hAnsi="Times New Roman" w:cs="Times New Roman"/>
          <w:sz w:val="24"/>
          <w:szCs w:val="24"/>
        </w:rPr>
        <w:t>NFC</w:t>
      </w:r>
      <w:r>
        <w:rPr>
          <w:rFonts w:ascii="Times New Roman" w:hAnsi="Times New Roman" w:cs="Times New Roman"/>
          <w:sz w:val="24"/>
          <w:szCs w:val="24"/>
        </w:rPr>
        <w:t>果汁一般不太适合国际贸易，因为单倍果汁的体积庞大，贮藏和运输成本都非常高，因此商业上常将单倍果汁进行浓缩，如橙汁、葡萄汁、草莓汁、蓝莓汁、菠萝汁、苹果汁等常被浓缩到</w:t>
      </w:r>
      <w:r>
        <w:rPr>
          <w:rFonts w:ascii="Times New Roman" w:hAnsi="Times New Roman" w:cs="Times New Roman"/>
          <w:sz w:val="24"/>
          <w:szCs w:val="24"/>
        </w:rPr>
        <w:t>Brix65-71</w:t>
      </w:r>
      <w:r>
        <w:rPr>
          <w:rFonts w:ascii="Times New Roman" w:hAnsi="Times New Roman" w:cs="Times New Roman"/>
          <w:sz w:val="24"/>
          <w:szCs w:val="24"/>
        </w:rPr>
        <w:t>之间，然后运输分销到全球各个地方。在使用前，只需要按照相关标</w:t>
      </w:r>
      <w:r>
        <w:rPr>
          <w:rFonts w:ascii="Times New Roman" w:hAnsi="Times New Roman" w:cs="Times New Roman"/>
          <w:sz w:val="24"/>
          <w:szCs w:val="24"/>
        </w:rPr>
        <w:lastRenderedPageBreak/>
        <w:t>准进行复原达到规定的果蔬汁含量即可。</w:t>
      </w:r>
    </w:p>
    <w:p w14:paraId="44D2EB85"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国标</w:t>
      </w:r>
      <w:r>
        <w:rPr>
          <w:rFonts w:ascii="Times New Roman" w:hAnsi="Times New Roman" w:cs="Times New Roman"/>
          <w:sz w:val="24"/>
          <w:szCs w:val="24"/>
        </w:rPr>
        <w:t>GBT31121-2014</w:t>
      </w:r>
      <w:r>
        <w:rPr>
          <w:rFonts w:ascii="Times New Roman" w:hAnsi="Times New Roman" w:cs="Times New Roman"/>
          <w:sz w:val="24"/>
          <w:szCs w:val="24"/>
        </w:rPr>
        <w:t>同时规定了单倍果蔬汁（即复原果汁和复原果浆）的最小可溶性固形物要求。表</w:t>
      </w:r>
      <w:r>
        <w:rPr>
          <w:rFonts w:ascii="Times New Roman" w:hAnsi="Times New Roman" w:cs="Times New Roman"/>
          <w:sz w:val="24"/>
          <w:szCs w:val="24"/>
        </w:rPr>
        <w:t>8.5</w:t>
      </w:r>
      <w:r>
        <w:rPr>
          <w:rFonts w:ascii="Times New Roman" w:hAnsi="Times New Roman" w:cs="Times New Roman"/>
          <w:sz w:val="24"/>
          <w:szCs w:val="24"/>
        </w:rPr>
        <w:t>列出了一部份单倍果蔬汁的最小糖度要求。</w:t>
      </w:r>
    </w:p>
    <w:p w14:paraId="6AA22A00"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sz w:val="24"/>
          <w:szCs w:val="24"/>
        </w:rPr>
        <w:t>8.5</w:t>
      </w:r>
      <w:r>
        <w:rPr>
          <w:rFonts w:ascii="Times New Roman" w:hAnsi="Times New Roman" w:cs="Times New Roman"/>
          <w:sz w:val="24"/>
          <w:szCs w:val="24"/>
        </w:rPr>
        <w:t>：部分水果单倍果汁最小可溶</w:t>
      </w:r>
      <w:r>
        <w:rPr>
          <w:rFonts w:ascii="Times New Roman" w:hAnsi="Times New Roman" w:cs="Times New Roman"/>
          <w:sz w:val="24"/>
          <w:szCs w:val="24"/>
        </w:rPr>
        <w:t>固形物要求</w:t>
      </w:r>
    </w:p>
    <w:tbl>
      <w:tblPr>
        <w:tblW w:w="7456" w:type="dxa"/>
        <w:jc w:val="center"/>
        <w:tblLayout w:type="fixed"/>
        <w:tblLook w:val="04A0" w:firstRow="1" w:lastRow="0" w:firstColumn="1" w:lastColumn="0" w:noHBand="0" w:noVBand="1"/>
      </w:tblPr>
      <w:tblGrid>
        <w:gridCol w:w="1280"/>
        <w:gridCol w:w="1060"/>
        <w:gridCol w:w="1740"/>
        <w:gridCol w:w="1060"/>
        <w:gridCol w:w="1303"/>
        <w:gridCol w:w="1013"/>
      </w:tblGrid>
      <w:tr w:rsidR="00970176" w14:paraId="43A666C4" w14:textId="77777777">
        <w:trPr>
          <w:trHeight w:val="312"/>
          <w:jc w:val="center"/>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23649"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果蔬名称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23598B21"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Brix</w:t>
            </w:r>
          </w:p>
        </w:tc>
        <w:tc>
          <w:tcPr>
            <w:tcW w:w="1740" w:type="dxa"/>
            <w:tcBorders>
              <w:top w:val="single" w:sz="4" w:space="0" w:color="auto"/>
              <w:left w:val="nil"/>
              <w:bottom w:val="single" w:sz="4" w:space="0" w:color="auto"/>
              <w:right w:val="single" w:sz="4" w:space="0" w:color="auto"/>
            </w:tcBorders>
            <w:shd w:val="clear" w:color="auto" w:fill="auto"/>
            <w:noWrap/>
            <w:vAlign w:val="center"/>
          </w:tcPr>
          <w:p w14:paraId="3D3B2716"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果蔬名称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21575661"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Brix</w:t>
            </w:r>
          </w:p>
        </w:tc>
        <w:tc>
          <w:tcPr>
            <w:tcW w:w="1303" w:type="dxa"/>
            <w:tcBorders>
              <w:top w:val="single" w:sz="4" w:space="0" w:color="auto"/>
              <w:left w:val="nil"/>
              <w:bottom w:val="single" w:sz="4" w:space="0" w:color="auto"/>
              <w:right w:val="single" w:sz="4" w:space="0" w:color="auto"/>
            </w:tcBorders>
            <w:shd w:val="clear" w:color="auto" w:fill="auto"/>
            <w:noWrap/>
            <w:vAlign w:val="center"/>
          </w:tcPr>
          <w:p w14:paraId="2E99837B"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果蔬名称</w:t>
            </w:r>
          </w:p>
        </w:tc>
        <w:tc>
          <w:tcPr>
            <w:tcW w:w="1013" w:type="dxa"/>
            <w:tcBorders>
              <w:top w:val="single" w:sz="4" w:space="0" w:color="auto"/>
              <w:left w:val="nil"/>
              <w:bottom w:val="single" w:sz="4" w:space="0" w:color="auto"/>
              <w:right w:val="single" w:sz="4" w:space="0" w:color="auto"/>
            </w:tcBorders>
            <w:shd w:val="clear" w:color="auto" w:fill="auto"/>
            <w:noWrap/>
            <w:vAlign w:val="center"/>
          </w:tcPr>
          <w:p w14:paraId="5255E105" w14:textId="77777777" w:rsidR="00970176" w:rsidRDefault="008D6EE0">
            <w:pPr>
              <w:widowControl/>
              <w:spacing w:line="360" w:lineRule="auto"/>
              <w:jc w:val="center"/>
              <w:rPr>
                <w:rFonts w:ascii="Times New Roman" w:eastAsia="宋体" w:hAnsi="Times New Roman" w:cs="Times New Roman"/>
                <w:b/>
                <w:bCs/>
                <w:kern w:val="0"/>
                <w:sz w:val="18"/>
                <w:szCs w:val="18"/>
              </w:rPr>
            </w:pPr>
            <w:r>
              <w:rPr>
                <w:rFonts w:ascii="Times New Roman" w:eastAsia="宋体" w:hAnsi="Times New Roman" w:cs="Times New Roman"/>
                <w:b/>
                <w:bCs/>
                <w:kern w:val="0"/>
                <w:sz w:val="18"/>
                <w:szCs w:val="18"/>
              </w:rPr>
              <w:t>Brix</w:t>
            </w:r>
          </w:p>
        </w:tc>
      </w:tr>
      <w:tr w:rsidR="00970176" w14:paraId="017D5BA9"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61C140E5"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猕猴桃</w:t>
            </w:r>
          </w:p>
        </w:tc>
        <w:tc>
          <w:tcPr>
            <w:tcW w:w="1060" w:type="dxa"/>
            <w:tcBorders>
              <w:top w:val="nil"/>
              <w:left w:val="nil"/>
              <w:bottom w:val="single" w:sz="4" w:space="0" w:color="auto"/>
              <w:right w:val="single" w:sz="4" w:space="0" w:color="auto"/>
            </w:tcBorders>
            <w:shd w:val="clear" w:color="auto" w:fill="auto"/>
            <w:noWrap/>
            <w:vAlign w:val="center"/>
          </w:tcPr>
          <w:p w14:paraId="4DE38D46"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c>
          <w:tcPr>
            <w:tcW w:w="1740" w:type="dxa"/>
            <w:tcBorders>
              <w:top w:val="nil"/>
              <w:left w:val="nil"/>
              <w:bottom w:val="single" w:sz="4" w:space="0" w:color="auto"/>
              <w:right w:val="single" w:sz="4" w:space="0" w:color="auto"/>
            </w:tcBorders>
            <w:shd w:val="clear" w:color="auto" w:fill="auto"/>
            <w:noWrap/>
            <w:vAlign w:val="center"/>
          </w:tcPr>
          <w:p w14:paraId="2DAF887A"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无花果</w:t>
            </w:r>
          </w:p>
        </w:tc>
        <w:tc>
          <w:tcPr>
            <w:tcW w:w="1060" w:type="dxa"/>
            <w:tcBorders>
              <w:top w:val="nil"/>
              <w:left w:val="nil"/>
              <w:bottom w:val="single" w:sz="4" w:space="0" w:color="auto"/>
              <w:right w:val="single" w:sz="4" w:space="0" w:color="auto"/>
            </w:tcBorders>
            <w:shd w:val="clear" w:color="auto" w:fill="auto"/>
            <w:noWrap/>
            <w:vAlign w:val="center"/>
          </w:tcPr>
          <w:p w14:paraId="42138630"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18.0 </w:t>
            </w:r>
          </w:p>
        </w:tc>
        <w:tc>
          <w:tcPr>
            <w:tcW w:w="1303" w:type="dxa"/>
            <w:tcBorders>
              <w:top w:val="nil"/>
              <w:left w:val="nil"/>
              <w:bottom w:val="single" w:sz="4" w:space="0" w:color="auto"/>
              <w:right w:val="single" w:sz="4" w:space="0" w:color="auto"/>
            </w:tcBorders>
            <w:shd w:val="clear" w:color="auto" w:fill="auto"/>
            <w:noWrap/>
            <w:vAlign w:val="center"/>
          </w:tcPr>
          <w:p w14:paraId="020FBF6D"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桃</w:t>
            </w:r>
          </w:p>
        </w:tc>
        <w:tc>
          <w:tcPr>
            <w:tcW w:w="1013" w:type="dxa"/>
            <w:tcBorders>
              <w:top w:val="nil"/>
              <w:left w:val="nil"/>
              <w:bottom w:val="single" w:sz="4" w:space="0" w:color="auto"/>
              <w:right w:val="single" w:sz="4" w:space="0" w:color="auto"/>
            </w:tcBorders>
            <w:shd w:val="clear" w:color="auto" w:fill="auto"/>
            <w:noWrap/>
            <w:vAlign w:val="center"/>
          </w:tcPr>
          <w:p w14:paraId="312F5FDC"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9.0 </w:t>
            </w:r>
          </w:p>
        </w:tc>
      </w:tr>
      <w:tr w:rsidR="00970176" w14:paraId="4C859A34"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4132199E"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菠萝</w:t>
            </w:r>
          </w:p>
        </w:tc>
        <w:tc>
          <w:tcPr>
            <w:tcW w:w="1060" w:type="dxa"/>
            <w:tcBorders>
              <w:top w:val="nil"/>
              <w:left w:val="nil"/>
              <w:bottom w:val="single" w:sz="4" w:space="0" w:color="auto"/>
              <w:right w:val="single" w:sz="4" w:space="0" w:color="auto"/>
            </w:tcBorders>
            <w:shd w:val="clear" w:color="auto" w:fill="auto"/>
            <w:noWrap/>
            <w:vAlign w:val="center"/>
          </w:tcPr>
          <w:p w14:paraId="3A0D9738"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740" w:type="dxa"/>
            <w:tcBorders>
              <w:top w:val="nil"/>
              <w:left w:val="nil"/>
              <w:bottom w:val="single" w:sz="4" w:space="0" w:color="auto"/>
              <w:right w:val="single" w:sz="4" w:space="0" w:color="auto"/>
            </w:tcBorders>
            <w:shd w:val="clear" w:color="auto" w:fill="auto"/>
            <w:noWrap/>
            <w:vAlign w:val="center"/>
          </w:tcPr>
          <w:p w14:paraId="366F15F6"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金橘</w:t>
            </w:r>
          </w:p>
        </w:tc>
        <w:tc>
          <w:tcPr>
            <w:tcW w:w="1060" w:type="dxa"/>
            <w:tcBorders>
              <w:top w:val="nil"/>
              <w:left w:val="nil"/>
              <w:bottom w:val="single" w:sz="4" w:space="0" w:color="auto"/>
              <w:right w:val="single" w:sz="4" w:space="0" w:color="auto"/>
            </w:tcBorders>
            <w:shd w:val="clear" w:color="auto" w:fill="auto"/>
            <w:noWrap/>
            <w:vAlign w:val="center"/>
          </w:tcPr>
          <w:p w14:paraId="5EAA574E"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c>
          <w:tcPr>
            <w:tcW w:w="1303" w:type="dxa"/>
            <w:tcBorders>
              <w:top w:val="nil"/>
              <w:left w:val="nil"/>
              <w:bottom w:val="single" w:sz="4" w:space="0" w:color="auto"/>
              <w:right w:val="single" w:sz="4" w:space="0" w:color="auto"/>
            </w:tcBorders>
            <w:shd w:val="clear" w:color="auto" w:fill="auto"/>
            <w:noWrap/>
            <w:vAlign w:val="center"/>
          </w:tcPr>
          <w:p w14:paraId="47E43C7A"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樱桃</w:t>
            </w:r>
            <w:r>
              <w:rPr>
                <w:rFonts w:ascii="Times New Roman" w:eastAsia="宋体" w:hAnsi="Times New Roman" w:cs="Times New Roman"/>
                <w:kern w:val="0"/>
                <w:sz w:val="18"/>
                <w:szCs w:val="18"/>
              </w:rPr>
              <w:t xml:space="preserve"> </w:t>
            </w:r>
          </w:p>
        </w:tc>
        <w:tc>
          <w:tcPr>
            <w:tcW w:w="1013" w:type="dxa"/>
            <w:tcBorders>
              <w:top w:val="nil"/>
              <w:left w:val="nil"/>
              <w:bottom w:val="single" w:sz="4" w:space="0" w:color="auto"/>
              <w:right w:val="single" w:sz="4" w:space="0" w:color="auto"/>
            </w:tcBorders>
            <w:shd w:val="clear" w:color="auto" w:fill="auto"/>
            <w:noWrap/>
            <w:vAlign w:val="center"/>
          </w:tcPr>
          <w:p w14:paraId="19F0F8CD"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r>
      <w:tr w:rsidR="00970176" w14:paraId="4E4B9B80"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3C798C8A"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杨桃</w:t>
            </w:r>
          </w:p>
        </w:tc>
        <w:tc>
          <w:tcPr>
            <w:tcW w:w="1060" w:type="dxa"/>
            <w:tcBorders>
              <w:top w:val="nil"/>
              <w:left w:val="nil"/>
              <w:bottom w:val="single" w:sz="4" w:space="0" w:color="auto"/>
              <w:right w:val="single" w:sz="4" w:space="0" w:color="auto"/>
            </w:tcBorders>
            <w:shd w:val="clear" w:color="auto" w:fill="auto"/>
            <w:noWrap/>
            <w:vAlign w:val="center"/>
          </w:tcPr>
          <w:p w14:paraId="1E116732"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7.5 </w:t>
            </w:r>
          </w:p>
        </w:tc>
        <w:tc>
          <w:tcPr>
            <w:tcW w:w="1740" w:type="dxa"/>
            <w:tcBorders>
              <w:top w:val="nil"/>
              <w:left w:val="nil"/>
              <w:bottom w:val="single" w:sz="4" w:space="0" w:color="auto"/>
              <w:right w:val="single" w:sz="4" w:space="0" w:color="auto"/>
            </w:tcBorders>
            <w:shd w:val="clear" w:color="auto" w:fill="auto"/>
            <w:noWrap/>
            <w:vAlign w:val="center"/>
          </w:tcPr>
          <w:p w14:paraId="1CB0B392"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草莓</w:t>
            </w:r>
          </w:p>
        </w:tc>
        <w:tc>
          <w:tcPr>
            <w:tcW w:w="1060" w:type="dxa"/>
            <w:tcBorders>
              <w:top w:val="nil"/>
              <w:left w:val="nil"/>
              <w:bottom w:val="single" w:sz="4" w:space="0" w:color="auto"/>
              <w:right w:val="single" w:sz="4" w:space="0" w:color="auto"/>
            </w:tcBorders>
            <w:shd w:val="clear" w:color="auto" w:fill="auto"/>
            <w:noWrap/>
            <w:vAlign w:val="center"/>
          </w:tcPr>
          <w:p w14:paraId="41E5A9AD"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6.3 </w:t>
            </w:r>
          </w:p>
        </w:tc>
        <w:tc>
          <w:tcPr>
            <w:tcW w:w="1303" w:type="dxa"/>
            <w:tcBorders>
              <w:top w:val="nil"/>
              <w:left w:val="nil"/>
              <w:bottom w:val="single" w:sz="4" w:space="0" w:color="auto"/>
              <w:right w:val="single" w:sz="4" w:space="0" w:color="auto"/>
            </w:tcBorders>
            <w:shd w:val="clear" w:color="auto" w:fill="auto"/>
            <w:noWrap/>
            <w:vAlign w:val="center"/>
          </w:tcPr>
          <w:p w14:paraId="22AB302F"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番石榴</w:t>
            </w:r>
          </w:p>
        </w:tc>
        <w:tc>
          <w:tcPr>
            <w:tcW w:w="1013" w:type="dxa"/>
            <w:tcBorders>
              <w:top w:val="nil"/>
              <w:left w:val="nil"/>
              <w:bottom w:val="single" w:sz="4" w:space="0" w:color="auto"/>
              <w:right w:val="single" w:sz="4" w:space="0" w:color="auto"/>
            </w:tcBorders>
            <w:shd w:val="clear" w:color="auto" w:fill="auto"/>
            <w:noWrap/>
            <w:vAlign w:val="center"/>
          </w:tcPr>
          <w:p w14:paraId="1C6448DA"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r>
      <w:tr w:rsidR="00970176" w14:paraId="79B71622"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4599623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木瓜</w:t>
            </w:r>
          </w:p>
        </w:tc>
        <w:tc>
          <w:tcPr>
            <w:tcW w:w="1060" w:type="dxa"/>
            <w:tcBorders>
              <w:top w:val="nil"/>
              <w:left w:val="nil"/>
              <w:bottom w:val="single" w:sz="4" w:space="0" w:color="auto"/>
              <w:right w:val="single" w:sz="4" w:space="0" w:color="auto"/>
            </w:tcBorders>
            <w:shd w:val="clear" w:color="auto" w:fill="auto"/>
            <w:noWrap/>
            <w:vAlign w:val="center"/>
          </w:tcPr>
          <w:p w14:paraId="28594387"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9.0 </w:t>
            </w:r>
          </w:p>
        </w:tc>
        <w:tc>
          <w:tcPr>
            <w:tcW w:w="1740" w:type="dxa"/>
            <w:tcBorders>
              <w:top w:val="nil"/>
              <w:left w:val="nil"/>
              <w:bottom w:val="single" w:sz="4" w:space="0" w:color="auto"/>
              <w:right w:val="single" w:sz="4" w:space="0" w:color="auto"/>
            </w:tcBorders>
            <w:shd w:val="clear" w:color="auto" w:fill="auto"/>
            <w:noWrap/>
            <w:vAlign w:val="center"/>
          </w:tcPr>
          <w:p w14:paraId="03805555"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西番莲（百香果）</w:t>
            </w:r>
          </w:p>
        </w:tc>
        <w:tc>
          <w:tcPr>
            <w:tcW w:w="1060" w:type="dxa"/>
            <w:tcBorders>
              <w:top w:val="nil"/>
              <w:left w:val="nil"/>
              <w:bottom w:val="single" w:sz="4" w:space="0" w:color="auto"/>
              <w:right w:val="single" w:sz="4" w:space="0" w:color="auto"/>
            </w:tcBorders>
            <w:shd w:val="clear" w:color="auto" w:fill="auto"/>
            <w:noWrap/>
            <w:vAlign w:val="center"/>
          </w:tcPr>
          <w:p w14:paraId="6D5655B3"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12.0 </w:t>
            </w:r>
          </w:p>
        </w:tc>
        <w:tc>
          <w:tcPr>
            <w:tcW w:w="1303" w:type="dxa"/>
            <w:tcBorders>
              <w:top w:val="nil"/>
              <w:left w:val="nil"/>
              <w:bottom w:val="single" w:sz="4" w:space="0" w:color="auto"/>
              <w:right w:val="single" w:sz="4" w:space="0" w:color="auto"/>
            </w:tcBorders>
            <w:shd w:val="clear" w:color="auto" w:fill="auto"/>
            <w:noWrap/>
            <w:vAlign w:val="center"/>
          </w:tcPr>
          <w:p w14:paraId="24229A3B"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石榴</w:t>
            </w:r>
          </w:p>
        </w:tc>
        <w:tc>
          <w:tcPr>
            <w:tcW w:w="1013" w:type="dxa"/>
            <w:tcBorders>
              <w:top w:val="nil"/>
              <w:left w:val="nil"/>
              <w:bottom w:val="single" w:sz="4" w:space="0" w:color="auto"/>
              <w:right w:val="single" w:sz="4" w:space="0" w:color="auto"/>
            </w:tcBorders>
            <w:shd w:val="clear" w:color="auto" w:fill="auto"/>
            <w:noWrap/>
            <w:vAlign w:val="center"/>
          </w:tcPr>
          <w:p w14:paraId="5E8399FB"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12.0 </w:t>
            </w:r>
          </w:p>
        </w:tc>
      </w:tr>
      <w:tr w:rsidR="00970176" w14:paraId="2FF54ECB"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7FD9226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西瓜</w:t>
            </w:r>
          </w:p>
        </w:tc>
        <w:tc>
          <w:tcPr>
            <w:tcW w:w="1060" w:type="dxa"/>
            <w:tcBorders>
              <w:top w:val="nil"/>
              <w:left w:val="nil"/>
              <w:bottom w:val="single" w:sz="4" w:space="0" w:color="auto"/>
              <w:right w:val="single" w:sz="4" w:space="0" w:color="auto"/>
            </w:tcBorders>
            <w:shd w:val="clear" w:color="auto" w:fill="auto"/>
            <w:noWrap/>
            <w:vAlign w:val="center"/>
          </w:tcPr>
          <w:p w14:paraId="480942E6"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c>
          <w:tcPr>
            <w:tcW w:w="1740" w:type="dxa"/>
            <w:tcBorders>
              <w:top w:val="nil"/>
              <w:left w:val="nil"/>
              <w:bottom w:val="single" w:sz="4" w:space="0" w:color="auto"/>
              <w:right w:val="single" w:sz="4" w:space="0" w:color="auto"/>
            </w:tcBorders>
            <w:shd w:val="clear" w:color="auto" w:fill="auto"/>
            <w:noWrap/>
            <w:vAlign w:val="center"/>
          </w:tcPr>
          <w:p w14:paraId="2658530A"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沙棘</w:t>
            </w:r>
          </w:p>
        </w:tc>
        <w:tc>
          <w:tcPr>
            <w:tcW w:w="1060" w:type="dxa"/>
            <w:tcBorders>
              <w:top w:val="nil"/>
              <w:left w:val="nil"/>
              <w:bottom w:val="single" w:sz="4" w:space="0" w:color="auto"/>
              <w:right w:val="single" w:sz="4" w:space="0" w:color="auto"/>
            </w:tcBorders>
            <w:shd w:val="clear" w:color="auto" w:fill="auto"/>
            <w:noWrap/>
            <w:vAlign w:val="center"/>
          </w:tcPr>
          <w:p w14:paraId="2576662D"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303" w:type="dxa"/>
            <w:tcBorders>
              <w:top w:val="nil"/>
              <w:left w:val="nil"/>
              <w:bottom w:val="single" w:sz="4" w:space="0" w:color="auto"/>
              <w:right w:val="single" w:sz="4" w:space="0" w:color="auto"/>
            </w:tcBorders>
            <w:shd w:val="clear" w:color="auto" w:fill="auto"/>
            <w:noWrap/>
            <w:vAlign w:val="center"/>
          </w:tcPr>
          <w:p w14:paraId="4A3A8106"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梨</w:t>
            </w:r>
          </w:p>
        </w:tc>
        <w:tc>
          <w:tcPr>
            <w:tcW w:w="1013" w:type="dxa"/>
            <w:tcBorders>
              <w:top w:val="nil"/>
              <w:left w:val="nil"/>
              <w:bottom w:val="single" w:sz="4" w:space="0" w:color="auto"/>
              <w:right w:val="single" w:sz="4" w:space="0" w:color="auto"/>
            </w:tcBorders>
            <w:shd w:val="clear" w:color="auto" w:fill="auto"/>
            <w:noWrap/>
            <w:vAlign w:val="center"/>
          </w:tcPr>
          <w:p w14:paraId="41749141"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r>
      <w:tr w:rsidR="00970176" w14:paraId="4442A5AE"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70DC95F6"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青柠</w:t>
            </w:r>
          </w:p>
        </w:tc>
        <w:tc>
          <w:tcPr>
            <w:tcW w:w="1060" w:type="dxa"/>
            <w:tcBorders>
              <w:top w:val="nil"/>
              <w:left w:val="nil"/>
              <w:bottom w:val="single" w:sz="4" w:space="0" w:color="auto"/>
              <w:right w:val="single" w:sz="4" w:space="0" w:color="auto"/>
            </w:tcBorders>
            <w:shd w:val="clear" w:color="auto" w:fill="auto"/>
            <w:noWrap/>
            <w:vAlign w:val="center"/>
          </w:tcPr>
          <w:p w14:paraId="597204DD"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5.0 </w:t>
            </w:r>
          </w:p>
        </w:tc>
        <w:tc>
          <w:tcPr>
            <w:tcW w:w="1740" w:type="dxa"/>
            <w:tcBorders>
              <w:top w:val="nil"/>
              <w:left w:val="nil"/>
              <w:bottom w:val="single" w:sz="4" w:space="0" w:color="auto"/>
              <w:right w:val="single" w:sz="4" w:space="0" w:color="auto"/>
            </w:tcBorders>
            <w:shd w:val="clear" w:color="auto" w:fill="auto"/>
            <w:noWrap/>
            <w:vAlign w:val="center"/>
          </w:tcPr>
          <w:p w14:paraId="06316DED"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杨梅</w:t>
            </w:r>
          </w:p>
        </w:tc>
        <w:tc>
          <w:tcPr>
            <w:tcW w:w="1060" w:type="dxa"/>
            <w:tcBorders>
              <w:top w:val="nil"/>
              <w:left w:val="nil"/>
              <w:bottom w:val="single" w:sz="4" w:space="0" w:color="auto"/>
              <w:right w:val="single" w:sz="4" w:space="0" w:color="auto"/>
            </w:tcBorders>
            <w:shd w:val="clear" w:color="auto" w:fill="auto"/>
            <w:noWrap/>
            <w:vAlign w:val="center"/>
          </w:tcPr>
          <w:p w14:paraId="3152D632"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6.0 </w:t>
            </w:r>
          </w:p>
        </w:tc>
        <w:tc>
          <w:tcPr>
            <w:tcW w:w="1303" w:type="dxa"/>
            <w:tcBorders>
              <w:top w:val="nil"/>
              <w:left w:val="nil"/>
              <w:bottom w:val="single" w:sz="4" w:space="0" w:color="auto"/>
              <w:right w:val="single" w:sz="4" w:space="0" w:color="auto"/>
            </w:tcBorders>
            <w:shd w:val="clear" w:color="auto" w:fill="auto"/>
            <w:noWrap/>
            <w:vAlign w:val="center"/>
          </w:tcPr>
          <w:p w14:paraId="51EFFF60"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黑加仑</w:t>
            </w:r>
          </w:p>
        </w:tc>
        <w:tc>
          <w:tcPr>
            <w:tcW w:w="1013" w:type="dxa"/>
            <w:tcBorders>
              <w:top w:val="nil"/>
              <w:left w:val="nil"/>
              <w:bottom w:val="single" w:sz="4" w:space="0" w:color="auto"/>
              <w:right w:val="single" w:sz="4" w:space="0" w:color="auto"/>
            </w:tcBorders>
            <w:shd w:val="clear" w:color="auto" w:fill="auto"/>
            <w:noWrap/>
            <w:vAlign w:val="center"/>
          </w:tcPr>
          <w:p w14:paraId="7F24DD17"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10.5 </w:t>
            </w:r>
          </w:p>
        </w:tc>
      </w:tr>
      <w:tr w:rsidR="00970176" w14:paraId="16FE33BF"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4BDAD475"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柠檬</w:t>
            </w:r>
          </w:p>
        </w:tc>
        <w:tc>
          <w:tcPr>
            <w:tcW w:w="1060" w:type="dxa"/>
            <w:tcBorders>
              <w:top w:val="nil"/>
              <w:left w:val="nil"/>
              <w:bottom w:val="single" w:sz="4" w:space="0" w:color="auto"/>
              <w:right w:val="single" w:sz="4" w:space="0" w:color="auto"/>
            </w:tcBorders>
            <w:shd w:val="clear" w:color="auto" w:fill="auto"/>
            <w:noWrap/>
            <w:vAlign w:val="center"/>
          </w:tcPr>
          <w:p w14:paraId="25157AF3"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5.0 </w:t>
            </w:r>
          </w:p>
        </w:tc>
        <w:tc>
          <w:tcPr>
            <w:tcW w:w="1740" w:type="dxa"/>
            <w:tcBorders>
              <w:top w:val="nil"/>
              <w:left w:val="nil"/>
              <w:bottom w:val="single" w:sz="4" w:space="0" w:color="auto"/>
              <w:right w:val="single" w:sz="4" w:space="0" w:color="auto"/>
            </w:tcBorders>
            <w:shd w:val="clear" w:color="auto" w:fill="auto"/>
            <w:noWrap/>
            <w:vAlign w:val="center"/>
          </w:tcPr>
          <w:p w14:paraId="441A8C13"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荔枝</w:t>
            </w:r>
          </w:p>
        </w:tc>
        <w:tc>
          <w:tcPr>
            <w:tcW w:w="1060" w:type="dxa"/>
            <w:tcBorders>
              <w:top w:val="nil"/>
              <w:left w:val="nil"/>
              <w:bottom w:val="single" w:sz="4" w:space="0" w:color="auto"/>
              <w:right w:val="single" w:sz="4" w:space="0" w:color="auto"/>
            </w:tcBorders>
            <w:shd w:val="clear" w:color="auto" w:fill="auto"/>
            <w:noWrap/>
            <w:vAlign w:val="center"/>
          </w:tcPr>
          <w:p w14:paraId="497C9FE6"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11.2 </w:t>
            </w:r>
          </w:p>
        </w:tc>
        <w:tc>
          <w:tcPr>
            <w:tcW w:w="1303" w:type="dxa"/>
            <w:tcBorders>
              <w:top w:val="nil"/>
              <w:left w:val="nil"/>
              <w:bottom w:val="single" w:sz="4" w:space="0" w:color="auto"/>
              <w:right w:val="single" w:sz="4" w:space="0" w:color="auto"/>
            </w:tcBorders>
            <w:shd w:val="clear" w:color="auto" w:fill="auto"/>
            <w:noWrap/>
            <w:vAlign w:val="center"/>
          </w:tcPr>
          <w:p w14:paraId="4D0F231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黑莓</w:t>
            </w:r>
          </w:p>
        </w:tc>
        <w:tc>
          <w:tcPr>
            <w:tcW w:w="1013" w:type="dxa"/>
            <w:tcBorders>
              <w:top w:val="nil"/>
              <w:left w:val="nil"/>
              <w:bottom w:val="single" w:sz="4" w:space="0" w:color="auto"/>
              <w:right w:val="single" w:sz="4" w:space="0" w:color="auto"/>
            </w:tcBorders>
            <w:shd w:val="clear" w:color="auto" w:fill="auto"/>
            <w:noWrap/>
            <w:vAlign w:val="center"/>
          </w:tcPr>
          <w:p w14:paraId="58C19F04"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9.0 </w:t>
            </w:r>
          </w:p>
        </w:tc>
      </w:tr>
      <w:tr w:rsidR="00970176" w14:paraId="5FF6CF2C" w14:textId="77777777">
        <w:trPr>
          <w:trHeight w:val="335"/>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3113F151"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卡曼橘</w:t>
            </w:r>
          </w:p>
        </w:tc>
        <w:tc>
          <w:tcPr>
            <w:tcW w:w="1060" w:type="dxa"/>
            <w:tcBorders>
              <w:top w:val="nil"/>
              <w:left w:val="nil"/>
              <w:bottom w:val="single" w:sz="4" w:space="0" w:color="auto"/>
              <w:right w:val="single" w:sz="4" w:space="0" w:color="auto"/>
            </w:tcBorders>
            <w:shd w:val="clear" w:color="auto" w:fill="auto"/>
            <w:noWrap/>
            <w:vAlign w:val="center"/>
          </w:tcPr>
          <w:p w14:paraId="651D7C7A"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c>
          <w:tcPr>
            <w:tcW w:w="1740" w:type="dxa"/>
            <w:tcBorders>
              <w:top w:val="nil"/>
              <w:left w:val="nil"/>
              <w:bottom w:val="single" w:sz="4" w:space="0" w:color="auto"/>
              <w:right w:val="single" w:sz="4" w:space="0" w:color="auto"/>
            </w:tcBorders>
            <w:shd w:val="clear" w:color="auto" w:fill="auto"/>
            <w:noWrap/>
            <w:vAlign w:val="center"/>
          </w:tcPr>
          <w:p w14:paraId="373D3C2C"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西印度针叶樱桃</w:t>
            </w:r>
          </w:p>
        </w:tc>
        <w:tc>
          <w:tcPr>
            <w:tcW w:w="1060" w:type="dxa"/>
            <w:tcBorders>
              <w:top w:val="nil"/>
              <w:left w:val="nil"/>
              <w:bottom w:val="single" w:sz="4" w:space="0" w:color="auto"/>
              <w:right w:val="single" w:sz="4" w:space="0" w:color="auto"/>
            </w:tcBorders>
            <w:shd w:val="clear" w:color="auto" w:fill="auto"/>
            <w:noWrap/>
            <w:vAlign w:val="center"/>
          </w:tcPr>
          <w:p w14:paraId="433A3462"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8.0 </w:t>
            </w:r>
          </w:p>
        </w:tc>
        <w:tc>
          <w:tcPr>
            <w:tcW w:w="1303" w:type="dxa"/>
            <w:tcBorders>
              <w:top w:val="nil"/>
              <w:left w:val="nil"/>
              <w:bottom w:val="single" w:sz="4" w:space="0" w:color="auto"/>
              <w:right w:val="single" w:sz="4" w:space="0" w:color="auto"/>
            </w:tcBorders>
            <w:shd w:val="clear" w:color="auto" w:fill="auto"/>
            <w:noWrap/>
            <w:vAlign w:val="center"/>
          </w:tcPr>
          <w:p w14:paraId="2AF8699F"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蓝莓</w:t>
            </w:r>
          </w:p>
        </w:tc>
        <w:tc>
          <w:tcPr>
            <w:tcW w:w="1013" w:type="dxa"/>
            <w:tcBorders>
              <w:top w:val="nil"/>
              <w:left w:val="nil"/>
              <w:bottom w:val="single" w:sz="4" w:space="0" w:color="auto"/>
              <w:right w:val="single" w:sz="4" w:space="0" w:color="auto"/>
            </w:tcBorders>
            <w:shd w:val="clear" w:color="auto" w:fill="auto"/>
            <w:noWrap/>
            <w:vAlign w:val="center"/>
          </w:tcPr>
          <w:p w14:paraId="16F8C052"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r>
      <w:tr w:rsidR="00970176" w14:paraId="7738209A" w14:textId="77777777">
        <w:trPr>
          <w:trHeight w:val="269"/>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1A76AC78"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西柚</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葡萄柚</w:t>
            </w:r>
          </w:p>
        </w:tc>
        <w:tc>
          <w:tcPr>
            <w:tcW w:w="1060" w:type="dxa"/>
            <w:tcBorders>
              <w:top w:val="nil"/>
              <w:left w:val="nil"/>
              <w:bottom w:val="single" w:sz="4" w:space="0" w:color="auto"/>
              <w:right w:val="single" w:sz="4" w:space="0" w:color="auto"/>
            </w:tcBorders>
            <w:shd w:val="clear" w:color="auto" w:fill="auto"/>
            <w:noWrap/>
            <w:vAlign w:val="center"/>
          </w:tcPr>
          <w:p w14:paraId="55C33722"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740" w:type="dxa"/>
            <w:tcBorders>
              <w:top w:val="nil"/>
              <w:left w:val="nil"/>
              <w:bottom w:val="single" w:sz="4" w:space="0" w:color="auto"/>
              <w:right w:val="single" w:sz="4" w:space="0" w:color="auto"/>
            </w:tcBorders>
            <w:shd w:val="clear" w:color="auto" w:fill="auto"/>
            <w:noWrap/>
            <w:vAlign w:val="center"/>
          </w:tcPr>
          <w:p w14:paraId="3D26EE6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苹果</w:t>
            </w:r>
          </w:p>
        </w:tc>
        <w:tc>
          <w:tcPr>
            <w:tcW w:w="1060" w:type="dxa"/>
            <w:tcBorders>
              <w:top w:val="nil"/>
              <w:left w:val="nil"/>
              <w:bottom w:val="single" w:sz="4" w:space="0" w:color="auto"/>
              <w:right w:val="single" w:sz="4" w:space="0" w:color="auto"/>
            </w:tcBorders>
            <w:shd w:val="clear" w:color="auto" w:fill="auto"/>
            <w:noWrap/>
            <w:vAlign w:val="center"/>
          </w:tcPr>
          <w:p w14:paraId="19944068"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303" w:type="dxa"/>
            <w:tcBorders>
              <w:top w:val="nil"/>
              <w:left w:val="nil"/>
              <w:bottom w:val="single" w:sz="4" w:space="0" w:color="auto"/>
              <w:right w:val="single" w:sz="4" w:space="0" w:color="auto"/>
            </w:tcBorders>
            <w:shd w:val="clear" w:color="auto" w:fill="auto"/>
            <w:vAlign w:val="center"/>
          </w:tcPr>
          <w:p w14:paraId="67779398"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黑覆盆子</w:t>
            </w:r>
          </w:p>
        </w:tc>
        <w:tc>
          <w:tcPr>
            <w:tcW w:w="1013" w:type="dxa"/>
            <w:tcBorders>
              <w:top w:val="nil"/>
              <w:left w:val="nil"/>
              <w:bottom w:val="single" w:sz="4" w:space="0" w:color="auto"/>
              <w:right w:val="single" w:sz="4" w:space="0" w:color="auto"/>
            </w:tcBorders>
            <w:shd w:val="clear" w:color="auto" w:fill="auto"/>
            <w:noWrap/>
            <w:vAlign w:val="center"/>
          </w:tcPr>
          <w:p w14:paraId="716628CC"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r>
      <w:tr w:rsidR="00970176" w14:paraId="3C8F3076"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3F47B5F2"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柑</w:t>
            </w:r>
          </w:p>
        </w:tc>
        <w:tc>
          <w:tcPr>
            <w:tcW w:w="1060" w:type="dxa"/>
            <w:tcBorders>
              <w:top w:val="nil"/>
              <w:left w:val="nil"/>
              <w:bottom w:val="single" w:sz="4" w:space="0" w:color="auto"/>
              <w:right w:val="single" w:sz="4" w:space="0" w:color="auto"/>
            </w:tcBorders>
            <w:shd w:val="clear" w:color="auto" w:fill="auto"/>
            <w:noWrap/>
            <w:vAlign w:val="center"/>
          </w:tcPr>
          <w:p w14:paraId="3D1BE473"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11.2 </w:t>
            </w:r>
          </w:p>
        </w:tc>
        <w:tc>
          <w:tcPr>
            <w:tcW w:w="1740" w:type="dxa"/>
            <w:tcBorders>
              <w:top w:val="nil"/>
              <w:left w:val="nil"/>
              <w:bottom w:val="single" w:sz="4" w:space="0" w:color="auto"/>
              <w:right w:val="single" w:sz="4" w:space="0" w:color="auto"/>
            </w:tcBorders>
            <w:shd w:val="clear" w:color="auto" w:fill="auto"/>
            <w:noWrap/>
            <w:vAlign w:val="center"/>
          </w:tcPr>
          <w:p w14:paraId="7217D9F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海棠果</w:t>
            </w:r>
          </w:p>
        </w:tc>
        <w:tc>
          <w:tcPr>
            <w:tcW w:w="1060" w:type="dxa"/>
            <w:tcBorders>
              <w:top w:val="nil"/>
              <w:left w:val="nil"/>
              <w:bottom w:val="single" w:sz="4" w:space="0" w:color="auto"/>
              <w:right w:val="single" w:sz="4" w:space="0" w:color="auto"/>
            </w:tcBorders>
            <w:shd w:val="clear" w:color="auto" w:fill="auto"/>
            <w:noWrap/>
            <w:vAlign w:val="center"/>
          </w:tcPr>
          <w:p w14:paraId="18115F1A"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15.4</w:t>
            </w:r>
          </w:p>
        </w:tc>
        <w:tc>
          <w:tcPr>
            <w:tcW w:w="1303" w:type="dxa"/>
            <w:tcBorders>
              <w:top w:val="nil"/>
              <w:left w:val="nil"/>
              <w:bottom w:val="single" w:sz="4" w:space="0" w:color="auto"/>
              <w:right w:val="single" w:sz="4" w:space="0" w:color="auto"/>
            </w:tcBorders>
            <w:shd w:val="clear" w:color="auto" w:fill="auto"/>
            <w:noWrap/>
            <w:vAlign w:val="center"/>
          </w:tcPr>
          <w:p w14:paraId="6D7A2CDA"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甘蔗</w:t>
            </w:r>
          </w:p>
        </w:tc>
        <w:tc>
          <w:tcPr>
            <w:tcW w:w="1013" w:type="dxa"/>
            <w:tcBorders>
              <w:top w:val="nil"/>
              <w:left w:val="nil"/>
              <w:bottom w:val="single" w:sz="4" w:space="0" w:color="auto"/>
              <w:right w:val="single" w:sz="4" w:space="0" w:color="auto"/>
            </w:tcBorders>
            <w:shd w:val="clear" w:color="auto" w:fill="auto"/>
            <w:noWrap/>
            <w:vAlign w:val="center"/>
          </w:tcPr>
          <w:p w14:paraId="0317A12F"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12.0 </w:t>
            </w:r>
          </w:p>
        </w:tc>
      </w:tr>
      <w:tr w:rsidR="00970176" w14:paraId="4E22D6A1"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5C42F509"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橘</w:t>
            </w:r>
          </w:p>
        </w:tc>
        <w:tc>
          <w:tcPr>
            <w:tcW w:w="1060" w:type="dxa"/>
            <w:tcBorders>
              <w:top w:val="nil"/>
              <w:left w:val="nil"/>
              <w:bottom w:val="single" w:sz="4" w:space="0" w:color="auto"/>
              <w:right w:val="single" w:sz="4" w:space="0" w:color="auto"/>
            </w:tcBorders>
            <w:shd w:val="clear" w:color="auto" w:fill="auto"/>
            <w:noWrap/>
            <w:vAlign w:val="center"/>
          </w:tcPr>
          <w:p w14:paraId="0FBF46C5"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740" w:type="dxa"/>
            <w:tcBorders>
              <w:top w:val="nil"/>
              <w:left w:val="nil"/>
              <w:bottom w:val="single" w:sz="4" w:space="0" w:color="auto"/>
              <w:right w:val="single" w:sz="4" w:space="0" w:color="auto"/>
            </w:tcBorders>
            <w:shd w:val="clear" w:color="auto" w:fill="auto"/>
            <w:noWrap/>
            <w:vAlign w:val="center"/>
          </w:tcPr>
          <w:p w14:paraId="380AA7A4"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桑葚</w:t>
            </w:r>
          </w:p>
        </w:tc>
        <w:tc>
          <w:tcPr>
            <w:tcW w:w="1060" w:type="dxa"/>
            <w:tcBorders>
              <w:top w:val="nil"/>
              <w:left w:val="nil"/>
              <w:bottom w:val="single" w:sz="4" w:space="0" w:color="auto"/>
              <w:right w:val="single" w:sz="4" w:space="0" w:color="auto"/>
            </w:tcBorders>
            <w:shd w:val="clear" w:color="auto" w:fill="auto"/>
            <w:noWrap/>
            <w:vAlign w:val="center"/>
          </w:tcPr>
          <w:p w14:paraId="0BCE21A3"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10.5 </w:t>
            </w:r>
          </w:p>
        </w:tc>
        <w:tc>
          <w:tcPr>
            <w:tcW w:w="1303" w:type="dxa"/>
            <w:tcBorders>
              <w:top w:val="nil"/>
              <w:left w:val="nil"/>
              <w:bottom w:val="single" w:sz="4" w:space="0" w:color="auto"/>
              <w:right w:val="single" w:sz="4" w:space="0" w:color="auto"/>
            </w:tcBorders>
            <w:shd w:val="clear" w:color="auto" w:fill="auto"/>
            <w:noWrap/>
            <w:vAlign w:val="center"/>
          </w:tcPr>
          <w:p w14:paraId="7DED22A2"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接骨木莓</w:t>
            </w:r>
          </w:p>
        </w:tc>
        <w:tc>
          <w:tcPr>
            <w:tcW w:w="1013" w:type="dxa"/>
            <w:tcBorders>
              <w:top w:val="nil"/>
              <w:left w:val="nil"/>
              <w:bottom w:val="single" w:sz="4" w:space="0" w:color="auto"/>
              <w:right w:val="single" w:sz="4" w:space="0" w:color="auto"/>
            </w:tcBorders>
            <w:shd w:val="clear" w:color="auto" w:fill="auto"/>
            <w:noWrap/>
            <w:vAlign w:val="center"/>
          </w:tcPr>
          <w:p w14:paraId="0D569871"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10.5 </w:t>
            </w:r>
          </w:p>
        </w:tc>
      </w:tr>
      <w:tr w:rsidR="00970176" w14:paraId="278CA37B" w14:textId="77777777">
        <w:trPr>
          <w:trHeight w:val="312"/>
          <w:jc w:val="center"/>
        </w:trPr>
        <w:tc>
          <w:tcPr>
            <w:tcW w:w="1280" w:type="dxa"/>
            <w:tcBorders>
              <w:top w:val="nil"/>
              <w:left w:val="single" w:sz="4" w:space="0" w:color="auto"/>
              <w:bottom w:val="single" w:sz="4" w:space="0" w:color="auto"/>
              <w:right w:val="single" w:sz="4" w:space="0" w:color="auto"/>
            </w:tcBorders>
            <w:shd w:val="clear" w:color="auto" w:fill="auto"/>
            <w:noWrap/>
            <w:vAlign w:val="center"/>
          </w:tcPr>
          <w:p w14:paraId="2990C571"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甜橙</w:t>
            </w:r>
          </w:p>
        </w:tc>
        <w:tc>
          <w:tcPr>
            <w:tcW w:w="1060" w:type="dxa"/>
            <w:tcBorders>
              <w:top w:val="nil"/>
              <w:left w:val="nil"/>
              <w:bottom w:val="single" w:sz="4" w:space="0" w:color="auto"/>
              <w:right w:val="single" w:sz="4" w:space="0" w:color="auto"/>
            </w:tcBorders>
            <w:shd w:val="clear" w:color="auto" w:fill="auto"/>
            <w:noWrap/>
            <w:vAlign w:val="center"/>
          </w:tcPr>
          <w:p w14:paraId="31F3498E"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10.0 </w:t>
            </w:r>
          </w:p>
        </w:tc>
        <w:tc>
          <w:tcPr>
            <w:tcW w:w="1740" w:type="dxa"/>
            <w:tcBorders>
              <w:top w:val="nil"/>
              <w:left w:val="nil"/>
              <w:bottom w:val="single" w:sz="4" w:space="0" w:color="auto"/>
              <w:right w:val="single" w:sz="4" w:space="0" w:color="auto"/>
            </w:tcBorders>
            <w:shd w:val="clear" w:color="auto" w:fill="auto"/>
            <w:noWrap/>
            <w:vAlign w:val="center"/>
          </w:tcPr>
          <w:p w14:paraId="5D59ADB1"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香蕉</w:t>
            </w:r>
          </w:p>
        </w:tc>
        <w:tc>
          <w:tcPr>
            <w:tcW w:w="1060" w:type="dxa"/>
            <w:tcBorders>
              <w:top w:val="nil"/>
              <w:left w:val="nil"/>
              <w:bottom w:val="single" w:sz="4" w:space="0" w:color="auto"/>
              <w:right w:val="single" w:sz="4" w:space="0" w:color="auto"/>
            </w:tcBorders>
            <w:shd w:val="clear" w:color="auto" w:fill="auto"/>
            <w:noWrap/>
            <w:vAlign w:val="center"/>
          </w:tcPr>
          <w:p w14:paraId="546948B9"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17.0 </w:t>
            </w:r>
          </w:p>
        </w:tc>
        <w:tc>
          <w:tcPr>
            <w:tcW w:w="1303" w:type="dxa"/>
            <w:tcBorders>
              <w:top w:val="nil"/>
              <w:left w:val="nil"/>
              <w:bottom w:val="single" w:sz="4" w:space="0" w:color="auto"/>
              <w:right w:val="single" w:sz="4" w:space="0" w:color="auto"/>
            </w:tcBorders>
            <w:shd w:val="clear" w:color="auto" w:fill="auto"/>
            <w:noWrap/>
            <w:vAlign w:val="center"/>
          </w:tcPr>
          <w:p w14:paraId="6617D0D9" w14:textId="77777777" w:rsidR="00970176" w:rsidRDefault="008D6EE0">
            <w:pPr>
              <w:widowControl/>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青梅</w:t>
            </w:r>
          </w:p>
        </w:tc>
        <w:tc>
          <w:tcPr>
            <w:tcW w:w="1013" w:type="dxa"/>
            <w:tcBorders>
              <w:top w:val="nil"/>
              <w:left w:val="nil"/>
              <w:bottom w:val="single" w:sz="4" w:space="0" w:color="auto"/>
              <w:right w:val="single" w:sz="4" w:space="0" w:color="auto"/>
            </w:tcBorders>
            <w:shd w:val="clear" w:color="auto" w:fill="auto"/>
            <w:noWrap/>
            <w:vAlign w:val="center"/>
          </w:tcPr>
          <w:p w14:paraId="3AB40766" w14:textId="77777777" w:rsidR="00970176" w:rsidRDefault="008D6EE0">
            <w:pPr>
              <w:widowControl/>
              <w:spacing w:line="360" w:lineRule="auto"/>
              <w:jc w:val="center"/>
              <w:rPr>
                <w:rFonts w:ascii="Times New Roman" w:eastAsia="宋体" w:hAnsi="Times New Roman" w:cs="Times New Roman"/>
                <w:kern w:val="0"/>
                <w:sz w:val="18"/>
                <w:szCs w:val="18"/>
              </w:rPr>
            </w:pPr>
            <w:r>
              <w:rPr>
                <w:rFonts w:ascii="Times New Roman" w:eastAsia="宋体" w:hAnsi="Times New Roman" w:cs="Times New Roman"/>
                <w:kern w:val="0"/>
                <w:sz w:val="18"/>
                <w:szCs w:val="18"/>
              </w:rPr>
              <w:t xml:space="preserve">6.0 </w:t>
            </w:r>
          </w:p>
        </w:tc>
      </w:tr>
    </w:tbl>
    <w:p w14:paraId="59686DD7" w14:textId="77777777" w:rsidR="00970176" w:rsidRDefault="00970176">
      <w:pPr>
        <w:spacing w:line="360" w:lineRule="auto"/>
        <w:rPr>
          <w:rFonts w:ascii="Times New Roman" w:hAnsi="Times New Roman" w:cs="Times New Roman"/>
          <w:sz w:val="24"/>
          <w:szCs w:val="24"/>
        </w:rPr>
      </w:pPr>
    </w:p>
    <w:p w14:paraId="164AA7E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国标中同时还规定了最终饮料中添加果蔬汁（浆）后含量的计算方法：</w:t>
      </w:r>
    </w:p>
    <w:p w14:paraId="4916FCE3" w14:textId="77777777" w:rsidR="00970176" w:rsidRDefault="008D6EE0">
      <w:pPr>
        <w:spacing w:line="360" w:lineRule="auto"/>
        <w:ind w:firstLine="480"/>
        <w:jc w:val="center"/>
        <w:rPr>
          <w:rFonts w:ascii="Times New Roman" w:hAnsi="Times New Roman" w:cs="Times New Roman"/>
          <w:sz w:val="24"/>
          <w:szCs w:val="24"/>
        </w:rPr>
      </w:pPr>
      <w:r>
        <w:rPr>
          <w:rFonts w:ascii="Times New Roman" w:hAnsi="Times New Roman" w:cs="Times New Roman"/>
          <w:sz w:val="24"/>
          <w:szCs w:val="24"/>
        </w:rPr>
        <w:t xml:space="preserve">P = [(W </w:t>
      </w:r>
      <w:r>
        <w:rPr>
          <w:rFonts w:ascii="Times New Roman" w:hAnsi="Times New Roman" w:cs="Times New Roman"/>
          <w:sz w:val="24"/>
          <w:szCs w:val="24"/>
        </w:rPr>
        <w:sym w:font="Symbol" w:char="F0B4"/>
      </w:r>
      <w:r>
        <w:rPr>
          <w:rFonts w:ascii="Times New Roman" w:hAnsi="Times New Roman" w:cs="Times New Roman"/>
          <w:sz w:val="24"/>
          <w:szCs w:val="24"/>
        </w:rPr>
        <w:t xml:space="preserve"> T</w:t>
      </w:r>
      <w:r>
        <w:rPr>
          <w:rFonts w:ascii="Times New Roman" w:hAnsi="Times New Roman" w:cs="Times New Roman"/>
          <w:sz w:val="24"/>
          <w:szCs w:val="24"/>
          <w:vertAlign w:val="subscript"/>
        </w:rPr>
        <w:t>K</w:t>
      </w:r>
      <w:r>
        <w:rPr>
          <w:rFonts w:ascii="Times New Roman" w:hAnsi="Times New Roman" w:cs="Times New Roman"/>
          <w:sz w:val="24"/>
          <w:szCs w:val="24"/>
        </w:rPr>
        <w:t xml:space="preserve">) / (1000 </w:t>
      </w:r>
      <w:r>
        <w:rPr>
          <w:rFonts w:ascii="Times New Roman" w:hAnsi="Times New Roman" w:cs="Times New Roman"/>
          <w:sz w:val="24"/>
          <w:szCs w:val="24"/>
        </w:rPr>
        <w:sym w:font="Symbol" w:char="F0B4"/>
      </w:r>
      <w:r>
        <w:rPr>
          <w:rFonts w:ascii="Times New Roman" w:hAnsi="Times New Roman" w:cs="Times New Roman"/>
          <w:sz w:val="24"/>
          <w:szCs w:val="24"/>
        </w:rPr>
        <w:t xml:space="preserve"> S</w:t>
      </w:r>
      <w:r>
        <w:rPr>
          <w:rFonts w:ascii="Times New Roman" w:hAnsi="Times New Roman" w:cs="Times New Roman"/>
          <w:sz w:val="24"/>
          <w:szCs w:val="24"/>
          <w:vertAlign w:val="subscript"/>
        </w:rPr>
        <w:t xml:space="preserve">L </w:t>
      </w:r>
      <w:r>
        <w:rPr>
          <w:rFonts w:ascii="Times New Roman" w:hAnsi="Times New Roman" w:cs="Times New Roman"/>
          <w:sz w:val="24"/>
          <w:szCs w:val="24"/>
        </w:rPr>
        <w:sym w:font="Symbol" w:char="F0B4"/>
      </w:r>
      <w:r>
        <w:rPr>
          <w:rFonts w:ascii="Times New Roman" w:hAnsi="Times New Roman" w:cs="Times New Roman"/>
          <w:sz w:val="24"/>
          <w:szCs w:val="24"/>
        </w:rPr>
        <w:t xml:space="preserve"> T</w:t>
      </w:r>
      <w:r>
        <w:rPr>
          <w:rFonts w:ascii="Times New Roman" w:hAnsi="Times New Roman" w:cs="Times New Roman"/>
          <w:sz w:val="24"/>
          <w:szCs w:val="24"/>
          <w:vertAlign w:val="subscript"/>
        </w:rPr>
        <w:t>d</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100%</w:t>
      </w:r>
    </w:p>
    <w:p w14:paraId="11F0795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式中：</w:t>
      </w:r>
    </w:p>
    <w:p w14:paraId="516CCA03"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P ── </w:t>
      </w:r>
      <w:r>
        <w:rPr>
          <w:rFonts w:ascii="Times New Roman" w:hAnsi="Times New Roman" w:cs="Times New Roman"/>
          <w:sz w:val="24"/>
          <w:szCs w:val="24"/>
        </w:rPr>
        <w:t>终产品所需要的果蔬汁（浆）含量质量分数，</w:t>
      </w:r>
      <w:r>
        <w:rPr>
          <w:rFonts w:ascii="Times New Roman" w:hAnsi="Times New Roman" w:cs="Times New Roman"/>
          <w:sz w:val="24"/>
          <w:szCs w:val="24"/>
        </w:rPr>
        <w:t>%</w:t>
      </w:r>
      <w:r>
        <w:rPr>
          <w:rFonts w:ascii="Times New Roman" w:hAnsi="Times New Roman" w:cs="Times New Roman"/>
          <w:sz w:val="24"/>
          <w:szCs w:val="24"/>
        </w:rPr>
        <w:t>；</w:t>
      </w:r>
    </w:p>
    <w:p w14:paraId="558EBE23"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W ── </w:t>
      </w:r>
      <w:r>
        <w:rPr>
          <w:rFonts w:ascii="Times New Roman" w:hAnsi="Times New Roman" w:cs="Times New Roman"/>
          <w:sz w:val="24"/>
          <w:szCs w:val="24"/>
        </w:rPr>
        <w:t>饮料中浓缩果蔬汁（浆）的添加量，单位为克每升（</w:t>
      </w:r>
      <w:r>
        <w:rPr>
          <w:rFonts w:ascii="Times New Roman" w:hAnsi="Times New Roman" w:cs="Times New Roman"/>
          <w:sz w:val="24"/>
          <w:szCs w:val="24"/>
        </w:rPr>
        <w:t>g/L</w:t>
      </w:r>
      <w:r>
        <w:rPr>
          <w:rFonts w:ascii="Times New Roman" w:hAnsi="Times New Roman" w:cs="Times New Roman"/>
          <w:sz w:val="24"/>
          <w:szCs w:val="24"/>
        </w:rPr>
        <w:t>）；</w:t>
      </w:r>
    </w:p>
    <w:p w14:paraId="602137E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K</w:t>
      </w:r>
      <w:r>
        <w:rPr>
          <w:rFonts w:ascii="Times New Roman" w:hAnsi="Times New Roman" w:cs="Times New Roman"/>
          <w:sz w:val="24"/>
          <w:szCs w:val="24"/>
        </w:rPr>
        <w:t xml:space="preserve"> ── </w:t>
      </w:r>
      <w:r>
        <w:rPr>
          <w:rFonts w:ascii="Times New Roman" w:hAnsi="Times New Roman" w:cs="Times New Roman"/>
          <w:sz w:val="24"/>
          <w:szCs w:val="24"/>
        </w:rPr>
        <w:t>浓缩果蔬汁（浆）的可溶性固形物含量（以白利糖度计），</w:t>
      </w:r>
      <w:r>
        <w:rPr>
          <w:rFonts w:ascii="Times New Roman" w:hAnsi="Times New Roman" w:cs="Times New Roman"/>
          <w:sz w:val="24"/>
          <w:szCs w:val="24"/>
        </w:rPr>
        <w:sym w:font="Symbol" w:char="F0B0"/>
      </w:r>
      <w:r>
        <w:rPr>
          <w:rFonts w:ascii="Times New Roman" w:hAnsi="Times New Roman" w:cs="Times New Roman"/>
          <w:sz w:val="24"/>
          <w:szCs w:val="24"/>
        </w:rPr>
        <w:t>Brix</w:t>
      </w:r>
      <w:r>
        <w:rPr>
          <w:rFonts w:ascii="Times New Roman" w:hAnsi="Times New Roman" w:cs="Times New Roman"/>
          <w:sz w:val="24"/>
          <w:szCs w:val="24"/>
        </w:rPr>
        <w:t>；</w:t>
      </w:r>
    </w:p>
    <w:p w14:paraId="7569938B"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L</w:t>
      </w:r>
      <w:r>
        <w:rPr>
          <w:rFonts w:ascii="Times New Roman" w:hAnsi="Times New Roman" w:cs="Times New Roman"/>
          <w:sz w:val="24"/>
          <w:szCs w:val="24"/>
        </w:rPr>
        <w:t xml:space="preserve"> ── </w:t>
      </w:r>
      <w:r>
        <w:rPr>
          <w:rFonts w:ascii="Times New Roman" w:hAnsi="Times New Roman" w:cs="Times New Roman"/>
          <w:sz w:val="24"/>
          <w:szCs w:val="24"/>
        </w:rPr>
        <w:t>终饮料产品的比重，单位为千克每升（</w:t>
      </w:r>
      <w:r>
        <w:rPr>
          <w:rFonts w:ascii="Times New Roman" w:hAnsi="Times New Roman" w:cs="Times New Roman"/>
          <w:sz w:val="24"/>
          <w:szCs w:val="24"/>
        </w:rPr>
        <w:t>kg/L</w:t>
      </w:r>
      <w:r>
        <w:rPr>
          <w:rFonts w:ascii="Times New Roman" w:hAnsi="Times New Roman" w:cs="Times New Roman"/>
          <w:sz w:val="24"/>
          <w:szCs w:val="24"/>
        </w:rPr>
        <w:t>）；</w:t>
      </w:r>
    </w:p>
    <w:p w14:paraId="6E4E2F68"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d</w:t>
      </w:r>
      <w:r>
        <w:rPr>
          <w:rFonts w:ascii="Times New Roman" w:hAnsi="Times New Roman" w:cs="Times New Roman"/>
          <w:sz w:val="24"/>
          <w:szCs w:val="24"/>
        </w:rPr>
        <w:t xml:space="preserve"> ──</w:t>
      </w:r>
      <w:r>
        <w:rPr>
          <w:rFonts w:ascii="Times New Roman" w:hAnsi="Times New Roman" w:cs="Times New Roman"/>
          <w:sz w:val="24"/>
          <w:szCs w:val="24"/>
        </w:rPr>
        <w:t>单一果蔬汁（浆）的可溶性固形物含量（以白利糖度计），</w:t>
      </w:r>
      <w:r>
        <w:rPr>
          <w:rFonts w:ascii="Times New Roman" w:hAnsi="Times New Roman" w:cs="Times New Roman"/>
          <w:sz w:val="24"/>
          <w:szCs w:val="24"/>
        </w:rPr>
        <w:sym w:font="Symbol" w:char="F0B0"/>
      </w:r>
      <w:r>
        <w:rPr>
          <w:rFonts w:ascii="Times New Roman" w:hAnsi="Times New Roman" w:cs="Times New Roman"/>
          <w:sz w:val="24"/>
          <w:szCs w:val="24"/>
        </w:rPr>
        <w:t>Brix</w:t>
      </w:r>
      <w:r>
        <w:rPr>
          <w:rFonts w:ascii="Times New Roman" w:hAnsi="Times New Roman" w:cs="Times New Roman"/>
          <w:sz w:val="24"/>
          <w:szCs w:val="24"/>
        </w:rPr>
        <w:t>。</w:t>
      </w:r>
    </w:p>
    <w:p w14:paraId="487DA8FC" w14:textId="77777777" w:rsidR="00970176" w:rsidRDefault="00970176">
      <w:pPr>
        <w:spacing w:line="360" w:lineRule="auto"/>
        <w:rPr>
          <w:rFonts w:ascii="Times New Roman" w:hAnsi="Times New Roman" w:cs="Times New Roman"/>
          <w:sz w:val="24"/>
          <w:szCs w:val="24"/>
        </w:rPr>
      </w:pPr>
    </w:p>
    <w:p w14:paraId="17C89D4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然而，在实际产品开发过程中，我们常常在概念阶段就设定了要将最终的饮料开发成果汁含量为</w:t>
      </w:r>
      <w:r>
        <w:rPr>
          <w:rFonts w:ascii="Times New Roman" w:hAnsi="Times New Roman" w:cs="Times New Roman"/>
          <w:sz w:val="24"/>
          <w:szCs w:val="24"/>
        </w:rPr>
        <w:t>10%</w:t>
      </w:r>
      <w:r>
        <w:rPr>
          <w:rFonts w:ascii="Times New Roman" w:hAnsi="Times New Roman" w:cs="Times New Roman"/>
          <w:sz w:val="24"/>
          <w:szCs w:val="24"/>
        </w:rPr>
        <w:t>，或</w:t>
      </w:r>
      <w:r>
        <w:rPr>
          <w:rFonts w:ascii="Times New Roman" w:hAnsi="Times New Roman" w:cs="Times New Roman"/>
          <w:sz w:val="24"/>
          <w:szCs w:val="24"/>
        </w:rPr>
        <w:t>20%</w:t>
      </w:r>
      <w:r>
        <w:rPr>
          <w:rFonts w:ascii="Times New Roman" w:hAnsi="Times New Roman" w:cs="Times New Roman"/>
          <w:sz w:val="24"/>
          <w:szCs w:val="24"/>
        </w:rPr>
        <w:t>，或</w:t>
      </w:r>
      <w:r>
        <w:rPr>
          <w:rFonts w:ascii="Times New Roman" w:hAnsi="Times New Roman" w:cs="Times New Roman"/>
          <w:sz w:val="24"/>
          <w:szCs w:val="24"/>
        </w:rPr>
        <w:t>30%</w:t>
      </w:r>
      <w:r>
        <w:rPr>
          <w:rFonts w:ascii="Times New Roman" w:hAnsi="Times New Roman" w:cs="Times New Roman"/>
          <w:sz w:val="24"/>
          <w:szCs w:val="24"/>
        </w:rPr>
        <w:t>等的产品，因此我们在实际产品开</w:t>
      </w:r>
      <w:r>
        <w:rPr>
          <w:rFonts w:ascii="Times New Roman" w:hAnsi="Times New Roman" w:cs="Times New Roman"/>
          <w:sz w:val="24"/>
          <w:szCs w:val="24"/>
        </w:rPr>
        <w:lastRenderedPageBreak/>
        <w:t>发过程中，经常需要知道在最终饮料中要添加多少浓缩果汁，即需要知道</w:t>
      </w:r>
      <w:r>
        <w:rPr>
          <w:rFonts w:ascii="Times New Roman" w:hAnsi="Times New Roman" w:cs="Times New Roman"/>
          <w:sz w:val="24"/>
          <w:szCs w:val="24"/>
        </w:rPr>
        <w:t>W</w:t>
      </w:r>
      <w:r>
        <w:rPr>
          <w:rFonts w:ascii="Times New Roman" w:hAnsi="Times New Roman" w:cs="Times New Roman"/>
          <w:sz w:val="24"/>
          <w:szCs w:val="24"/>
        </w:rPr>
        <w:t>的值。</w:t>
      </w:r>
    </w:p>
    <w:p w14:paraId="0647269C"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W = [(P </w:t>
      </w:r>
      <w:r>
        <w:rPr>
          <w:rFonts w:ascii="Times New Roman" w:hAnsi="Times New Roman" w:cs="Times New Roman"/>
          <w:sz w:val="24"/>
          <w:szCs w:val="24"/>
        </w:rPr>
        <w:sym w:font="Symbol" w:char="F0B4"/>
      </w:r>
      <w:r>
        <w:rPr>
          <w:rFonts w:ascii="Times New Roman" w:hAnsi="Times New Roman" w:cs="Times New Roman"/>
          <w:sz w:val="24"/>
          <w:szCs w:val="24"/>
        </w:rPr>
        <w:t xml:space="preserve"> 1000 </w:t>
      </w:r>
      <w:r>
        <w:rPr>
          <w:rFonts w:ascii="Times New Roman" w:hAnsi="Times New Roman" w:cs="Times New Roman"/>
          <w:sz w:val="24"/>
          <w:szCs w:val="24"/>
        </w:rPr>
        <w:sym w:font="Symbol" w:char="F0B4"/>
      </w:r>
      <w:r>
        <w:rPr>
          <w:rFonts w:ascii="Times New Roman" w:hAnsi="Times New Roman" w:cs="Times New Roman"/>
          <w:sz w:val="24"/>
          <w:szCs w:val="24"/>
        </w:rPr>
        <w:t xml:space="preserve"> S</w:t>
      </w:r>
      <w:r>
        <w:rPr>
          <w:rFonts w:ascii="Times New Roman" w:hAnsi="Times New Roman" w:cs="Times New Roman"/>
          <w:sz w:val="24"/>
          <w:szCs w:val="24"/>
          <w:vertAlign w:val="subscript"/>
        </w:rPr>
        <w:t>L</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T</w:t>
      </w:r>
      <w:r>
        <w:rPr>
          <w:rFonts w:ascii="Times New Roman" w:hAnsi="Times New Roman" w:cs="Times New Roman"/>
          <w:sz w:val="24"/>
          <w:szCs w:val="24"/>
          <w:vertAlign w:val="subscript"/>
        </w:rPr>
        <w:t>d</w:t>
      </w:r>
      <w:r>
        <w:rPr>
          <w:rFonts w:ascii="Times New Roman" w:hAnsi="Times New Roman" w:cs="Times New Roman"/>
          <w:sz w:val="24"/>
          <w:szCs w:val="24"/>
        </w:rPr>
        <w:t>) / T</w:t>
      </w:r>
      <w:r>
        <w:rPr>
          <w:rFonts w:ascii="Times New Roman" w:hAnsi="Times New Roman" w:cs="Times New Roman"/>
          <w:sz w:val="24"/>
          <w:szCs w:val="24"/>
          <w:vertAlign w:val="subscript"/>
        </w:rPr>
        <w:t>k</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100%</w:t>
      </w:r>
    </w:p>
    <w:p w14:paraId="72A0D269" w14:textId="77777777" w:rsidR="00970176" w:rsidRDefault="00970176">
      <w:pPr>
        <w:spacing w:line="360" w:lineRule="auto"/>
        <w:rPr>
          <w:rFonts w:ascii="Times New Roman" w:hAnsi="Times New Roman" w:cs="Times New Roman"/>
          <w:sz w:val="24"/>
          <w:szCs w:val="24"/>
        </w:rPr>
      </w:pPr>
    </w:p>
    <w:p w14:paraId="1EB4F8A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在果汁饮料产品的减糖方案开发中，需要考虑到最终饮料中的糖来源于两方面，一是产品配方中添加的糖（白砂糖，或果葡糖浆，或二者兼而有之），二是来源于浓缩果汁中的可溶糖类。最终饮料中的糖含量等于这两者相加。其它配料中也可能带来极少量的多糖类，比如稳定剂中的变性淀粉类，在开发低糖类果汁饮料中一定要考虑到这一点。下面以</w:t>
      </w:r>
      <w:r>
        <w:rPr>
          <w:rFonts w:ascii="Times New Roman" w:hAnsi="Times New Roman" w:cs="Times New Roman"/>
          <w:sz w:val="24"/>
          <w:szCs w:val="24"/>
        </w:rPr>
        <w:t>10%</w:t>
      </w:r>
      <w:r>
        <w:rPr>
          <w:rFonts w:ascii="Times New Roman" w:hAnsi="Times New Roman" w:cs="Times New Roman"/>
          <w:sz w:val="24"/>
          <w:szCs w:val="24"/>
        </w:rPr>
        <w:t>苹果汁为例介绍低糖</w:t>
      </w:r>
      <w:r>
        <w:rPr>
          <w:rFonts w:ascii="Times New Roman" w:hAnsi="Times New Roman" w:cs="Times New Roman"/>
          <w:sz w:val="24"/>
          <w:szCs w:val="24"/>
        </w:rPr>
        <w:t>10%</w:t>
      </w:r>
      <w:r>
        <w:rPr>
          <w:rFonts w:ascii="Times New Roman" w:hAnsi="Times New Roman" w:cs="Times New Roman"/>
          <w:sz w:val="24"/>
          <w:szCs w:val="24"/>
        </w:rPr>
        <w:t>苹果汁的开发技术。</w:t>
      </w:r>
    </w:p>
    <w:p w14:paraId="1FB34DAC"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传统的</w:t>
      </w:r>
      <w:r>
        <w:rPr>
          <w:rFonts w:ascii="Times New Roman" w:hAnsi="Times New Roman" w:cs="Times New Roman"/>
          <w:sz w:val="24"/>
          <w:szCs w:val="24"/>
        </w:rPr>
        <w:t>10%</w:t>
      </w:r>
      <w:r>
        <w:rPr>
          <w:rFonts w:ascii="Times New Roman" w:hAnsi="Times New Roman" w:cs="Times New Roman"/>
          <w:sz w:val="24"/>
          <w:szCs w:val="24"/>
        </w:rPr>
        <w:t>苹果汁配方如下：</w:t>
      </w:r>
    </w:p>
    <w:p w14:paraId="3CB78BC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10.</w:t>
      </w:r>
      <w:r>
        <w:rPr>
          <w:rFonts w:ascii="Times New Roman" w:hAnsi="Times New Roman" w:cs="Times New Roman"/>
          <w:sz w:val="24"/>
          <w:szCs w:val="24"/>
        </w:rPr>
        <w:t>267%</w:t>
      </w:r>
    </w:p>
    <w:p w14:paraId="68798E3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苹果浓缩汁</w:t>
      </w:r>
      <w:r>
        <w:rPr>
          <w:rFonts w:ascii="Times New Roman" w:hAnsi="Times New Roman" w:cs="Times New Roman"/>
          <w:sz w:val="24"/>
          <w:szCs w:val="24"/>
        </w:rPr>
        <w:t xml:space="preserve">                1.465%</w:t>
      </w:r>
    </w:p>
    <w:p w14:paraId="1A5257D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w:t>
      </w:r>
      <w:r>
        <w:rPr>
          <w:rFonts w:ascii="Times New Roman" w:hAnsi="Times New Roman" w:cs="Times New Roman"/>
          <w:sz w:val="24"/>
          <w:szCs w:val="24"/>
        </w:rPr>
        <w:t xml:space="preserve">                    0.13%</w:t>
      </w:r>
    </w:p>
    <w:p w14:paraId="64005D8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苹果酸</w:t>
      </w:r>
      <w:r>
        <w:rPr>
          <w:rFonts w:ascii="Times New Roman" w:hAnsi="Times New Roman" w:cs="Times New Roman"/>
          <w:sz w:val="24"/>
          <w:szCs w:val="24"/>
        </w:rPr>
        <w:t xml:space="preserve">                    0.03%</w:t>
      </w:r>
    </w:p>
    <w:p w14:paraId="7D109AA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VC                        0.035%</w:t>
      </w:r>
    </w:p>
    <w:p w14:paraId="010A8CC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柠檬酸钠</w:t>
      </w:r>
      <w:r>
        <w:rPr>
          <w:rFonts w:ascii="Times New Roman" w:hAnsi="Times New Roman" w:cs="Times New Roman"/>
          <w:sz w:val="24"/>
          <w:szCs w:val="24"/>
        </w:rPr>
        <w:t xml:space="preserve">                  0.03%</w:t>
      </w:r>
    </w:p>
    <w:p w14:paraId="0CC7957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果胶</w:t>
      </w:r>
      <w:r>
        <w:rPr>
          <w:rFonts w:ascii="Times New Roman" w:hAnsi="Times New Roman" w:cs="Times New Roman"/>
          <w:sz w:val="24"/>
          <w:szCs w:val="24"/>
        </w:rPr>
        <w:t xml:space="preserve">                      0.02%</w:t>
      </w:r>
    </w:p>
    <w:p w14:paraId="5FBDFB0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CMC FH9                   0.03%</w:t>
      </w:r>
    </w:p>
    <w:p w14:paraId="1653359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N-Lite                    0.05%</w:t>
      </w:r>
    </w:p>
    <w:p w14:paraId="113C748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红色焦糖色素</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适量</w:t>
      </w:r>
    </w:p>
    <w:p w14:paraId="574FCE4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苹果香精</w:t>
      </w:r>
      <w:r>
        <w:rPr>
          <w:rFonts w:ascii="Times New Roman" w:hAnsi="Times New Roman" w:cs="Times New Roman"/>
          <w:sz w:val="24"/>
          <w:szCs w:val="24"/>
        </w:rPr>
        <w:t xml:space="preserve">                  0.1%</w:t>
      </w:r>
    </w:p>
    <w:p w14:paraId="2BA9C5E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水定容至</w:t>
      </w:r>
      <w:r>
        <w:rPr>
          <w:rFonts w:ascii="Times New Roman" w:hAnsi="Times New Roman" w:cs="Times New Roman"/>
          <w:sz w:val="24"/>
          <w:szCs w:val="24"/>
        </w:rPr>
        <w:t xml:space="preserve">                  100%</w:t>
      </w:r>
    </w:p>
    <w:p w14:paraId="2B19DA4E"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在全糖配方中，总糖含量高达</w:t>
      </w:r>
      <w:r>
        <w:rPr>
          <w:rFonts w:ascii="Times New Roman" w:hAnsi="Times New Roman" w:cs="Times New Roman"/>
          <w:sz w:val="24"/>
          <w:szCs w:val="24"/>
        </w:rPr>
        <w:t>11.36%</w:t>
      </w:r>
      <w:r>
        <w:rPr>
          <w:rFonts w:ascii="Times New Roman" w:hAnsi="Times New Roman" w:cs="Times New Roman"/>
          <w:sz w:val="24"/>
          <w:szCs w:val="24"/>
        </w:rPr>
        <w:t>，为了达到低糖食品的标准，需要将含糖量降低到</w:t>
      </w:r>
      <w:r>
        <w:rPr>
          <w:rFonts w:ascii="Times New Roman" w:hAnsi="Times New Roman" w:cs="Times New Roman"/>
          <w:sz w:val="24"/>
          <w:szCs w:val="24"/>
        </w:rPr>
        <w:t>5%</w:t>
      </w:r>
      <w:r>
        <w:rPr>
          <w:rFonts w:ascii="Times New Roman" w:hAnsi="Times New Roman" w:cs="Times New Roman"/>
          <w:sz w:val="24"/>
          <w:szCs w:val="24"/>
        </w:rPr>
        <w:t>以下，即需要取代</w:t>
      </w:r>
      <w:r>
        <w:rPr>
          <w:rFonts w:ascii="Times New Roman" w:hAnsi="Times New Roman" w:cs="Times New Roman"/>
          <w:sz w:val="24"/>
          <w:szCs w:val="24"/>
        </w:rPr>
        <w:t>56%</w:t>
      </w:r>
      <w:r>
        <w:rPr>
          <w:rFonts w:ascii="Times New Roman" w:hAnsi="Times New Roman" w:cs="Times New Roman"/>
          <w:sz w:val="24"/>
          <w:szCs w:val="24"/>
        </w:rPr>
        <w:t>以上的糖。由于降糖幅度非常大，这将对最终产品的口感产生显著的影响。考虑到三氯蔗糖的甜味强度较高，且使用名称上有更多选择，如蔗糖素，在本果汁饮料配方中，我们使用三氯蔗糖来替代糖类。由于三氯蔗糖替代的白砂糖较多，因此在饮料中必然会带来甜味延长感，而普通消费者一般不太喜欢这种延长感，我们可以使用甜味延长感掩盖香精对这种</w:t>
      </w:r>
      <w:r>
        <w:rPr>
          <w:rFonts w:ascii="Times New Roman" w:hAnsi="Times New Roman" w:cs="Times New Roman"/>
          <w:sz w:val="24"/>
          <w:szCs w:val="24"/>
        </w:rPr>
        <w:lastRenderedPageBreak/>
        <w:t>不愉快的延长感进行掩盖，从而使其甜味感觉更接近全糖产品。其次，替代大部分糖后，最终饮料在口</w:t>
      </w:r>
      <w:r>
        <w:rPr>
          <w:rFonts w:ascii="Times New Roman" w:hAnsi="Times New Roman" w:cs="Times New Roman"/>
          <w:sz w:val="24"/>
          <w:szCs w:val="24"/>
        </w:rPr>
        <w:t>腔中的口感（</w:t>
      </w:r>
      <w:r>
        <w:rPr>
          <w:rFonts w:ascii="Times New Roman" w:hAnsi="Times New Roman" w:cs="Times New Roman"/>
          <w:sz w:val="24"/>
          <w:szCs w:val="24"/>
        </w:rPr>
        <w:t>mouthfeel</w:t>
      </w:r>
      <w:r>
        <w:rPr>
          <w:rFonts w:ascii="Times New Roman" w:hAnsi="Times New Roman" w:cs="Times New Roman"/>
          <w:sz w:val="24"/>
          <w:szCs w:val="24"/>
        </w:rPr>
        <w:t>）也会显著降低，可以通过口感香精来弥补。第三，当糖类含量显著降低以后，可能对饮料的果汁感产生一定影响，比如果汁感下降，可以通过添加香精公司的果汁香精来改善饮料的果汁感。</w:t>
      </w:r>
    </w:p>
    <w:p w14:paraId="19D89C5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3.81%</w:t>
      </w:r>
    </w:p>
    <w:p w14:paraId="25F232F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苹果浓缩汁</w:t>
      </w:r>
      <w:r>
        <w:rPr>
          <w:rFonts w:ascii="Times New Roman" w:hAnsi="Times New Roman" w:cs="Times New Roman"/>
          <w:sz w:val="24"/>
          <w:szCs w:val="24"/>
        </w:rPr>
        <w:t xml:space="preserve">                1.465%</w:t>
      </w:r>
    </w:p>
    <w:p w14:paraId="579AB9AC"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w:t>
      </w:r>
      <w:r>
        <w:rPr>
          <w:rFonts w:ascii="Times New Roman" w:hAnsi="Times New Roman" w:cs="Times New Roman"/>
          <w:sz w:val="24"/>
          <w:szCs w:val="24"/>
        </w:rPr>
        <w:t xml:space="preserve">                    0.13%</w:t>
      </w:r>
    </w:p>
    <w:p w14:paraId="65D1EA4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苹果酸</w:t>
      </w:r>
      <w:r>
        <w:rPr>
          <w:rFonts w:ascii="Times New Roman" w:hAnsi="Times New Roman" w:cs="Times New Roman"/>
          <w:sz w:val="24"/>
          <w:szCs w:val="24"/>
        </w:rPr>
        <w:t xml:space="preserve">                    0.02%</w:t>
      </w:r>
    </w:p>
    <w:p w14:paraId="41167E9D"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三氯蔗糖</w:t>
      </w:r>
      <w:r>
        <w:rPr>
          <w:rFonts w:ascii="Times New Roman" w:hAnsi="Times New Roman" w:cs="Times New Roman"/>
          <w:sz w:val="24"/>
          <w:szCs w:val="24"/>
        </w:rPr>
        <w:t xml:space="preserve">                  0.0108%</w:t>
      </w:r>
    </w:p>
    <w:p w14:paraId="1704236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Pr>
          <w:rFonts w:ascii="Times New Roman" w:hAnsi="Times New Roman" w:cs="Times New Roman"/>
          <w:sz w:val="24"/>
          <w:szCs w:val="24"/>
        </w:rPr>
        <w:t xml:space="preserve">               0.035%</w:t>
      </w:r>
    </w:p>
    <w:p w14:paraId="14CFF70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柠檬酸钠</w:t>
      </w:r>
      <w:r>
        <w:rPr>
          <w:rFonts w:ascii="Times New Roman" w:hAnsi="Times New Roman" w:cs="Times New Roman"/>
          <w:sz w:val="24"/>
          <w:szCs w:val="24"/>
        </w:rPr>
        <w:t xml:space="preserve">                  0.03%</w:t>
      </w:r>
    </w:p>
    <w:p w14:paraId="09436BC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果胶</w:t>
      </w:r>
      <w:r>
        <w:rPr>
          <w:rFonts w:ascii="Times New Roman" w:hAnsi="Times New Roman" w:cs="Times New Roman"/>
          <w:sz w:val="24"/>
          <w:szCs w:val="24"/>
        </w:rPr>
        <w:t xml:space="preserve">                      0.02%</w:t>
      </w:r>
    </w:p>
    <w:p w14:paraId="7A8A94A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CMC FH9                   0.03%</w:t>
      </w:r>
    </w:p>
    <w:p w14:paraId="3175789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N-Lite                    0.05%</w:t>
      </w:r>
    </w:p>
    <w:p w14:paraId="02A06CC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红色焦糖色素</w:t>
      </w:r>
      <w:r>
        <w:rPr>
          <w:rFonts w:ascii="Times New Roman" w:hAnsi="Times New Roman" w:cs="Times New Roman"/>
          <w:sz w:val="24"/>
          <w:szCs w:val="24"/>
        </w:rPr>
        <w:t xml:space="preserve">              </w:t>
      </w:r>
      <w:r>
        <w:rPr>
          <w:rFonts w:ascii="Times New Roman" w:hAnsi="Times New Roman" w:cs="Times New Roman"/>
          <w:sz w:val="24"/>
          <w:szCs w:val="24"/>
        </w:rPr>
        <w:t>适量</w:t>
      </w:r>
    </w:p>
    <w:p w14:paraId="5F792CE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苹果香精</w:t>
      </w:r>
      <w:r>
        <w:rPr>
          <w:rFonts w:ascii="Times New Roman" w:hAnsi="Times New Roman" w:cs="Times New Roman"/>
          <w:sz w:val="24"/>
          <w:szCs w:val="24"/>
        </w:rPr>
        <w:t xml:space="preserve">                  0.1%</w:t>
      </w:r>
    </w:p>
    <w:p w14:paraId="46BBD53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口感香精</w:t>
      </w:r>
      <w:r>
        <w:rPr>
          <w:rFonts w:ascii="Times New Roman" w:hAnsi="Times New Roman" w:cs="Times New Roman"/>
          <w:sz w:val="24"/>
          <w:szCs w:val="24"/>
        </w:rPr>
        <w:t xml:space="preserve">                  0.05%</w:t>
      </w:r>
    </w:p>
    <w:p w14:paraId="2EEF53C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甜味延长感掩盖香精</w:t>
      </w:r>
      <w:r>
        <w:rPr>
          <w:rFonts w:ascii="Times New Roman" w:hAnsi="Times New Roman" w:cs="Times New Roman"/>
          <w:sz w:val="24"/>
          <w:szCs w:val="24"/>
        </w:rPr>
        <w:t xml:space="preserve">        0.08%</w:t>
      </w:r>
    </w:p>
    <w:p w14:paraId="2E6EE1D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果汁香精</w:t>
      </w:r>
      <w:r>
        <w:rPr>
          <w:rFonts w:ascii="Times New Roman" w:hAnsi="Times New Roman" w:cs="Times New Roman"/>
          <w:sz w:val="24"/>
          <w:szCs w:val="24"/>
        </w:rPr>
        <w:t xml:space="preserve">       </w:t>
      </w:r>
      <w:r>
        <w:rPr>
          <w:rFonts w:ascii="Times New Roman" w:hAnsi="Times New Roman" w:cs="Times New Roman"/>
          <w:sz w:val="24"/>
          <w:szCs w:val="24"/>
        </w:rPr>
        <w:t xml:space="preserve">           0.05%</w:t>
      </w:r>
    </w:p>
    <w:p w14:paraId="6EDB1DC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水定容至</w:t>
      </w:r>
      <w:r>
        <w:rPr>
          <w:rFonts w:ascii="Times New Roman" w:hAnsi="Times New Roman" w:cs="Times New Roman"/>
          <w:sz w:val="24"/>
          <w:szCs w:val="24"/>
        </w:rPr>
        <w:t xml:space="preserve">                  100%</w:t>
      </w:r>
    </w:p>
    <w:p w14:paraId="6711E38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最终饮料的杀菌条件为</w:t>
      </w:r>
      <w:r>
        <w:rPr>
          <w:rFonts w:ascii="Times New Roman" w:hAnsi="Times New Roman" w:cs="Times New Roman"/>
          <w:sz w:val="24"/>
          <w:szCs w:val="24"/>
        </w:rPr>
        <w:t>95</w:t>
      </w:r>
      <w:r>
        <w:rPr>
          <w:rFonts w:ascii="Times New Roman" w:hAnsi="Times New Roman" w:cs="Times New Roman"/>
          <w:sz w:val="24"/>
          <w:szCs w:val="24"/>
        </w:rPr>
        <w:sym w:font="Symbol" w:char="F07E"/>
      </w:r>
      <w:r>
        <w:rPr>
          <w:rFonts w:ascii="Times New Roman" w:hAnsi="Times New Roman" w:cs="Times New Roman"/>
          <w:sz w:val="24"/>
          <w:szCs w:val="24"/>
        </w:rPr>
        <w:t>105</w:t>
      </w:r>
      <w:r>
        <w:rPr>
          <w:rFonts w:ascii="宋体" w:eastAsia="宋体" w:hAnsi="宋体" w:cs="宋体" w:hint="eastAsia"/>
          <w:sz w:val="24"/>
          <w:szCs w:val="24"/>
        </w:rPr>
        <w:t>℃</w:t>
      </w:r>
      <w:r>
        <w:rPr>
          <w:rFonts w:ascii="Times New Roman" w:hAnsi="Times New Roman" w:cs="Times New Roman"/>
          <w:sz w:val="24"/>
          <w:szCs w:val="24"/>
        </w:rPr>
        <w:t>，杀菌</w:t>
      </w:r>
      <w:r>
        <w:rPr>
          <w:rFonts w:ascii="Times New Roman" w:hAnsi="Times New Roman" w:cs="Times New Roman"/>
          <w:sz w:val="24"/>
          <w:szCs w:val="24"/>
        </w:rPr>
        <w:t>15</w:t>
      </w:r>
      <w:r>
        <w:rPr>
          <w:rFonts w:ascii="Times New Roman" w:hAnsi="Times New Roman" w:cs="Times New Roman"/>
          <w:sz w:val="24"/>
          <w:szCs w:val="24"/>
        </w:rPr>
        <w:sym w:font="Symbol" w:char="F07E"/>
      </w:r>
      <w:r>
        <w:rPr>
          <w:rFonts w:ascii="Times New Roman" w:hAnsi="Times New Roman" w:cs="Times New Roman"/>
          <w:sz w:val="24"/>
          <w:szCs w:val="24"/>
        </w:rPr>
        <w:t>30</w:t>
      </w:r>
      <w:r>
        <w:rPr>
          <w:rFonts w:ascii="Times New Roman" w:hAnsi="Times New Roman" w:cs="Times New Roman"/>
          <w:sz w:val="24"/>
          <w:szCs w:val="24"/>
        </w:rPr>
        <w:t>秒。主要杀菌对象为霉菌、酵母及耐酸菌。</w:t>
      </w:r>
    </w:p>
    <w:p w14:paraId="3452D803" w14:textId="77777777" w:rsidR="00970176" w:rsidRDefault="008D6EE0">
      <w:pPr>
        <w:pStyle w:val="3"/>
      </w:pPr>
      <w:bookmarkStart w:id="2020" w:name="_Toc14992151"/>
      <w:r>
        <w:t xml:space="preserve">8.2.5 </w:t>
      </w:r>
      <w:r>
        <w:t>低糖乳饮料的调香与调味技术</w:t>
      </w:r>
      <w:bookmarkEnd w:id="2020"/>
    </w:p>
    <w:p w14:paraId="6935AB60"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乳饮料按最终产品的</w:t>
      </w:r>
      <w:r>
        <w:rPr>
          <w:rFonts w:ascii="Times New Roman" w:hAnsi="Times New Roman" w:cs="Times New Roman"/>
          <w:sz w:val="24"/>
          <w:szCs w:val="24"/>
        </w:rPr>
        <w:t>pH</w:t>
      </w:r>
      <w:r>
        <w:rPr>
          <w:rFonts w:ascii="Times New Roman" w:hAnsi="Times New Roman" w:cs="Times New Roman"/>
          <w:sz w:val="24"/>
          <w:szCs w:val="24"/>
        </w:rPr>
        <w:t>值可分为两类：一类是中性乳饮料，另一类是酸性乳饮料。乳饮料的主要原料是乳品原料，如全脂奶粉、脱脂奶粉、鲜牛奶、奶油、乳清粉等，它们在最终饮料中经过均质后，其中的乳脂肪以脂肪球的形式分散在饮料中。由于乳脂肪的比重显著低于最终饮料的比重，因此乳脂肪在最终饮料中很容易上</w:t>
      </w:r>
      <w:r>
        <w:rPr>
          <w:rFonts w:ascii="Times New Roman" w:hAnsi="Times New Roman" w:cs="Times New Roman"/>
          <w:sz w:val="24"/>
          <w:szCs w:val="24"/>
        </w:rPr>
        <w:t>浮而在饮料瓶颈处形成白色的圆环（</w:t>
      </w:r>
      <w:r>
        <w:rPr>
          <w:rFonts w:ascii="Times New Roman" w:hAnsi="Times New Roman" w:cs="Times New Roman"/>
          <w:sz w:val="24"/>
          <w:szCs w:val="24"/>
        </w:rPr>
        <w:t>Ringing</w:t>
      </w:r>
      <w:r>
        <w:rPr>
          <w:rFonts w:ascii="Times New Roman" w:hAnsi="Times New Roman" w:cs="Times New Roman"/>
          <w:sz w:val="24"/>
          <w:szCs w:val="24"/>
        </w:rPr>
        <w:t>）。为了减少或减轻这种现</w:t>
      </w:r>
      <w:r>
        <w:rPr>
          <w:rFonts w:ascii="Times New Roman" w:hAnsi="Times New Roman" w:cs="Times New Roman"/>
          <w:sz w:val="24"/>
          <w:szCs w:val="24"/>
        </w:rPr>
        <w:lastRenderedPageBreak/>
        <w:t>象，解决办法一是加入乳化稳定剂，在乳脂肪的外面形成一层界面膜并适当增加了饮料的粘度。这层</w:t>
      </w:r>
      <w:bookmarkStart w:id="2021" w:name="OLE_LINK1"/>
      <w:r>
        <w:rPr>
          <w:rFonts w:ascii="Times New Roman" w:hAnsi="Times New Roman" w:cs="Times New Roman"/>
          <w:sz w:val="24"/>
          <w:szCs w:val="24"/>
        </w:rPr>
        <w:t>界</w:t>
      </w:r>
      <w:bookmarkEnd w:id="2021"/>
      <w:r>
        <w:rPr>
          <w:rFonts w:ascii="Times New Roman" w:hAnsi="Times New Roman" w:cs="Times New Roman"/>
          <w:sz w:val="24"/>
          <w:szCs w:val="24"/>
        </w:rPr>
        <w:t>面膜有如下作用：一是增加了整个乳脂肪液滴的比重，二是形成界面膜后可以有效地阻止液滴间相互碰撞变大，三是使脂肪液滴带上了负电荷，使液滴之间相互排斥。解决办法之二是通过均质使粒径变小，从乳饮料的经验来看，取得一微米以下的粒径是较容易的。</w:t>
      </w:r>
    </w:p>
    <w:p w14:paraId="4AFC7C3C"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乳饮料由于含有乳脂肪，食用香精在乳饮料和在一般的饮料中表现会有显著的差异。在一般的饮料中，所有的成份几乎都是水溶的，添</w:t>
      </w:r>
      <w:r>
        <w:rPr>
          <w:rFonts w:ascii="Times New Roman" w:hAnsi="Times New Roman" w:cs="Times New Roman"/>
          <w:sz w:val="24"/>
          <w:szCs w:val="24"/>
        </w:rPr>
        <w:t>加的香精成份在较低浓度下也几乎是水溶的，在这种饮料中，香精成份随水分一起挥发形成了</w:t>
      </w:r>
      <w:r>
        <w:rPr>
          <w:rFonts w:ascii="Times New Roman" w:hAnsi="Times New Roman" w:cs="Times New Roman"/>
          <w:sz w:val="24"/>
          <w:szCs w:val="24"/>
        </w:rPr>
        <w:t>PET</w:t>
      </w:r>
      <w:r>
        <w:rPr>
          <w:rFonts w:ascii="Times New Roman" w:hAnsi="Times New Roman" w:cs="Times New Roman"/>
          <w:sz w:val="24"/>
          <w:szCs w:val="24"/>
        </w:rPr>
        <w:t>瓶中的顶空（</w:t>
      </w:r>
      <w:r>
        <w:rPr>
          <w:rFonts w:ascii="Times New Roman" w:hAnsi="Times New Roman" w:cs="Times New Roman"/>
          <w:sz w:val="24"/>
          <w:szCs w:val="24"/>
        </w:rPr>
        <w:t>Headspace</w:t>
      </w:r>
      <w:r>
        <w:rPr>
          <w:rFonts w:ascii="Times New Roman" w:hAnsi="Times New Roman" w:cs="Times New Roman"/>
          <w:sz w:val="24"/>
          <w:szCs w:val="24"/>
        </w:rPr>
        <w:t>）部份，顶空部份的香气通过前鼻进入鼻腔所形成的香气风味感知，和通过品饮由口腔进入后鼻所形成的风味感知是几乎相同的。在乳饮料中，由于乳脂肪的存在，使得在最终的乳饮料中，既存在完全水溶的部分，又存在不溶于水的部分。一般而言，食用香精中的成分既有亲水的部份，又有亲脂的部份，因此，亲脂的香料大部份会进入乳脂肪而被乳脂肪所束缚，亲水的香料保留在水中并随水分挥发而形成了顶空部份。因此，乳饮料开瓶后闻到的</w:t>
      </w:r>
      <w:r>
        <w:rPr>
          <w:rFonts w:ascii="Times New Roman" w:hAnsi="Times New Roman" w:cs="Times New Roman"/>
          <w:sz w:val="24"/>
          <w:szCs w:val="24"/>
        </w:rPr>
        <w:t>香气主要是亲水的香料所形成的风味特征。当品尝乳饮料时，乳饮料进入口腔，除了水溶性的香料会通过口腔进入后鼻，乳脂肪中的亲油性的香料在温度的作用下挥发出来进入后鼻，二者一起在后鼻形成了对这种饮料的风味感知。这种感知和仅仅通过前鼻嗅闻饮料所形成的感知是不同的。由于乳脂肪的这种作用，通常乳饮料的食用香精添加量要显著大于普通饮料的添加量。另一方面，由于乳脂肪的这种作用，同一种食用香精在一般的饮料和乳饮料中表现会显著不同，在普通饮料中表现很好的香精在乳饮料中未必会表现好，反之亦然。</w:t>
      </w:r>
    </w:p>
    <w:p w14:paraId="5336D506"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乳饮料的口感是另一个非常重要的影响消</w:t>
      </w:r>
      <w:r>
        <w:rPr>
          <w:rFonts w:ascii="Times New Roman" w:hAnsi="Times New Roman" w:cs="Times New Roman"/>
          <w:sz w:val="24"/>
          <w:szCs w:val="24"/>
        </w:rPr>
        <w:t>费者可接受性的因素。一般来说，滑爽的乳饮料口感总是深受消费者喜爱的，这种滑爽的口感主要与乳脂肪有关。通过均质和添加合适的乳化稳定剂可以取得这种滑爽的口感。值得一提的是，原料乳粉如全脂奶粉中的乳脂肪较易氧化而产生不新鲜的氧化味，这种氧化味会显著降低最终乳饮料的得分，因此在生产中要避免使用已经产生氧化风味的奶粉原料。</w:t>
      </w:r>
    </w:p>
    <w:p w14:paraId="79972F1A"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在开发低糖乳制品饮料时，要考虑到不同的乳原料中含有的碳水化合物，下表列出了乳饮料中常用的全脂奶粉和脱脂奶粉的重要指标。</w:t>
      </w:r>
    </w:p>
    <w:p w14:paraId="37F6F62D"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表</w:t>
      </w:r>
      <w:r>
        <w:rPr>
          <w:rFonts w:ascii="Times New Roman" w:hAnsi="Times New Roman" w:cs="Times New Roman"/>
          <w:sz w:val="24"/>
          <w:szCs w:val="24"/>
        </w:rPr>
        <w:t>8.6</w:t>
      </w:r>
      <w:r>
        <w:rPr>
          <w:rFonts w:ascii="Times New Roman" w:hAnsi="Times New Roman" w:cs="Times New Roman"/>
          <w:sz w:val="24"/>
          <w:szCs w:val="24"/>
        </w:rPr>
        <w:t>：全脂奶粉和脱脂奶粉的指标比较</w:t>
      </w:r>
    </w:p>
    <w:tbl>
      <w:tblPr>
        <w:tblW w:w="5861" w:type="dxa"/>
        <w:jc w:val="center"/>
        <w:tblLayout w:type="fixed"/>
        <w:tblLook w:val="04A0" w:firstRow="1" w:lastRow="0" w:firstColumn="1" w:lastColumn="0" w:noHBand="0" w:noVBand="1"/>
      </w:tblPr>
      <w:tblGrid>
        <w:gridCol w:w="2324"/>
        <w:gridCol w:w="1836"/>
        <w:gridCol w:w="1701"/>
      </w:tblGrid>
      <w:tr w:rsidR="00970176" w14:paraId="529CF573" w14:textId="77777777">
        <w:trPr>
          <w:trHeight w:val="377"/>
          <w:jc w:val="center"/>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4EEE66"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比较项目</w:t>
            </w:r>
          </w:p>
        </w:tc>
        <w:tc>
          <w:tcPr>
            <w:tcW w:w="1836" w:type="dxa"/>
            <w:tcBorders>
              <w:top w:val="single" w:sz="4" w:space="0" w:color="auto"/>
              <w:left w:val="nil"/>
              <w:bottom w:val="single" w:sz="4" w:space="0" w:color="auto"/>
              <w:right w:val="single" w:sz="4" w:space="0" w:color="auto"/>
            </w:tcBorders>
            <w:shd w:val="clear" w:color="auto" w:fill="auto"/>
            <w:vAlign w:val="center"/>
          </w:tcPr>
          <w:p w14:paraId="271C6E90"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脱脂奶粉</w:t>
            </w:r>
          </w:p>
        </w:tc>
        <w:tc>
          <w:tcPr>
            <w:tcW w:w="1701" w:type="dxa"/>
            <w:tcBorders>
              <w:top w:val="single" w:sz="4" w:space="0" w:color="auto"/>
              <w:left w:val="nil"/>
              <w:bottom w:val="single" w:sz="4" w:space="0" w:color="auto"/>
              <w:right w:val="single" w:sz="4" w:space="0" w:color="auto"/>
            </w:tcBorders>
            <w:shd w:val="clear" w:color="auto" w:fill="auto"/>
            <w:vAlign w:val="center"/>
          </w:tcPr>
          <w:p w14:paraId="08CA43F0"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全脂奶粉</w:t>
            </w:r>
          </w:p>
        </w:tc>
      </w:tr>
      <w:tr w:rsidR="00970176" w14:paraId="0004EF6B" w14:textId="77777777">
        <w:trPr>
          <w:trHeight w:val="285"/>
          <w:jc w:val="center"/>
        </w:trPr>
        <w:tc>
          <w:tcPr>
            <w:tcW w:w="2324" w:type="dxa"/>
            <w:tcBorders>
              <w:top w:val="nil"/>
              <w:left w:val="single" w:sz="4" w:space="0" w:color="auto"/>
              <w:bottom w:val="single" w:sz="4" w:space="0" w:color="auto"/>
              <w:right w:val="single" w:sz="4" w:space="0" w:color="auto"/>
            </w:tcBorders>
            <w:shd w:val="clear" w:color="auto" w:fill="auto"/>
            <w:noWrap/>
            <w:vAlign w:val="center"/>
          </w:tcPr>
          <w:p w14:paraId="6A811D82"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水分含量</w:t>
            </w:r>
          </w:p>
        </w:tc>
        <w:tc>
          <w:tcPr>
            <w:tcW w:w="1836" w:type="dxa"/>
            <w:tcBorders>
              <w:top w:val="nil"/>
              <w:left w:val="nil"/>
              <w:bottom w:val="single" w:sz="4" w:space="0" w:color="auto"/>
              <w:right w:val="single" w:sz="4" w:space="0" w:color="auto"/>
            </w:tcBorders>
            <w:shd w:val="clear" w:color="auto" w:fill="auto"/>
            <w:noWrap/>
            <w:vAlign w:val="center"/>
          </w:tcPr>
          <w:p w14:paraId="7655F12B"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4%</w:t>
            </w:r>
          </w:p>
        </w:tc>
        <w:tc>
          <w:tcPr>
            <w:tcW w:w="1701" w:type="dxa"/>
            <w:tcBorders>
              <w:top w:val="nil"/>
              <w:left w:val="nil"/>
              <w:bottom w:val="single" w:sz="4" w:space="0" w:color="auto"/>
              <w:right w:val="single" w:sz="4" w:space="0" w:color="auto"/>
            </w:tcBorders>
            <w:shd w:val="clear" w:color="auto" w:fill="auto"/>
            <w:noWrap/>
            <w:vAlign w:val="center"/>
          </w:tcPr>
          <w:p w14:paraId="5A1202DE"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2.80%</w:t>
            </w:r>
          </w:p>
        </w:tc>
      </w:tr>
      <w:tr w:rsidR="00970176" w14:paraId="0BD88EBD" w14:textId="77777777">
        <w:trPr>
          <w:trHeight w:val="285"/>
          <w:jc w:val="center"/>
        </w:trPr>
        <w:tc>
          <w:tcPr>
            <w:tcW w:w="2324" w:type="dxa"/>
            <w:tcBorders>
              <w:top w:val="nil"/>
              <w:left w:val="single" w:sz="4" w:space="0" w:color="auto"/>
              <w:bottom w:val="single" w:sz="4" w:space="0" w:color="auto"/>
              <w:right w:val="single" w:sz="4" w:space="0" w:color="auto"/>
            </w:tcBorders>
            <w:shd w:val="clear" w:color="auto" w:fill="auto"/>
            <w:noWrap/>
            <w:vAlign w:val="center"/>
          </w:tcPr>
          <w:p w14:paraId="58619D82"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蛋白质含量</w:t>
            </w:r>
          </w:p>
        </w:tc>
        <w:tc>
          <w:tcPr>
            <w:tcW w:w="1836" w:type="dxa"/>
            <w:tcBorders>
              <w:top w:val="nil"/>
              <w:left w:val="nil"/>
              <w:bottom w:val="single" w:sz="4" w:space="0" w:color="auto"/>
              <w:right w:val="single" w:sz="4" w:space="0" w:color="auto"/>
            </w:tcBorders>
            <w:shd w:val="clear" w:color="auto" w:fill="auto"/>
            <w:noWrap/>
            <w:vAlign w:val="center"/>
          </w:tcPr>
          <w:p w14:paraId="33E46290"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33.40%</w:t>
            </w:r>
          </w:p>
        </w:tc>
        <w:tc>
          <w:tcPr>
            <w:tcW w:w="1701" w:type="dxa"/>
            <w:tcBorders>
              <w:top w:val="nil"/>
              <w:left w:val="nil"/>
              <w:bottom w:val="single" w:sz="4" w:space="0" w:color="auto"/>
              <w:right w:val="single" w:sz="4" w:space="0" w:color="auto"/>
            </w:tcBorders>
            <w:shd w:val="clear" w:color="auto" w:fill="auto"/>
            <w:noWrap/>
            <w:vAlign w:val="center"/>
          </w:tcPr>
          <w:p w14:paraId="5BA609F3"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28%</w:t>
            </w:r>
          </w:p>
        </w:tc>
      </w:tr>
      <w:tr w:rsidR="00970176" w14:paraId="5F266ADD" w14:textId="77777777">
        <w:trPr>
          <w:trHeight w:val="285"/>
          <w:jc w:val="center"/>
        </w:trPr>
        <w:tc>
          <w:tcPr>
            <w:tcW w:w="2324" w:type="dxa"/>
            <w:tcBorders>
              <w:top w:val="nil"/>
              <w:left w:val="single" w:sz="4" w:space="0" w:color="auto"/>
              <w:bottom w:val="single" w:sz="4" w:space="0" w:color="auto"/>
              <w:right w:val="single" w:sz="4" w:space="0" w:color="auto"/>
            </w:tcBorders>
            <w:shd w:val="clear" w:color="auto" w:fill="auto"/>
            <w:noWrap/>
            <w:vAlign w:val="center"/>
          </w:tcPr>
          <w:p w14:paraId="0DE8ABE0"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脂肪含量</w:t>
            </w:r>
          </w:p>
        </w:tc>
        <w:tc>
          <w:tcPr>
            <w:tcW w:w="1836" w:type="dxa"/>
            <w:tcBorders>
              <w:top w:val="nil"/>
              <w:left w:val="nil"/>
              <w:bottom w:val="single" w:sz="4" w:space="0" w:color="auto"/>
              <w:right w:val="single" w:sz="4" w:space="0" w:color="auto"/>
            </w:tcBorders>
            <w:shd w:val="clear" w:color="auto" w:fill="auto"/>
            <w:noWrap/>
            <w:vAlign w:val="center"/>
          </w:tcPr>
          <w:p w14:paraId="3216613B"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0.80%</w:t>
            </w:r>
          </w:p>
        </w:tc>
        <w:tc>
          <w:tcPr>
            <w:tcW w:w="1701" w:type="dxa"/>
            <w:tcBorders>
              <w:top w:val="nil"/>
              <w:left w:val="nil"/>
              <w:bottom w:val="single" w:sz="4" w:space="0" w:color="auto"/>
              <w:right w:val="single" w:sz="4" w:space="0" w:color="auto"/>
            </w:tcBorders>
            <w:shd w:val="clear" w:color="auto" w:fill="auto"/>
            <w:noWrap/>
            <w:vAlign w:val="center"/>
          </w:tcPr>
          <w:p w14:paraId="1F9CD865"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28%</w:t>
            </w:r>
          </w:p>
        </w:tc>
      </w:tr>
      <w:tr w:rsidR="00970176" w14:paraId="058FA335" w14:textId="77777777">
        <w:trPr>
          <w:trHeight w:val="285"/>
          <w:jc w:val="center"/>
        </w:trPr>
        <w:tc>
          <w:tcPr>
            <w:tcW w:w="2324" w:type="dxa"/>
            <w:tcBorders>
              <w:top w:val="nil"/>
              <w:left w:val="single" w:sz="4" w:space="0" w:color="auto"/>
              <w:bottom w:val="single" w:sz="4" w:space="0" w:color="auto"/>
              <w:right w:val="single" w:sz="4" w:space="0" w:color="auto"/>
            </w:tcBorders>
            <w:shd w:val="clear" w:color="auto" w:fill="auto"/>
            <w:noWrap/>
            <w:vAlign w:val="center"/>
          </w:tcPr>
          <w:p w14:paraId="5FDE87C2" w14:textId="77777777" w:rsidR="00970176" w:rsidRDefault="008D6EE0">
            <w:pPr>
              <w:widowControl/>
              <w:spacing w:line="360" w:lineRule="auto"/>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碳水化合物含量</w:t>
            </w:r>
          </w:p>
        </w:tc>
        <w:tc>
          <w:tcPr>
            <w:tcW w:w="1836" w:type="dxa"/>
            <w:tcBorders>
              <w:top w:val="nil"/>
              <w:left w:val="nil"/>
              <w:bottom w:val="single" w:sz="4" w:space="0" w:color="auto"/>
              <w:right w:val="single" w:sz="4" w:space="0" w:color="auto"/>
            </w:tcBorders>
            <w:shd w:val="clear" w:color="auto" w:fill="auto"/>
            <w:noWrap/>
            <w:vAlign w:val="center"/>
          </w:tcPr>
          <w:p w14:paraId="770B17C2"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54.10%</w:t>
            </w:r>
          </w:p>
        </w:tc>
        <w:tc>
          <w:tcPr>
            <w:tcW w:w="1701" w:type="dxa"/>
            <w:tcBorders>
              <w:top w:val="nil"/>
              <w:left w:val="nil"/>
              <w:bottom w:val="single" w:sz="4" w:space="0" w:color="auto"/>
              <w:right w:val="single" w:sz="4" w:space="0" w:color="auto"/>
            </w:tcBorders>
            <w:shd w:val="clear" w:color="auto" w:fill="auto"/>
            <w:noWrap/>
            <w:vAlign w:val="center"/>
          </w:tcPr>
          <w:p w14:paraId="7F9B5819" w14:textId="77777777" w:rsidR="00970176" w:rsidRDefault="008D6EE0">
            <w:pPr>
              <w:widowControl/>
              <w:spacing w:line="360" w:lineRule="auto"/>
              <w:jc w:val="center"/>
              <w:rPr>
                <w:rFonts w:ascii="Times New Roman" w:eastAsia="宋体" w:hAnsi="Times New Roman" w:cs="Times New Roman"/>
                <w:kern w:val="0"/>
                <w:sz w:val="24"/>
                <w:szCs w:val="24"/>
              </w:rPr>
            </w:pPr>
            <w:r>
              <w:rPr>
                <w:rFonts w:ascii="Times New Roman" w:eastAsia="宋体" w:hAnsi="Times New Roman" w:cs="Times New Roman"/>
                <w:kern w:val="0"/>
                <w:sz w:val="24"/>
                <w:szCs w:val="24"/>
              </w:rPr>
              <w:t>36%</w:t>
            </w:r>
          </w:p>
        </w:tc>
      </w:tr>
    </w:tbl>
    <w:p w14:paraId="7274DFEC" w14:textId="77777777" w:rsidR="00970176" w:rsidRDefault="00970176">
      <w:pPr>
        <w:spacing w:line="360" w:lineRule="auto"/>
        <w:rPr>
          <w:rFonts w:ascii="Times New Roman" w:hAnsi="Times New Roman" w:cs="Times New Roman"/>
          <w:sz w:val="24"/>
          <w:szCs w:val="24"/>
        </w:rPr>
      </w:pPr>
    </w:p>
    <w:p w14:paraId="08BF5F5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下面介绍一则酸性草莓乳饮料的配方，供参考。</w:t>
      </w:r>
    </w:p>
    <w:p w14:paraId="30BA4BBA"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白砂糖</w:t>
      </w:r>
      <w:r>
        <w:rPr>
          <w:rFonts w:ascii="Times New Roman" w:hAnsi="Times New Roman" w:cs="Times New Roman"/>
          <w:sz w:val="24"/>
          <w:szCs w:val="24"/>
        </w:rPr>
        <w:t xml:space="preserve">                   3.35%</w:t>
      </w:r>
    </w:p>
    <w:p w14:paraId="75F7E959"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全脂奶粉</w:t>
      </w:r>
      <w:r>
        <w:rPr>
          <w:rFonts w:ascii="Times New Roman" w:hAnsi="Times New Roman" w:cs="Times New Roman"/>
          <w:sz w:val="24"/>
          <w:szCs w:val="24"/>
        </w:rPr>
        <w:t xml:space="preserve">                 2.00%</w:t>
      </w:r>
    </w:p>
    <w:p w14:paraId="42BFDFD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脱脂奶粉</w:t>
      </w:r>
      <w:r>
        <w:rPr>
          <w:rFonts w:ascii="Times New Roman" w:hAnsi="Times New Roman" w:cs="Times New Roman"/>
          <w:sz w:val="24"/>
          <w:szCs w:val="24"/>
        </w:rPr>
        <w:t xml:space="preserve">                 1.50%</w:t>
      </w:r>
    </w:p>
    <w:p w14:paraId="55F9F85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果胶</w:t>
      </w:r>
      <w:r>
        <w:rPr>
          <w:rFonts w:ascii="Times New Roman" w:hAnsi="Times New Roman" w:cs="Times New Roman"/>
          <w:sz w:val="24"/>
          <w:szCs w:val="24"/>
        </w:rPr>
        <w:t xml:space="preserve">                     0.45%</w:t>
      </w:r>
    </w:p>
    <w:p w14:paraId="71BA04C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CMC FH9                  0.05%</w:t>
      </w:r>
    </w:p>
    <w:p w14:paraId="0855AC2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w:t>
      </w:r>
      <w:r>
        <w:rPr>
          <w:rFonts w:ascii="Times New Roman" w:hAnsi="Times New Roman" w:cs="Times New Roman"/>
          <w:sz w:val="24"/>
          <w:szCs w:val="24"/>
        </w:rPr>
        <w:t xml:space="preserve">                  </w:t>
      </w:r>
      <w:r>
        <w:rPr>
          <w:rFonts w:ascii="Times New Roman" w:hAnsi="Times New Roman" w:cs="Times New Roman"/>
          <w:sz w:val="24"/>
          <w:szCs w:val="24"/>
        </w:rPr>
        <w:t xml:space="preserve"> 0.16%</w:t>
      </w:r>
    </w:p>
    <w:p w14:paraId="59B9D24B"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柠檬酸钠</w:t>
      </w:r>
      <w:r>
        <w:rPr>
          <w:rFonts w:ascii="Times New Roman" w:hAnsi="Times New Roman" w:cs="Times New Roman"/>
          <w:sz w:val="24"/>
          <w:szCs w:val="24"/>
        </w:rPr>
        <w:t xml:space="preserve">                 0.03%</w:t>
      </w:r>
    </w:p>
    <w:p w14:paraId="48C572B1"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乳酸</w:t>
      </w:r>
      <w:r>
        <w:rPr>
          <w:rFonts w:ascii="Times New Roman" w:hAnsi="Times New Roman" w:cs="Times New Roman"/>
          <w:sz w:val="24"/>
          <w:szCs w:val="24"/>
        </w:rPr>
        <w:t xml:space="preserve">                     </w:t>
      </w:r>
      <w:r>
        <w:rPr>
          <w:rFonts w:ascii="Times New Roman" w:hAnsi="Times New Roman" w:cs="Times New Roman"/>
          <w:sz w:val="24"/>
          <w:szCs w:val="24"/>
        </w:rPr>
        <w:t>调节</w:t>
      </w:r>
      <w:r>
        <w:rPr>
          <w:rFonts w:ascii="Times New Roman" w:hAnsi="Times New Roman" w:cs="Times New Roman"/>
          <w:sz w:val="24"/>
          <w:szCs w:val="24"/>
        </w:rPr>
        <w:t>pH</w:t>
      </w:r>
      <w:r>
        <w:rPr>
          <w:rFonts w:ascii="Times New Roman" w:hAnsi="Times New Roman" w:cs="Times New Roman"/>
          <w:sz w:val="24"/>
          <w:szCs w:val="24"/>
        </w:rPr>
        <w:t>至</w:t>
      </w:r>
      <w:r>
        <w:rPr>
          <w:rFonts w:ascii="Times New Roman" w:hAnsi="Times New Roman" w:cs="Times New Roman"/>
          <w:sz w:val="24"/>
          <w:szCs w:val="24"/>
        </w:rPr>
        <w:t>4.0~4.2</w:t>
      </w:r>
    </w:p>
    <w:p w14:paraId="59CDDC45"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阿斯巴甜</w:t>
      </w:r>
      <w:r>
        <w:rPr>
          <w:rFonts w:ascii="Times New Roman" w:hAnsi="Times New Roman" w:cs="Times New Roman"/>
          <w:sz w:val="24"/>
          <w:szCs w:val="24"/>
        </w:rPr>
        <w:t xml:space="preserve">                 0.015% </w:t>
      </w:r>
    </w:p>
    <w:p w14:paraId="4988397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安赛蜜</w:t>
      </w:r>
      <w:r>
        <w:rPr>
          <w:rFonts w:ascii="Times New Roman" w:hAnsi="Times New Roman" w:cs="Times New Roman"/>
          <w:sz w:val="24"/>
          <w:szCs w:val="24"/>
        </w:rPr>
        <w:t xml:space="preserve">                   0.015%</w:t>
      </w:r>
    </w:p>
    <w:p w14:paraId="0A10F0A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三氯蔗糖</w:t>
      </w:r>
      <w:r>
        <w:rPr>
          <w:rFonts w:ascii="Times New Roman" w:hAnsi="Times New Roman" w:cs="Times New Roman"/>
          <w:sz w:val="24"/>
          <w:szCs w:val="24"/>
        </w:rPr>
        <w:t xml:space="preserve">                 0.004%</w:t>
      </w:r>
    </w:p>
    <w:p w14:paraId="46EE1F5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草莓香精</w:t>
      </w:r>
      <w:r>
        <w:rPr>
          <w:rFonts w:ascii="Times New Roman" w:hAnsi="Times New Roman" w:cs="Times New Roman"/>
          <w:sz w:val="24"/>
          <w:szCs w:val="24"/>
        </w:rPr>
        <w:t xml:space="preserve">                 0.15% </w:t>
      </w:r>
    </w:p>
    <w:p w14:paraId="38366963"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口感香精</w:t>
      </w:r>
      <w:r>
        <w:rPr>
          <w:rFonts w:ascii="Times New Roman" w:hAnsi="Times New Roman" w:cs="Times New Roman"/>
          <w:sz w:val="24"/>
          <w:szCs w:val="24"/>
        </w:rPr>
        <w:t xml:space="preserve">                 0.08%</w:t>
      </w:r>
    </w:p>
    <w:p w14:paraId="1A75C7B2"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甜味香精</w:t>
      </w:r>
      <w:r>
        <w:rPr>
          <w:rFonts w:ascii="Times New Roman" w:hAnsi="Times New Roman" w:cs="Times New Roman"/>
          <w:sz w:val="24"/>
          <w:szCs w:val="24"/>
        </w:rPr>
        <w:t xml:space="preserve">                 0.06%</w:t>
      </w:r>
    </w:p>
    <w:p w14:paraId="337AAB24"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去离子水至</w:t>
      </w:r>
      <w:r>
        <w:rPr>
          <w:rFonts w:ascii="Times New Roman" w:hAnsi="Times New Roman" w:cs="Times New Roman"/>
          <w:sz w:val="24"/>
          <w:szCs w:val="24"/>
        </w:rPr>
        <w:t xml:space="preserve">             </w:t>
      </w:r>
      <w:r>
        <w:rPr>
          <w:rFonts w:ascii="Times New Roman" w:hAnsi="Times New Roman" w:cs="Times New Roman"/>
          <w:sz w:val="24"/>
          <w:szCs w:val="24"/>
        </w:rPr>
        <w:t xml:space="preserve">  100%</w:t>
      </w:r>
    </w:p>
    <w:p w14:paraId="040455C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最终饮料的</w:t>
      </w:r>
      <w:r>
        <w:rPr>
          <w:rFonts w:ascii="Times New Roman" w:hAnsi="Times New Roman" w:cs="Times New Roman"/>
          <w:sz w:val="24"/>
          <w:szCs w:val="24"/>
        </w:rPr>
        <w:t>pH</w:t>
      </w:r>
      <w:r>
        <w:rPr>
          <w:rFonts w:ascii="Times New Roman" w:hAnsi="Times New Roman" w:cs="Times New Roman"/>
          <w:sz w:val="24"/>
          <w:szCs w:val="24"/>
        </w:rPr>
        <w:t>值在</w:t>
      </w:r>
      <w:r>
        <w:rPr>
          <w:rFonts w:ascii="Times New Roman" w:hAnsi="Times New Roman" w:cs="Times New Roman"/>
          <w:sz w:val="24"/>
          <w:szCs w:val="24"/>
        </w:rPr>
        <w:t>4.0</w:t>
      </w:r>
      <w:r>
        <w:rPr>
          <w:rFonts w:ascii="Times New Roman" w:hAnsi="Times New Roman" w:cs="Times New Roman"/>
          <w:sz w:val="24"/>
          <w:szCs w:val="24"/>
        </w:rPr>
        <w:sym w:font="Symbol" w:char="F07E"/>
      </w:r>
      <w:r>
        <w:rPr>
          <w:rFonts w:ascii="Times New Roman" w:hAnsi="Times New Roman" w:cs="Times New Roman"/>
          <w:sz w:val="24"/>
          <w:szCs w:val="24"/>
        </w:rPr>
        <w:t>4.2</w:t>
      </w:r>
      <w:r>
        <w:rPr>
          <w:rFonts w:ascii="Times New Roman" w:hAnsi="Times New Roman" w:cs="Times New Roman"/>
          <w:sz w:val="24"/>
          <w:szCs w:val="24"/>
        </w:rPr>
        <w:t>之间，以更靠近</w:t>
      </w:r>
      <w:r>
        <w:rPr>
          <w:rFonts w:ascii="Times New Roman" w:hAnsi="Times New Roman" w:cs="Times New Roman"/>
          <w:sz w:val="24"/>
          <w:szCs w:val="24"/>
        </w:rPr>
        <w:t>4.0</w:t>
      </w:r>
      <w:r>
        <w:rPr>
          <w:rFonts w:ascii="Times New Roman" w:hAnsi="Times New Roman" w:cs="Times New Roman"/>
          <w:sz w:val="24"/>
          <w:szCs w:val="24"/>
        </w:rPr>
        <w:t>风味更佳。由于乳饮料的营养非常丰富，原料所带来的微生物也相对较高，更重要的是饮料的</w:t>
      </w:r>
      <w:r>
        <w:rPr>
          <w:rFonts w:ascii="Times New Roman" w:hAnsi="Times New Roman" w:cs="Times New Roman"/>
          <w:sz w:val="24"/>
          <w:szCs w:val="24"/>
        </w:rPr>
        <w:t>pH</w:t>
      </w:r>
      <w:r>
        <w:rPr>
          <w:rFonts w:ascii="Times New Roman" w:hAnsi="Times New Roman" w:cs="Times New Roman"/>
          <w:sz w:val="24"/>
          <w:szCs w:val="24"/>
        </w:rPr>
        <w:t>值也较高，因此最终饮料应采用超高温杀菌，主要杀菌对象是霉菌、酵母、耐酸菌。一般杀菌温度</w:t>
      </w:r>
      <w:r>
        <w:rPr>
          <w:rFonts w:ascii="Times New Roman" w:hAnsi="Times New Roman" w:cs="Times New Roman"/>
          <w:sz w:val="24"/>
          <w:szCs w:val="24"/>
        </w:rPr>
        <w:t>115</w:t>
      </w:r>
      <w:r>
        <w:rPr>
          <w:rFonts w:ascii="Times New Roman" w:hAnsi="Times New Roman" w:cs="Times New Roman"/>
          <w:sz w:val="24"/>
          <w:szCs w:val="24"/>
        </w:rPr>
        <w:sym w:font="Symbol" w:char="F07E"/>
      </w:r>
      <w:r>
        <w:rPr>
          <w:rFonts w:ascii="Times New Roman" w:hAnsi="Times New Roman" w:cs="Times New Roman"/>
          <w:sz w:val="24"/>
          <w:szCs w:val="24"/>
        </w:rPr>
        <w:t>135</w:t>
      </w:r>
      <w:r>
        <w:rPr>
          <w:rFonts w:ascii="宋体" w:eastAsia="宋体" w:hAnsi="宋体" w:cs="宋体" w:hint="eastAsia"/>
          <w:sz w:val="24"/>
          <w:szCs w:val="24"/>
        </w:rPr>
        <w:t>℃</w:t>
      </w:r>
      <w:r>
        <w:rPr>
          <w:rFonts w:ascii="Times New Roman" w:hAnsi="Times New Roman" w:cs="Times New Roman"/>
          <w:sz w:val="24"/>
          <w:szCs w:val="24"/>
        </w:rPr>
        <w:t>，时间</w:t>
      </w:r>
      <w:r>
        <w:rPr>
          <w:rFonts w:ascii="Times New Roman" w:hAnsi="Times New Roman" w:cs="Times New Roman"/>
          <w:sz w:val="24"/>
          <w:szCs w:val="24"/>
        </w:rPr>
        <w:t>10</w:t>
      </w:r>
      <w:r>
        <w:rPr>
          <w:rFonts w:ascii="Times New Roman" w:hAnsi="Times New Roman" w:cs="Times New Roman"/>
          <w:sz w:val="24"/>
          <w:szCs w:val="24"/>
        </w:rPr>
        <w:sym w:font="Symbol" w:char="F07E"/>
      </w:r>
      <w:r>
        <w:rPr>
          <w:rFonts w:ascii="Times New Roman" w:hAnsi="Times New Roman" w:cs="Times New Roman"/>
          <w:sz w:val="24"/>
          <w:szCs w:val="24"/>
        </w:rPr>
        <w:t>60</w:t>
      </w:r>
      <w:r>
        <w:rPr>
          <w:rFonts w:ascii="Times New Roman" w:hAnsi="Times New Roman" w:cs="Times New Roman"/>
          <w:sz w:val="24"/>
          <w:szCs w:val="24"/>
        </w:rPr>
        <w:t>秒。有些饮料公司为了安全起见，还会在配方中添加一些乳酸链球菌素，以增强杀菌效果，抑制细菌芽孢的萌发。众所周知，</w:t>
      </w:r>
      <w:r>
        <w:rPr>
          <w:rFonts w:ascii="Times New Roman" w:hAnsi="Times New Roman" w:cs="Times New Roman"/>
          <w:sz w:val="24"/>
          <w:szCs w:val="24"/>
        </w:rPr>
        <w:t>pH4.5</w:t>
      </w:r>
      <w:r>
        <w:rPr>
          <w:rFonts w:ascii="Times New Roman" w:hAnsi="Times New Roman" w:cs="Times New Roman"/>
          <w:sz w:val="24"/>
          <w:szCs w:val="24"/>
        </w:rPr>
        <w:t>是全球公认的食品安全临界</w:t>
      </w:r>
      <w:r>
        <w:rPr>
          <w:rFonts w:ascii="Times New Roman" w:hAnsi="Times New Roman" w:cs="Times New Roman"/>
          <w:sz w:val="24"/>
          <w:szCs w:val="24"/>
        </w:rPr>
        <w:t>pH</w:t>
      </w:r>
      <w:r>
        <w:rPr>
          <w:rFonts w:ascii="Times New Roman" w:hAnsi="Times New Roman" w:cs="Times New Roman"/>
          <w:sz w:val="24"/>
          <w:szCs w:val="24"/>
        </w:rPr>
        <w:t>值，当</w:t>
      </w:r>
      <w:r>
        <w:rPr>
          <w:rFonts w:ascii="Times New Roman" w:hAnsi="Times New Roman" w:cs="Times New Roman"/>
          <w:sz w:val="24"/>
          <w:szCs w:val="24"/>
        </w:rPr>
        <w:t>pH</w:t>
      </w:r>
      <w:r>
        <w:rPr>
          <w:rFonts w:ascii="Times New Roman" w:hAnsi="Times New Roman" w:cs="Times New Roman"/>
          <w:sz w:val="24"/>
          <w:szCs w:val="24"/>
        </w:rPr>
        <w:t>值低于</w:t>
      </w:r>
      <w:r>
        <w:rPr>
          <w:rFonts w:ascii="Times New Roman" w:hAnsi="Times New Roman" w:cs="Times New Roman"/>
          <w:sz w:val="24"/>
          <w:szCs w:val="24"/>
        </w:rPr>
        <w:t>4.5</w:t>
      </w:r>
      <w:r>
        <w:rPr>
          <w:rFonts w:ascii="Times New Roman" w:hAnsi="Times New Roman" w:cs="Times New Roman"/>
          <w:sz w:val="24"/>
          <w:szCs w:val="24"/>
        </w:rPr>
        <w:t>时，肉毒杆菌的芽孢受到</w:t>
      </w:r>
      <w:r>
        <w:rPr>
          <w:rFonts w:ascii="Times New Roman" w:hAnsi="Times New Roman" w:cs="Times New Roman"/>
          <w:sz w:val="24"/>
          <w:szCs w:val="24"/>
        </w:rPr>
        <w:lastRenderedPageBreak/>
        <w:t>抑制。然而，食品的</w:t>
      </w:r>
      <w:r>
        <w:rPr>
          <w:rFonts w:ascii="Times New Roman" w:hAnsi="Times New Roman" w:cs="Times New Roman"/>
          <w:sz w:val="24"/>
          <w:szCs w:val="24"/>
        </w:rPr>
        <w:t>pH</w:t>
      </w:r>
      <w:r>
        <w:rPr>
          <w:rFonts w:ascii="Times New Roman" w:hAnsi="Times New Roman" w:cs="Times New Roman"/>
          <w:sz w:val="24"/>
          <w:szCs w:val="24"/>
        </w:rPr>
        <w:t>值在生产过程及货架期内并非是一成不变的，可能会存在变动，尤其当配方设计不够科学时。酸性乳饮料由于在</w:t>
      </w:r>
      <w:r>
        <w:rPr>
          <w:rFonts w:ascii="Times New Roman" w:hAnsi="Times New Roman" w:cs="Times New Roman"/>
          <w:sz w:val="24"/>
          <w:szCs w:val="24"/>
        </w:rPr>
        <w:t>pH4.0</w:t>
      </w:r>
      <w:r>
        <w:rPr>
          <w:rFonts w:ascii="Times New Roman" w:hAnsi="Times New Roman" w:cs="Times New Roman"/>
          <w:sz w:val="24"/>
          <w:szCs w:val="24"/>
        </w:rPr>
        <w:sym w:font="Symbol" w:char="F07E"/>
      </w:r>
      <w:r>
        <w:rPr>
          <w:rFonts w:ascii="Times New Roman" w:hAnsi="Times New Roman" w:cs="Times New Roman"/>
          <w:sz w:val="24"/>
          <w:szCs w:val="24"/>
        </w:rPr>
        <w:t>4.2</w:t>
      </w:r>
      <w:r>
        <w:rPr>
          <w:rFonts w:ascii="Times New Roman" w:hAnsi="Times New Roman" w:cs="Times New Roman"/>
          <w:sz w:val="24"/>
          <w:szCs w:val="24"/>
        </w:rPr>
        <w:t>时风味和稳定性最好，为了避免该</w:t>
      </w:r>
      <w:r>
        <w:rPr>
          <w:rFonts w:ascii="Times New Roman" w:hAnsi="Times New Roman" w:cs="Times New Roman"/>
          <w:sz w:val="24"/>
          <w:szCs w:val="24"/>
        </w:rPr>
        <w:t>pH</w:t>
      </w:r>
      <w:r>
        <w:rPr>
          <w:rFonts w:ascii="Times New Roman" w:hAnsi="Times New Roman" w:cs="Times New Roman"/>
          <w:sz w:val="24"/>
          <w:szCs w:val="24"/>
        </w:rPr>
        <w:t>值太过于靠近</w:t>
      </w:r>
      <w:r>
        <w:rPr>
          <w:rFonts w:ascii="Times New Roman" w:hAnsi="Times New Roman" w:cs="Times New Roman"/>
          <w:sz w:val="24"/>
          <w:szCs w:val="24"/>
        </w:rPr>
        <w:t>4.5</w:t>
      </w:r>
      <w:r>
        <w:rPr>
          <w:rFonts w:ascii="Times New Roman" w:hAnsi="Times New Roman" w:cs="Times New Roman"/>
          <w:sz w:val="24"/>
          <w:szCs w:val="24"/>
        </w:rPr>
        <w:t>并避免在货架期内</w:t>
      </w:r>
      <w:r>
        <w:rPr>
          <w:rFonts w:ascii="Times New Roman" w:hAnsi="Times New Roman" w:cs="Times New Roman"/>
          <w:sz w:val="24"/>
          <w:szCs w:val="24"/>
        </w:rPr>
        <w:t>pH</w:t>
      </w:r>
      <w:r>
        <w:rPr>
          <w:rFonts w:ascii="Times New Roman" w:hAnsi="Times New Roman" w:cs="Times New Roman"/>
          <w:sz w:val="24"/>
          <w:szCs w:val="24"/>
        </w:rPr>
        <w:t>值可能的变动造成的影响，建议将</w:t>
      </w:r>
      <w:r>
        <w:rPr>
          <w:rFonts w:ascii="Times New Roman" w:hAnsi="Times New Roman" w:cs="Times New Roman"/>
          <w:sz w:val="24"/>
          <w:szCs w:val="24"/>
        </w:rPr>
        <w:t>pH</w:t>
      </w:r>
      <w:r>
        <w:rPr>
          <w:rFonts w:ascii="Times New Roman" w:hAnsi="Times New Roman" w:cs="Times New Roman"/>
          <w:sz w:val="24"/>
          <w:szCs w:val="24"/>
        </w:rPr>
        <w:t>值调节尽可能接近</w:t>
      </w:r>
      <w:r>
        <w:rPr>
          <w:rFonts w:ascii="Times New Roman" w:hAnsi="Times New Roman" w:cs="Times New Roman"/>
          <w:sz w:val="24"/>
          <w:szCs w:val="24"/>
        </w:rPr>
        <w:t>4.0</w:t>
      </w:r>
      <w:r>
        <w:rPr>
          <w:rFonts w:ascii="Times New Roman" w:hAnsi="Times New Roman" w:cs="Times New Roman"/>
          <w:sz w:val="24"/>
          <w:szCs w:val="24"/>
        </w:rPr>
        <w:t>，以避免在货架期内</w:t>
      </w:r>
      <w:r>
        <w:rPr>
          <w:rFonts w:ascii="Times New Roman" w:hAnsi="Times New Roman" w:cs="Times New Roman"/>
          <w:sz w:val="24"/>
          <w:szCs w:val="24"/>
        </w:rPr>
        <w:t>pH</w:t>
      </w:r>
      <w:r>
        <w:rPr>
          <w:rFonts w:ascii="Times New Roman" w:hAnsi="Times New Roman" w:cs="Times New Roman"/>
          <w:sz w:val="24"/>
          <w:szCs w:val="24"/>
        </w:rPr>
        <w:t>值的细微变动影响芽胞的萌发。</w:t>
      </w:r>
      <w:r>
        <w:rPr>
          <w:rFonts w:ascii="Times New Roman" w:hAnsi="Times New Roman" w:cs="Times New Roman"/>
          <w:sz w:val="24"/>
          <w:szCs w:val="24"/>
        </w:rPr>
        <w:t>当然，添加乳酸链球菌素是一个较好的辅助措施。</w:t>
      </w:r>
    </w:p>
    <w:p w14:paraId="355A8024" w14:textId="77777777" w:rsidR="00970176" w:rsidRDefault="008D6EE0">
      <w:pPr>
        <w:pStyle w:val="3"/>
      </w:pPr>
      <w:bookmarkStart w:id="2022" w:name="_Toc14992152"/>
      <w:r>
        <w:t xml:space="preserve">8.2.6 </w:t>
      </w:r>
      <w:r>
        <w:t>低糖烘焙及糖果类食品的调香与调味技术</w:t>
      </w:r>
      <w:bookmarkEnd w:id="2022"/>
      <w:r>
        <w:t xml:space="preserve"> </w:t>
      </w:r>
    </w:p>
    <w:p w14:paraId="6BF2B34D"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烘焙及糖果类食品的特点是在加工过程中需要使用较高的温度，如饼干和面包的烘焙需要在</w:t>
      </w:r>
      <w:r>
        <w:rPr>
          <w:rFonts w:ascii="Times New Roman" w:hAnsi="Times New Roman" w:cs="Times New Roman"/>
          <w:sz w:val="24"/>
          <w:szCs w:val="24"/>
        </w:rPr>
        <w:t>170</w:t>
      </w:r>
      <w:r>
        <w:rPr>
          <w:rFonts w:ascii="Times New Roman" w:hAnsi="Times New Roman" w:cs="Times New Roman"/>
          <w:sz w:val="24"/>
          <w:szCs w:val="24"/>
        </w:rPr>
        <w:sym w:font="Symbol" w:char="F07E"/>
      </w:r>
      <w:r>
        <w:rPr>
          <w:rFonts w:ascii="Times New Roman" w:hAnsi="Times New Roman" w:cs="Times New Roman"/>
          <w:sz w:val="24"/>
          <w:szCs w:val="24"/>
        </w:rPr>
        <w:t>210</w:t>
      </w:r>
      <w:r>
        <w:rPr>
          <w:rFonts w:ascii="宋体" w:eastAsia="宋体" w:hAnsi="宋体" w:cs="宋体" w:hint="eastAsia"/>
          <w:sz w:val="24"/>
          <w:szCs w:val="24"/>
        </w:rPr>
        <w:t>℃</w:t>
      </w:r>
      <w:r>
        <w:rPr>
          <w:rFonts w:ascii="Times New Roman" w:hAnsi="Times New Roman" w:cs="Times New Roman"/>
          <w:sz w:val="24"/>
          <w:szCs w:val="24"/>
        </w:rPr>
        <w:t>的高温条件下烘焙</w:t>
      </w:r>
      <w:r>
        <w:rPr>
          <w:rFonts w:ascii="Times New Roman" w:hAnsi="Times New Roman" w:cs="Times New Roman"/>
          <w:sz w:val="24"/>
          <w:szCs w:val="24"/>
        </w:rPr>
        <w:t>10</w:t>
      </w:r>
      <w:r>
        <w:rPr>
          <w:rFonts w:ascii="Times New Roman" w:hAnsi="Times New Roman" w:cs="Times New Roman"/>
          <w:sz w:val="24"/>
          <w:szCs w:val="24"/>
        </w:rPr>
        <w:sym w:font="Symbol" w:char="F07E"/>
      </w:r>
      <w:r>
        <w:rPr>
          <w:rFonts w:ascii="Times New Roman" w:hAnsi="Times New Roman" w:cs="Times New Roman"/>
          <w:sz w:val="24"/>
          <w:szCs w:val="24"/>
        </w:rPr>
        <w:t>30</w:t>
      </w:r>
      <w:r>
        <w:rPr>
          <w:rFonts w:ascii="Times New Roman" w:hAnsi="Times New Roman" w:cs="Times New Roman"/>
          <w:sz w:val="24"/>
          <w:szCs w:val="24"/>
        </w:rPr>
        <w:t>分钟；硬糖需要在</w:t>
      </w:r>
      <w:r>
        <w:rPr>
          <w:rFonts w:ascii="Times New Roman" w:hAnsi="Times New Roman" w:cs="Times New Roman"/>
          <w:sz w:val="24"/>
          <w:szCs w:val="24"/>
        </w:rPr>
        <w:t>135</w:t>
      </w:r>
      <w:r>
        <w:rPr>
          <w:rFonts w:ascii="Times New Roman" w:hAnsi="Times New Roman" w:cs="Times New Roman"/>
          <w:sz w:val="24"/>
          <w:szCs w:val="24"/>
        </w:rPr>
        <w:sym w:font="Symbol" w:char="F07E"/>
      </w:r>
      <w:r>
        <w:rPr>
          <w:rFonts w:ascii="Times New Roman" w:hAnsi="Times New Roman" w:cs="Times New Roman"/>
          <w:sz w:val="24"/>
          <w:szCs w:val="24"/>
        </w:rPr>
        <w:t>145</w:t>
      </w:r>
      <w:r>
        <w:rPr>
          <w:rFonts w:ascii="宋体" w:eastAsia="宋体" w:hAnsi="宋体" w:cs="宋体" w:hint="eastAsia"/>
          <w:sz w:val="24"/>
          <w:szCs w:val="24"/>
        </w:rPr>
        <w:t>℃</w:t>
      </w:r>
      <w:r>
        <w:rPr>
          <w:rFonts w:ascii="Times New Roman" w:hAnsi="Times New Roman" w:cs="Times New Roman"/>
          <w:sz w:val="24"/>
          <w:szCs w:val="24"/>
        </w:rPr>
        <w:t>的高温条件下熬煮并加香，因此，用于烘焙及糖果类食品的食用香精必须具有较强的耐热性及留香性，否则香精可能在高温下分解或挥发损失。从目前的经验及实践来看，目前应用于高温烘焙及糖果的香精主要有以下两类：一是油溶性香精，这种香精使用油溶性的溶剂作为香料载体及定香剂，使</w:t>
      </w:r>
      <w:r>
        <w:rPr>
          <w:rFonts w:ascii="Times New Roman" w:hAnsi="Times New Roman" w:cs="Times New Roman"/>
          <w:sz w:val="24"/>
          <w:szCs w:val="24"/>
        </w:rPr>
        <w:t>最终的香精具有较强的耐热性；二是使用微胶囊香精，微胶囊香精的胶囊外壳将香精油紧紧地锁在胶囊内部，在受到外部因素的作用下才缓慢释放出其中的香精油。这两类香精都非常适合应用于烘焙及糖果类食品的调香，但油溶性香精的应用更加广泛，原因一是目前国内微胶囊香精技术并不普遍，二是颗粒状的微胶囊香精在加入食品中时，可能存在搅拌不均匀的现象，三是入口后二者的释放表现不一样，四是在入口前添加油溶性香精的食品也可以散发出愉悦的来自食用香精的风味，而微胶囊香精由于包埋了香精油，只有破坏了微胶囊结构才会释放出风味。</w:t>
      </w:r>
    </w:p>
    <w:p w14:paraId="58D58316"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目前在烘焙类及糖</w:t>
      </w:r>
      <w:r>
        <w:rPr>
          <w:rFonts w:ascii="Times New Roman" w:hAnsi="Times New Roman" w:cs="Times New Roman"/>
          <w:sz w:val="24"/>
          <w:szCs w:val="24"/>
        </w:rPr>
        <w:t>果类食品中也出现了降低食品中能量的趋势。为了替代掉这类食品中的白砂糖或糖浆，通常是使用糖醇类原料，如山梨糖醇、异麦芽糖醇、赤藓糖醇等，由于糖醇类一般比相同质量的白砂糖甜度低，为了弥补甜味的下降，可以考虑增加用量，或另外添加高倍甜味剂如甜菊糖苷、三氯蔗糖等。</w:t>
      </w:r>
    </w:p>
    <w:p w14:paraId="1212D569"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t>烘焙类食品的另一个特点是有些食品比较干，在口腔中的口感并不太好，比如有些饼干，如果在这类食品中添加适量的多汁香精（</w:t>
      </w:r>
      <w:r>
        <w:rPr>
          <w:rFonts w:ascii="Times New Roman" w:hAnsi="Times New Roman" w:cs="Times New Roman"/>
          <w:sz w:val="24"/>
          <w:szCs w:val="24"/>
        </w:rPr>
        <w:t>Mouth watering flavor</w:t>
      </w:r>
      <w:r>
        <w:rPr>
          <w:rFonts w:ascii="Times New Roman" w:hAnsi="Times New Roman" w:cs="Times New Roman"/>
          <w:sz w:val="24"/>
          <w:szCs w:val="24"/>
        </w:rPr>
        <w:t>），则可以显著改善这类食品在口腔中的口感。据研究，这种香精具有促进口腔分泌唾液的功能，从而改善这类</w:t>
      </w:r>
      <w:r>
        <w:rPr>
          <w:rFonts w:ascii="Times New Roman" w:hAnsi="Times New Roman" w:cs="Times New Roman"/>
          <w:sz w:val="24"/>
          <w:szCs w:val="24"/>
        </w:rPr>
        <w:t>食品在口腔中的口感。这类香精也可以应用于糖果类食品中，会让口腔感觉满口生津，显著改善糖果的得分。</w:t>
      </w:r>
    </w:p>
    <w:p w14:paraId="7791DEA1" w14:textId="77777777" w:rsidR="00970176" w:rsidRDefault="008D6EE0">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在无糖的硬糖果中，使用异麦芽糖醇和水按</w:t>
      </w:r>
      <w:r>
        <w:rPr>
          <w:rFonts w:ascii="Times New Roman" w:hAnsi="Times New Roman" w:cs="Times New Roman"/>
          <w:sz w:val="24"/>
          <w:szCs w:val="24"/>
        </w:rPr>
        <w:t>4:1</w:t>
      </w:r>
      <w:r>
        <w:rPr>
          <w:rFonts w:ascii="Times New Roman" w:hAnsi="Times New Roman" w:cs="Times New Roman"/>
          <w:sz w:val="24"/>
          <w:szCs w:val="24"/>
        </w:rPr>
        <w:t>的比例混合，边搅拌边加热至</w:t>
      </w:r>
      <w:r>
        <w:rPr>
          <w:rFonts w:ascii="Times New Roman" w:hAnsi="Times New Roman" w:cs="Times New Roman"/>
          <w:sz w:val="24"/>
          <w:szCs w:val="24"/>
        </w:rPr>
        <w:t>160</w:t>
      </w:r>
      <w:r>
        <w:rPr>
          <w:rFonts w:ascii="Times New Roman" w:hAnsi="Times New Roman" w:cs="Times New Roman"/>
          <w:sz w:val="24"/>
          <w:szCs w:val="24"/>
        </w:rPr>
        <w:t>度，至异麦芽糖醇完全溶解，然后降低温度到</w:t>
      </w:r>
      <w:r>
        <w:rPr>
          <w:rFonts w:ascii="Times New Roman" w:hAnsi="Times New Roman" w:cs="Times New Roman"/>
          <w:sz w:val="24"/>
          <w:szCs w:val="24"/>
        </w:rPr>
        <w:t>110</w:t>
      </w:r>
      <w:r>
        <w:rPr>
          <w:rFonts w:ascii="Times New Roman" w:hAnsi="Times New Roman" w:cs="Times New Roman"/>
          <w:sz w:val="24"/>
          <w:szCs w:val="24"/>
        </w:rPr>
        <w:sym w:font="Symbol" w:char="F07E"/>
      </w:r>
      <w:r>
        <w:rPr>
          <w:rFonts w:ascii="Times New Roman" w:hAnsi="Times New Roman" w:cs="Times New Roman"/>
          <w:sz w:val="24"/>
          <w:szCs w:val="24"/>
        </w:rPr>
        <w:t>120</w:t>
      </w:r>
      <w:r>
        <w:rPr>
          <w:rFonts w:ascii="Times New Roman" w:hAnsi="Times New Roman" w:cs="Times New Roman"/>
          <w:sz w:val="24"/>
          <w:szCs w:val="24"/>
        </w:rPr>
        <w:t>度左右，再分别加入色素、酸和香精，快速搅匀后立刻将糖浆倒入糖果模具，包装后即得最终产品。在无糖明胶软糖中，将异麦芽糖醇、山梨醇和水按一定比例混合，加热，再加入已事先用水浸泡后的明胶，搅匀，再加入色素、香精和酸，混合均匀后倒入模具，即得明胶软糖。烘焙类食品由于通常需要添加面粉（如低筋粉</w:t>
      </w:r>
      <w:r>
        <w:rPr>
          <w:rFonts w:ascii="Times New Roman" w:hAnsi="Times New Roman" w:cs="Times New Roman"/>
          <w:sz w:val="24"/>
          <w:szCs w:val="24"/>
        </w:rPr>
        <w:t>、中筋粉、高筋粉）和糖，它们不仅赋予这类食品组织结构，而且对食品的口感、香气、滋味和色泽均起到非常重要的作用，并且它们在这类食品中占据了绝大部分比例，因此要开发成低糖或低能量型食品极具挑战性。</w:t>
      </w:r>
    </w:p>
    <w:p w14:paraId="3216BD40" w14:textId="77777777" w:rsidR="00970176" w:rsidRDefault="008D6EE0">
      <w:pPr>
        <w:pStyle w:val="2"/>
      </w:pPr>
      <w:bookmarkStart w:id="2023" w:name="_Toc14992153"/>
      <w:r>
        <w:t xml:space="preserve">8.3 </w:t>
      </w:r>
      <w:r>
        <w:t>甜味及口感解决方案在低糖食品中的应用</w:t>
      </w:r>
      <w:bookmarkEnd w:id="2023"/>
    </w:p>
    <w:p w14:paraId="2D67165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如前所述，市场上的加工食品主要分为甜味食品和咸味食品，甜味食品中含有较高的碳水化合物。白砂糖是甜味食品中最广泛使用的碳水化合物配料，不仅能赋予食品令人愉悦的甜味，增强食品的嗜好性，而且对于食品的结构、口感、风味等也起到非常重要的作用。如果将白砂糖完全从这类食品中去</w:t>
      </w:r>
      <w:r>
        <w:rPr>
          <w:rFonts w:ascii="Times New Roman" w:hAnsi="Times New Roman" w:cs="Times New Roman"/>
          <w:sz w:val="24"/>
          <w:szCs w:val="24"/>
        </w:rPr>
        <w:t>除，可能会大大降低这类食品对消费者的吸引力。然而，现代研究表明在营养过剩的今天，食用过多的糖类会导致一系列疾病的发生。因此，在含糖较高的食品中实行减糖方案已经是势在必行。</w:t>
      </w:r>
    </w:p>
    <w:p w14:paraId="66D0FC7E"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在饮料尤其是酸性饮料中，糖和酸构成了饮料的基本</w:t>
      </w:r>
      <w:r>
        <w:rPr>
          <w:rFonts w:ascii="Times New Roman" w:hAnsi="Times New Roman" w:cs="Times New Roman"/>
          <w:sz w:val="24"/>
          <w:szCs w:val="24"/>
        </w:rPr>
        <w:t>“</w:t>
      </w:r>
      <w:r>
        <w:rPr>
          <w:rFonts w:ascii="Times New Roman" w:hAnsi="Times New Roman" w:cs="Times New Roman"/>
          <w:sz w:val="24"/>
          <w:szCs w:val="24"/>
        </w:rPr>
        <w:t>骨架</w:t>
      </w:r>
      <w:r>
        <w:rPr>
          <w:rFonts w:ascii="Times New Roman" w:hAnsi="Times New Roman" w:cs="Times New Roman"/>
          <w:sz w:val="24"/>
          <w:szCs w:val="24"/>
        </w:rPr>
        <w:t>”</w:t>
      </w:r>
      <w:r>
        <w:rPr>
          <w:rFonts w:ascii="Times New Roman" w:hAnsi="Times New Roman" w:cs="Times New Roman"/>
          <w:sz w:val="24"/>
          <w:szCs w:val="24"/>
        </w:rPr>
        <w:t>，营养素增强了饮料的饮用价值，而食用香精则在产品的可接受性上扮演了最重要的角色。在各种饮料产品中，尤以柑橘类饮料最受消费者的喜受。一般来说，水果在成熟过程中，其体内的糖含量会逐渐增加，当水果达到一个最佳的成熟状态时，其风味最好，而此时水果体内的糖酸也达到一个最佳的</w:t>
      </w:r>
      <w:r>
        <w:rPr>
          <w:rFonts w:ascii="Times New Roman" w:hAnsi="Times New Roman" w:cs="Times New Roman"/>
          <w:sz w:val="24"/>
          <w:szCs w:val="24"/>
        </w:rPr>
        <w:t>“</w:t>
      </w:r>
      <w:r>
        <w:rPr>
          <w:rFonts w:ascii="Times New Roman" w:hAnsi="Times New Roman" w:cs="Times New Roman"/>
          <w:sz w:val="24"/>
          <w:szCs w:val="24"/>
        </w:rPr>
        <w:t>黄金比例</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这个黄金糖酸比赋予了水果愉悦的口感和丰富的香气。一般在水果类饮料开发时，都首先以模仿水果自然成熟时的黄金糖酸比来最佳体现食用香精的风味。在开发低糖食品时，一种解决方案是保持目前的糖酸比值，但同时降低糖和酸的含量，最终的糖酸比值和降糖以前仍然相同。这种方案在一定范围之内还是可接受的。另一种方案是不降低酸的含量，只降低糖的含量，所降低的糖部分使用人工合成的甜味剂、天然甜味剂或</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甜味解决方案来弥补。第三种方案是结合前面两种方案。常用</w:t>
      </w:r>
      <w:r>
        <w:rPr>
          <w:rFonts w:ascii="Times New Roman" w:hAnsi="Times New Roman" w:cs="Times New Roman"/>
          <w:sz w:val="24"/>
          <w:szCs w:val="24"/>
        </w:rPr>
        <w:lastRenderedPageBreak/>
        <w:t>的人工合成的甜味剂有三氯蔗糖、安赛蜜、阿斯巴甜等，它们的优点是甜味强度高</w:t>
      </w:r>
      <w:r>
        <w:rPr>
          <w:rFonts w:ascii="Times New Roman" w:hAnsi="Times New Roman" w:cs="Times New Roman"/>
          <w:sz w:val="24"/>
          <w:szCs w:val="24"/>
        </w:rPr>
        <w:t>，价格相对便宜，而且来源稳定，但在标签上相对不如天然甜味剂友好。天然甜味剂有甜菊糖苷、罗汉果提取物等，它们的显著优势是标签友好，甜味强度尚可，但价格相对较贵，在最终产品中的稳定性比人工甜味剂稍差（见表</w:t>
      </w:r>
      <w:r>
        <w:rPr>
          <w:rFonts w:ascii="Times New Roman" w:hAnsi="Times New Roman" w:cs="Times New Roman"/>
          <w:sz w:val="24"/>
          <w:szCs w:val="24"/>
        </w:rPr>
        <w:t>8.7</w:t>
      </w:r>
      <w:r>
        <w:rPr>
          <w:rFonts w:ascii="Times New Roman" w:hAnsi="Times New Roman" w:cs="Times New Roman"/>
          <w:sz w:val="24"/>
          <w:szCs w:val="24"/>
        </w:rPr>
        <w:t>）。各大香精公司则纷纷推出了自己的甜味解决方案，尤其是</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解决方案，这种解决方案的最显著的优势是</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，只需在标签上标注食用香精，而食用香精是绝大多数食品都会使用的食品添加剂，并且，在很多时候，只使用人工甜味剂或天然甜味剂还比较难以取得较为理想的解决方案，通过添加香精公司的</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解决方</w:t>
      </w:r>
      <w:r>
        <w:rPr>
          <w:rFonts w:ascii="Times New Roman" w:hAnsi="Times New Roman" w:cs="Times New Roman"/>
          <w:sz w:val="24"/>
          <w:szCs w:val="24"/>
        </w:rPr>
        <w:t>案，可以充分发挥不同增甜剂的协同作用，减少甜味剂在饮料产品中的不愉悦的延长感，减少或消除甜味剂的苦涩味，弥补降糖以后产生的口感方面的下降，保持风味的饱满感和香气的冲击感。</w:t>
      </w:r>
    </w:p>
    <w:p w14:paraId="7A735565" w14:textId="77777777" w:rsidR="00970176" w:rsidRDefault="00970176">
      <w:pPr>
        <w:spacing w:line="360" w:lineRule="auto"/>
        <w:rPr>
          <w:rFonts w:ascii="Times New Roman" w:hAnsi="Times New Roman" w:cs="Times New Roman"/>
          <w:sz w:val="24"/>
          <w:szCs w:val="24"/>
        </w:rPr>
      </w:pPr>
    </w:p>
    <w:p w14:paraId="35A00BE9" w14:textId="77777777" w:rsidR="00970176" w:rsidRDefault="008D6EE0">
      <w:pPr>
        <w:spacing w:line="360" w:lineRule="auto"/>
        <w:jc w:val="center"/>
        <w:rPr>
          <w:rFonts w:ascii="Times New Roman" w:hAnsi="Times New Roman" w:cs="Times New Roman"/>
          <w:sz w:val="24"/>
          <w:szCs w:val="24"/>
        </w:rPr>
      </w:pPr>
      <w:r>
        <w:rPr>
          <w:rFonts w:ascii="Times New Roman" w:hAnsi="Times New Roman" w:cs="Times New Roman"/>
          <w:sz w:val="24"/>
          <w:szCs w:val="24"/>
        </w:rPr>
        <w:t>表</w:t>
      </w:r>
      <w:r>
        <w:rPr>
          <w:rFonts w:ascii="Times New Roman" w:hAnsi="Times New Roman" w:cs="Times New Roman"/>
          <w:sz w:val="24"/>
          <w:szCs w:val="24"/>
        </w:rPr>
        <w:t>8.7</w:t>
      </w:r>
      <w:r>
        <w:rPr>
          <w:rFonts w:ascii="Times New Roman" w:hAnsi="Times New Roman" w:cs="Times New Roman"/>
          <w:sz w:val="24"/>
          <w:szCs w:val="24"/>
        </w:rPr>
        <w:t>：常见甜味剂的相对甜度</w:t>
      </w:r>
    </w:p>
    <w:tbl>
      <w:tblPr>
        <w:tblW w:w="7280" w:type="dxa"/>
        <w:jc w:val="center"/>
        <w:tblLayout w:type="fixed"/>
        <w:tblLook w:val="04A0" w:firstRow="1" w:lastRow="0" w:firstColumn="1" w:lastColumn="0" w:noHBand="0" w:noVBand="1"/>
      </w:tblPr>
      <w:tblGrid>
        <w:gridCol w:w="1820"/>
        <w:gridCol w:w="1820"/>
        <w:gridCol w:w="1820"/>
        <w:gridCol w:w="1820"/>
      </w:tblGrid>
      <w:tr w:rsidR="00970176" w14:paraId="200161BD" w14:textId="77777777">
        <w:trPr>
          <w:trHeight w:val="288"/>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F5CC2D" w14:textId="77777777" w:rsidR="00970176" w:rsidRDefault="008D6EE0">
            <w:pPr>
              <w:widowControl/>
              <w:spacing w:line="360" w:lineRule="auto"/>
              <w:jc w:val="center"/>
              <w:rPr>
                <w:rFonts w:ascii="Times New Roman" w:eastAsia="宋体" w:hAnsi="Times New Roman" w:cs="Times New Roman"/>
                <w:b/>
                <w:bCs/>
                <w:color w:val="000000"/>
                <w:kern w:val="0"/>
                <w:sz w:val="22"/>
              </w:rPr>
            </w:pPr>
            <w:r>
              <w:rPr>
                <w:rFonts w:ascii="Times New Roman" w:eastAsia="宋体" w:hAnsi="Times New Roman" w:cs="Times New Roman"/>
                <w:b/>
                <w:bCs/>
                <w:color w:val="000000"/>
                <w:kern w:val="0"/>
                <w:sz w:val="22"/>
              </w:rPr>
              <w:t>甜味剂</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0BA6AEB8" w14:textId="77777777" w:rsidR="00970176" w:rsidRDefault="008D6EE0">
            <w:pPr>
              <w:widowControl/>
              <w:spacing w:line="360" w:lineRule="auto"/>
              <w:jc w:val="center"/>
              <w:rPr>
                <w:rFonts w:ascii="Times New Roman" w:eastAsia="宋体" w:hAnsi="Times New Roman" w:cs="Times New Roman"/>
                <w:b/>
                <w:bCs/>
                <w:color w:val="000000"/>
                <w:kern w:val="0"/>
                <w:sz w:val="22"/>
              </w:rPr>
            </w:pPr>
            <w:r>
              <w:rPr>
                <w:rFonts w:ascii="Times New Roman" w:eastAsia="宋体" w:hAnsi="Times New Roman" w:cs="Times New Roman"/>
                <w:b/>
                <w:bCs/>
                <w:color w:val="000000"/>
                <w:kern w:val="0"/>
                <w:sz w:val="22"/>
              </w:rPr>
              <w:t>相对甜度</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1489908E" w14:textId="77777777" w:rsidR="00970176" w:rsidRDefault="008D6EE0">
            <w:pPr>
              <w:widowControl/>
              <w:spacing w:line="360" w:lineRule="auto"/>
              <w:jc w:val="center"/>
              <w:rPr>
                <w:rFonts w:ascii="Times New Roman" w:eastAsia="宋体" w:hAnsi="Times New Roman" w:cs="Times New Roman"/>
                <w:b/>
                <w:bCs/>
                <w:color w:val="000000"/>
                <w:kern w:val="0"/>
                <w:sz w:val="22"/>
              </w:rPr>
            </w:pPr>
            <w:r>
              <w:rPr>
                <w:rFonts w:ascii="Times New Roman" w:eastAsia="宋体" w:hAnsi="Times New Roman" w:cs="Times New Roman"/>
                <w:b/>
                <w:bCs/>
                <w:color w:val="000000"/>
                <w:kern w:val="0"/>
                <w:sz w:val="22"/>
              </w:rPr>
              <w:t>甜味剂</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7C7B448A" w14:textId="77777777" w:rsidR="00970176" w:rsidRDefault="008D6EE0">
            <w:pPr>
              <w:widowControl/>
              <w:spacing w:line="360" w:lineRule="auto"/>
              <w:jc w:val="center"/>
              <w:rPr>
                <w:rFonts w:ascii="Times New Roman" w:eastAsia="宋体" w:hAnsi="Times New Roman" w:cs="Times New Roman"/>
                <w:b/>
                <w:bCs/>
                <w:color w:val="000000"/>
                <w:kern w:val="0"/>
                <w:sz w:val="22"/>
              </w:rPr>
            </w:pPr>
            <w:r>
              <w:rPr>
                <w:rFonts w:ascii="Times New Roman" w:eastAsia="宋体" w:hAnsi="Times New Roman" w:cs="Times New Roman"/>
                <w:b/>
                <w:bCs/>
                <w:color w:val="000000"/>
                <w:kern w:val="0"/>
                <w:sz w:val="22"/>
              </w:rPr>
              <w:t>相对甜度</w:t>
            </w:r>
          </w:p>
        </w:tc>
      </w:tr>
      <w:tr w:rsidR="00970176" w14:paraId="4F4ABAAB"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700F5005"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白砂糖</w:t>
            </w:r>
          </w:p>
        </w:tc>
        <w:tc>
          <w:tcPr>
            <w:tcW w:w="1820" w:type="dxa"/>
            <w:tcBorders>
              <w:top w:val="nil"/>
              <w:left w:val="nil"/>
              <w:bottom w:val="single" w:sz="4" w:space="0" w:color="auto"/>
              <w:right w:val="single" w:sz="4" w:space="0" w:color="auto"/>
            </w:tcBorders>
            <w:shd w:val="clear" w:color="auto" w:fill="auto"/>
            <w:noWrap/>
            <w:vAlign w:val="center"/>
          </w:tcPr>
          <w:p w14:paraId="167DD125"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center"/>
          </w:tcPr>
          <w:p w14:paraId="73CD3FB2"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甜菊糖苷</w:t>
            </w:r>
          </w:p>
        </w:tc>
        <w:tc>
          <w:tcPr>
            <w:tcW w:w="1820" w:type="dxa"/>
            <w:tcBorders>
              <w:top w:val="nil"/>
              <w:left w:val="nil"/>
              <w:bottom w:val="single" w:sz="4" w:space="0" w:color="auto"/>
              <w:right w:val="single" w:sz="4" w:space="0" w:color="auto"/>
            </w:tcBorders>
            <w:shd w:val="clear" w:color="auto" w:fill="auto"/>
            <w:noWrap/>
            <w:vAlign w:val="center"/>
          </w:tcPr>
          <w:p w14:paraId="241185E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200-400</w:t>
            </w:r>
          </w:p>
        </w:tc>
      </w:tr>
      <w:tr w:rsidR="00970176" w14:paraId="3D80F269"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00E8247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阿斯巴甜</w:t>
            </w:r>
            <w:r>
              <w:rPr>
                <w:rFonts w:ascii="Times New Roman" w:eastAsia="宋体" w:hAnsi="Times New Roman" w:cs="Times New Roman"/>
                <w:color w:val="000000"/>
                <w:kern w:val="0"/>
                <w:sz w:val="22"/>
              </w:rPr>
              <w:t xml:space="preserve"> </w:t>
            </w:r>
          </w:p>
        </w:tc>
        <w:tc>
          <w:tcPr>
            <w:tcW w:w="1820" w:type="dxa"/>
            <w:tcBorders>
              <w:top w:val="nil"/>
              <w:left w:val="nil"/>
              <w:bottom w:val="single" w:sz="4" w:space="0" w:color="auto"/>
              <w:right w:val="single" w:sz="4" w:space="0" w:color="auto"/>
            </w:tcBorders>
            <w:shd w:val="clear" w:color="auto" w:fill="auto"/>
            <w:noWrap/>
            <w:vAlign w:val="center"/>
          </w:tcPr>
          <w:p w14:paraId="64CBA3BF"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200</w:t>
            </w:r>
          </w:p>
        </w:tc>
        <w:tc>
          <w:tcPr>
            <w:tcW w:w="1820" w:type="dxa"/>
            <w:tcBorders>
              <w:top w:val="nil"/>
              <w:left w:val="nil"/>
              <w:bottom w:val="single" w:sz="4" w:space="0" w:color="auto"/>
              <w:right w:val="single" w:sz="4" w:space="0" w:color="auto"/>
            </w:tcBorders>
            <w:shd w:val="clear" w:color="auto" w:fill="auto"/>
            <w:noWrap/>
            <w:vAlign w:val="center"/>
          </w:tcPr>
          <w:p w14:paraId="7355D144"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索马甜</w:t>
            </w:r>
          </w:p>
        </w:tc>
        <w:tc>
          <w:tcPr>
            <w:tcW w:w="1820" w:type="dxa"/>
            <w:tcBorders>
              <w:top w:val="nil"/>
              <w:left w:val="nil"/>
              <w:bottom w:val="single" w:sz="4" w:space="0" w:color="auto"/>
              <w:right w:val="single" w:sz="4" w:space="0" w:color="auto"/>
            </w:tcBorders>
            <w:shd w:val="clear" w:color="auto" w:fill="auto"/>
            <w:noWrap/>
            <w:vAlign w:val="center"/>
          </w:tcPr>
          <w:p w14:paraId="3E4A252D"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2000-3000</w:t>
            </w:r>
          </w:p>
        </w:tc>
      </w:tr>
      <w:tr w:rsidR="00970176" w14:paraId="05C142E3"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16E06F6D"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安赛蜜</w:t>
            </w:r>
          </w:p>
        </w:tc>
        <w:tc>
          <w:tcPr>
            <w:tcW w:w="1820" w:type="dxa"/>
            <w:tcBorders>
              <w:top w:val="nil"/>
              <w:left w:val="nil"/>
              <w:bottom w:val="single" w:sz="4" w:space="0" w:color="auto"/>
              <w:right w:val="single" w:sz="4" w:space="0" w:color="auto"/>
            </w:tcBorders>
            <w:shd w:val="clear" w:color="auto" w:fill="auto"/>
            <w:noWrap/>
            <w:vAlign w:val="center"/>
          </w:tcPr>
          <w:p w14:paraId="3B1F74CD"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150-250</w:t>
            </w:r>
          </w:p>
        </w:tc>
        <w:tc>
          <w:tcPr>
            <w:tcW w:w="1820" w:type="dxa"/>
            <w:tcBorders>
              <w:top w:val="nil"/>
              <w:left w:val="nil"/>
              <w:bottom w:val="single" w:sz="4" w:space="0" w:color="auto"/>
              <w:right w:val="single" w:sz="4" w:space="0" w:color="auto"/>
            </w:tcBorders>
            <w:shd w:val="clear" w:color="auto" w:fill="auto"/>
            <w:noWrap/>
            <w:vAlign w:val="center"/>
          </w:tcPr>
          <w:p w14:paraId="40D0ABE6"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葡萄糖</w:t>
            </w:r>
          </w:p>
        </w:tc>
        <w:tc>
          <w:tcPr>
            <w:tcW w:w="1820" w:type="dxa"/>
            <w:tcBorders>
              <w:top w:val="nil"/>
              <w:left w:val="nil"/>
              <w:bottom w:val="single" w:sz="4" w:space="0" w:color="auto"/>
              <w:right w:val="single" w:sz="4" w:space="0" w:color="auto"/>
            </w:tcBorders>
            <w:shd w:val="clear" w:color="auto" w:fill="auto"/>
            <w:noWrap/>
            <w:vAlign w:val="center"/>
          </w:tcPr>
          <w:p w14:paraId="205F5EB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0.70-0.75</w:t>
            </w:r>
          </w:p>
        </w:tc>
      </w:tr>
      <w:tr w:rsidR="00970176" w14:paraId="49CEEDA8"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622FBEFA"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三氯蔗糖</w:t>
            </w:r>
          </w:p>
        </w:tc>
        <w:tc>
          <w:tcPr>
            <w:tcW w:w="1820" w:type="dxa"/>
            <w:tcBorders>
              <w:top w:val="nil"/>
              <w:left w:val="nil"/>
              <w:bottom w:val="single" w:sz="4" w:space="0" w:color="auto"/>
              <w:right w:val="single" w:sz="4" w:space="0" w:color="auto"/>
            </w:tcBorders>
            <w:shd w:val="clear" w:color="auto" w:fill="auto"/>
            <w:noWrap/>
            <w:vAlign w:val="center"/>
          </w:tcPr>
          <w:p w14:paraId="5CBE65B8"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600</w:t>
            </w:r>
          </w:p>
        </w:tc>
        <w:tc>
          <w:tcPr>
            <w:tcW w:w="1820" w:type="dxa"/>
            <w:tcBorders>
              <w:top w:val="nil"/>
              <w:left w:val="nil"/>
              <w:bottom w:val="single" w:sz="4" w:space="0" w:color="auto"/>
              <w:right w:val="single" w:sz="4" w:space="0" w:color="auto"/>
            </w:tcBorders>
            <w:shd w:val="clear" w:color="auto" w:fill="auto"/>
            <w:noWrap/>
            <w:vAlign w:val="center"/>
          </w:tcPr>
          <w:p w14:paraId="0F512913"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山梨糖醇</w:t>
            </w:r>
            <w:r>
              <w:rPr>
                <w:rFonts w:ascii="Times New Roman" w:eastAsia="宋体" w:hAnsi="Times New Roman" w:cs="Times New Roman"/>
                <w:color w:val="000000"/>
                <w:kern w:val="0"/>
                <w:sz w:val="22"/>
              </w:rPr>
              <w:t xml:space="preserve"> </w:t>
            </w:r>
          </w:p>
        </w:tc>
        <w:tc>
          <w:tcPr>
            <w:tcW w:w="1820" w:type="dxa"/>
            <w:tcBorders>
              <w:top w:val="nil"/>
              <w:left w:val="nil"/>
              <w:bottom w:val="single" w:sz="4" w:space="0" w:color="auto"/>
              <w:right w:val="single" w:sz="4" w:space="0" w:color="auto"/>
            </w:tcBorders>
            <w:shd w:val="clear" w:color="auto" w:fill="auto"/>
            <w:noWrap/>
            <w:vAlign w:val="center"/>
          </w:tcPr>
          <w:p w14:paraId="37A1809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0.70-0.75</w:t>
            </w:r>
          </w:p>
        </w:tc>
      </w:tr>
      <w:tr w:rsidR="00970176" w14:paraId="138F4A13"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228026D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HFCS42</w:t>
            </w:r>
          </w:p>
        </w:tc>
        <w:tc>
          <w:tcPr>
            <w:tcW w:w="1820" w:type="dxa"/>
            <w:tcBorders>
              <w:top w:val="nil"/>
              <w:left w:val="nil"/>
              <w:bottom w:val="single" w:sz="4" w:space="0" w:color="auto"/>
              <w:right w:val="single" w:sz="4" w:space="0" w:color="auto"/>
            </w:tcBorders>
            <w:shd w:val="clear" w:color="auto" w:fill="auto"/>
            <w:noWrap/>
            <w:vAlign w:val="center"/>
          </w:tcPr>
          <w:p w14:paraId="295ED3A8"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center"/>
          </w:tcPr>
          <w:p w14:paraId="35EAADCC"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木糖醇</w:t>
            </w:r>
          </w:p>
        </w:tc>
        <w:tc>
          <w:tcPr>
            <w:tcW w:w="1820" w:type="dxa"/>
            <w:tcBorders>
              <w:top w:val="nil"/>
              <w:left w:val="nil"/>
              <w:bottom w:val="single" w:sz="4" w:space="0" w:color="auto"/>
              <w:right w:val="single" w:sz="4" w:space="0" w:color="auto"/>
            </w:tcBorders>
            <w:shd w:val="clear" w:color="auto" w:fill="auto"/>
            <w:noWrap/>
            <w:vAlign w:val="center"/>
          </w:tcPr>
          <w:p w14:paraId="071A35D1"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0.70-0.80</w:t>
            </w:r>
          </w:p>
        </w:tc>
      </w:tr>
      <w:tr w:rsidR="00970176" w14:paraId="69D5688E"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7B1988C0"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HFCS55</w:t>
            </w:r>
          </w:p>
        </w:tc>
        <w:tc>
          <w:tcPr>
            <w:tcW w:w="1820" w:type="dxa"/>
            <w:tcBorders>
              <w:top w:val="nil"/>
              <w:left w:val="nil"/>
              <w:bottom w:val="single" w:sz="4" w:space="0" w:color="auto"/>
              <w:right w:val="single" w:sz="4" w:space="0" w:color="auto"/>
            </w:tcBorders>
            <w:shd w:val="clear" w:color="auto" w:fill="auto"/>
            <w:noWrap/>
            <w:vAlign w:val="center"/>
          </w:tcPr>
          <w:p w14:paraId="1DA02364"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1.1</w:t>
            </w:r>
          </w:p>
        </w:tc>
        <w:tc>
          <w:tcPr>
            <w:tcW w:w="1820" w:type="dxa"/>
            <w:tcBorders>
              <w:top w:val="nil"/>
              <w:left w:val="nil"/>
              <w:bottom w:val="single" w:sz="4" w:space="0" w:color="auto"/>
              <w:right w:val="single" w:sz="4" w:space="0" w:color="auto"/>
            </w:tcBorders>
            <w:shd w:val="clear" w:color="auto" w:fill="auto"/>
            <w:noWrap/>
            <w:vAlign w:val="center"/>
          </w:tcPr>
          <w:p w14:paraId="237A6DB3"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麦芽糖醇</w:t>
            </w:r>
          </w:p>
        </w:tc>
        <w:tc>
          <w:tcPr>
            <w:tcW w:w="1820" w:type="dxa"/>
            <w:tcBorders>
              <w:top w:val="nil"/>
              <w:left w:val="nil"/>
              <w:bottom w:val="single" w:sz="4" w:space="0" w:color="auto"/>
              <w:right w:val="single" w:sz="4" w:space="0" w:color="auto"/>
            </w:tcBorders>
            <w:shd w:val="clear" w:color="auto" w:fill="auto"/>
            <w:noWrap/>
            <w:vAlign w:val="center"/>
          </w:tcPr>
          <w:p w14:paraId="2ACF329D"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0.85-0.95</w:t>
            </w:r>
          </w:p>
        </w:tc>
      </w:tr>
      <w:tr w:rsidR="00970176" w14:paraId="6756533A"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3B19004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甜蜜素</w:t>
            </w:r>
          </w:p>
        </w:tc>
        <w:tc>
          <w:tcPr>
            <w:tcW w:w="1820" w:type="dxa"/>
            <w:tcBorders>
              <w:top w:val="nil"/>
              <w:left w:val="nil"/>
              <w:bottom w:val="single" w:sz="4" w:space="0" w:color="auto"/>
              <w:right w:val="single" w:sz="4" w:space="0" w:color="auto"/>
            </w:tcBorders>
            <w:shd w:val="clear" w:color="auto" w:fill="auto"/>
            <w:noWrap/>
            <w:vAlign w:val="center"/>
          </w:tcPr>
          <w:p w14:paraId="492C84D3"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30</w:t>
            </w:r>
          </w:p>
        </w:tc>
        <w:tc>
          <w:tcPr>
            <w:tcW w:w="1820" w:type="dxa"/>
            <w:tcBorders>
              <w:top w:val="nil"/>
              <w:left w:val="nil"/>
              <w:bottom w:val="single" w:sz="4" w:space="0" w:color="auto"/>
              <w:right w:val="single" w:sz="4" w:space="0" w:color="auto"/>
            </w:tcBorders>
            <w:shd w:val="clear" w:color="auto" w:fill="auto"/>
            <w:noWrap/>
            <w:vAlign w:val="center"/>
          </w:tcPr>
          <w:p w14:paraId="4BF0751C"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赤藓糖醇</w:t>
            </w:r>
          </w:p>
        </w:tc>
        <w:tc>
          <w:tcPr>
            <w:tcW w:w="1820" w:type="dxa"/>
            <w:tcBorders>
              <w:top w:val="nil"/>
              <w:left w:val="nil"/>
              <w:bottom w:val="single" w:sz="4" w:space="0" w:color="auto"/>
              <w:right w:val="single" w:sz="4" w:space="0" w:color="auto"/>
            </w:tcBorders>
            <w:shd w:val="clear" w:color="auto" w:fill="auto"/>
            <w:noWrap/>
            <w:vAlign w:val="center"/>
          </w:tcPr>
          <w:p w14:paraId="62C98092"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0.60-0.70</w:t>
            </w:r>
          </w:p>
        </w:tc>
      </w:tr>
      <w:tr w:rsidR="00970176" w14:paraId="47BE57A0"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75C3D160"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Advantame</w:t>
            </w:r>
          </w:p>
        </w:tc>
        <w:tc>
          <w:tcPr>
            <w:tcW w:w="1820" w:type="dxa"/>
            <w:tcBorders>
              <w:top w:val="nil"/>
              <w:left w:val="nil"/>
              <w:bottom w:val="single" w:sz="4" w:space="0" w:color="auto"/>
              <w:right w:val="single" w:sz="4" w:space="0" w:color="auto"/>
            </w:tcBorders>
            <w:shd w:val="clear" w:color="auto" w:fill="auto"/>
            <w:noWrap/>
            <w:vAlign w:val="center"/>
          </w:tcPr>
          <w:p w14:paraId="744452FF"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20000</w:t>
            </w:r>
          </w:p>
        </w:tc>
        <w:tc>
          <w:tcPr>
            <w:tcW w:w="1820" w:type="dxa"/>
            <w:tcBorders>
              <w:top w:val="nil"/>
              <w:left w:val="nil"/>
              <w:bottom w:val="single" w:sz="4" w:space="0" w:color="auto"/>
              <w:right w:val="single" w:sz="4" w:space="0" w:color="auto"/>
            </w:tcBorders>
            <w:shd w:val="clear" w:color="auto" w:fill="auto"/>
            <w:noWrap/>
            <w:vAlign w:val="center"/>
          </w:tcPr>
          <w:p w14:paraId="7C30FC0A"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异麦芽酮糖醇</w:t>
            </w:r>
            <w:r>
              <w:rPr>
                <w:rFonts w:ascii="Times New Roman" w:eastAsia="宋体" w:hAnsi="Times New Roman" w:cs="Times New Roman"/>
                <w:color w:val="000000"/>
                <w:kern w:val="0"/>
                <w:sz w:val="22"/>
              </w:rPr>
              <w:t xml:space="preserve"> </w:t>
            </w:r>
          </w:p>
        </w:tc>
        <w:tc>
          <w:tcPr>
            <w:tcW w:w="1820" w:type="dxa"/>
            <w:tcBorders>
              <w:top w:val="nil"/>
              <w:left w:val="nil"/>
              <w:bottom w:val="single" w:sz="4" w:space="0" w:color="auto"/>
              <w:right w:val="single" w:sz="4" w:space="0" w:color="auto"/>
            </w:tcBorders>
            <w:shd w:val="clear" w:color="auto" w:fill="auto"/>
            <w:noWrap/>
            <w:vAlign w:val="center"/>
          </w:tcPr>
          <w:p w14:paraId="7E421220"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0.45-0.65</w:t>
            </w:r>
          </w:p>
        </w:tc>
      </w:tr>
      <w:tr w:rsidR="00970176" w14:paraId="66750B2C"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6C3474A8"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甘草酸铵</w:t>
            </w:r>
          </w:p>
        </w:tc>
        <w:tc>
          <w:tcPr>
            <w:tcW w:w="1820" w:type="dxa"/>
            <w:tcBorders>
              <w:top w:val="nil"/>
              <w:left w:val="nil"/>
              <w:bottom w:val="single" w:sz="4" w:space="0" w:color="auto"/>
              <w:right w:val="single" w:sz="4" w:space="0" w:color="auto"/>
            </w:tcBorders>
            <w:shd w:val="clear" w:color="auto" w:fill="auto"/>
            <w:noWrap/>
            <w:vAlign w:val="center"/>
          </w:tcPr>
          <w:p w14:paraId="336C4193"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50</w:t>
            </w:r>
          </w:p>
        </w:tc>
        <w:tc>
          <w:tcPr>
            <w:tcW w:w="1820" w:type="dxa"/>
            <w:tcBorders>
              <w:top w:val="nil"/>
              <w:left w:val="nil"/>
              <w:bottom w:val="single" w:sz="4" w:space="0" w:color="auto"/>
              <w:right w:val="single" w:sz="4" w:space="0" w:color="auto"/>
            </w:tcBorders>
            <w:shd w:val="clear" w:color="auto" w:fill="auto"/>
            <w:noWrap/>
            <w:vAlign w:val="center"/>
          </w:tcPr>
          <w:p w14:paraId="5B1C77A5"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果糖</w:t>
            </w:r>
          </w:p>
        </w:tc>
        <w:tc>
          <w:tcPr>
            <w:tcW w:w="1820" w:type="dxa"/>
            <w:tcBorders>
              <w:top w:val="nil"/>
              <w:left w:val="nil"/>
              <w:bottom w:val="single" w:sz="4" w:space="0" w:color="auto"/>
              <w:right w:val="single" w:sz="4" w:space="0" w:color="auto"/>
            </w:tcBorders>
            <w:shd w:val="clear" w:color="auto" w:fill="auto"/>
            <w:noWrap/>
            <w:vAlign w:val="center"/>
          </w:tcPr>
          <w:p w14:paraId="6E26ED93"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1.8</w:t>
            </w:r>
          </w:p>
        </w:tc>
      </w:tr>
      <w:tr w:rsidR="00970176" w14:paraId="647910A0"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333A910B"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罗汉果提取物</w:t>
            </w:r>
          </w:p>
        </w:tc>
        <w:tc>
          <w:tcPr>
            <w:tcW w:w="1820" w:type="dxa"/>
            <w:tcBorders>
              <w:top w:val="nil"/>
              <w:left w:val="nil"/>
              <w:bottom w:val="single" w:sz="4" w:space="0" w:color="auto"/>
              <w:right w:val="single" w:sz="4" w:space="0" w:color="auto"/>
            </w:tcBorders>
            <w:shd w:val="clear" w:color="auto" w:fill="auto"/>
            <w:noWrap/>
            <w:vAlign w:val="center"/>
          </w:tcPr>
          <w:p w14:paraId="68DB28B6"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150</w:t>
            </w:r>
          </w:p>
        </w:tc>
        <w:tc>
          <w:tcPr>
            <w:tcW w:w="1820" w:type="dxa"/>
            <w:tcBorders>
              <w:top w:val="nil"/>
              <w:left w:val="nil"/>
              <w:bottom w:val="single" w:sz="4" w:space="0" w:color="auto"/>
              <w:right w:val="single" w:sz="4" w:space="0" w:color="auto"/>
            </w:tcBorders>
            <w:shd w:val="clear" w:color="auto" w:fill="auto"/>
            <w:noWrap/>
            <w:vAlign w:val="center"/>
          </w:tcPr>
          <w:p w14:paraId="3AB5C68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甘露糖醇</w:t>
            </w:r>
          </w:p>
        </w:tc>
        <w:tc>
          <w:tcPr>
            <w:tcW w:w="1820" w:type="dxa"/>
            <w:tcBorders>
              <w:top w:val="nil"/>
              <w:left w:val="nil"/>
              <w:bottom w:val="single" w:sz="4" w:space="0" w:color="auto"/>
              <w:right w:val="single" w:sz="4" w:space="0" w:color="auto"/>
            </w:tcBorders>
            <w:shd w:val="clear" w:color="auto" w:fill="auto"/>
            <w:noWrap/>
            <w:vAlign w:val="center"/>
          </w:tcPr>
          <w:p w14:paraId="6A8DFEE9"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0.57-0.72</w:t>
            </w:r>
          </w:p>
        </w:tc>
      </w:tr>
      <w:tr w:rsidR="00970176" w14:paraId="12272822"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137FBE1E"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NHDC</w:t>
            </w:r>
          </w:p>
        </w:tc>
        <w:tc>
          <w:tcPr>
            <w:tcW w:w="1820" w:type="dxa"/>
            <w:tcBorders>
              <w:top w:val="nil"/>
              <w:left w:val="nil"/>
              <w:bottom w:val="single" w:sz="4" w:space="0" w:color="auto"/>
              <w:right w:val="single" w:sz="4" w:space="0" w:color="auto"/>
            </w:tcBorders>
            <w:shd w:val="clear" w:color="auto" w:fill="auto"/>
            <w:noWrap/>
            <w:vAlign w:val="center"/>
          </w:tcPr>
          <w:p w14:paraId="26AD3F45"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1500-1800</w:t>
            </w:r>
          </w:p>
        </w:tc>
        <w:tc>
          <w:tcPr>
            <w:tcW w:w="1820" w:type="dxa"/>
            <w:tcBorders>
              <w:top w:val="nil"/>
              <w:left w:val="nil"/>
              <w:bottom w:val="single" w:sz="4" w:space="0" w:color="auto"/>
              <w:right w:val="single" w:sz="4" w:space="0" w:color="auto"/>
            </w:tcBorders>
            <w:shd w:val="clear" w:color="auto" w:fill="auto"/>
            <w:noWrap/>
            <w:vAlign w:val="center"/>
          </w:tcPr>
          <w:p w14:paraId="5F6100A6"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麦芽糖</w:t>
            </w:r>
            <w:r>
              <w:rPr>
                <w:rFonts w:ascii="Times New Roman" w:eastAsia="宋体" w:hAnsi="Times New Roman" w:cs="Times New Roman"/>
                <w:color w:val="000000"/>
                <w:kern w:val="0"/>
                <w:sz w:val="22"/>
              </w:rPr>
              <w:t xml:space="preserve"> </w:t>
            </w:r>
          </w:p>
        </w:tc>
        <w:tc>
          <w:tcPr>
            <w:tcW w:w="1820" w:type="dxa"/>
            <w:tcBorders>
              <w:top w:val="nil"/>
              <w:left w:val="nil"/>
              <w:bottom w:val="single" w:sz="4" w:space="0" w:color="auto"/>
              <w:right w:val="single" w:sz="4" w:space="0" w:color="auto"/>
            </w:tcBorders>
            <w:shd w:val="clear" w:color="auto" w:fill="auto"/>
            <w:noWrap/>
            <w:vAlign w:val="center"/>
          </w:tcPr>
          <w:p w14:paraId="2762BE31"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0.33</w:t>
            </w:r>
          </w:p>
        </w:tc>
      </w:tr>
      <w:tr w:rsidR="00970176" w14:paraId="66C1467F"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033B5B06"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纽甜</w:t>
            </w:r>
          </w:p>
        </w:tc>
        <w:tc>
          <w:tcPr>
            <w:tcW w:w="1820" w:type="dxa"/>
            <w:tcBorders>
              <w:top w:val="nil"/>
              <w:left w:val="nil"/>
              <w:bottom w:val="single" w:sz="4" w:space="0" w:color="auto"/>
              <w:right w:val="single" w:sz="4" w:space="0" w:color="auto"/>
            </w:tcBorders>
            <w:shd w:val="clear" w:color="auto" w:fill="auto"/>
            <w:noWrap/>
            <w:vAlign w:val="center"/>
          </w:tcPr>
          <w:p w14:paraId="171FB146"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8000</w:t>
            </w:r>
          </w:p>
        </w:tc>
        <w:tc>
          <w:tcPr>
            <w:tcW w:w="1820" w:type="dxa"/>
            <w:tcBorders>
              <w:top w:val="nil"/>
              <w:left w:val="nil"/>
              <w:bottom w:val="single" w:sz="4" w:space="0" w:color="auto"/>
              <w:right w:val="single" w:sz="4" w:space="0" w:color="auto"/>
            </w:tcBorders>
            <w:shd w:val="clear" w:color="auto" w:fill="auto"/>
            <w:noWrap/>
            <w:vAlign w:val="center"/>
          </w:tcPr>
          <w:p w14:paraId="35E097D5"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乳糖</w:t>
            </w:r>
          </w:p>
        </w:tc>
        <w:tc>
          <w:tcPr>
            <w:tcW w:w="1820" w:type="dxa"/>
            <w:tcBorders>
              <w:top w:val="nil"/>
              <w:left w:val="nil"/>
              <w:bottom w:val="single" w:sz="4" w:space="0" w:color="auto"/>
              <w:right w:val="single" w:sz="4" w:space="0" w:color="auto"/>
            </w:tcBorders>
            <w:shd w:val="clear" w:color="auto" w:fill="auto"/>
            <w:noWrap/>
            <w:vAlign w:val="center"/>
          </w:tcPr>
          <w:p w14:paraId="042DA93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0.17</w:t>
            </w:r>
          </w:p>
        </w:tc>
      </w:tr>
      <w:tr w:rsidR="00970176" w14:paraId="35474040" w14:textId="77777777">
        <w:trPr>
          <w:trHeight w:val="288"/>
          <w:jc w:val="center"/>
        </w:trPr>
        <w:tc>
          <w:tcPr>
            <w:tcW w:w="1820" w:type="dxa"/>
            <w:tcBorders>
              <w:top w:val="nil"/>
              <w:left w:val="single" w:sz="4" w:space="0" w:color="auto"/>
              <w:bottom w:val="single" w:sz="4" w:space="0" w:color="auto"/>
              <w:right w:val="single" w:sz="4" w:space="0" w:color="auto"/>
            </w:tcBorders>
            <w:shd w:val="clear" w:color="auto" w:fill="auto"/>
            <w:noWrap/>
            <w:vAlign w:val="center"/>
          </w:tcPr>
          <w:p w14:paraId="1FBA53B9"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糖精钠</w:t>
            </w:r>
          </w:p>
        </w:tc>
        <w:tc>
          <w:tcPr>
            <w:tcW w:w="1820" w:type="dxa"/>
            <w:tcBorders>
              <w:top w:val="nil"/>
              <w:left w:val="nil"/>
              <w:bottom w:val="single" w:sz="4" w:space="0" w:color="auto"/>
              <w:right w:val="single" w:sz="4" w:space="0" w:color="auto"/>
            </w:tcBorders>
            <w:shd w:val="clear" w:color="auto" w:fill="auto"/>
            <w:noWrap/>
            <w:vAlign w:val="center"/>
          </w:tcPr>
          <w:p w14:paraId="4A2AB507"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300</w:t>
            </w:r>
          </w:p>
        </w:tc>
        <w:tc>
          <w:tcPr>
            <w:tcW w:w="1820" w:type="dxa"/>
            <w:tcBorders>
              <w:top w:val="nil"/>
              <w:left w:val="nil"/>
              <w:bottom w:val="single" w:sz="4" w:space="0" w:color="auto"/>
              <w:right w:val="single" w:sz="4" w:space="0" w:color="auto"/>
            </w:tcBorders>
            <w:shd w:val="clear" w:color="auto" w:fill="auto"/>
            <w:noWrap/>
            <w:vAlign w:val="center"/>
          </w:tcPr>
          <w:p w14:paraId="636F98B2"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乳糖醇</w:t>
            </w:r>
            <w:r>
              <w:rPr>
                <w:rFonts w:ascii="Times New Roman" w:eastAsia="宋体" w:hAnsi="Times New Roman" w:cs="Times New Roman"/>
                <w:color w:val="000000"/>
                <w:kern w:val="0"/>
                <w:sz w:val="22"/>
              </w:rPr>
              <w:t xml:space="preserve"> </w:t>
            </w:r>
          </w:p>
        </w:tc>
        <w:tc>
          <w:tcPr>
            <w:tcW w:w="1820" w:type="dxa"/>
            <w:tcBorders>
              <w:top w:val="nil"/>
              <w:left w:val="nil"/>
              <w:bottom w:val="single" w:sz="4" w:space="0" w:color="auto"/>
              <w:right w:val="single" w:sz="4" w:space="0" w:color="auto"/>
            </w:tcBorders>
            <w:shd w:val="clear" w:color="auto" w:fill="auto"/>
            <w:noWrap/>
            <w:vAlign w:val="center"/>
          </w:tcPr>
          <w:p w14:paraId="4B41C59F" w14:textId="77777777" w:rsidR="00970176" w:rsidRDefault="008D6EE0">
            <w:pPr>
              <w:widowControl/>
              <w:spacing w:line="360" w:lineRule="auto"/>
              <w:jc w:val="center"/>
              <w:rPr>
                <w:rFonts w:ascii="Times New Roman" w:eastAsia="宋体" w:hAnsi="Times New Roman" w:cs="Times New Roman"/>
                <w:color w:val="000000"/>
                <w:kern w:val="0"/>
                <w:sz w:val="22"/>
              </w:rPr>
            </w:pPr>
            <w:r>
              <w:rPr>
                <w:rFonts w:ascii="Times New Roman" w:eastAsia="宋体" w:hAnsi="Times New Roman" w:cs="Times New Roman"/>
                <w:color w:val="000000"/>
                <w:kern w:val="0"/>
                <w:sz w:val="22"/>
              </w:rPr>
              <w:t>0.3-0.4</w:t>
            </w:r>
          </w:p>
        </w:tc>
      </w:tr>
    </w:tbl>
    <w:p w14:paraId="0978A8C7" w14:textId="77777777" w:rsidR="00970176" w:rsidRDefault="00970176">
      <w:pPr>
        <w:spacing w:line="360" w:lineRule="auto"/>
        <w:rPr>
          <w:rFonts w:ascii="Times New Roman" w:hAnsi="Times New Roman" w:cs="Times New Roman"/>
          <w:sz w:val="24"/>
          <w:szCs w:val="24"/>
        </w:rPr>
      </w:pPr>
    </w:p>
    <w:p w14:paraId="74EF7F61" w14:textId="77777777" w:rsidR="00970176" w:rsidRDefault="008D6EE0">
      <w:pPr>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口感一般是指食物进入口腔以后，对口腔中的味觉神经刺激而引起的坚硬、</w:t>
      </w:r>
      <w:r>
        <w:rPr>
          <w:rFonts w:ascii="Times New Roman" w:hAnsi="Times New Roman" w:cs="Times New Roman"/>
          <w:sz w:val="24"/>
          <w:szCs w:val="24"/>
        </w:rPr>
        <w:lastRenderedPageBreak/>
        <w:t>柔软、顺滑、粘稠、丰富等感觉。对于全用白砂糖开发的食品而言，它的特点一是甜味起效快</w:t>
      </w:r>
      <w:r>
        <w:rPr>
          <w:rFonts w:ascii="Times New Roman" w:hAnsi="Times New Roman" w:cs="Times New Roman"/>
          <w:sz w:val="24"/>
          <w:szCs w:val="24"/>
        </w:rPr>
        <w:t>(fast onset)</w:t>
      </w:r>
      <w:r>
        <w:rPr>
          <w:rFonts w:ascii="Times New Roman" w:hAnsi="Times New Roman" w:cs="Times New Roman"/>
          <w:sz w:val="24"/>
          <w:szCs w:val="24"/>
        </w:rPr>
        <w:t>，进入口腔后很快就会产生令人愉悦的甜味；二是甜味纯正，没有苦味、涩味及其它异味；三是甜味持续度适中，没有不良的甜味延长感</w:t>
      </w:r>
      <w:r>
        <w:rPr>
          <w:rFonts w:ascii="Times New Roman" w:hAnsi="Times New Roman" w:cs="Times New Roman"/>
          <w:sz w:val="24"/>
          <w:szCs w:val="24"/>
        </w:rPr>
        <w:t>(lingering taste)</w:t>
      </w:r>
      <w:r>
        <w:rPr>
          <w:rFonts w:ascii="Times New Roman" w:hAnsi="Times New Roman" w:cs="Times New Roman"/>
          <w:sz w:val="24"/>
          <w:szCs w:val="24"/>
        </w:rPr>
        <w:t>；四是全用白砂糖开发的产品尤其是饮料产品在口感上具有一定的粘稠感和饱满感，当在配方中将白砂糖的用量降低，并将降低的部分用甜味剂代替后，对二者进行比较，我们会发现用甜味剂部分取代白砂糖的饮</w:t>
      </w:r>
      <w:r>
        <w:rPr>
          <w:rFonts w:ascii="Times New Roman" w:hAnsi="Times New Roman" w:cs="Times New Roman"/>
          <w:sz w:val="24"/>
          <w:szCs w:val="24"/>
        </w:rPr>
        <w:t>料产品在口感上更加单薄，粘稠度更低，饱满感下降；五是用白砂糖开发的全糖产品一般来说能最佳地呈现出水果类和其它产品的风味，最终产品在香气强度、香气饱满度和口感方面均能很好地呈现出水果或其它香精的风味特征。</w:t>
      </w:r>
    </w:p>
    <w:p w14:paraId="22F6A912" w14:textId="77777777" w:rsidR="00970176" w:rsidRDefault="008D6EE0">
      <w:pPr>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使用甜味剂取代一部分白砂糖（包括果葡糖浆）后，与全糖产品相比，食品产品可能会出现以下几方面的差异：</w:t>
      </w:r>
    </w:p>
    <w:p w14:paraId="6BC0E2B1" w14:textId="77777777" w:rsidR="00970176" w:rsidRDefault="008D6EE0">
      <w:pPr>
        <w:pStyle w:val="af6"/>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）与全糖产品相比，最终产品口感变得单薄（</w:t>
      </w:r>
      <w:r>
        <w:rPr>
          <w:rFonts w:ascii="Times New Roman" w:hAnsi="Times New Roman" w:cs="Times New Roman"/>
          <w:sz w:val="24"/>
          <w:szCs w:val="24"/>
        </w:rPr>
        <w:t>thin</w:t>
      </w:r>
      <w:r>
        <w:rPr>
          <w:rFonts w:ascii="Times New Roman" w:hAnsi="Times New Roman" w:cs="Times New Roman"/>
          <w:sz w:val="24"/>
          <w:szCs w:val="24"/>
        </w:rPr>
        <w:t>），感觉缺乏内容物；</w:t>
      </w:r>
    </w:p>
    <w:p w14:paraId="61C58142" w14:textId="77777777" w:rsidR="00970176" w:rsidRDefault="008D6EE0">
      <w:pPr>
        <w:pStyle w:val="af6"/>
        <w:tabs>
          <w:tab w:val="left" w:pos="710"/>
        </w:tabs>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）与全糖产品相比，最终产品的甜味强度仍然不够；</w:t>
      </w:r>
    </w:p>
    <w:p w14:paraId="70FC9C9C" w14:textId="77777777" w:rsidR="00970176" w:rsidRDefault="008D6EE0">
      <w:pPr>
        <w:pStyle w:val="af6"/>
        <w:tabs>
          <w:tab w:val="left" w:pos="635"/>
        </w:tabs>
        <w:spacing w:line="360" w:lineRule="auto"/>
        <w:ind w:leftChars="228" w:left="479" w:firstLineChars="0" w:firstLine="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）最终产品后味有不太愉悦的高倍甜味剂引起的延长感（</w:t>
      </w:r>
      <w:r>
        <w:rPr>
          <w:rFonts w:ascii="Times New Roman" w:hAnsi="Times New Roman" w:cs="Times New Roman"/>
          <w:sz w:val="24"/>
          <w:szCs w:val="24"/>
        </w:rPr>
        <w:t>lingering taste</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）最终产品在香气或口感方面有高倍甜味剂带来的异味（</w:t>
      </w:r>
      <w:r>
        <w:rPr>
          <w:rFonts w:ascii="Times New Roman" w:hAnsi="Times New Roman" w:cs="Times New Roman"/>
          <w:sz w:val="24"/>
          <w:szCs w:val="24"/>
        </w:rPr>
        <w:t>off-taste or off-note</w:t>
      </w:r>
      <w:r>
        <w:rPr>
          <w:rFonts w:ascii="Times New Roman" w:hAnsi="Times New Roman" w:cs="Times New Roman"/>
          <w:sz w:val="24"/>
          <w:szCs w:val="24"/>
        </w:rPr>
        <w:t>）；</w:t>
      </w:r>
    </w:p>
    <w:p w14:paraId="2611127F" w14:textId="77777777" w:rsidR="00970176" w:rsidRDefault="008D6EE0">
      <w:pPr>
        <w:pStyle w:val="af6"/>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）最终产品在后味方面有苦味、涩味；</w:t>
      </w:r>
    </w:p>
    <w:p w14:paraId="77FF557F" w14:textId="77777777" w:rsidR="00970176" w:rsidRDefault="008D6EE0">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最终产品在起始甜度（</w:t>
      </w:r>
      <w:r>
        <w:rPr>
          <w:rFonts w:ascii="Times New Roman" w:hAnsi="Times New Roman" w:cs="Times New Roman"/>
          <w:sz w:val="24"/>
          <w:szCs w:val="24"/>
        </w:rPr>
        <w:t>fast onset</w:t>
      </w:r>
      <w:r>
        <w:rPr>
          <w:rFonts w:ascii="Times New Roman" w:hAnsi="Times New Roman" w:cs="Times New Roman"/>
          <w:sz w:val="24"/>
          <w:szCs w:val="24"/>
        </w:rPr>
        <w:t>）方面和全糖产品有显著差异。比如，使用安赛蜜和白砂糖在起始甜度方面较为类似，而甜菊糖苷、三氯蔗糖、纽甜等的甜味起效慢（</w:t>
      </w:r>
      <w:r>
        <w:rPr>
          <w:rFonts w:ascii="Times New Roman" w:hAnsi="Times New Roman" w:cs="Times New Roman"/>
          <w:sz w:val="24"/>
          <w:szCs w:val="24"/>
        </w:rPr>
        <w:t>slow onset</w:t>
      </w:r>
      <w:r>
        <w:rPr>
          <w:rFonts w:ascii="Times New Roman" w:hAnsi="Times New Roman" w:cs="Times New Roman"/>
          <w:sz w:val="24"/>
          <w:szCs w:val="24"/>
        </w:rPr>
        <w:t>），刚入口时甜度低，略过几秒后才出现类似的甜味强度。</w:t>
      </w:r>
    </w:p>
    <w:p w14:paraId="197FCE4B" w14:textId="77777777" w:rsidR="00970176" w:rsidRDefault="008D6EE0">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最终产品虽然甜味强度较为接近，但在</w:t>
      </w:r>
      <w:r>
        <w:rPr>
          <w:rFonts w:ascii="Times New Roman" w:hAnsi="Times New Roman" w:cs="Times New Roman"/>
          <w:sz w:val="24"/>
          <w:szCs w:val="24"/>
        </w:rPr>
        <w:t>口腔内的甜味感觉有显著差异；</w:t>
      </w:r>
    </w:p>
    <w:p w14:paraId="5719CF1D" w14:textId="77777777" w:rsidR="00970176" w:rsidRDefault="008D6EE0">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8</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最终产品的香气变弱，或某些香气特征如香气饱满度与全糖产品相比出现一定差异；</w:t>
      </w:r>
    </w:p>
    <w:p w14:paraId="142B6A66" w14:textId="77777777" w:rsidR="00970176" w:rsidRDefault="008D6EE0">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9</w:t>
      </w:r>
      <w:r>
        <w:rPr>
          <w:rFonts w:ascii="Times New Roman" w:hAnsi="Times New Roman" w:cs="Times New Roman"/>
          <w:sz w:val="24"/>
          <w:szCs w:val="24"/>
        </w:rPr>
        <w:t>）最终产品的甜味在货架期内可能会有一定程度的衰减。</w:t>
      </w:r>
    </w:p>
    <w:p w14:paraId="609D7CE1" w14:textId="77777777" w:rsidR="00970176" w:rsidRDefault="008D6EE0">
      <w:pPr>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使用甜味剂除了可能会带来上述差异之外，另外在标签上需要根据相关食品或香料法规要求在配料表上进行标注，从长远的发展观点来看，</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clean label</w:t>
      </w:r>
      <w:r>
        <w:rPr>
          <w:rFonts w:ascii="Times New Roman" w:hAnsi="Times New Roman" w:cs="Times New Roman"/>
          <w:sz w:val="24"/>
          <w:szCs w:val="24"/>
        </w:rPr>
        <w:t>）越来越受到重视。比如，有不少甜味剂产品在法规上既属于甜味剂，又属于香料，因此，这部分甜味剂可以通过香精公司做成食用香精的形式，那么在配</w:t>
      </w:r>
      <w:r>
        <w:rPr>
          <w:rFonts w:ascii="Times New Roman" w:hAnsi="Times New Roman" w:cs="Times New Roman"/>
          <w:sz w:val="24"/>
          <w:szCs w:val="24"/>
        </w:rPr>
        <w:lastRenderedPageBreak/>
        <w:t>料表上就可以减少标注，只需要标注为</w:t>
      </w:r>
      <w:r>
        <w:rPr>
          <w:rFonts w:ascii="Times New Roman" w:hAnsi="Times New Roman" w:cs="Times New Roman"/>
          <w:sz w:val="24"/>
          <w:szCs w:val="24"/>
        </w:rPr>
        <w:t>“</w:t>
      </w:r>
      <w:r>
        <w:rPr>
          <w:rFonts w:ascii="Times New Roman" w:hAnsi="Times New Roman" w:cs="Times New Roman"/>
          <w:sz w:val="24"/>
          <w:szCs w:val="24"/>
        </w:rPr>
        <w:t>食用香精</w:t>
      </w:r>
      <w:r>
        <w:rPr>
          <w:rFonts w:ascii="Times New Roman" w:hAnsi="Times New Roman" w:cs="Times New Roman"/>
          <w:sz w:val="24"/>
          <w:szCs w:val="24"/>
        </w:rPr>
        <w:t>”</w:t>
      </w:r>
      <w:r>
        <w:rPr>
          <w:rFonts w:ascii="Times New Roman" w:hAnsi="Times New Roman" w:cs="Times New Roman"/>
          <w:sz w:val="24"/>
          <w:szCs w:val="24"/>
        </w:rPr>
        <w:t>。</w:t>
      </w:r>
    </w:p>
    <w:p w14:paraId="14CCBBED" w14:textId="77777777" w:rsidR="00970176" w:rsidRDefault="008D6EE0">
      <w:pPr>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针对上述使用甜味剂可能会带来的问题以及针对</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的解决方案，香精公司在这方面已经进行了多年的研究，并推出了各自的甜味与口感解决方案。这些甜味与口感解决方案能有效地提升降糖以后的甜度水平，提高起始甜度，降低或掩盖后味，掩盖苦涩味，改善产品的口感，改善产品的香气表现等。</w:t>
      </w:r>
    </w:p>
    <w:p w14:paraId="0D523410" w14:textId="77777777" w:rsidR="00970176" w:rsidRDefault="008D6EE0">
      <w:pPr>
        <w:spacing w:line="360" w:lineRule="auto"/>
        <w:ind w:firstLine="480"/>
        <w:jc w:val="left"/>
        <w:rPr>
          <w:rFonts w:ascii="Times New Roman" w:hAnsi="Times New Roman" w:cs="Times New Roman"/>
          <w:sz w:val="24"/>
          <w:szCs w:val="24"/>
        </w:rPr>
      </w:pPr>
      <w:r>
        <w:rPr>
          <w:rFonts w:ascii="Times New Roman" w:hAnsi="Times New Roman" w:cs="Times New Roman"/>
          <w:sz w:val="24"/>
          <w:szCs w:val="24"/>
        </w:rPr>
        <w:t>食品和饮料公司如今也面临着越来越大的压力，一方面是消费者对健康越来越注重，他们希望所消费的食品饮料既美味又健康，不要带来过多的能量负担。因此，低糖食品正在成为一种趋势。二是消费者正变得越来越聪明，他们对食品标签的理解已经远远超越了以前的</w:t>
      </w:r>
      <w:r>
        <w:rPr>
          <w:rFonts w:ascii="Times New Roman" w:hAnsi="Times New Roman" w:cs="Times New Roman"/>
          <w:sz w:val="24"/>
          <w:szCs w:val="24"/>
        </w:rPr>
        <w:t>消费者，</w:t>
      </w:r>
      <w:r>
        <w:rPr>
          <w:rFonts w:ascii="Times New Roman" w:hAnsi="Times New Roman" w:cs="Times New Roman"/>
          <w:sz w:val="24"/>
          <w:szCs w:val="24"/>
        </w:rPr>
        <w:t>“</w:t>
      </w:r>
      <w:r>
        <w:rPr>
          <w:rFonts w:ascii="Times New Roman" w:hAnsi="Times New Roman" w:cs="Times New Roman"/>
          <w:sz w:val="24"/>
          <w:szCs w:val="24"/>
        </w:rPr>
        <w:t>清洁标签</w:t>
      </w:r>
      <w:r>
        <w:rPr>
          <w:rFonts w:ascii="Times New Roman" w:hAnsi="Times New Roman" w:cs="Times New Roman"/>
          <w:sz w:val="24"/>
          <w:szCs w:val="24"/>
        </w:rPr>
        <w:t>”</w:t>
      </w:r>
      <w:r>
        <w:rPr>
          <w:rFonts w:ascii="Times New Roman" w:hAnsi="Times New Roman" w:cs="Times New Roman"/>
          <w:sz w:val="24"/>
          <w:szCs w:val="24"/>
        </w:rPr>
        <w:t>成为另一种趋势。三是消费者的选择越来越多元化，他们对新产品的不断追求，正成为食品饮料公司不断创新的源泉和动力。这些发展趋势，使得食品与饮料开发人员必须非常熟练地使用各种甜味工具与口感解决方案。然而，甜味工具与口感解决方案有其特殊的一面，即对不同的应用对象，不同的基料组成等都需要根据具体要求去重新设计和评价，而不能简单地引用或照搬。比如，甜菊糖在一定浓度条件下在酸性饮料中还是可以做出较好的解决方案，最终产品可以基本没有不悦的延长感，但在中性饮料中，相同浓度条件下就会产生强烈的不愉悦的延长感</w:t>
      </w:r>
      <w:r>
        <w:rPr>
          <w:rFonts w:ascii="Times New Roman" w:hAnsi="Times New Roman" w:cs="Times New Roman"/>
          <w:sz w:val="24"/>
          <w:szCs w:val="24"/>
        </w:rPr>
        <w:t>。设计出一个较为理想的解决方案其实是一个十分耗时的工作。在这方面，食品和饮料公司可以通过加强和香精公司以及甜味剂供应公司的合作，从而加快产品的研发速度，提高产品在甜味方面的满意度，改善产品在货架期内的稳定性，最终为市场开发出消费者满意的新产品。</w:t>
      </w:r>
    </w:p>
    <w:p w14:paraId="25A40FCC" w14:textId="77777777" w:rsidR="00970176" w:rsidRDefault="00970176">
      <w:pPr>
        <w:spacing w:line="360" w:lineRule="auto"/>
        <w:rPr>
          <w:rFonts w:ascii="Times New Roman" w:hAnsi="Times New Roman" w:cs="Times New Roman"/>
          <w:sz w:val="24"/>
          <w:szCs w:val="24"/>
        </w:rPr>
      </w:pPr>
    </w:p>
    <w:p w14:paraId="21FED19D" w14:textId="77777777" w:rsidR="00970176" w:rsidRDefault="00970176">
      <w:pPr>
        <w:spacing w:line="360" w:lineRule="auto"/>
        <w:rPr>
          <w:rFonts w:ascii="Times New Roman" w:hAnsi="Times New Roman" w:cs="Times New Roman"/>
          <w:sz w:val="24"/>
          <w:szCs w:val="24"/>
        </w:rPr>
      </w:pPr>
    </w:p>
    <w:p w14:paraId="47BC38F8" w14:textId="77777777" w:rsidR="00970176" w:rsidRDefault="00970176">
      <w:pPr>
        <w:spacing w:line="360" w:lineRule="auto"/>
        <w:jc w:val="center"/>
        <w:rPr>
          <w:rFonts w:ascii="Times New Roman" w:hAnsi="Times New Roman" w:cs="Times New Roman"/>
          <w:b/>
          <w:sz w:val="36"/>
          <w:szCs w:val="36"/>
        </w:rPr>
        <w:sectPr w:rsidR="00970176">
          <w:pgSz w:w="11906" w:h="16838"/>
          <w:pgMar w:top="1440" w:right="1800" w:bottom="1440" w:left="1800" w:header="851" w:footer="992" w:gutter="0"/>
          <w:cols w:space="425"/>
          <w:docGrid w:type="lines" w:linePitch="312"/>
        </w:sectPr>
      </w:pPr>
    </w:p>
    <w:p w14:paraId="1AE26022" w14:textId="77777777" w:rsidR="00970176" w:rsidRDefault="008D6EE0">
      <w:pPr>
        <w:pStyle w:val="1"/>
        <w:jc w:val="center"/>
        <w:rPr>
          <w:sz w:val="32"/>
          <w:szCs w:val="32"/>
        </w:rPr>
      </w:pPr>
      <w:bookmarkStart w:id="2024" w:name="_Toc14992154"/>
      <w:r>
        <w:lastRenderedPageBreak/>
        <w:t>第九章</w:t>
      </w:r>
      <w:r>
        <w:t xml:space="preserve"> </w:t>
      </w:r>
      <w:r>
        <w:t>低脂食品的调香与调味</w:t>
      </w:r>
      <w:bookmarkEnd w:id="2024"/>
    </w:p>
    <w:p w14:paraId="798EAA40" w14:textId="77777777" w:rsidR="00970176" w:rsidRDefault="008D6EE0">
      <w:pPr>
        <w:pStyle w:val="2"/>
        <w:rPr>
          <w:sz w:val="24"/>
          <w:szCs w:val="24"/>
        </w:rPr>
      </w:pPr>
      <w:bookmarkStart w:id="2025" w:name="_Toc14992155"/>
      <w:r>
        <w:t xml:space="preserve">9.1 </w:t>
      </w:r>
      <w:r>
        <w:t>低脂食品的概念及相关标准</w:t>
      </w:r>
      <w:bookmarkEnd w:id="2025"/>
    </w:p>
    <w:p w14:paraId="71265867" w14:textId="77777777" w:rsidR="00970176" w:rsidRDefault="008D6EE0">
      <w:pPr>
        <w:pStyle w:val="3"/>
      </w:pPr>
      <w:bookmarkStart w:id="2026" w:name="_Toc14992156"/>
      <w:r>
        <w:t xml:space="preserve">9.1.1 </w:t>
      </w:r>
      <w:r>
        <w:t>低脂食品的概念</w:t>
      </w:r>
      <w:bookmarkEnd w:id="2026"/>
    </w:p>
    <w:p w14:paraId="671A4AB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广义来说，低脂食品即低脂肪</w:t>
      </w:r>
      <w:del w:id="2027" w:author="LLWWY" w:date="2019-12-28T11:51:00Z">
        <w:r>
          <w:rPr>
            <w:rFonts w:ascii="Times New Roman" w:hAnsi="Times New Roman" w:cs="Times New Roman"/>
            <w:sz w:val="24"/>
            <w:szCs w:val="24"/>
          </w:rPr>
          <w:delText>饮食</w:delText>
        </w:r>
      </w:del>
      <w:ins w:id="2028" w:author="LLWWY" w:date="2019-12-28T11:51:00Z">
        <w:r>
          <w:rPr>
            <w:rFonts w:ascii="Times New Roman" w:hAnsi="Times New Roman" w:cs="Times New Roman" w:hint="eastAsia"/>
            <w:sz w:val="24"/>
            <w:szCs w:val="24"/>
          </w:rPr>
          <w:t>食品</w:t>
        </w:r>
      </w:ins>
      <w:r>
        <w:rPr>
          <w:rFonts w:ascii="Times New Roman" w:hAnsi="Times New Roman" w:cs="Times New Roman"/>
          <w:sz w:val="24"/>
          <w:szCs w:val="24"/>
        </w:rPr>
        <w:t>，是一种限制脂肪供给量的</w:t>
      </w:r>
      <w:del w:id="2029" w:author="LLWWY" w:date="2019-12-28T11:51:00Z">
        <w:r>
          <w:rPr>
            <w:rFonts w:ascii="Times New Roman" w:hAnsi="Times New Roman" w:cs="Times New Roman"/>
            <w:sz w:val="24"/>
            <w:szCs w:val="24"/>
          </w:rPr>
          <w:delText>饮食</w:delText>
        </w:r>
      </w:del>
      <w:ins w:id="2030" w:author="LLWWY" w:date="2019-12-28T11:52:00Z">
        <w:r>
          <w:rPr>
            <w:rFonts w:ascii="Times New Roman" w:hAnsi="Times New Roman" w:cs="Times New Roman" w:hint="eastAsia"/>
            <w:sz w:val="24"/>
            <w:szCs w:val="24"/>
          </w:rPr>
          <w:t>食品</w:t>
        </w:r>
      </w:ins>
      <w:r>
        <w:rPr>
          <w:rFonts w:ascii="Times New Roman" w:hAnsi="Times New Roman" w:cs="Times New Roman"/>
          <w:sz w:val="24"/>
          <w:szCs w:val="24"/>
        </w:rPr>
        <w:t>。低脂肪食品包括食物自身所含脂肪和烹调用油，通常低脂食物比普通食物</w:t>
      </w:r>
      <w:ins w:id="2031" w:author="LLWWY" w:date="2019-12-28T11:51:00Z">
        <w:r>
          <w:rPr>
            <w:rFonts w:ascii="Times New Roman" w:hAnsi="Times New Roman" w:cs="Times New Roman" w:hint="eastAsia"/>
            <w:sz w:val="24"/>
            <w:szCs w:val="24"/>
          </w:rPr>
          <w:t>的脂肪含量要低</w:t>
        </w:r>
        <w:r>
          <w:rPr>
            <w:rFonts w:ascii="Times New Roman" w:hAnsi="Times New Roman" w:cs="Times New Roman" w:hint="eastAsia"/>
            <w:sz w:val="24"/>
            <w:szCs w:val="24"/>
          </w:rPr>
          <w:t>15%</w:t>
        </w:r>
      </w:ins>
      <w:del w:id="2032" w:author="LLWWY" w:date="2019-12-28T11:51:00Z">
        <w:r>
          <w:rPr>
            <w:rFonts w:ascii="Times New Roman" w:hAnsi="Times New Roman" w:cs="Times New Roman"/>
            <w:sz w:val="24"/>
            <w:szCs w:val="24"/>
          </w:rPr>
          <w:delText>要低</w:delText>
        </w:r>
        <w:r>
          <w:rPr>
            <w:rFonts w:ascii="Times New Roman" w:hAnsi="Times New Roman" w:cs="Times New Roman"/>
            <w:sz w:val="24"/>
            <w:szCs w:val="24"/>
          </w:rPr>
          <w:delText>15%</w:delText>
        </w:r>
        <w:r>
          <w:rPr>
            <w:rFonts w:ascii="Times New Roman" w:hAnsi="Times New Roman" w:cs="Times New Roman"/>
            <w:sz w:val="24"/>
            <w:szCs w:val="24"/>
          </w:rPr>
          <w:delText>脂肪</w:delText>
        </w:r>
      </w:del>
      <w:r>
        <w:rPr>
          <w:rFonts w:ascii="Times New Roman" w:hAnsi="Times New Roman" w:cs="Times New Roman"/>
          <w:sz w:val="24"/>
          <w:szCs w:val="24"/>
        </w:rPr>
        <w:t>，</w:t>
      </w:r>
      <w:ins w:id="2033" w:author="LLWWY" w:date="2019-12-28T11:52:00Z">
        <w:r>
          <w:rPr>
            <w:rFonts w:ascii="Times New Roman" w:hAnsi="Times New Roman" w:cs="Times New Roman" w:hint="eastAsia"/>
            <w:sz w:val="24"/>
            <w:szCs w:val="24"/>
          </w:rPr>
          <w:t>低脂食品</w:t>
        </w:r>
      </w:ins>
      <w:r>
        <w:rPr>
          <w:rFonts w:ascii="Times New Roman" w:hAnsi="Times New Roman" w:cs="Times New Roman"/>
          <w:sz w:val="24"/>
          <w:szCs w:val="24"/>
        </w:rPr>
        <w:t>能降低脂肪的供给，被视为健康食品的一种新概念。</w:t>
      </w:r>
    </w:p>
    <w:p w14:paraId="76B0826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狭义来说，根据</w:t>
      </w:r>
      <w:r>
        <w:rPr>
          <w:rFonts w:ascii="Times New Roman" w:hAnsi="Times New Roman" w:cs="Times New Roman"/>
          <w:sz w:val="24"/>
          <w:szCs w:val="24"/>
        </w:rPr>
        <w:t>GB 28050—2011</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预包装食品营养标签通则》，低脂食品是一种营养声称，即脂肪的水平，其中规定，低脂肪的含量要求是固态食品中脂肪含量</w:t>
      </w:r>
      <w:r>
        <w:rPr>
          <w:rFonts w:ascii="Times New Roman" w:hAnsi="Times New Roman" w:cs="Times New Roman"/>
          <w:sz w:val="24"/>
          <w:szCs w:val="24"/>
        </w:rPr>
        <w:t>≤3g/100g</w:t>
      </w:r>
      <w:r>
        <w:rPr>
          <w:rFonts w:ascii="Times New Roman" w:hAnsi="Times New Roman" w:cs="Times New Roman"/>
          <w:sz w:val="24"/>
          <w:szCs w:val="24"/>
        </w:rPr>
        <w:t>，液态食品中脂肪含量</w:t>
      </w:r>
      <w:r>
        <w:rPr>
          <w:rFonts w:ascii="Times New Roman" w:hAnsi="Times New Roman" w:cs="Times New Roman"/>
          <w:sz w:val="24"/>
          <w:szCs w:val="24"/>
        </w:rPr>
        <w:t>≤1.5g/100mL</w:t>
      </w:r>
      <w:r>
        <w:rPr>
          <w:rFonts w:ascii="Times New Roman" w:hAnsi="Times New Roman" w:cs="Times New Roman"/>
          <w:sz w:val="24"/>
          <w:szCs w:val="24"/>
        </w:rPr>
        <w:t>。含量声称中，</w:t>
      </w:r>
      <w:r>
        <w:rPr>
          <w:rFonts w:ascii="Times New Roman" w:hAnsi="Times New Roman" w:cs="Times New Roman"/>
          <w:sz w:val="24"/>
          <w:szCs w:val="24"/>
        </w:rPr>
        <w:t>“</w:t>
      </w:r>
      <w:r>
        <w:rPr>
          <w:rFonts w:ascii="Times New Roman" w:hAnsi="Times New Roman" w:cs="Times New Roman"/>
          <w:sz w:val="24"/>
          <w:szCs w:val="24"/>
        </w:rPr>
        <w:t>低</w:t>
      </w:r>
      <w:r>
        <w:rPr>
          <w:rFonts w:ascii="Times New Roman" w:hAnsi="Times New Roman" w:cs="Times New Roman"/>
          <w:sz w:val="24"/>
          <w:szCs w:val="24"/>
        </w:rPr>
        <w:t>”</w:t>
      </w:r>
      <w:r>
        <w:rPr>
          <w:rFonts w:ascii="Times New Roman" w:hAnsi="Times New Roman" w:cs="Times New Roman"/>
          <w:sz w:val="24"/>
          <w:szCs w:val="24"/>
        </w:rPr>
        <w:t>含量声称的同义语是</w:t>
      </w:r>
      <w:r>
        <w:rPr>
          <w:rFonts w:ascii="Times New Roman" w:hAnsi="Times New Roman" w:cs="Times New Roman"/>
          <w:sz w:val="24"/>
          <w:szCs w:val="24"/>
        </w:rPr>
        <w:t>“</w:t>
      </w:r>
      <w:r>
        <w:rPr>
          <w:rFonts w:ascii="Times New Roman" w:hAnsi="Times New Roman" w:cs="Times New Roman"/>
          <w:sz w:val="24"/>
          <w:szCs w:val="24"/>
        </w:rPr>
        <w:t>少，少油</w:t>
      </w:r>
      <w:r>
        <w:rPr>
          <w:rFonts w:ascii="Times New Roman" w:hAnsi="Times New Roman" w:cs="Times New Roman"/>
          <w:sz w:val="24"/>
          <w:szCs w:val="24"/>
        </w:rPr>
        <w:t>”</w:t>
      </w:r>
      <w:r>
        <w:rPr>
          <w:rFonts w:ascii="Times New Roman" w:hAnsi="Times New Roman" w:cs="Times New Roman"/>
          <w:sz w:val="24"/>
          <w:szCs w:val="24"/>
        </w:rPr>
        <w:t>。</w:t>
      </w:r>
    </w:p>
    <w:p w14:paraId="6C8881C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美国</w:t>
      </w:r>
      <w:r>
        <w:rPr>
          <w:rFonts w:ascii="Times New Roman" w:hAnsi="Times New Roman" w:cs="Times New Roman"/>
          <w:sz w:val="24"/>
          <w:szCs w:val="24"/>
        </w:rPr>
        <w:t>FDA</w:t>
      </w:r>
      <w:r>
        <w:rPr>
          <w:rFonts w:ascii="Times New Roman" w:hAnsi="Times New Roman" w:cs="Times New Roman"/>
          <w:sz w:val="24"/>
          <w:szCs w:val="24"/>
        </w:rPr>
        <w:t>有关定义规定</w:t>
      </w:r>
      <w:r>
        <w:rPr>
          <w:rFonts w:ascii="Times New Roman" w:hAnsi="Times New Roman" w:cs="Times New Roman"/>
          <w:sz w:val="24"/>
          <w:szCs w:val="24"/>
        </w:rPr>
        <w:t>:</w:t>
      </w:r>
      <w:r>
        <w:rPr>
          <w:rFonts w:ascii="Times New Roman" w:hAnsi="Times New Roman" w:cs="Times New Roman"/>
          <w:sz w:val="24"/>
          <w:szCs w:val="24"/>
        </w:rPr>
        <w:t>凡比同类常规食品所含脂肪减少</w:t>
      </w:r>
      <w:r>
        <w:rPr>
          <w:rFonts w:ascii="Times New Roman" w:hAnsi="Times New Roman" w:cs="Times New Roman"/>
          <w:sz w:val="24"/>
          <w:szCs w:val="24"/>
        </w:rPr>
        <w:t>50%</w:t>
      </w:r>
      <w:r>
        <w:rPr>
          <w:rFonts w:ascii="Times New Roman" w:hAnsi="Times New Roman" w:cs="Times New Roman"/>
          <w:sz w:val="24"/>
          <w:szCs w:val="24"/>
        </w:rPr>
        <w:t>以上</w:t>
      </w:r>
      <w:r>
        <w:rPr>
          <w:rFonts w:ascii="Times New Roman" w:hAnsi="Times New Roman" w:cs="Times New Roman"/>
          <w:sz w:val="24"/>
          <w:szCs w:val="24"/>
        </w:rPr>
        <w:t>,</w:t>
      </w:r>
      <w:r>
        <w:rPr>
          <w:rFonts w:ascii="Times New Roman" w:hAnsi="Times New Roman" w:cs="Times New Roman"/>
          <w:sz w:val="24"/>
          <w:szCs w:val="24"/>
        </w:rPr>
        <w:t>热量减少</w:t>
      </w:r>
      <w:r>
        <w:rPr>
          <w:rFonts w:ascii="Times New Roman" w:hAnsi="Times New Roman" w:cs="Times New Roman"/>
          <w:sz w:val="24"/>
          <w:szCs w:val="24"/>
        </w:rPr>
        <w:t>1/3</w:t>
      </w:r>
      <w:r>
        <w:rPr>
          <w:rFonts w:ascii="Times New Roman" w:hAnsi="Times New Roman" w:cs="Times New Roman"/>
          <w:sz w:val="24"/>
          <w:szCs w:val="24"/>
        </w:rPr>
        <w:t>以上的食品称为低脂食品。</w:t>
      </w:r>
    </w:p>
    <w:p w14:paraId="4BE7F554" w14:textId="77777777" w:rsidR="00970176" w:rsidRDefault="008D6EE0">
      <w:pPr>
        <w:pStyle w:val="3"/>
      </w:pPr>
      <w:bookmarkStart w:id="2034" w:name="_Toc14992157"/>
      <w:r>
        <w:t xml:space="preserve">9.1.2 </w:t>
      </w:r>
      <w:r>
        <w:t>低脂食品相关标准</w:t>
      </w:r>
      <w:bookmarkEnd w:id="2034"/>
    </w:p>
    <w:p w14:paraId="1CBB745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GB 28050—2011</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预包装食品营养标签通则》对低脂食品中脂肪含量进行了规定。</w:t>
      </w:r>
    </w:p>
    <w:p w14:paraId="5E6B7C8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GB5009. 6 — 2016</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食品中脂肪的测定》规定了食品中脂肪含量的测定方法。</w:t>
      </w:r>
    </w:p>
    <w:p w14:paraId="5C9647F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索氏抽提法适用于水果、蔬菜及其制品、粮食及粮食制品、肉及肉制品、蛋及蛋制品、水产及其制品、焙烤食品、糖果等食品中游离态脂肪含量的测定；酸水解法适用于水果、蔬菜及其制品、粮食及粮食制品、肉及肉制品、蛋及蛋制品、水产及其制品、焙烤食品、糖果等</w:t>
      </w:r>
      <w:r>
        <w:rPr>
          <w:rFonts w:ascii="Times New Roman" w:hAnsi="Times New Roman" w:cs="Times New Roman"/>
          <w:sz w:val="24"/>
          <w:szCs w:val="24"/>
        </w:rPr>
        <w:t>食品中游离态脂肪及结合态脂肪总量的测定；碱水解法和盖勃法适用于乳及乳制品、婴幼儿配方食品中脂肪的测定。</w:t>
      </w:r>
    </w:p>
    <w:p w14:paraId="0C53127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GB2760 — 2014</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食品添加剂使用标准》</w:t>
      </w:r>
    </w:p>
    <w:p w14:paraId="69F91DC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GB30616 — 2014</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食品用香精》</w:t>
      </w:r>
    </w:p>
    <w:p w14:paraId="14F72E8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GB 14881—2013</w:t>
      </w:r>
      <w:r>
        <w:rPr>
          <w:rFonts w:ascii="Times New Roman" w:hAnsi="Times New Roman" w:cs="Times New Roman"/>
          <w:sz w:val="24"/>
          <w:szCs w:val="24"/>
        </w:rPr>
        <w:t>《食品安全国家标准</w:t>
      </w:r>
      <w:r>
        <w:rPr>
          <w:rFonts w:ascii="Times New Roman" w:hAnsi="Times New Roman" w:cs="Times New Roman"/>
          <w:sz w:val="24"/>
          <w:szCs w:val="24"/>
        </w:rPr>
        <w:t xml:space="preserve">  </w:t>
      </w:r>
      <w:r>
        <w:rPr>
          <w:rFonts w:ascii="Times New Roman" w:hAnsi="Times New Roman" w:cs="Times New Roman"/>
          <w:sz w:val="24"/>
          <w:szCs w:val="24"/>
        </w:rPr>
        <w:t>食品生产通用卫生规范》</w:t>
      </w:r>
    </w:p>
    <w:p w14:paraId="69C0104F" w14:textId="77777777" w:rsidR="00970176" w:rsidRDefault="008D6EE0">
      <w:pPr>
        <w:pStyle w:val="2"/>
      </w:pPr>
      <w:bookmarkStart w:id="2035" w:name="_Toc14992158"/>
      <w:r>
        <w:t xml:space="preserve">9.2  </w:t>
      </w:r>
      <w:r>
        <w:t>低脂食品的调香与调味</w:t>
      </w:r>
      <w:bookmarkEnd w:id="2035"/>
    </w:p>
    <w:p w14:paraId="083E93CC" w14:textId="77777777" w:rsidR="00970176" w:rsidRDefault="008D6EE0">
      <w:pPr>
        <w:pStyle w:val="3"/>
      </w:pPr>
      <w:bookmarkStart w:id="2036" w:name="_Toc14992159"/>
      <w:r>
        <w:t xml:space="preserve">9.2.1 </w:t>
      </w:r>
      <w:r>
        <w:t>低脂食品的分类</w:t>
      </w:r>
      <w:bookmarkEnd w:id="2036"/>
    </w:p>
    <w:p w14:paraId="63B8BE9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目前低脂食品没有明确的分类，根据</w:t>
      </w:r>
      <w:r>
        <w:rPr>
          <w:rFonts w:ascii="Times New Roman" w:hAnsi="Times New Roman" w:cs="Times New Roman"/>
          <w:sz w:val="24"/>
          <w:szCs w:val="24"/>
        </w:rPr>
        <w:t>GB2760—2014</w:t>
      </w:r>
      <w:r>
        <w:rPr>
          <w:rFonts w:ascii="Times New Roman" w:hAnsi="Times New Roman" w:cs="Times New Roman"/>
          <w:sz w:val="24"/>
          <w:szCs w:val="24"/>
        </w:rPr>
        <w:t>，食品分为：（</w:t>
      </w:r>
      <w:r>
        <w:rPr>
          <w:rFonts w:ascii="Times New Roman" w:hAnsi="Times New Roman" w:cs="Times New Roman"/>
          <w:sz w:val="24"/>
          <w:szCs w:val="24"/>
        </w:rPr>
        <w:t>1</w:t>
      </w:r>
      <w:r>
        <w:rPr>
          <w:rFonts w:ascii="Times New Roman" w:hAnsi="Times New Roman" w:cs="Times New Roman"/>
          <w:sz w:val="24"/>
          <w:szCs w:val="24"/>
        </w:rPr>
        <w:t>）乳及乳制品（</w:t>
      </w:r>
      <w:r>
        <w:rPr>
          <w:rFonts w:ascii="Times New Roman" w:hAnsi="Times New Roman" w:cs="Times New Roman"/>
          <w:sz w:val="24"/>
          <w:szCs w:val="24"/>
        </w:rPr>
        <w:t>2</w:t>
      </w:r>
      <w:r>
        <w:rPr>
          <w:rFonts w:ascii="Times New Roman" w:hAnsi="Times New Roman" w:cs="Times New Roman"/>
          <w:sz w:val="24"/>
          <w:szCs w:val="24"/>
        </w:rPr>
        <w:t>）脂肪</w:t>
      </w:r>
      <w:ins w:id="2037" w:author="LLWWY" w:date="2019-12-28T11:54:00Z">
        <w:r>
          <w:rPr>
            <w:rFonts w:ascii="Times New Roman" w:hAnsi="Times New Roman" w:cs="Times New Roman" w:hint="eastAsia"/>
            <w:sz w:val="24"/>
            <w:szCs w:val="24"/>
          </w:rPr>
          <w:t>，</w:t>
        </w:r>
      </w:ins>
      <w:del w:id="2038" w:author="LLWWY" w:date="2019-12-28T11:54:00Z">
        <w:r>
          <w:rPr>
            <w:rFonts w:ascii="Times New Roman" w:hAnsi="Times New Roman" w:cs="Times New Roman"/>
            <w:sz w:val="24"/>
            <w:szCs w:val="24"/>
          </w:rPr>
          <w:delText>,</w:delText>
        </w:r>
      </w:del>
      <w:r>
        <w:rPr>
          <w:rFonts w:ascii="Times New Roman" w:hAnsi="Times New Roman" w:cs="Times New Roman"/>
          <w:sz w:val="24"/>
          <w:szCs w:val="24"/>
        </w:rPr>
        <w:t>油和乳化脂肪制品（</w:t>
      </w:r>
      <w:r>
        <w:rPr>
          <w:rFonts w:ascii="Times New Roman" w:hAnsi="Times New Roman" w:cs="Times New Roman"/>
          <w:sz w:val="24"/>
          <w:szCs w:val="24"/>
        </w:rPr>
        <w:t>3</w:t>
      </w:r>
      <w:r>
        <w:rPr>
          <w:rFonts w:ascii="Times New Roman" w:hAnsi="Times New Roman" w:cs="Times New Roman"/>
          <w:sz w:val="24"/>
          <w:szCs w:val="24"/>
        </w:rPr>
        <w:t>）冷冻饮品（</w:t>
      </w:r>
      <w:r>
        <w:rPr>
          <w:rFonts w:ascii="Times New Roman" w:hAnsi="Times New Roman" w:cs="Times New Roman"/>
          <w:sz w:val="24"/>
          <w:szCs w:val="24"/>
        </w:rPr>
        <w:t>4</w:t>
      </w:r>
      <w:r>
        <w:rPr>
          <w:rFonts w:ascii="Times New Roman" w:hAnsi="Times New Roman" w:cs="Times New Roman"/>
          <w:sz w:val="24"/>
          <w:szCs w:val="24"/>
        </w:rPr>
        <w:t>）水果、蔬菜</w:t>
      </w:r>
      <w:r>
        <w:rPr>
          <w:rFonts w:ascii="Times New Roman" w:hAnsi="Times New Roman" w:cs="Times New Roman"/>
          <w:sz w:val="24"/>
          <w:szCs w:val="24"/>
        </w:rPr>
        <w:t>(</w:t>
      </w:r>
      <w:r>
        <w:rPr>
          <w:rFonts w:ascii="Times New Roman" w:hAnsi="Times New Roman" w:cs="Times New Roman"/>
          <w:sz w:val="24"/>
          <w:szCs w:val="24"/>
        </w:rPr>
        <w:t>包括块根类</w:t>
      </w:r>
      <w:r>
        <w:rPr>
          <w:rFonts w:ascii="Times New Roman" w:hAnsi="Times New Roman" w:cs="Times New Roman"/>
          <w:sz w:val="24"/>
          <w:szCs w:val="24"/>
        </w:rPr>
        <w:t>)</w:t>
      </w:r>
      <w:r>
        <w:rPr>
          <w:rFonts w:ascii="Times New Roman" w:hAnsi="Times New Roman" w:cs="Times New Roman"/>
          <w:sz w:val="24"/>
          <w:szCs w:val="24"/>
        </w:rPr>
        <w:t>、豆类、食用菌、藻类、坚果以及籽类等（</w:t>
      </w:r>
      <w:r>
        <w:rPr>
          <w:rFonts w:ascii="Times New Roman" w:hAnsi="Times New Roman" w:cs="Times New Roman"/>
          <w:sz w:val="24"/>
          <w:szCs w:val="24"/>
        </w:rPr>
        <w:t>5</w:t>
      </w:r>
      <w:r>
        <w:rPr>
          <w:rFonts w:ascii="Times New Roman" w:hAnsi="Times New Roman" w:cs="Times New Roman"/>
          <w:sz w:val="24"/>
          <w:szCs w:val="24"/>
        </w:rPr>
        <w:t>）可可制品、巧克力和巧克力制品</w:t>
      </w:r>
      <w:r>
        <w:rPr>
          <w:rFonts w:ascii="Times New Roman" w:hAnsi="Times New Roman" w:cs="Times New Roman"/>
          <w:sz w:val="24"/>
          <w:szCs w:val="24"/>
        </w:rPr>
        <w:t>(</w:t>
      </w:r>
      <w:r>
        <w:rPr>
          <w:rFonts w:ascii="Times New Roman" w:hAnsi="Times New Roman" w:cs="Times New Roman"/>
          <w:sz w:val="24"/>
          <w:szCs w:val="24"/>
        </w:rPr>
        <w:t>包括代可可脂巧克力及制品</w:t>
      </w:r>
      <w:r>
        <w:rPr>
          <w:rFonts w:ascii="Times New Roman" w:hAnsi="Times New Roman" w:cs="Times New Roman"/>
          <w:sz w:val="24"/>
          <w:szCs w:val="24"/>
        </w:rPr>
        <w:t>)</w:t>
      </w:r>
      <w:r>
        <w:rPr>
          <w:rFonts w:ascii="Times New Roman" w:hAnsi="Times New Roman" w:cs="Times New Roman"/>
          <w:sz w:val="24"/>
          <w:szCs w:val="24"/>
        </w:rPr>
        <w:t>以及糖果（</w:t>
      </w:r>
      <w:r>
        <w:rPr>
          <w:rFonts w:ascii="Times New Roman" w:hAnsi="Times New Roman" w:cs="Times New Roman"/>
          <w:sz w:val="24"/>
          <w:szCs w:val="24"/>
        </w:rPr>
        <w:t>6</w:t>
      </w:r>
      <w:r>
        <w:rPr>
          <w:rFonts w:ascii="Times New Roman" w:hAnsi="Times New Roman" w:cs="Times New Roman"/>
          <w:sz w:val="24"/>
          <w:szCs w:val="24"/>
        </w:rPr>
        <w:t>）粮食和粮食制品</w:t>
      </w:r>
      <w:ins w:id="2039" w:author="LLWWY" w:date="2019-12-28T11:55:00Z">
        <w:r>
          <w:rPr>
            <w:rFonts w:ascii="Times New Roman" w:hAnsi="Times New Roman" w:cs="Times New Roman" w:hint="eastAsia"/>
            <w:sz w:val="24"/>
            <w:szCs w:val="24"/>
          </w:rPr>
          <w:t>，</w:t>
        </w:r>
      </w:ins>
      <w:del w:id="2040" w:author="LLWWY" w:date="2019-12-28T11:55:00Z">
        <w:r>
          <w:rPr>
            <w:rFonts w:ascii="Times New Roman" w:hAnsi="Times New Roman" w:cs="Times New Roman"/>
            <w:sz w:val="24"/>
            <w:szCs w:val="24"/>
          </w:rPr>
          <w:delText>,</w:delText>
        </w:r>
      </w:del>
      <w:r>
        <w:rPr>
          <w:rFonts w:ascii="Times New Roman" w:hAnsi="Times New Roman" w:cs="Times New Roman"/>
          <w:sz w:val="24"/>
          <w:szCs w:val="24"/>
        </w:rPr>
        <w:t>包括大米、面粉、杂粮、块根植物、豆类和玉米提取的淀粉等（</w:t>
      </w:r>
      <w:r>
        <w:rPr>
          <w:rFonts w:ascii="Times New Roman" w:hAnsi="Times New Roman" w:cs="Times New Roman"/>
          <w:sz w:val="24"/>
          <w:szCs w:val="24"/>
        </w:rPr>
        <w:t>7</w:t>
      </w:r>
      <w:r>
        <w:rPr>
          <w:rFonts w:ascii="Times New Roman" w:hAnsi="Times New Roman" w:cs="Times New Roman"/>
          <w:sz w:val="24"/>
          <w:szCs w:val="24"/>
        </w:rPr>
        <w:t>）焙烤食品（</w:t>
      </w:r>
      <w:r>
        <w:rPr>
          <w:rFonts w:ascii="Times New Roman" w:hAnsi="Times New Roman" w:cs="Times New Roman"/>
          <w:sz w:val="24"/>
          <w:szCs w:val="24"/>
        </w:rPr>
        <w:t>8</w:t>
      </w:r>
      <w:r>
        <w:rPr>
          <w:rFonts w:ascii="Times New Roman" w:hAnsi="Times New Roman" w:cs="Times New Roman"/>
          <w:sz w:val="24"/>
          <w:szCs w:val="24"/>
        </w:rPr>
        <w:t>）肉及肉制品（</w:t>
      </w:r>
      <w:r>
        <w:rPr>
          <w:rFonts w:ascii="Times New Roman" w:hAnsi="Times New Roman" w:cs="Times New Roman"/>
          <w:sz w:val="24"/>
          <w:szCs w:val="24"/>
        </w:rPr>
        <w:t>9</w:t>
      </w:r>
      <w:r>
        <w:rPr>
          <w:rFonts w:ascii="Times New Roman" w:hAnsi="Times New Roman" w:cs="Times New Roman"/>
          <w:sz w:val="24"/>
          <w:szCs w:val="24"/>
        </w:rPr>
        <w:t>）水产及其制品</w:t>
      </w:r>
      <w:r>
        <w:rPr>
          <w:rFonts w:ascii="Times New Roman" w:hAnsi="Times New Roman" w:cs="Times New Roman"/>
          <w:sz w:val="24"/>
          <w:szCs w:val="24"/>
        </w:rPr>
        <w:t>(</w:t>
      </w:r>
      <w:r>
        <w:rPr>
          <w:rFonts w:ascii="Times New Roman" w:hAnsi="Times New Roman" w:cs="Times New Roman"/>
          <w:sz w:val="24"/>
          <w:szCs w:val="24"/>
        </w:rPr>
        <w:t>包括鱼类、甲壳类、贝软体类、棘皮类等水产及其加工制品等</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）蛋及蛋制品（</w:t>
      </w:r>
      <w:r>
        <w:rPr>
          <w:rFonts w:ascii="Times New Roman" w:hAnsi="Times New Roman" w:cs="Times New Roman"/>
          <w:sz w:val="24"/>
          <w:szCs w:val="24"/>
        </w:rPr>
        <w:t>11</w:t>
      </w:r>
      <w:r>
        <w:rPr>
          <w:rFonts w:ascii="Times New Roman" w:hAnsi="Times New Roman" w:cs="Times New Roman"/>
          <w:sz w:val="24"/>
          <w:szCs w:val="24"/>
        </w:rPr>
        <w:t>）甜味料</w:t>
      </w:r>
      <w:ins w:id="2041" w:author="LLWWY" w:date="2019-12-28T11:55:00Z">
        <w:r>
          <w:rPr>
            <w:rFonts w:ascii="Times New Roman" w:hAnsi="Times New Roman" w:cs="Times New Roman" w:hint="eastAsia"/>
            <w:sz w:val="24"/>
            <w:szCs w:val="24"/>
          </w:rPr>
          <w:t>，</w:t>
        </w:r>
      </w:ins>
      <w:del w:id="2042" w:author="LLWWY" w:date="2019-12-28T11:55:00Z">
        <w:r>
          <w:rPr>
            <w:rFonts w:ascii="Times New Roman" w:hAnsi="Times New Roman" w:cs="Times New Roman"/>
            <w:sz w:val="24"/>
            <w:szCs w:val="24"/>
          </w:rPr>
          <w:delText>,</w:delText>
        </w:r>
      </w:del>
      <w:r>
        <w:rPr>
          <w:rFonts w:ascii="Times New Roman" w:hAnsi="Times New Roman" w:cs="Times New Roman"/>
          <w:sz w:val="24"/>
          <w:szCs w:val="24"/>
        </w:rPr>
        <w:t>包括蜂蜜（</w:t>
      </w:r>
      <w:r>
        <w:rPr>
          <w:rFonts w:ascii="Times New Roman" w:hAnsi="Times New Roman" w:cs="Times New Roman"/>
          <w:sz w:val="24"/>
          <w:szCs w:val="24"/>
        </w:rPr>
        <w:t>12</w:t>
      </w:r>
      <w:r>
        <w:rPr>
          <w:rFonts w:ascii="Times New Roman" w:hAnsi="Times New Roman" w:cs="Times New Roman"/>
          <w:sz w:val="24"/>
          <w:szCs w:val="24"/>
        </w:rPr>
        <w:t>）调味品（</w:t>
      </w:r>
      <w:r>
        <w:rPr>
          <w:rFonts w:ascii="Times New Roman" w:hAnsi="Times New Roman" w:cs="Times New Roman"/>
          <w:sz w:val="24"/>
          <w:szCs w:val="24"/>
        </w:rPr>
        <w:t>13</w:t>
      </w:r>
      <w:r>
        <w:rPr>
          <w:rFonts w:ascii="Times New Roman" w:hAnsi="Times New Roman" w:cs="Times New Roman"/>
          <w:sz w:val="24"/>
          <w:szCs w:val="24"/>
        </w:rPr>
        <w:t>）特殊膳食用食品（</w:t>
      </w:r>
      <w:r>
        <w:rPr>
          <w:rFonts w:ascii="Times New Roman" w:hAnsi="Times New Roman" w:cs="Times New Roman"/>
          <w:sz w:val="24"/>
          <w:szCs w:val="24"/>
        </w:rPr>
        <w:t>14</w:t>
      </w:r>
      <w:r>
        <w:rPr>
          <w:rFonts w:ascii="Times New Roman" w:hAnsi="Times New Roman" w:cs="Times New Roman"/>
          <w:sz w:val="24"/>
          <w:szCs w:val="24"/>
        </w:rPr>
        <w:t>）饮料类（</w:t>
      </w:r>
      <w:r>
        <w:rPr>
          <w:rFonts w:ascii="Times New Roman" w:hAnsi="Times New Roman" w:cs="Times New Roman"/>
          <w:sz w:val="24"/>
          <w:szCs w:val="24"/>
        </w:rPr>
        <w:t>15</w:t>
      </w:r>
      <w:r>
        <w:rPr>
          <w:rFonts w:ascii="Times New Roman" w:hAnsi="Times New Roman" w:cs="Times New Roman"/>
          <w:sz w:val="24"/>
          <w:szCs w:val="24"/>
        </w:rPr>
        <w:t>）酒类（</w:t>
      </w:r>
      <w:r>
        <w:rPr>
          <w:rFonts w:ascii="Times New Roman" w:hAnsi="Times New Roman" w:cs="Times New Roman"/>
          <w:sz w:val="24"/>
          <w:szCs w:val="24"/>
        </w:rPr>
        <w:t>16</w:t>
      </w:r>
      <w:r>
        <w:rPr>
          <w:rFonts w:ascii="Times New Roman" w:hAnsi="Times New Roman" w:cs="Times New Roman"/>
          <w:sz w:val="24"/>
          <w:szCs w:val="24"/>
        </w:rPr>
        <w:t>）其他类</w:t>
      </w:r>
      <w:r>
        <w:rPr>
          <w:rFonts w:ascii="Times New Roman" w:hAnsi="Times New Roman" w:cs="Times New Roman"/>
          <w:sz w:val="24"/>
          <w:szCs w:val="24"/>
        </w:rPr>
        <w:t xml:space="preserve">(01. 0~15. 0 </w:t>
      </w:r>
      <w:r>
        <w:rPr>
          <w:rFonts w:ascii="Times New Roman" w:hAnsi="Times New Roman" w:cs="Times New Roman"/>
          <w:sz w:val="24"/>
          <w:szCs w:val="24"/>
        </w:rPr>
        <w:t>除外</w:t>
      </w:r>
      <w:r>
        <w:rPr>
          <w:rFonts w:ascii="Times New Roman" w:hAnsi="Times New Roman" w:cs="Times New Roman"/>
          <w:sz w:val="24"/>
          <w:szCs w:val="24"/>
        </w:rPr>
        <w:t>)</w:t>
      </w:r>
      <w:r>
        <w:rPr>
          <w:rFonts w:ascii="Times New Roman" w:hAnsi="Times New Roman" w:cs="Times New Roman"/>
          <w:sz w:val="24"/>
          <w:szCs w:val="24"/>
        </w:rPr>
        <w:t>。</w:t>
      </w:r>
    </w:p>
    <w:p w14:paraId="4173A92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低脂食品可分为：（</w:t>
      </w:r>
      <w:r>
        <w:rPr>
          <w:rFonts w:ascii="Times New Roman" w:hAnsi="Times New Roman" w:cs="Times New Roman"/>
          <w:sz w:val="24"/>
          <w:szCs w:val="24"/>
        </w:rPr>
        <w:t>1</w:t>
      </w:r>
      <w:r>
        <w:rPr>
          <w:rFonts w:ascii="Times New Roman" w:hAnsi="Times New Roman" w:cs="Times New Roman"/>
          <w:sz w:val="24"/>
          <w:szCs w:val="24"/>
        </w:rPr>
        <w:t>）低脂乳及乳制品，如低脂牛奶、低脂奶酪（</w:t>
      </w:r>
      <w:r>
        <w:rPr>
          <w:rFonts w:ascii="Times New Roman" w:hAnsi="Times New Roman" w:cs="Times New Roman"/>
          <w:sz w:val="24"/>
          <w:szCs w:val="24"/>
        </w:rPr>
        <w:t>2</w:t>
      </w:r>
      <w:r>
        <w:rPr>
          <w:rFonts w:ascii="Times New Roman" w:hAnsi="Times New Roman" w:cs="Times New Roman"/>
          <w:sz w:val="24"/>
          <w:szCs w:val="24"/>
        </w:rPr>
        <w:t>）低脂冷冻饮品，如低脂冰淇淋（</w:t>
      </w:r>
      <w:r>
        <w:rPr>
          <w:rFonts w:ascii="Times New Roman" w:hAnsi="Times New Roman" w:cs="Times New Roman"/>
          <w:sz w:val="24"/>
          <w:szCs w:val="24"/>
        </w:rPr>
        <w:t>3</w:t>
      </w:r>
      <w:r>
        <w:rPr>
          <w:rFonts w:ascii="Times New Roman" w:hAnsi="Times New Roman" w:cs="Times New Roman"/>
          <w:sz w:val="24"/>
          <w:szCs w:val="24"/>
        </w:rPr>
        <w:t>）低脂坚果以及籽类等，如低脂芝麻酱</w:t>
      </w:r>
      <w:ins w:id="2043" w:author="LLWWY" w:date="2019-12-28T11:55:00Z">
        <w:r>
          <w:rPr>
            <w:rFonts w:ascii="Times New Roman" w:hAnsi="Times New Roman" w:cs="Times New Roman" w:hint="eastAsia"/>
            <w:sz w:val="24"/>
            <w:szCs w:val="24"/>
          </w:rPr>
          <w:t>、</w:t>
        </w:r>
      </w:ins>
      <w:del w:id="2044" w:author="LLWWY" w:date="2019-12-28T11:55:00Z">
        <w:r>
          <w:rPr>
            <w:rFonts w:ascii="Times New Roman" w:hAnsi="Times New Roman" w:cs="Times New Roman"/>
            <w:sz w:val="24"/>
            <w:szCs w:val="24"/>
          </w:rPr>
          <w:delText>，</w:delText>
        </w:r>
      </w:del>
      <w:r>
        <w:rPr>
          <w:rFonts w:ascii="Times New Roman" w:hAnsi="Times New Roman" w:cs="Times New Roman"/>
          <w:sz w:val="24"/>
          <w:szCs w:val="24"/>
        </w:rPr>
        <w:t>花生酱（</w:t>
      </w:r>
      <w:r>
        <w:rPr>
          <w:rFonts w:ascii="Times New Roman" w:hAnsi="Times New Roman" w:cs="Times New Roman"/>
          <w:sz w:val="24"/>
          <w:szCs w:val="24"/>
        </w:rPr>
        <w:t>4</w:t>
      </w:r>
      <w:r>
        <w:rPr>
          <w:rFonts w:ascii="Times New Roman" w:hAnsi="Times New Roman" w:cs="Times New Roman"/>
          <w:sz w:val="24"/>
          <w:szCs w:val="24"/>
        </w:rPr>
        <w:t>）低脂可可制品、巧克力和巧克力制品，</w:t>
      </w:r>
      <w:ins w:id="2045" w:author="LLWWY" w:date="2019-12-28T11:56:00Z">
        <w:r>
          <w:rPr>
            <w:rFonts w:ascii="Times New Roman" w:hAnsi="Times New Roman" w:cs="Times New Roman" w:hint="eastAsia"/>
            <w:sz w:val="24"/>
            <w:szCs w:val="24"/>
          </w:rPr>
          <w:t>如</w:t>
        </w:r>
      </w:ins>
      <w:r>
        <w:rPr>
          <w:rFonts w:ascii="Times New Roman" w:hAnsi="Times New Roman" w:cs="Times New Roman"/>
          <w:sz w:val="24"/>
          <w:szCs w:val="24"/>
        </w:rPr>
        <w:t>低脂巧克力（</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低脂焙烤食品，如低脂蛋糕、低脂饼干（</w:t>
      </w:r>
      <w:r>
        <w:rPr>
          <w:rFonts w:ascii="Times New Roman" w:hAnsi="Times New Roman" w:cs="Times New Roman"/>
          <w:sz w:val="24"/>
          <w:szCs w:val="24"/>
        </w:rPr>
        <w:t>6</w:t>
      </w:r>
      <w:r>
        <w:rPr>
          <w:rFonts w:ascii="Times New Roman" w:hAnsi="Times New Roman" w:cs="Times New Roman"/>
          <w:sz w:val="24"/>
          <w:szCs w:val="24"/>
        </w:rPr>
        <w:t>）低脂肉制品，如低脂香肠、火腿（</w:t>
      </w:r>
      <w:r>
        <w:rPr>
          <w:rFonts w:ascii="Times New Roman" w:hAnsi="Times New Roman" w:cs="Times New Roman"/>
          <w:sz w:val="24"/>
          <w:szCs w:val="24"/>
        </w:rPr>
        <w:t>7</w:t>
      </w:r>
      <w:r>
        <w:rPr>
          <w:rFonts w:ascii="Times New Roman" w:hAnsi="Times New Roman" w:cs="Times New Roman"/>
          <w:sz w:val="24"/>
          <w:szCs w:val="24"/>
        </w:rPr>
        <w:t>）低脂水产品，</w:t>
      </w:r>
      <w:ins w:id="2046" w:author="LLWWY" w:date="2019-12-28T11:57:00Z">
        <w:r>
          <w:rPr>
            <w:rFonts w:ascii="Times New Roman" w:hAnsi="Times New Roman" w:cs="Times New Roman" w:hint="eastAsia"/>
            <w:sz w:val="24"/>
            <w:szCs w:val="24"/>
          </w:rPr>
          <w:t>如</w:t>
        </w:r>
      </w:ins>
      <w:r>
        <w:rPr>
          <w:rFonts w:ascii="Times New Roman" w:hAnsi="Times New Roman" w:cs="Times New Roman"/>
          <w:sz w:val="24"/>
          <w:szCs w:val="24"/>
        </w:rPr>
        <w:t>低脂虾肉糜、鱼肉糜、低脂鱼粉（</w:t>
      </w:r>
      <w:r>
        <w:rPr>
          <w:rFonts w:ascii="Times New Roman" w:hAnsi="Times New Roman" w:cs="Times New Roman"/>
          <w:sz w:val="24"/>
          <w:szCs w:val="24"/>
        </w:rPr>
        <w:t>8</w:t>
      </w:r>
      <w:r>
        <w:rPr>
          <w:rFonts w:ascii="Times New Roman" w:hAnsi="Times New Roman" w:cs="Times New Roman"/>
          <w:sz w:val="24"/>
          <w:szCs w:val="24"/>
        </w:rPr>
        <w:t>）低脂蛋制品，</w:t>
      </w:r>
      <w:ins w:id="2047" w:author="LLWWY" w:date="2019-12-28T11:57:00Z">
        <w:r>
          <w:rPr>
            <w:rFonts w:ascii="Times New Roman" w:hAnsi="Times New Roman" w:cs="Times New Roman" w:hint="eastAsia"/>
            <w:sz w:val="24"/>
            <w:szCs w:val="24"/>
          </w:rPr>
          <w:t>如</w:t>
        </w:r>
      </w:ins>
      <w:r>
        <w:rPr>
          <w:rFonts w:ascii="Times New Roman" w:hAnsi="Times New Roman" w:cs="Times New Roman"/>
          <w:sz w:val="24"/>
          <w:szCs w:val="24"/>
        </w:rPr>
        <w:t>低脂蛋黄酱（</w:t>
      </w:r>
      <w:r>
        <w:rPr>
          <w:rFonts w:ascii="Times New Roman" w:hAnsi="Times New Roman" w:cs="Times New Roman"/>
          <w:sz w:val="24"/>
          <w:szCs w:val="24"/>
        </w:rPr>
        <w:t>9</w:t>
      </w:r>
      <w:r>
        <w:rPr>
          <w:rFonts w:ascii="Times New Roman" w:hAnsi="Times New Roman" w:cs="Times New Roman"/>
          <w:sz w:val="24"/>
          <w:szCs w:val="24"/>
        </w:rPr>
        <w:t>）低脂调味品，如低脂沙拉酱（</w:t>
      </w:r>
      <w:r>
        <w:rPr>
          <w:rFonts w:ascii="Times New Roman" w:hAnsi="Times New Roman" w:cs="Times New Roman"/>
          <w:sz w:val="24"/>
          <w:szCs w:val="24"/>
        </w:rPr>
        <w:t>10</w:t>
      </w:r>
      <w:r>
        <w:rPr>
          <w:rFonts w:ascii="Times New Roman" w:hAnsi="Times New Roman" w:cs="Times New Roman"/>
          <w:sz w:val="24"/>
          <w:szCs w:val="24"/>
        </w:rPr>
        <w:t>）低脂饮料类，</w:t>
      </w:r>
      <w:ins w:id="2048" w:author="LLWWY" w:date="2019-12-28T11:56:00Z">
        <w:r>
          <w:rPr>
            <w:rFonts w:ascii="Times New Roman" w:hAnsi="Times New Roman" w:cs="Times New Roman" w:hint="eastAsia"/>
            <w:sz w:val="24"/>
            <w:szCs w:val="24"/>
          </w:rPr>
          <w:t>如</w:t>
        </w:r>
      </w:ins>
      <w:r>
        <w:rPr>
          <w:rFonts w:ascii="Times New Roman" w:hAnsi="Times New Roman" w:cs="Times New Roman"/>
          <w:sz w:val="24"/>
          <w:szCs w:val="24"/>
        </w:rPr>
        <w:t>低脂花生蛋白饮料、低脂松仁饮料（</w:t>
      </w:r>
      <w:r>
        <w:rPr>
          <w:rFonts w:ascii="Times New Roman" w:hAnsi="Times New Roman" w:cs="Times New Roman"/>
          <w:sz w:val="24"/>
          <w:szCs w:val="24"/>
        </w:rPr>
        <w:t>11</w:t>
      </w:r>
      <w:r>
        <w:rPr>
          <w:rFonts w:ascii="Times New Roman" w:hAnsi="Times New Roman" w:cs="Times New Roman"/>
          <w:sz w:val="24"/>
          <w:szCs w:val="24"/>
        </w:rPr>
        <w:t>）低脂膨化食品，如低脂油炸薯片。</w:t>
      </w:r>
    </w:p>
    <w:p w14:paraId="0D2C126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低脂食品大致可分为三大类</w:t>
      </w:r>
      <w:ins w:id="2049" w:author="LLWWY" w:date="2019-12-28T11:57:00Z">
        <w:r>
          <w:rPr>
            <w:rFonts w:ascii="Times New Roman" w:hAnsi="Times New Roman" w:cs="Times New Roman" w:hint="eastAsia"/>
            <w:sz w:val="24"/>
            <w:szCs w:val="24"/>
          </w:rPr>
          <w:t>：</w:t>
        </w:r>
      </w:ins>
      <w:del w:id="2050" w:author="LLWWY" w:date="2019-12-28T11:57:00Z">
        <w:r>
          <w:rPr>
            <w:rFonts w:ascii="Times New Roman" w:hAnsi="Times New Roman" w:cs="Times New Roman"/>
            <w:sz w:val="24"/>
            <w:szCs w:val="24"/>
          </w:rPr>
          <w:delText>:</w:delText>
        </w:r>
      </w:del>
      <w:r>
        <w:rPr>
          <w:rFonts w:ascii="Times New Roman" w:hAnsi="Times New Roman" w:cs="Times New Roman"/>
          <w:sz w:val="24"/>
          <w:szCs w:val="24"/>
        </w:rPr>
        <w:t>第一类是难度最低的</w:t>
      </w:r>
      <w:ins w:id="2051" w:author="LLWWY" w:date="2019-12-28T11:57:00Z">
        <w:r>
          <w:rPr>
            <w:rFonts w:ascii="Times New Roman" w:hAnsi="Times New Roman" w:cs="Times New Roman" w:hint="eastAsia"/>
            <w:sz w:val="24"/>
            <w:szCs w:val="24"/>
          </w:rPr>
          <w:t>，</w:t>
        </w:r>
      </w:ins>
      <w:del w:id="2052" w:author="LLWWY" w:date="2019-12-28T11:57:00Z">
        <w:r>
          <w:rPr>
            <w:rFonts w:ascii="Times New Roman" w:hAnsi="Times New Roman" w:cs="Times New Roman"/>
            <w:sz w:val="24"/>
            <w:szCs w:val="24"/>
          </w:rPr>
          <w:delText>,</w:delText>
        </w:r>
      </w:del>
      <w:r>
        <w:rPr>
          <w:rFonts w:ascii="Times New Roman" w:hAnsi="Times New Roman" w:cs="Times New Roman"/>
          <w:sz w:val="24"/>
          <w:szCs w:val="24"/>
        </w:rPr>
        <w:t>包括冰淇淋和色拉调料。第二类是以目前的技术水平还未能作到的完全摒弃脂肪含量的食品</w:t>
      </w:r>
      <w:del w:id="2053" w:author="LLWWY" w:date="2019-12-28T11:57:00Z">
        <w:r>
          <w:rPr>
            <w:rFonts w:ascii="Times New Roman" w:hAnsi="Times New Roman" w:cs="Times New Roman"/>
            <w:sz w:val="24"/>
            <w:szCs w:val="24"/>
          </w:rPr>
          <w:delText>,</w:delText>
        </w:r>
      </w:del>
      <w:ins w:id="2054" w:author="LLWWY" w:date="2019-12-28T11:57:00Z">
        <w:r>
          <w:rPr>
            <w:rFonts w:ascii="Times New Roman" w:hAnsi="Times New Roman" w:cs="Times New Roman" w:hint="eastAsia"/>
            <w:sz w:val="24"/>
            <w:szCs w:val="24"/>
          </w:rPr>
          <w:t>，</w:t>
        </w:r>
      </w:ins>
      <w:r>
        <w:rPr>
          <w:rFonts w:ascii="Times New Roman" w:hAnsi="Times New Roman" w:cs="Times New Roman"/>
          <w:sz w:val="24"/>
          <w:szCs w:val="24"/>
        </w:rPr>
        <w:t>其中包括蛋黄昔和人造奶油。难度最高的第三类食品包括一些利用脂肪在高温下的独有功能的食品</w:t>
      </w:r>
      <w:del w:id="2055" w:author="LLWWY" w:date="2019-12-28T11:57:00Z">
        <w:r>
          <w:rPr>
            <w:rFonts w:ascii="Times New Roman" w:hAnsi="Times New Roman" w:cs="Times New Roman"/>
            <w:sz w:val="24"/>
            <w:szCs w:val="24"/>
          </w:rPr>
          <w:delText>,</w:delText>
        </w:r>
      </w:del>
      <w:ins w:id="2056" w:author="LLWWY" w:date="2019-12-28T11:57:00Z">
        <w:r>
          <w:rPr>
            <w:rFonts w:ascii="Times New Roman" w:hAnsi="Times New Roman" w:cs="Times New Roman" w:hint="eastAsia"/>
            <w:sz w:val="24"/>
            <w:szCs w:val="24"/>
          </w:rPr>
          <w:t>，</w:t>
        </w:r>
      </w:ins>
      <w:r>
        <w:rPr>
          <w:rFonts w:ascii="Times New Roman" w:hAnsi="Times New Roman" w:cs="Times New Roman"/>
          <w:sz w:val="24"/>
          <w:szCs w:val="24"/>
        </w:rPr>
        <w:t>包括油炸食品和各种肉</w:t>
      </w:r>
      <w:r>
        <w:rPr>
          <w:rFonts w:ascii="Times New Roman" w:hAnsi="Times New Roman" w:cs="Times New Roman"/>
          <w:sz w:val="24"/>
          <w:szCs w:val="24"/>
        </w:rPr>
        <w:t>类。</w:t>
      </w:r>
    </w:p>
    <w:p w14:paraId="6ECAFB3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营养与食品专家将低脂食品分为如下几种类型</w:t>
      </w:r>
      <w:ins w:id="2057" w:author="LLWWY" w:date="2019-12-28T11:58:00Z">
        <w:r>
          <w:rPr>
            <w:rFonts w:ascii="Times New Roman" w:hAnsi="Times New Roman" w:cs="Times New Roman" w:hint="eastAsia"/>
            <w:sz w:val="24"/>
            <w:szCs w:val="24"/>
          </w:rPr>
          <w:t>：</w:t>
        </w:r>
      </w:ins>
      <w:del w:id="2058" w:author="LLWWY" w:date="2019-12-28T11:58:00Z">
        <w:r>
          <w:rPr>
            <w:rFonts w:ascii="Times New Roman" w:hAnsi="Times New Roman" w:cs="Times New Roman"/>
            <w:sz w:val="24"/>
            <w:szCs w:val="24"/>
          </w:rPr>
          <w:delText>:</w:delText>
        </w:r>
      </w:del>
    </w:p>
    <w:p w14:paraId="7C1377B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）极低脂肪能量膳食。极低脂肪能量膳食通常仅由含脂肪量极低的饮料构成，每天允许摄入的最高能量为</w:t>
      </w:r>
      <w:r>
        <w:rPr>
          <w:rFonts w:ascii="Times New Roman" w:hAnsi="Times New Roman" w:cs="Times New Roman"/>
          <w:sz w:val="24"/>
          <w:szCs w:val="24"/>
        </w:rPr>
        <w:t>3</w:t>
      </w:r>
      <w:del w:id="2059" w:author="LLWWY" w:date="2019-12-28T11:58:00Z">
        <w:r>
          <w:rPr>
            <w:rFonts w:ascii="Times New Roman" w:hAnsi="Times New Roman" w:cs="Times New Roman"/>
            <w:sz w:val="24"/>
            <w:szCs w:val="24"/>
          </w:rPr>
          <w:delText xml:space="preserve"> </w:delText>
        </w:r>
      </w:del>
      <w:r>
        <w:rPr>
          <w:rFonts w:ascii="Times New Roman" w:hAnsi="Times New Roman" w:cs="Times New Roman"/>
          <w:sz w:val="24"/>
          <w:szCs w:val="24"/>
        </w:rPr>
        <w:t>334 J</w:t>
      </w:r>
      <w:r>
        <w:rPr>
          <w:rFonts w:ascii="Times New Roman" w:hAnsi="Times New Roman" w:cs="Times New Roman"/>
          <w:sz w:val="24"/>
          <w:szCs w:val="24"/>
        </w:rPr>
        <w:t>；某些极低脂肪膳食容许摄取一或两餐的低脂肪能量的肉。</w:t>
      </w:r>
    </w:p>
    <w:p w14:paraId="11E49D7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2</w:t>
      </w:r>
      <w:r>
        <w:rPr>
          <w:rFonts w:ascii="Times New Roman" w:hAnsi="Times New Roman" w:cs="Times New Roman"/>
          <w:sz w:val="24"/>
          <w:szCs w:val="24"/>
        </w:rPr>
        <w:t>）素餐。由于素食者不食</w:t>
      </w:r>
      <w:del w:id="2060" w:author="LLWWY" w:date="2019-12-28T11:59:00Z">
        <w:r>
          <w:rPr>
            <w:rFonts w:ascii="Times New Roman" w:hAnsi="Times New Roman" w:cs="Times New Roman"/>
            <w:sz w:val="24"/>
            <w:szCs w:val="24"/>
          </w:rPr>
          <w:delText>内</w:delText>
        </w:r>
      </w:del>
      <w:ins w:id="2061" w:author="LLWWY" w:date="2019-12-28T11:59:00Z">
        <w:r>
          <w:rPr>
            <w:rFonts w:ascii="Times New Roman" w:hAnsi="Times New Roman" w:cs="Times New Roman" w:hint="eastAsia"/>
            <w:sz w:val="24"/>
            <w:szCs w:val="24"/>
          </w:rPr>
          <w:t>肉</w:t>
        </w:r>
      </w:ins>
      <w:ins w:id="2062" w:author="Administrator" w:date="2019-12-31T13:29:00Z">
        <w:r>
          <w:rPr>
            <w:rFonts w:ascii="Times New Roman" w:hAnsi="Times New Roman" w:cs="Times New Roman"/>
            <w:sz w:val="24"/>
            <w:szCs w:val="24"/>
          </w:rPr>
          <w:t>类</w:t>
        </w:r>
      </w:ins>
      <w:del w:id="2063" w:author="Administrator" w:date="2019-12-31T13:29:00Z">
        <w:r>
          <w:rPr>
            <w:rFonts w:ascii="Times New Roman" w:hAnsi="Times New Roman" w:cs="Times New Roman"/>
            <w:sz w:val="24"/>
            <w:szCs w:val="24"/>
          </w:rPr>
          <w:delText>类</w:delText>
        </w:r>
      </w:del>
      <w:r>
        <w:rPr>
          <w:rFonts w:ascii="Times New Roman" w:hAnsi="Times New Roman" w:cs="Times New Roman"/>
          <w:sz w:val="24"/>
          <w:szCs w:val="24"/>
        </w:rPr>
        <w:t>产品，故素餐倾向</w:t>
      </w:r>
      <w:del w:id="2064" w:author="LLWWY" w:date="2019-12-28T11:59:00Z">
        <w:r>
          <w:rPr>
            <w:rFonts w:ascii="Times New Roman" w:hAnsi="Times New Roman" w:cs="Times New Roman"/>
            <w:sz w:val="24"/>
            <w:szCs w:val="24"/>
          </w:rPr>
          <w:delText>予</w:delText>
        </w:r>
      </w:del>
      <w:ins w:id="2065" w:author="LLWWY" w:date="2019-12-28T11:59:00Z">
        <w:r>
          <w:rPr>
            <w:rFonts w:ascii="Times New Roman" w:hAnsi="Times New Roman" w:cs="Times New Roman" w:hint="eastAsia"/>
            <w:sz w:val="24"/>
            <w:szCs w:val="24"/>
          </w:rPr>
          <w:t>于</w:t>
        </w:r>
      </w:ins>
      <w:r>
        <w:rPr>
          <w:rFonts w:ascii="Times New Roman" w:hAnsi="Times New Roman" w:cs="Times New Roman"/>
          <w:sz w:val="24"/>
          <w:szCs w:val="24"/>
        </w:rPr>
        <w:t>低脂</w:t>
      </w:r>
      <w:r>
        <w:rPr>
          <w:rFonts w:ascii="Times New Roman" w:hAnsi="Times New Roman" w:cs="Times New Roman"/>
          <w:sz w:val="24"/>
          <w:szCs w:val="24"/>
        </w:rPr>
        <w:t>(</w:t>
      </w:r>
      <w:r>
        <w:rPr>
          <w:rFonts w:ascii="Times New Roman" w:hAnsi="Times New Roman" w:cs="Times New Roman"/>
          <w:sz w:val="24"/>
          <w:szCs w:val="24"/>
        </w:rPr>
        <w:t>即低摄入</w:t>
      </w:r>
      <w:del w:id="2066" w:author="LLWWY" w:date="2019-12-28T11:59:00Z">
        <w:r>
          <w:rPr>
            <w:rFonts w:ascii="Times New Roman" w:hAnsi="Times New Roman" w:cs="Times New Roman"/>
            <w:sz w:val="24"/>
            <w:szCs w:val="24"/>
          </w:rPr>
          <w:delText>羹</w:delText>
        </w:r>
      </w:del>
      <w:ins w:id="2067" w:author="LLWWY" w:date="2019-12-28T11:59:00Z">
        <w:r>
          <w:rPr>
            <w:rFonts w:ascii="Times New Roman" w:hAnsi="Times New Roman" w:cs="Times New Roman" w:hint="eastAsia"/>
            <w:sz w:val="24"/>
            <w:szCs w:val="24"/>
          </w:rPr>
          <w:t>量</w:t>
        </w:r>
      </w:ins>
      <w:r>
        <w:rPr>
          <w:rFonts w:ascii="Times New Roman" w:hAnsi="Times New Roman" w:cs="Times New Roman"/>
          <w:sz w:val="24"/>
          <w:szCs w:val="24"/>
        </w:rPr>
        <w:t>的饱和脂肪</w:t>
      </w:r>
      <w:r>
        <w:rPr>
          <w:rFonts w:ascii="Times New Roman" w:hAnsi="Times New Roman" w:cs="Times New Roman"/>
          <w:sz w:val="24"/>
          <w:szCs w:val="24"/>
        </w:rPr>
        <w:t>)</w:t>
      </w:r>
      <w:r>
        <w:rPr>
          <w:rFonts w:ascii="Times New Roman" w:hAnsi="Times New Roman" w:cs="Times New Roman"/>
          <w:sz w:val="24"/>
          <w:szCs w:val="24"/>
        </w:rPr>
        <w:t>、没有或极少摄入动物性食品。素食者可分为：</w:t>
      </w:r>
      <w:r>
        <w:rPr>
          <w:rFonts w:ascii="宋体" w:eastAsia="宋体" w:hAnsi="宋体" w:cs="宋体" w:hint="eastAsia"/>
          <w:sz w:val="24"/>
          <w:szCs w:val="24"/>
        </w:rPr>
        <w:t>①</w:t>
      </w:r>
      <w:r>
        <w:rPr>
          <w:rFonts w:ascii="Times New Roman" w:hAnsi="Times New Roman" w:cs="Times New Roman"/>
          <w:sz w:val="24"/>
          <w:szCs w:val="24"/>
        </w:rPr>
        <w:t>严格素食者：不食用一切动物性食品。</w:t>
      </w:r>
      <w:r>
        <w:rPr>
          <w:rFonts w:ascii="宋体" w:eastAsia="宋体" w:hAnsi="宋体" w:cs="宋体" w:hint="eastAsia"/>
          <w:sz w:val="24"/>
          <w:szCs w:val="24"/>
        </w:rPr>
        <w:t>②</w:t>
      </w:r>
      <w:r>
        <w:rPr>
          <w:rFonts w:ascii="Times New Roman" w:hAnsi="Times New Roman" w:cs="Times New Roman"/>
          <w:sz w:val="24"/>
          <w:szCs w:val="24"/>
        </w:rPr>
        <w:t>只食乳及蔬菜者：只食用乳制品，不食用其他动物性食品。</w:t>
      </w:r>
      <w:r>
        <w:rPr>
          <w:rFonts w:ascii="宋体" w:eastAsia="宋体" w:hAnsi="宋体" w:cs="宋体" w:hint="eastAsia"/>
          <w:sz w:val="24"/>
          <w:szCs w:val="24"/>
        </w:rPr>
        <w:t>③</w:t>
      </w:r>
      <w:r>
        <w:rPr>
          <w:rFonts w:ascii="Times New Roman" w:hAnsi="Times New Roman" w:cs="Times New Roman"/>
          <w:sz w:val="24"/>
          <w:szCs w:val="24"/>
        </w:rPr>
        <w:t>卵蛋素食者：只摄入乳制品和鸡蛋。</w:t>
      </w:r>
      <w:r>
        <w:rPr>
          <w:rFonts w:ascii="宋体" w:eastAsia="宋体" w:hAnsi="宋体" w:cs="宋体" w:hint="eastAsia"/>
          <w:sz w:val="24"/>
          <w:szCs w:val="24"/>
        </w:rPr>
        <w:t>④</w:t>
      </w:r>
      <w:r>
        <w:rPr>
          <w:rFonts w:ascii="Times New Roman" w:hAnsi="Times New Roman" w:cs="Times New Roman"/>
          <w:sz w:val="24"/>
          <w:szCs w:val="24"/>
        </w:rPr>
        <w:t>半素食者：食用部分动物性食品，但不吃红色肉、禽类和水产品。</w:t>
      </w:r>
    </w:p>
    <w:p w14:paraId="0A7AC7E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不同人群、不同生理阶段对低脂食品的要求有所不同，因此，根据不同人群和不同生理阶段，将低脂食品分为以下几种低膳食品。</w:t>
      </w:r>
    </w:p>
    <w:p w14:paraId="2354070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）孕妇的低膳食：孕妇在怀孕期间为适应胎儿发育的需要，对能量、蛋白质、几种维生素和矿物元素的需求量增加，其中以能量的需求量增加最为重要，其他营养素的摄</w:t>
      </w:r>
      <w:del w:id="2068" w:author="LLWWY" w:date="2019-12-28T12:01:00Z">
        <w:r>
          <w:rPr>
            <w:rFonts w:ascii="Times New Roman" w:hAnsi="Times New Roman" w:cs="Times New Roman"/>
            <w:sz w:val="24"/>
            <w:szCs w:val="24"/>
          </w:rPr>
          <w:delText>人</w:delText>
        </w:r>
      </w:del>
      <w:ins w:id="2069" w:author="LLWWY" w:date="2019-12-28T12:01:00Z">
        <w:r>
          <w:rPr>
            <w:rFonts w:ascii="Times New Roman" w:hAnsi="Times New Roman" w:cs="Times New Roman" w:hint="eastAsia"/>
            <w:sz w:val="24"/>
            <w:szCs w:val="24"/>
          </w:rPr>
          <w:t>入</w:t>
        </w:r>
      </w:ins>
      <w:r>
        <w:rPr>
          <w:rFonts w:ascii="Times New Roman" w:hAnsi="Times New Roman" w:cs="Times New Roman"/>
          <w:sz w:val="24"/>
          <w:szCs w:val="24"/>
        </w:rPr>
        <w:t>量依赖于足够能量的摄入。若怀孕期能量摄入不足，孕妇体重增加很小，并伴随着</w:t>
      </w:r>
      <w:r>
        <w:rPr>
          <w:rFonts w:ascii="Times New Roman" w:hAnsi="Times New Roman" w:cs="Times New Roman"/>
          <w:sz w:val="24"/>
          <w:szCs w:val="24"/>
        </w:rPr>
        <w:t>“</w:t>
      </w:r>
      <w:r>
        <w:rPr>
          <w:rFonts w:ascii="Times New Roman" w:hAnsi="Times New Roman" w:cs="Times New Roman"/>
          <w:sz w:val="24"/>
          <w:szCs w:val="24"/>
        </w:rPr>
        <w:t>小样儿</w:t>
      </w:r>
      <w:r>
        <w:rPr>
          <w:rFonts w:ascii="Times New Roman" w:hAnsi="Times New Roman" w:cs="Times New Roman"/>
          <w:sz w:val="24"/>
          <w:szCs w:val="24"/>
        </w:rPr>
        <w:t>”(</w:t>
      </w:r>
      <w:r>
        <w:rPr>
          <w:rFonts w:ascii="Times New Roman" w:hAnsi="Times New Roman" w:cs="Times New Roman"/>
          <w:sz w:val="24"/>
          <w:szCs w:val="24"/>
        </w:rPr>
        <w:t>出生体重低于</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 kg)</w:t>
      </w:r>
      <w:r>
        <w:rPr>
          <w:rFonts w:ascii="Times New Roman" w:hAnsi="Times New Roman" w:cs="Times New Roman"/>
          <w:sz w:val="24"/>
          <w:szCs w:val="24"/>
        </w:rPr>
        <w:t>的高发病率。因此，低脂食品因不能提供足够的能量，可能会给孕妇带来不良影</w:t>
      </w:r>
      <w:r>
        <w:rPr>
          <w:rFonts w:ascii="Times New Roman" w:hAnsi="Times New Roman" w:cs="Times New Roman"/>
          <w:sz w:val="24"/>
          <w:szCs w:val="24"/>
        </w:rPr>
        <w:t>响。</w:t>
      </w:r>
    </w:p>
    <w:p w14:paraId="699E085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素食者是孕期食用低脂食品的最典型人群。为保证素餐同时满足孕期所有营养素的需求，合理膳食是十分必要的。怀孕期对维生素和矿物质的需求量增加，但在低脂食品中，维生素和矿物元素的含量较少；但在不含肉的低脂食品中，铁、锌、叶酸盐和维生素</w:t>
      </w:r>
      <w:r>
        <w:rPr>
          <w:rFonts w:ascii="Times New Roman" w:hAnsi="Times New Roman" w:cs="Times New Roman"/>
          <w:sz w:val="24"/>
          <w:szCs w:val="24"/>
        </w:rPr>
        <w:t>B</w:t>
      </w:r>
      <w:r>
        <w:rPr>
          <w:rFonts w:ascii="Times New Roman" w:hAnsi="Times New Roman" w:cs="Times New Roman"/>
          <w:sz w:val="24"/>
          <w:szCs w:val="24"/>
          <w:vertAlign w:val="subscript"/>
        </w:rPr>
        <w:t>12</w:t>
      </w:r>
      <w:r>
        <w:rPr>
          <w:rFonts w:ascii="Times New Roman" w:hAnsi="Times New Roman" w:cs="Times New Roman"/>
          <w:sz w:val="24"/>
          <w:szCs w:val="24"/>
        </w:rPr>
        <w:t>的含量却很高。相对于高脂食品，适度低脂肪食品会提供更多数量的维生素和矿物质。</w:t>
      </w:r>
    </w:p>
    <w:p w14:paraId="6EB2839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哺乳期妇女的低脂食品：哺乳期的低脂食品会影响母乳的分泌，所摄入脂肪的种类和数量以及可能获得的能量，也会极大地影响母乳中脂肪酸的成分及分泌量。母乳中含有婴儿生长发育所需的全部营养素，包括足量的</w:t>
      </w:r>
      <w:r>
        <w:rPr>
          <w:rFonts w:ascii="Times New Roman" w:hAnsi="Times New Roman" w:cs="Times New Roman"/>
          <w:sz w:val="24"/>
          <w:szCs w:val="24"/>
        </w:rPr>
        <w:t>水、脂质、蛋白质、碳水化合物、维生素和矿物元素，低脂食品对母乳中的维生素和脂质影响最大。母乳的维生素含量随着膳食摄取的变化而变化，特别是水溶性维生素。由于脂溶性维生素有相当数量的储备，所以受膳食摄入量直接影响较小。</w:t>
      </w:r>
    </w:p>
    <w:p w14:paraId="516F021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母乳中脂肪含量为</w:t>
      </w:r>
      <w:r>
        <w:rPr>
          <w:rFonts w:ascii="Times New Roman" w:hAnsi="Times New Roman" w:cs="Times New Roman"/>
          <w:sz w:val="24"/>
          <w:szCs w:val="24"/>
        </w:rPr>
        <w:t>3</w:t>
      </w:r>
      <w:ins w:id="2070" w:author="LLWWY" w:date="2019-12-28T12:19:00Z">
        <w:r>
          <w:rPr>
            <w:rFonts w:ascii="Times New Roman" w:hAnsi="Times New Roman" w:cs="Times New Roman" w:hint="eastAsia"/>
            <w:sz w:val="24"/>
            <w:szCs w:val="24"/>
          </w:rPr>
          <w:t>.</w:t>
        </w:r>
      </w:ins>
      <w:del w:id="2071" w:author="LLWWY" w:date="2019-12-28T12:19:00Z">
        <w:r>
          <w:rPr>
            <w:rFonts w:ascii="Times New Roman" w:hAnsi="Times New Roman" w:cs="Times New Roman"/>
            <w:sz w:val="24"/>
            <w:szCs w:val="24"/>
          </w:rPr>
          <w:delText>．</w:delText>
        </w:r>
      </w:del>
      <w:r>
        <w:rPr>
          <w:rFonts w:ascii="Times New Roman" w:hAnsi="Times New Roman" w:cs="Times New Roman"/>
          <w:sz w:val="24"/>
          <w:szCs w:val="24"/>
        </w:rPr>
        <w:t>0</w:t>
      </w:r>
      <w:r>
        <w:rPr>
          <w:rFonts w:ascii="Times New Roman" w:hAnsi="Times New Roman" w:cs="Times New Roman"/>
          <w:sz w:val="24"/>
          <w:szCs w:val="24"/>
        </w:rPr>
        <w:t>％～</w:t>
      </w:r>
      <w:r>
        <w:rPr>
          <w:rFonts w:ascii="Times New Roman" w:hAnsi="Times New Roman" w:cs="Times New Roman"/>
          <w:sz w:val="24"/>
          <w:szCs w:val="24"/>
        </w:rPr>
        <w:t>4</w:t>
      </w:r>
      <w:ins w:id="2072" w:author="LLWWY" w:date="2019-12-28T12:20:00Z">
        <w:r>
          <w:rPr>
            <w:rFonts w:ascii="Times New Roman" w:hAnsi="Times New Roman" w:cs="Times New Roman" w:hint="eastAsia"/>
            <w:sz w:val="24"/>
            <w:szCs w:val="24"/>
          </w:rPr>
          <w:t>.</w:t>
        </w:r>
      </w:ins>
      <w:del w:id="2073" w:author="LLWWY" w:date="2019-12-28T12:19:00Z">
        <w:r>
          <w:rPr>
            <w:rFonts w:ascii="Times New Roman" w:hAnsi="Times New Roman" w:cs="Times New Roman"/>
            <w:sz w:val="24"/>
            <w:szCs w:val="24"/>
          </w:rPr>
          <w:delText>．</w:delText>
        </w:r>
      </w:del>
      <w:r>
        <w:rPr>
          <w:rFonts w:ascii="Times New Roman" w:hAnsi="Times New Roman" w:cs="Times New Roman"/>
          <w:sz w:val="24"/>
          <w:szCs w:val="24"/>
        </w:rPr>
        <w:t>5</w:t>
      </w:r>
      <w:r>
        <w:rPr>
          <w:rFonts w:ascii="Times New Roman" w:hAnsi="Times New Roman" w:cs="Times New Roman"/>
          <w:sz w:val="24"/>
          <w:szCs w:val="24"/>
        </w:rPr>
        <w:t>％，来源于乳腺的合成、皮下脂肪的转移以及膳食脂肪的摄取。癸酸、月桂酸、肉豆蔻酸和棕榈酸可由乳腺合成，有些来自母体储脂；母乳中的其他脂肪酸来源于血浆甘油三酯，而母乳所含的亚油酸全部来自膳食，且母乳的亚油酸含量与乳母膳食中的亚油酸含量有关系，但其相关程度在不同个体间变化较大。</w:t>
      </w:r>
    </w:p>
    <w:p w14:paraId="2AB0C65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母乳中脂质含量随母体膳食组成的变化波动很小，即使在脂肪摄取量变化较</w:t>
      </w:r>
      <w:r>
        <w:rPr>
          <w:rFonts w:ascii="Times New Roman" w:hAnsi="Times New Roman" w:cs="Times New Roman"/>
          <w:sz w:val="24"/>
          <w:szCs w:val="24"/>
        </w:rPr>
        <w:lastRenderedPageBreak/>
        <w:t>大时也是如此。只有在乳母严重营养不良时，母乳脂肪含量才会有所降低。另外，乳母体能量、脂肪和碳水化合物的摄人情况对母乳脂肪酸的组成也有一定影响。</w:t>
      </w:r>
    </w:p>
    <w:p w14:paraId="5AB4B23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关于矿物质的膳食摄入量与母</w:t>
      </w:r>
      <w:r>
        <w:rPr>
          <w:rFonts w:ascii="Times New Roman" w:hAnsi="Times New Roman" w:cs="Times New Roman"/>
          <w:sz w:val="24"/>
          <w:szCs w:val="24"/>
        </w:rPr>
        <w:t>乳矿物元素含量之间的相互关系尚不清楚，但与传统的西式膳食比较，低脂食品含有更多的维生素相矿物元素，有助于提高母乳中的维生素和矿物元素含量。但这一论断是以复合碳水化合物、水果、蔬菜和不含脂肪或低脂肪的蛋白质原料代替脂肪的食品为基础的。</w:t>
      </w:r>
    </w:p>
    <w:p w14:paraId="6126E3C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）婴儿的低脂食品：婴儿单位体重对能量的需求是很大的，每千克体重的平均需要量为</w:t>
      </w:r>
      <w:r>
        <w:rPr>
          <w:rFonts w:ascii="Times New Roman" w:hAnsi="Times New Roman" w:cs="Times New Roman"/>
          <w:sz w:val="24"/>
          <w:szCs w:val="24"/>
        </w:rPr>
        <w:t>370</w:t>
      </w:r>
      <w:r>
        <w:rPr>
          <w:rFonts w:ascii="Times New Roman" w:hAnsi="Times New Roman" w:cs="Times New Roman"/>
          <w:sz w:val="24"/>
          <w:szCs w:val="24"/>
        </w:rPr>
        <w:t>～</w:t>
      </w:r>
      <w:r>
        <w:rPr>
          <w:rFonts w:ascii="Times New Roman" w:hAnsi="Times New Roman" w:cs="Times New Roman"/>
          <w:sz w:val="24"/>
          <w:szCs w:val="24"/>
        </w:rPr>
        <w:t>500 kJ</w:t>
      </w:r>
      <w:r>
        <w:rPr>
          <w:rFonts w:ascii="Times New Roman" w:hAnsi="Times New Roman" w:cs="Times New Roman"/>
          <w:sz w:val="24"/>
          <w:szCs w:val="24"/>
        </w:rPr>
        <w:t>，主要为婴儿的体重增加、生长发育及肢体活动提供能量。目前的推荐标准认为，婴儿从脂肪获取能量的最低限为</w:t>
      </w:r>
      <w:r>
        <w:rPr>
          <w:rFonts w:ascii="Times New Roman" w:hAnsi="Times New Roman" w:cs="Times New Roman"/>
          <w:sz w:val="24"/>
          <w:szCs w:val="24"/>
        </w:rPr>
        <w:t>30</w:t>
      </w:r>
      <w:r>
        <w:rPr>
          <w:rFonts w:ascii="Times New Roman" w:hAnsi="Times New Roman" w:cs="Times New Roman"/>
          <w:sz w:val="24"/>
          <w:szCs w:val="24"/>
        </w:rPr>
        <w:t>％，最高限为</w:t>
      </w:r>
      <w:r>
        <w:rPr>
          <w:rFonts w:ascii="Times New Roman" w:hAnsi="Times New Roman" w:cs="Times New Roman"/>
          <w:sz w:val="24"/>
          <w:szCs w:val="24"/>
        </w:rPr>
        <w:t>50</w:t>
      </w:r>
      <w:r>
        <w:rPr>
          <w:rFonts w:ascii="Times New Roman" w:hAnsi="Times New Roman" w:cs="Times New Roman"/>
          <w:sz w:val="24"/>
          <w:szCs w:val="24"/>
        </w:rPr>
        <w:t>％。</w:t>
      </w:r>
    </w:p>
    <w:p w14:paraId="2BFDB27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在母乳和配方食品中</w:t>
      </w:r>
      <w:ins w:id="2074" w:author="LLWWY" w:date="2019-12-28T12:26:00Z">
        <w:r>
          <w:rPr>
            <w:rFonts w:ascii="Times New Roman" w:hAnsi="Times New Roman" w:cs="Times New Roman" w:hint="eastAsia"/>
            <w:sz w:val="24"/>
            <w:szCs w:val="24"/>
          </w:rPr>
          <w:t>，</w:t>
        </w:r>
      </w:ins>
      <w:del w:id="2075" w:author="LLWWY" w:date="2019-12-28T12:26:00Z">
        <w:r>
          <w:rPr>
            <w:rFonts w:ascii="Times New Roman" w:hAnsi="Times New Roman" w:cs="Times New Roman"/>
            <w:sz w:val="24"/>
            <w:szCs w:val="24"/>
          </w:rPr>
          <w:delText>。</w:delText>
        </w:r>
      </w:del>
      <w:r>
        <w:rPr>
          <w:rFonts w:ascii="Times New Roman" w:hAnsi="Times New Roman" w:cs="Times New Roman"/>
          <w:sz w:val="24"/>
          <w:szCs w:val="24"/>
        </w:rPr>
        <w:t>脂肪能够提供总能量的</w:t>
      </w:r>
      <w:r>
        <w:rPr>
          <w:rFonts w:ascii="Times New Roman" w:hAnsi="Times New Roman" w:cs="Times New Roman"/>
          <w:sz w:val="24"/>
          <w:szCs w:val="24"/>
        </w:rPr>
        <w:t>40</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0</w:t>
      </w:r>
      <w:r>
        <w:rPr>
          <w:rFonts w:ascii="Times New Roman" w:hAnsi="Times New Roman" w:cs="Times New Roman"/>
          <w:sz w:val="24"/>
          <w:szCs w:val="24"/>
        </w:rPr>
        <w:t>％，高含量脂肪对婴儿的快速发育十分有益。婴儿所食的流体食品容量有限，而单位体积脂肪所能提供的能量最多。尽管脂肪摄入量明显增加，实际上被婴儿吸收的数量仍有限，但母乳中的脂肪明显较配方食品中的脂肪容易吸收。</w:t>
      </w:r>
    </w:p>
    <w:p w14:paraId="3EB489A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与成年人相似，婴儿对亚油酸的需求量较少，占总能量的</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，母乳中亚油酸能量不到总能量的</w:t>
      </w:r>
      <w:r>
        <w:rPr>
          <w:rFonts w:ascii="Times New Roman" w:hAnsi="Times New Roman" w:cs="Times New Roman"/>
          <w:sz w:val="24"/>
          <w:szCs w:val="24"/>
        </w:rPr>
        <w:t>1</w:t>
      </w:r>
      <w:r>
        <w:rPr>
          <w:rFonts w:ascii="Times New Roman" w:hAnsi="Times New Roman" w:cs="Times New Roman"/>
          <w:sz w:val="24"/>
          <w:szCs w:val="24"/>
        </w:rPr>
        <w:t>％，但未显示出必需脂肪酸的缺乏现象。亚麻酸和它的长链衍生物二十二碳六烯酸</w:t>
      </w:r>
      <w:r>
        <w:rPr>
          <w:rFonts w:ascii="Times New Roman" w:hAnsi="Times New Roman" w:cs="Times New Roman"/>
          <w:sz w:val="24"/>
          <w:szCs w:val="24"/>
        </w:rPr>
        <w:t>(DHA)</w:t>
      </w:r>
      <w:r>
        <w:rPr>
          <w:rFonts w:ascii="Times New Roman" w:hAnsi="Times New Roman" w:cs="Times New Roman"/>
          <w:sz w:val="24"/>
          <w:szCs w:val="24"/>
        </w:rPr>
        <w:t>对婴儿生长必不可少，特别在孕妇怀孕的最后</w:t>
      </w:r>
      <w:r>
        <w:rPr>
          <w:rFonts w:ascii="Times New Roman" w:hAnsi="Times New Roman" w:cs="Times New Roman"/>
          <w:sz w:val="24"/>
          <w:szCs w:val="24"/>
        </w:rPr>
        <w:t>3</w:t>
      </w:r>
      <w:r>
        <w:rPr>
          <w:rFonts w:ascii="Times New Roman" w:hAnsi="Times New Roman" w:cs="Times New Roman"/>
          <w:sz w:val="24"/>
          <w:szCs w:val="24"/>
        </w:rPr>
        <w:t>个月和婴儿出生后的最初</w:t>
      </w:r>
      <w:r>
        <w:rPr>
          <w:rFonts w:ascii="Times New Roman" w:hAnsi="Times New Roman" w:cs="Times New Roman"/>
          <w:sz w:val="24"/>
          <w:szCs w:val="24"/>
        </w:rPr>
        <w:t>3</w:t>
      </w:r>
      <w:r>
        <w:rPr>
          <w:rFonts w:ascii="Times New Roman" w:hAnsi="Times New Roman" w:cs="Times New Roman"/>
          <w:sz w:val="24"/>
          <w:szCs w:val="24"/>
        </w:rPr>
        <w:t>个月期间，</w:t>
      </w:r>
      <w:r>
        <w:rPr>
          <w:rFonts w:ascii="Times New Roman" w:hAnsi="Times New Roman" w:cs="Times New Roman"/>
          <w:sz w:val="24"/>
          <w:szCs w:val="24"/>
        </w:rPr>
        <w:t>DHA</w:t>
      </w:r>
      <w:r>
        <w:rPr>
          <w:rFonts w:ascii="Times New Roman" w:hAnsi="Times New Roman" w:cs="Times New Roman"/>
          <w:sz w:val="24"/>
          <w:szCs w:val="24"/>
        </w:rPr>
        <w:t>和花生四烯酸</w:t>
      </w:r>
      <w:r>
        <w:rPr>
          <w:rFonts w:ascii="Times New Roman" w:hAnsi="Times New Roman" w:cs="Times New Roman"/>
          <w:sz w:val="24"/>
          <w:szCs w:val="24"/>
        </w:rPr>
        <w:t>(</w:t>
      </w:r>
      <w:r>
        <w:rPr>
          <w:rFonts w:ascii="Times New Roman" w:hAnsi="Times New Roman" w:cs="Times New Roman"/>
          <w:sz w:val="24"/>
          <w:szCs w:val="24"/>
        </w:rPr>
        <w:t>亚油酸衍生物</w:t>
      </w:r>
      <w:r>
        <w:rPr>
          <w:rFonts w:ascii="Times New Roman" w:hAnsi="Times New Roman" w:cs="Times New Roman"/>
          <w:sz w:val="24"/>
          <w:szCs w:val="24"/>
        </w:rPr>
        <w:t>)</w:t>
      </w:r>
      <w:r>
        <w:rPr>
          <w:rFonts w:ascii="Times New Roman" w:hAnsi="Times New Roman" w:cs="Times New Roman"/>
          <w:sz w:val="24"/>
          <w:szCs w:val="24"/>
        </w:rPr>
        <w:t>对婴儿的大脑和视网膜发</w:t>
      </w:r>
      <w:r>
        <w:rPr>
          <w:rFonts w:ascii="Times New Roman" w:hAnsi="Times New Roman" w:cs="Times New Roman"/>
          <w:sz w:val="24"/>
          <w:szCs w:val="24"/>
        </w:rPr>
        <w:t>育有着非常重要的作用。</w:t>
      </w:r>
    </w:p>
    <w:p w14:paraId="2F10856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母乳中含有满足婴儿生长发育的</w:t>
      </w:r>
      <w:r>
        <w:rPr>
          <w:rFonts w:ascii="Times New Roman" w:hAnsi="Times New Roman" w:cs="Times New Roman"/>
          <w:sz w:val="24"/>
          <w:szCs w:val="24"/>
        </w:rPr>
        <w:t>DHA</w:t>
      </w:r>
      <w:r>
        <w:rPr>
          <w:rFonts w:ascii="Times New Roman" w:hAnsi="Times New Roman" w:cs="Times New Roman"/>
          <w:sz w:val="24"/>
          <w:szCs w:val="24"/>
        </w:rPr>
        <w:t>，而多数婴儿配方食品中不含</w:t>
      </w:r>
      <w:r>
        <w:rPr>
          <w:rFonts w:ascii="Times New Roman" w:hAnsi="Times New Roman" w:cs="Times New Roman"/>
          <w:sz w:val="24"/>
          <w:szCs w:val="24"/>
        </w:rPr>
        <w:t>DHA</w:t>
      </w:r>
      <w:r>
        <w:rPr>
          <w:rFonts w:ascii="Times New Roman" w:hAnsi="Times New Roman" w:cs="Times New Roman"/>
          <w:sz w:val="24"/>
          <w:szCs w:val="24"/>
        </w:rPr>
        <w:t>或含量很低。母乳喂养的婴儿，其血红细胞中的</w:t>
      </w:r>
      <w:r>
        <w:rPr>
          <w:rFonts w:ascii="Times New Roman" w:hAnsi="Times New Roman" w:cs="Times New Roman"/>
          <w:sz w:val="24"/>
          <w:szCs w:val="24"/>
        </w:rPr>
        <w:t>DHA</w:t>
      </w:r>
      <w:r>
        <w:rPr>
          <w:rFonts w:ascii="Times New Roman" w:hAnsi="Times New Roman" w:cs="Times New Roman"/>
          <w:sz w:val="24"/>
          <w:szCs w:val="24"/>
        </w:rPr>
        <w:t>含量较高；而用富含亚麻酸的配方食品喂养的婴儿，其血红细胞中的</w:t>
      </w:r>
      <w:r>
        <w:rPr>
          <w:rFonts w:ascii="Times New Roman" w:hAnsi="Times New Roman" w:cs="Times New Roman"/>
          <w:sz w:val="24"/>
          <w:szCs w:val="24"/>
        </w:rPr>
        <w:t>DHA</w:t>
      </w:r>
      <w:r>
        <w:rPr>
          <w:rFonts w:ascii="Times New Roman" w:hAnsi="Times New Roman" w:cs="Times New Roman"/>
          <w:sz w:val="24"/>
          <w:szCs w:val="24"/>
        </w:rPr>
        <w:t>含量较少。一些婴儿奶粉添加了</w:t>
      </w:r>
      <w:r>
        <w:rPr>
          <w:rFonts w:ascii="Times New Roman" w:hAnsi="Times New Roman" w:cs="Times New Roman"/>
          <w:sz w:val="24"/>
          <w:szCs w:val="24"/>
        </w:rPr>
        <w:t>DHA</w:t>
      </w:r>
      <w:r>
        <w:rPr>
          <w:rFonts w:ascii="Times New Roman" w:hAnsi="Times New Roman" w:cs="Times New Roman"/>
          <w:sz w:val="24"/>
          <w:szCs w:val="24"/>
        </w:rPr>
        <w:t>的前体物质</w:t>
      </w:r>
      <w:r>
        <w:rPr>
          <w:rFonts w:ascii="Times New Roman" w:hAnsi="Times New Roman" w:cs="Times New Roman"/>
          <w:sz w:val="24"/>
          <w:szCs w:val="24"/>
        </w:rPr>
        <w:t>—</w:t>
      </w:r>
      <w:r>
        <w:rPr>
          <w:rFonts w:ascii="Times New Roman" w:hAnsi="Times New Roman" w:cs="Times New Roman"/>
          <w:sz w:val="24"/>
          <w:szCs w:val="24"/>
        </w:rPr>
        <w:t>亚麻酸，但亚麻酸转化为</w:t>
      </w:r>
      <w:r>
        <w:rPr>
          <w:rFonts w:ascii="Times New Roman" w:hAnsi="Times New Roman" w:cs="Times New Roman"/>
          <w:sz w:val="24"/>
          <w:szCs w:val="24"/>
        </w:rPr>
        <w:t>DHA</w:t>
      </w:r>
      <w:r>
        <w:rPr>
          <w:rFonts w:ascii="Times New Roman" w:hAnsi="Times New Roman" w:cs="Times New Roman"/>
          <w:sz w:val="24"/>
          <w:szCs w:val="24"/>
        </w:rPr>
        <w:t>的数量有限。</w:t>
      </w:r>
    </w:p>
    <w:p w14:paraId="27DACF2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儿童与青少年的低脂食品：能量是影响儿童和青少年生长率的主要因素，缺乏足够能量的低脂食品不利于儿童和青少年的正常生长发育。虽然儿童的身高和体重处在稳步增长期，但食用低脂食品无法获得足够的能量，因而长得比较瘦小。进入青春期，青少年的身体生长速</w:t>
      </w:r>
      <w:r>
        <w:rPr>
          <w:rFonts w:ascii="Times New Roman" w:hAnsi="Times New Roman" w:cs="Times New Roman"/>
          <w:sz w:val="24"/>
          <w:szCs w:val="24"/>
        </w:rPr>
        <w:t>率明显加快，如果能量不足，将延迟或阻碍其快速生长发育。</w:t>
      </w:r>
    </w:p>
    <w:p w14:paraId="104A0C59" w14:textId="77777777" w:rsidR="00970176" w:rsidRDefault="008D6EE0">
      <w:pPr>
        <w:pStyle w:val="3"/>
      </w:pPr>
      <w:bookmarkStart w:id="2076" w:name="_Toc14992160"/>
      <w:r>
        <w:lastRenderedPageBreak/>
        <w:t xml:space="preserve">9.2.2 </w:t>
      </w:r>
      <w:r>
        <w:t>低脂食品的时代背景</w:t>
      </w:r>
      <w:bookmarkEnd w:id="2076"/>
    </w:p>
    <w:p w14:paraId="03C86B8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高脂膳食对中老年人保健十分不利</w:t>
      </w:r>
      <w:del w:id="2077" w:author="LLWWY" w:date="2019-12-28T12:27:00Z">
        <w:r>
          <w:rPr>
            <w:rFonts w:ascii="Times New Roman" w:hAnsi="Times New Roman" w:cs="Times New Roman"/>
            <w:sz w:val="24"/>
            <w:szCs w:val="24"/>
          </w:rPr>
          <w:delText>,</w:delText>
        </w:r>
      </w:del>
      <w:ins w:id="2078"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许多青少年也因体内脂肪积存过多而深受肥胖之苦</w:t>
      </w:r>
      <w:del w:id="2079" w:author="LLWWY" w:date="2019-12-28T12:27:00Z">
        <w:r>
          <w:rPr>
            <w:rFonts w:ascii="Times New Roman" w:hAnsi="Times New Roman" w:cs="Times New Roman"/>
            <w:sz w:val="24"/>
            <w:szCs w:val="24"/>
          </w:rPr>
          <w:delText>,</w:delText>
        </w:r>
      </w:del>
      <w:ins w:id="2080"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不仅有碍身心健康</w:t>
      </w:r>
      <w:r>
        <w:rPr>
          <w:rFonts w:ascii="Times New Roman" w:hAnsi="Times New Roman" w:cs="Times New Roman"/>
          <w:sz w:val="24"/>
          <w:szCs w:val="24"/>
        </w:rPr>
        <w:t>,</w:t>
      </w:r>
      <w:r>
        <w:rPr>
          <w:rFonts w:ascii="Times New Roman" w:hAnsi="Times New Roman" w:cs="Times New Roman"/>
          <w:sz w:val="24"/>
          <w:szCs w:val="24"/>
        </w:rPr>
        <w:t>还干扰了正常的工作、学习和生活。随着人类对自身健康的不断关注</w:t>
      </w:r>
      <w:del w:id="2081" w:author="LLWWY" w:date="2019-12-28T12:27:00Z">
        <w:r>
          <w:rPr>
            <w:rFonts w:ascii="Times New Roman" w:hAnsi="Times New Roman" w:cs="Times New Roman"/>
            <w:sz w:val="24"/>
            <w:szCs w:val="24"/>
          </w:rPr>
          <w:delText>,</w:delText>
        </w:r>
      </w:del>
      <w:ins w:id="2082"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低脂食品应运而生</w:t>
      </w:r>
      <w:r>
        <w:rPr>
          <w:rFonts w:ascii="Times New Roman" w:hAnsi="Times New Roman" w:cs="Times New Roman"/>
          <w:sz w:val="24"/>
          <w:szCs w:val="24"/>
        </w:rPr>
        <w:t>,</w:t>
      </w:r>
      <w:r>
        <w:rPr>
          <w:rFonts w:ascii="Times New Roman" w:hAnsi="Times New Roman" w:cs="Times New Roman"/>
          <w:sz w:val="24"/>
          <w:szCs w:val="24"/>
        </w:rPr>
        <w:t>并日益得到广大消费者的青睐，迅速成为领导未来食品发展的主流。美国食品界已选择低脂食品作为改善饮食习惯的途径之一。</w:t>
      </w:r>
    </w:p>
    <w:p w14:paraId="3AD0FE0B" w14:textId="77777777" w:rsidR="00970176" w:rsidRDefault="008D6EE0">
      <w:pPr>
        <w:pStyle w:val="3"/>
      </w:pPr>
      <w:bookmarkStart w:id="2083" w:name="_Toc14992161"/>
      <w:r>
        <w:t xml:space="preserve">9.2.3 </w:t>
      </w:r>
      <w:r>
        <w:t>降低脂肪含量的方法</w:t>
      </w:r>
      <w:bookmarkEnd w:id="2083"/>
    </w:p>
    <w:p w14:paraId="7EAEBF1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对于大多数产品来说</w:t>
      </w:r>
      <w:del w:id="2084" w:author="LLWWY" w:date="2019-12-28T12:27:00Z">
        <w:r>
          <w:rPr>
            <w:rFonts w:ascii="Times New Roman" w:hAnsi="Times New Roman" w:cs="Times New Roman"/>
            <w:sz w:val="24"/>
            <w:szCs w:val="24"/>
          </w:rPr>
          <w:delText>,</w:delText>
        </w:r>
      </w:del>
      <w:ins w:id="2085"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直接脱脂是最方便的办法</w:t>
      </w:r>
      <w:del w:id="2086" w:author="LLWWY" w:date="2019-12-28T12:28:00Z">
        <w:r>
          <w:rPr>
            <w:rFonts w:ascii="Times New Roman" w:hAnsi="Times New Roman" w:cs="Times New Roman"/>
            <w:sz w:val="24"/>
            <w:szCs w:val="24"/>
          </w:rPr>
          <w:delText>,</w:delText>
        </w:r>
      </w:del>
      <w:ins w:id="2087" w:author="LLWWY" w:date="2019-12-28T12:28:00Z">
        <w:r>
          <w:rPr>
            <w:rFonts w:ascii="Times New Roman" w:hAnsi="Times New Roman" w:cs="Times New Roman" w:hint="eastAsia"/>
            <w:sz w:val="24"/>
            <w:szCs w:val="24"/>
          </w:rPr>
          <w:t>，</w:t>
        </w:r>
      </w:ins>
      <w:r>
        <w:rPr>
          <w:rFonts w:ascii="Times New Roman" w:hAnsi="Times New Roman" w:cs="Times New Roman"/>
          <w:sz w:val="24"/>
          <w:szCs w:val="24"/>
        </w:rPr>
        <w:t>简单易行</w:t>
      </w:r>
      <w:del w:id="2088" w:author="LLWWY" w:date="2019-12-28T12:27:00Z">
        <w:r>
          <w:rPr>
            <w:rFonts w:ascii="Times New Roman" w:hAnsi="Times New Roman" w:cs="Times New Roman"/>
            <w:sz w:val="24"/>
            <w:szCs w:val="24"/>
          </w:rPr>
          <w:delText>,</w:delText>
        </w:r>
      </w:del>
      <w:ins w:id="2089"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对产品质量无太大影响</w:t>
      </w:r>
      <w:del w:id="2090" w:author="LLWWY" w:date="2019-12-28T12:27:00Z">
        <w:r>
          <w:rPr>
            <w:rFonts w:ascii="Times New Roman" w:hAnsi="Times New Roman" w:cs="Times New Roman"/>
            <w:sz w:val="24"/>
            <w:szCs w:val="24"/>
          </w:rPr>
          <w:delText>,</w:delText>
        </w:r>
      </w:del>
      <w:ins w:id="2091" w:author="LLWWY" w:date="2019-12-28T12:27:00Z">
        <w:r>
          <w:rPr>
            <w:rFonts w:ascii="Times New Roman" w:hAnsi="Times New Roman" w:cs="Times New Roman" w:hint="eastAsia"/>
            <w:sz w:val="24"/>
            <w:szCs w:val="24"/>
          </w:rPr>
          <w:t>，</w:t>
        </w:r>
      </w:ins>
      <w:r>
        <w:rPr>
          <w:rFonts w:ascii="Times New Roman" w:hAnsi="Times New Roman" w:cs="Times New Roman"/>
          <w:sz w:val="24"/>
          <w:szCs w:val="24"/>
        </w:rPr>
        <w:t>尤其在乳制品行业十分成功。脱脂和半脱脂牛奶、乳制品</w:t>
      </w:r>
      <w:ins w:id="2092" w:author="LLWWY" w:date="2019-12-28T12:28:00Z">
        <w:r>
          <w:rPr>
            <w:rFonts w:ascii="Times New Roman" w:hAnsi="Times New Roman" w:cs="Times New Roman" w:hint="eastAsia"/>
            <w:sz w:val="24"/>
            <w:szCs w:val="24"/>
          </w:rPr>
          <w:t>的销量</w:t>
        </w:r>
      </w:ins>
      <w:r>
        <w:rPr>
          <w:rFonts w:ascii="Times New Roman" w:hAnsi="Times New Roman" w:cs="Times New Roman"/>
          <w:sz w:val="24"/>
          <w:szCs w:val="24"/>
        </w:rPr>
        <w:t>在欧洲大幅度增加</w:t>
      </w:r>
      <w:del w:id="2093" w:author="LLWWY" w:date="2019-12-28T12:28:00Z">
        <w:r>
          <w:rPr>
            <w:rFonts w:ascii="Times New Roman" w:hAnsi="Times New Roman" w:cs="Times New Roman"/>
            <w:sz w:val="24"/>
            <w:szCs w:val="24"/>
          </w:rPr>
          <w:delText>,</w:delText>
        </w:r>
      </w:del>
      <w:ins w:id="2094" w:author="LLWWY" w:date="2019-12-28T12:28:00Z">
        <w:r>
          <w:rPr>
            <w:rFonts w:ascii="Times New Roman" w:hAnsi="Times New Roman" w:cs="Times New Roman" w:hint="eastAsia"/>
            <w:sz w:val="24"/>
            <w:szCs w:val="24"/>
          </w:rPr>
          <w:t>，</w:t>
        </w:r>
      </w:ins>
      <w:del w:id="2095" w:author="LLWWY" w:date="2019-12-28T12:28:00Z">
        <w:r>
          <w:rPr>
            <w:rFonts w:ascii="Times New Roman" w:hAnsi="Times New Roman" w:cs="Times New Roman"/>
            <w:sz w:val="24"/>
            <w:szCs w:val="24"/>
          </w:rPr>
          <w:delText>如</w:delText>
        </w:r>
      </w:del>
      <w:r>
        <w:rPr>
          <w:rFonts w:ascii="Times New Roman" w:hAnsi="Times New Roman" w:cs="Times New Roman"/>
          <w:sz w:val="24"/>
          <w:szCs w:val="24"/>
        </w:rPr>
        <w:t>在美国已占牛奶销售量的一半以上。在许多情况下</w:t>
      </w:r>
      <w:del w:id="2096" w:author="LLWWY" w:date="2019-12-28T12:28:00Z">
        <w:r>
          <w:rPr>
            <w:rFonts w:ascii="Times New Roman" w:hAnsi="Times New Roman" w:cs="Times New Roman"/>
            <w:sz w:val="24"/>
            <w:szCs w:val="24"/>
          </w:rPr>
          <w:delText>,</w:delText>
        </w:r>
      </w:del>
      <w:ins w:id="2097" w:author="LLWWY" w:date="2019-12-28T12:28:00Z">
        <w:r>
          <w:rPr>
            <w:rFonts w:ascii="Times New Roman" w:hAnsi="Times New Roman" w:cs="Times New Roman" w:hint="eastAsia"/>
            <w:sz w:val="24"/>
            <w:szCs w:val="24"/>
          </w:rPr>
          <w:t>，</w:t>
        </w:r>
      </w:ins>
      <w:r>
        <w:rPr>
          <w:rFonts w:ascii="Times New Roman" w:hAnsi="Times New Roman" w:cs="Times New Roman"/>
          <w:sz w:val="24"/>
          <w:szCs w:val="24"/>
        </w:rPr>
        <w:t>减少或除去脂肪会使产品特性发生很大变化</w:t>
      </w:r>
      <w:del w:id="2098" w:author="LLWWY" w:date="2019-12-28T12:28:00Z">
        <w:r>
          <w:rPr>
            <w:rFonts w:ascii="Times New Roman" w:hAnsi="Times New Roman" w:cs="Times New Roman"/>
            <w:sz w:val="24"/>
            <w:szCs w:val="24"/>
          </w:rPr>
          <w:delText>,</w:delText>
        </w:r>
      </w:del>
      <w:ins w:id="2099" w:author="LLWWY" w:date="2019-12-28T12:28:00Z">
        <w:r>
          <w:rPr>
            <w:rFonts w:ascii="Times New Roman" w:hAnsi="Times New Roman" w:cs="Times New Roman" w:hint="eastAsia"/>
            <w:sz w:val="24"/>
            <w:szCs w:val="24"/>
          </w:rPr>
          <w:t>，</w:t>
        </w:r>
      </w:ins>
      <w:r>
        <w:rPr>
          <w:rFonts w:ascii="Times New Roman" w:hAnsi="Times New Roman" w:cs="Times New Roman"/>
          <w:sz w:val="24"/>
          <w:szCs w:val="24"/>
        </w:rPr>
        <w:t>例如减少奶油中脂肪的含量</w:t>
      </w:r>
      <w:del w:id="2100" w:author="LLWWY" w:date="2019-12-28T12:28:00Z">
        <w:r>
          <w:rPr>
            <w:rFonts w:ascii="Times New Roman" w:hAnsi="Times New Roman" w:cs="Times New Roman"/>
            <w:sz w:val="24"/>
            <w:szCs w:val="24"/>
          </w:rPr>
          <w:delText>,</w:delText>
        </w:r>
      </w:del>
      <w:ins w:id="2101" w:author="LLWWY" w:date="2019-12-28T12:28:00Z">
        <w:r>
          <w:rPr>
            <w:rFonts w:ascii="Times New Roman" w:hAnsi="Times New Roman" w:cs="Times New Roman" w:hint="eastAsia"/>
            <w:sz w:val="24"/>
            <w:szCs w:val="24"/>
          </w:rPr>
          <w:t>，</w:t>
        </w:r>
      </w:ins>
      <w:r>
        <w:rPr>
          <w:rFonts w:ascii="Times New Roman" w:hAnsi="Times New Roman" w:cs="Times New Roman"/>
          <w:sz w:val="24"/>
          <w:szCs w:val="24"/>
        </w:rPr>
        <w:t>就影响了奶油搅拌与感官上的特性</w:t>
      </w:r>
      <w:del w:id="2102" w:author="LLWWY" w:date="2019-12-28T12:28:00Z">
        <w:r>
          <w:rPr>
            <w:rFonts w:ascii="Times New Roman" w:hAnsi="Times New Roman" w:cs="Times New Roman"/>
            <w:sz w:val="24"/>
            <w:szCs w:val="24"/>
          </w:rPr>
          <w:delText>,</w:delText>
        </w:r>
      </w:del>
      <w:ins w:id="2103" w:author="LLWWY" w:date="2019-12-28T12:28:00Z">
        <w:r>
          <w:rPr>
            <w:rFonts w:ascii="Times New Roman" w:hAnsi="Times New Roman" w:cs="Times New Roman" w:hint="eastAsia"/>
            <w:sz w:val="24"/>
            <w:szCs w:val="24"/>
          </w:rPr>
          <w:t>，</w:t>
        </w:r>
      </w:ins>
      <w:r>
        <w:rPr>
          <w:rFonts w:ascii="Times New Roman" w:hAnsi="Times New Roman" w:cs="Times New Roman"/>
          <w:sz w:val="24"/>
          <w:szCs w:val="24"/>
        </w:rPr>
        <w:t>使物理稳定性受到影响。</w:t>
      </w:r>
    </w:p>
    <w:p w14:paraId="10E5C00E" w14:textId="77777777" w:rsidR="00970176" w:rsidRDefault="008D6EE0">
      <w:pPr>
        <w:pStyle w:val="3"/>
      </w:pPr>
      <w:bookmarkStart w:id="2104" w:name="_Toc14992162"/>
      <w:r>
        <w:t xml:space="preserve">9.2.4 </w:t>
      </w:r>
      <w:r>
        <w:t>低脂食品生产中的问题</w:t>
      </w:r>
      <w:bookmarkEnd w:id="2104"/>
    </w:p>
    <w:p w14:paraId="5905A5B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作为食品的一个重要组成部分</w:t>
      </w:r>
      <w:del w:id="2105" w:author="LLWWY" w:date="2019-12-28T12:29:00Z">
        <w:r>
          <w:rPr>
            <w:rFonts w:ascii="Times New Roman" w:hAnsi="Times New Roman" w:cs="Times New Roman"/>
            <w:sz w:val="24"/>
            <w:szCs w:val="24"/>
          </w:rPr>
          <w:delText>,</w:delText>
        </w:r>
      </w:del>
      <w:ins w:id="2106"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脂肪有五大作用</w:t>
      </w:r>
      <w:del w:id="2107" w:author="LLWWY" w:date="2019-12-28T12:29:00Z">
        <w:r>
          <w:rPr>
            <w:rFonts w:ascii="Times New Roman" w:hAnsi="Times New Roman" w:cs="Times New Roman"/>
            <w:sz w:val="24"/>
            <w:szCs w:val="24"/>
          </w:rPr>
          <w:delText>:</w:delText>
        </w:r>
      </w:del>
      <w:ins w:id="2108"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）提供热量和能量</w:t>
      </w:r>
      <w:del w:id="2109" w:author="LLWWY" w:date="2019-12-28T12:29:00Z">
        <w:r>
          <w:rPr>
            <w:rFonts w:ascii="Times New Roman" w:hAnsi="Times New Roman" w:cs="Times New Roman"/>
            <w:sz w:val="24"/>
            <w:szCs w:val="24"/>
          </w:rPr>
          <w:delText>;</w:delText>
        </w:r>
      </w:del>
      <w:ins w:id="2110"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）是脂肪酸的重要来源</w:t>
      </w:r>
      <w:del w:id="2111" w:author="LLWWY" w:date="2019-12-28T12:29:00Z">
        <w:r>
          <w:rPr>
            <w:rFonts w:ascii="Times New Roman" w:hAnsi="Times New Roman" w:cs="Times New Roman"/>
            <w:sz w:val="24"/>
            <w:szCs w:val="24"/>
          </w:rPr>
          <w:delText>;</w:delText>
        </w:r>
      </w:del>
      <w:ins w:id="2112"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）是脂溶性维生素的载体</w:t>
      </w:r>
      <w:del w:id="2113" w:author="LLWWY" w:date="2019-12-28T12:29:00Z">
        <w:r>
          <w:rPr>
            <w:rFonts w:ascii="Times New Roman" w:hAnsi="Times New Roman" w:cs="Times New Roman"/>
            <w:sz w:val="24"/>
            <w:szCs w:val="24"/>
          </w:rPr>
          <w:delText>;</w:delText>
        </w:r>
      </w:del>
      <w:ins w:id="2114"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）影响食品的物理特性</w:t>
      </w:r>
      <w:del w:id="2115" w:author="LLWWY" w:date="2019-12-28T12:29:00Z">
        <w:r>
          <w:rPr>
            <w:rFonts w:ascii="Times New Roman" w:hAnsi="Times New Roman" w:cs="Times New Roman"/>
            <w:sz w:val="24"/>
            <w:szCs w:val="24"/>
          </w:rPr>
          <w:delText>,</w:delText>
        </w:r>
      </w:del>
      <w:ins w:id="2116"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如外观、味道、口感、流变特性</w:t>
      </w:r>
      <w:del w:id="2117" w:author="LLWWY" w:date="2019-12-28T12:29:00Z">
        <w:r>
          <w:rPr>
            <w:rFonts w:ascii="Times New Roman" w:hAnsi="Times New Roman" w:cs="Times New Roman"/>
            <w:sz w:val="24"/>
            <w:szCs w:val="24"/>
          </w:rPr>
          <w:delText>;</w:delText>
        </w:r>
      </w:del>
      <w:ins w:id="2118"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）在加工过程中出现的化学反应和微生物稳定性。</w:t>
      </w:r>
    </w:p>
    <w:p w14:paraId="48B4168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纯的食品脂肪几乎是无味的</w:t>
      </w:r>
      <w:del w:id="2119" w:author="LLWWY" w:date="2019-12-28T12:29:00Z">
        <w:r>
          <w:rPr>
            <w:rFonts w:ascii="Times New Roman" w:hAnsi="Times New Roman" w:cs="Times New Roman"/>
            <w:sz w:val="24"/>
            <w:szCs w:val="24"/>
          </w:rPr>
          <w:delText>,</w:delText>
        </w:r>
      </w:del>
      <w:ins w:id="2120"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然而它们除了作为风味化合物的前身做出的贡献外</w:t>
      </w:r>
      <w:del w:id="2121" w:author="LLWWY" w:date="2019-12-28T12:29:00Z">
        <w:r>
          <w:rPr>
            <w:rFonts w:ascii="Times New Roman" w:hAnsi="Times New Roman" w:cs="Times New Roman"/>
            <w:sz w:val="24"/>
            <w:szCs w:val="24"/>
          </w:rPr>
          <w:delText>,</w:delText>
        </w:r>
      </w:del>
      <w:ins w:id="2122"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还通过对口感</w:t>
      </w:r>
      <w:r>
        <w:rPr>
          <w:rFonts w:ascii="Times New Roman" w:hAnsi="Times New Roman" w:cs="Times New Roman"/>
          <w:sz w:val="24"/>
          <w:szCs w:val="24"/>
        </w:rPr>
        <w:t>(</w:t>
      </w:r>
      <w:r>
        <w:rPr>
          <w:rFonts w:ascii="Times New Roman" w:hAnsi="Times New Roman" w:cs="Times New Roman"/>
          <w:sz w:val="24"/>
          <w:szCs w:val="24"/>
        </w:rPr>
        <w:t>例如全脂牛奶的浓味和冰淇淋的均匀性和奶油性</w:t>
      </w:r>
      <w:r>
        <w:rPr>
          <w:rFonts w:ascii="Times New Roman" w:hAnsi="Times New Roman" w:cs="Times New Roman"/>
          <w:sz w:val="24"/>
          <w:szCs w:val="24"/>
        </w:rPr>
        <w:t>)</w:t>
      </w:r>
      <w:r>
        <w:rPr>
          <w:rFonts w:ascii="Times New Roman" w:hAnsi="Times New Roman" w:cs="Times New Roman"/>
          <w:sz w:val="24"/>
          <w:szCs w:val="24"/>
        </w:rPr>
        <w:t>和存在的风味组分的挥发性以及阈值的影响改变了许多食品的整个风味。</w:t>
      </w:r>
    </w:p>
    <w:p w14:paraId="3FD1353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对于食品的风味，脂肪主要有以下几个方面的作用</w:t>
      </w:r>
      <w:del w:id="2123" w:author="LLWWY" w:date="2019-12-28T12:29:00Z">
        <w:r>
          <w:rPr>
            <w:rFonts w:ascii="Times New Roman" w:hAnsi="Times New Roman" w:cs="Times New Roman"/>
            <w:sz w:val="24"/>
            <w:szCs w:val="24"/>
          </w:rPr>
          <w:delText>:</w:delText>
        </w:r>
      </w:del>
      <w:ins w:id="2124" w:author="LLWWY" w:date="2019-12-28T12:29:00Z">
        <w:r>
          <w:rPr>
            <w:rFonts w:ascii="Times New Roman" w:hAnsi="Times New Roman" w:cs="Times New Roman" w:hint="eastAsia"/>
            <w:sz w:val="24"/>
            <w:szCs w:val="24"/>
          </w:rPr>
          <w:t>：</w:t>
        </w:r>
      </w:ins>
    </w:p>
    <w:p w14:paraId="57F2BE8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）脂肪是风味的主要来源</w:t>
      </w:r>
      <w:del w:id="2125" w:author="LLWWY" w:date="2019-12-28T12:29:00Z">
        <w:r>
          <w:rPr>
            <w:rFonts w:ascii="Times New Roman" w:hAnsi="Times New Roman" w:cs="Times New Roman"/>
            <w:sz w:val="24"/>
            <w:szCs w:val="24"/>
          </w:rPr>
          <w:delText>,</w:delText>
        </w:r>
      </w:del>
      <w:ins w:id="2126" w:author="LLWWY" w:date="2019-12-28T12:29:00Z">
        <w:r>
          <w:rPr>
            <w:rFonts w:ascii="Times New Roman" w:hAnsi="Times New Roman" w:cs="Times New Roman" w:hint="eastAsia"/>
            <w:sz w:val="24"/>
            <w:szCs w:val="24"/>
          </w:rPr>
          <w:t>，</w:t>
        </w:r>
      </w:ins>
      <w:r>
        <w:rPr>
          <w:rFonts w:ascii="Times New Roman" w:hAnsi="Times New Roman" w:cs="Times New Roman"/>
          <w:sz w:val="24"/>
          <w:szCs w:val="24"/>
        </w:rPr>
        <w:t>其风味主要来自许多不同的风味物质</w:t>
      </w:r>
      <w:r>
        <w:rPr>
          <w:rFonts w:ascii="Times New Roman" w:hAnsi="Times New Roman" w:cs="Times New Roman"/>
          <w:sz w:val="24"/>
          <w:szCs w:val="24"/>
        </w:rPr>
        <w:t>(</w:t>
      </w:r>
      <w:r>
        <w:rPr>
          <w:rFonts w:ascii="Times New Roman" w:hAnsi="Times New Roman" w:cs="Times New Roman"/>
          <w:sz w:val="24"/>
          <w:szCs w:val="24"/>
        </w:rPr>
        <w:t>包括脂肪酸、脂肪酸酯、内酯、羟基化合物和其它物质</w:t>
      </w:r>
      <w:r>
        <w:rPr>
          <w:rFonts w:ascii="Times New Roman" w:hAnsi="Times New Roman" w:cs="Times New Roman"/>
          <w:sz w:val="24"/>
          <w:szCs w:val="24"/>
        </w:rPr>
        <w:t>)</w:t>
      </w:r>
      <w:del w:id="2127" w:author="LLWWY" w:date="2019-12-28T12:30:00Z">
        <w:r>
          <w:rPr>
            <w:rFonts w:ascii="Times New Roman" w:hAnsi="Times New Roman" w:cs="Times New Roman"/>
            <w:sz w:val="24"/>
            <w:szCs w:val="24"/>
          </w:rPr>
          <w:delText>,</w:delText>
        </w:r>
      </w:del>
      <w:ins w:id="2128"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这些风味物质结合在一起构成并增加了各种食品所特有的风味。</w:t>
      </w:r>
    </w:p>
    <w:p w14:paraId="1684AC3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）脂肪作为风味的前体物质</w:t>
      </w:r>
      <w:del w:id="2129" w:author="LLWWY" w:date="2019-12-28T12:30:00Z">
        <w:r>
          <w:rPr>
            <w:rFonts w:ascii="Times New Roman" w:hAnsi="Times New Roman" w:cs="Times New Roman"/>
            <w:sz w:val="24"/>
            <w:szCs w:val="24"/>
          </w:rPr>
          <w:delText>,</w:delText>
        </w:r>
      </w:del>
      <w:ins w:id="2130"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在食品的加工过程中</w:t>
      </w:r>
      <w:del w:id="2131" w:author="LLWWY" w:date="2019-12-28T12:30:00Z">
        <w:r>
          <w:rPr>
            <w:rFonts w:ascii="Times New Roman" w:hAnsi="Times New Roman" w:cs="Times New Roman"/>
            <w:sz w:val="24"/>
            <w:szCs w:val="24"/>
          </w:rPr>
          <w:delText>,</w:delText>
        </w:r>
      </w:del>
      <w:ins w:id="2132"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通过与食品中的蛋白质和其它原料的相互作用来提高风味</w:t>
      </w:r>
      <w:del w:id="2133" w:author="LLWWY" w:date="2019-12-28T12:30:00Z">
        <w:r>
          <w:rPr>
            <w:rFonts w:ascii="Times New Roman" w:hAnsi="Times New Roman" w:cs="Times New Roman"/>
            <w:sz w:val="24"/>
            <w:szCs w:val="24"/>
          </w:rPr>
          <w:delText>,</w:delText>
        </w:r>
      </w:del>
      <w:ins w:id="2134"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另外</w:t>
      </w:r>
      <w:del w:id="2135" w:author="LLWWY" w:date="2019-12-28T12:30:00Z">
        <w:r>
          <w:rPr>
            <w:rFonts w:ascii="Times New Roman" w:hAnsi="Times New Roman" w:cs="Times New Roman"/>
            <w:sz w:val="24"/>
            <w:szCs w:val="24"/>
          </w:rPr>
          <w:delText>,</w:delText>
        </w:r>
      </w:del>
      <w:ins w:id="2136"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脂肪参与新陈代谢的途径也导</w:t>
      </w:r>
      <w:r>
        <w:rPr>
          <w:rFonts w:ascii="Times New Roman" w:hAnsi="Times New Roman" w:cs="Times New Roman"/>
          <w:sz w:val="24"/>
          <w:szCs w:val="24"/>
        </w:rPr>
        <w:lastRenderedPageBreak/>
        <w:t>致了食品中有良好的风味产生。</w:t>
      </w:r>
    </w:p>
    <w:p w14:paraId="7AD0A6E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）脂肪可以掩盖食品中的异味</w:t>
      </w:r>
      <w:del w:id="2137" w:author="LLWWY" w:date="2019-12-28T12:30:00Z">
        <w:r>
          <w:rPr>
            <w:rFonts w:ascii="Times New Roman" w:hAnsi="Times New Roman" w:cs="Times New Roman"/>
            <w:sz w:val="24"/>
            <w:szCs w:val="24"/>
          </w:rPr>
          <w:delText>,</w:delText>
        </w:r>
      </w:del>
      <w:ins w:id="2138"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所以</w:t>
      </w:r>
      <w:del w:id="2139" w:author="LLWWY" w:date="2019-12-28T12:30:00Z">
        <w:r>
          <w:rPr>
            <w:rFonts w:ascii="Times New Roman" w:hAnsi="Times New Roman" w:cs="Times New Roman"/>
            <w:sz w:val="24"/>
            <w:szCs w:val="24"/>
          </w:rPr>
          <w:delText>,</w:delText>
        </w:r>
      </w:del>
      <w:ins w:id="2140"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在富含脂肪的食品中</w:t>
      </w:r>
      <w:del w:id="2141" w:author="LLWWY" w:date="2019-12-28T12:30:00Z">
        <w:r>
          <w:rPr>
            <w:rFonts w:ascii="Times New Roman" w:hAnsi="Times New Roman" w:cs="Times New Roman"/>
            <w:sz w:val="24"/>
            <w:szCs w:val="24"/>
          </w:rPr>
          <w:delText>,</w:delText>
        </w:r>
      </w:del>
      <w:ins w:id="2142"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很难感觉到异味的存在</w:t>
      </w:r>
      <w:del w:id="2143" w:author="LLWWY" w:date="2019-12-28T12:30:00Z">
        <w:r>
          <w:rPr>
            <w:rFonts w:ascii="Times New Roman" w:hAnsi="Times New Roman" w:cs="Times New Roman"/>
            <w:sz w:val="24"/>
            <w:szCs w:val="24"/>
          </w:rPr>
          <w:delText>,</w:delText>
        </w:r>
      </w:del>
      <w:ins w:id="2144"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反之</w:t>
      </w:r>
      <w:del w:id="2145" w:author="LLWWY" w:date="2019-12-28T12:30:00Z">
        <w:r>
          <w:rPr>
            <w:rFonts w:ascii="Times New Roman" w:hAnsi="Times New Roman" w:cs="Times New Roman"/>
            <w:sz w:val="24"/>
            <w:szCs w:val="24"/>
          </w:rPr>
          <w:delText>,</w:delText>
        </w:r>
      </w:del>
      <w:ins w:id="2146"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由于脂肪含量的降低</w:t>
      </w:r>
      <w:del w:id="2147" w:author="LLWWY" w:date="2019-12-28T12:30:00Z">
        <w:r>
          <w:rPr>
            <w:rFonts w:ascii="Times New Roman" w:hAnsi="Times New Roman" w:cs="Times New Roman"/>
            <w:sz w:val="24"/>
            <w:szCs w:val="24"/>
          </w:rPr>
          <w:delText>,</w:delText>
        </w:r>
      </w:del>
      <w:ins w:id="2148"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导致异味化学物质在食品中的蒸汽压增高</w:t>
      </w:r>
      <w:del w:id="2149" w:author="LLWWY" w:date="2019-12-28T12:30:00Z">
        <w:r>
          <w:rPr>
            <w:rFonts w:ascii="Times New Roman" w:hAnsi="Times New Roman" w:cs="Times New Roman"/>
            <w:sz w:val="24"/>
            <w:szCs w:val="24"/>
          </w:rPr>
          <w:delText>,</w:delText>
        </w:r>
      </w:del>
      <w:ins w:id="2150"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从而造成了异味的暴露。</w:t>
      </w:r>
    </w:p>
    <w:p w14:paraId="319EF63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）脂肪可以提高口感</w:t>
      </w:r>
      <w:del w:id="2151" w:author="LLWWY" w:date="2019-12-28T12:30:00Z">
        <w:r>
          <w:rPr>
            <w:rFonts w:ascii="Times New Roman" w:hAnsi="Times New Roman" w:cs="Times New Roman"/>
            <w:sz w:val="24"/>
            <w:szCs w:val="24"/>
          </w:rPr>
          <w:delText>,</w:delText>
        </w:r>
      </w:del>
      <w:ins w:id="2152"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油脂的熔点</w:t>
      </w:r>
      <w:del w:id="2153" w:author="LLWWY" w:date="2019-12-28T12:30:00Z">
        <w:r>
          <w:rPr>
            <w:rFonts w:ascii="Times New Roman" w:hAnsi="Times New Roman" w:cs="Times New Roman"/>
            <w:sz w:val="24"/>
            <w:szCs w:val="24"/>
          </w:rPr>
          <w:delText>,</w:delText>
        </w:r>
      </w:del>
      <w:ins w:id="2154"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油脂粒子大小、溶解性、乳化性及在口中形成的油膜的厚度均与口感有很大的关系</w:t>
      </w:r>
      <w:del w:id="2155" w:author="LLWWY" w:date="2019-12-28T12:30:00Z">
        <w:r>
          <w:rPr>
            <w:rFonts w:ascii="Times New Roman" w:hAnsi="Times New Roman" w:cs="Times New Roman"/>
            <w:sz w:val="24"/>
            <w:szCs w:val="24"/>
          </w:rPr>
          <w:delText>,</w:delText>
        </w:r>
      </w:del>
      <w:ins w:id="2156" w:author="LLWWY" w:date="2019-12-28T12:30:00Z">
        <w:r>
          <w:rPr>
            <w:rFonts w:ascii="Times New Roman" w:hAnsi="Times New Roman" w:cs="Times New Roman" w:hint="eastAsia"/>
            <w:sz w:val="24"/>
            <w:szCs w:val="24"/>
          </w:rPr>
          <w:t>，</w:t>
        </w:r>
      </w:ins>
      <w:r>
        <w:rPr>
          <w:rFonts w:ascii="Times New Roman" w:hAnsi="Times New Roman" w:cs="Times New Roman"/>
          <w:sz w:val="24"/>
          <w:szCs w:val="24"/>
        </w:rPr>
        <w:t>脂肪同风味物质的相互作用可以提供一个特殊的感觉平衡</w:t>
      </w:r>
      <w:del w:id="2157" w:author="LLWWY" w:date="2019-12-28T12:31:00Z">
        <w:r>
          <w:rPr>
            <w:rFonts w:ascii="Times New Roman" w:hAnsi="Times New Roman" w:cs="Times New Roman"/>
            <w:sz w:val="24"/>
            <w:szCs w:val="24"/>
          </w:rPr>
          <w:delText>,</w:delText>
        </w:r>
      </w:del>
      <w:ins w:id="2158"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例如</w:t>
      </w:r>
      <w:del w:id="2159" w:author="LLWWY" w:date="2019-12-28T12:31:00Z">
        <w:r>
          <w:rPr>
            <w:rFonts w:ascii="Times New Roman" w:hAnsi="Times New Roman" w:cs="Times New Roman"/>
            <w:sz w:val="24"/>
            <w:szCs w:val="24"/>
          </w:rPr>
          <w:delText>,</w:delText>
        </w:r>
      </w:del>
      <w:ins w:id="2160"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在奶油中</w:t>
      </w:r>
      <w:del w:id="2161" w:author="LLWWY" w:date="2019-12-28T12:31:00Z">
        <w:r>
          <w:rPr>
            <w:rFonts w:ascii="Times New Roman" w:hAnsi="Times New Roman" w:cs="Times New Roman"/>
            <w:sz w:val="24"/>
            <w:szCs w:val="24"/>
          </w:rPr>
          <w:delText>,</w:delText>
        </w:r>
      </w:del>
      <w:ins w:id="2162"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风味物质溶解到食品的水相和油相中</w:t>
      </w:r>
      <w:del w:id="2163" w:author="LLWWY" w:date="2019-12-28T12:31:00Z">
        <w:r>
          <w:rPr>
            <w:rFonts w:ascii="Times New Roman" w:hAnsi="Times New Roman" w:cs="Times New Roman"/>
            <w:sz w:val="24"/>
            <w:szCs w:val="24"/>
          </w:rPr>
          <w:delText>,</w:delText>
        </w:r>
      </w:del>
      <w:ins w:id="2164"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提供了一个风味的平衡。</w:t>
      </w:r>
    </w:p>
    <w:p w14:paraId="3A581B7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）脂肪可作为风味的储藏库</w:t>
      </w:r>
      <w:del w:id="2165" w:author="LLWWY" w:date="2019-12-28T12:31:00Z">
        <w:r>
          <w:rPr>
            <w:rFonts w:ascii="Times New Roman" w:hAnsi="Times New Roman" w:cs="Times New Roman"/>
            <w:sz w:val="24"/>
            <w:szCs w:val="24"/>
          </w:rPr>
          <w:delText>,</w:delText>
        </w:r>
      </w:del>
      <w:ins w:id="2166"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大多数风味物质脂溶性多于水溶性</w:t>
      </w:r>
      <w:del w:id="2167" w:author="LLWWY" w:date="2019-12-28T12:31:00Z">
        <w:r>
          <w:rPr>
            <w:rFonts w:ascii="Times New Roman" w:hAnsi="Times New Roman" w:cs="Times New Roman"/>
            <w:sz w:val="24"/>
            <w:szCs w:val="24"/>
          </w:rPr>
          <w:delText>,</w:delText>
        </w:r>
      </w:del>
      <w:ins w:id="2168"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一般溶解在食品的油相中</w:t>
      </w:r>
      <w:del w:id="2169" w:author="LLWWY" w:date="2019-12-28T12:31:00Z">
        <w:r>
          <w:rPr>
            <w:rFonts w:ascii="Times New Roman" w:hAnsi="Times New Roman" w:cs="Times New Roman"/>
            <w:sz w:val="24"/>
            <w:szCs w:val="24"/>
          </w:rPr>
          <w:delText>,</w:delText>
        </w:r>
      </w:del>
      <w:ins w:id="2170"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在口中缓慢的释放</w:t>
      </w:r>
      <w:del w:id="2171" w:author="LLWWY" w:date="2019-12-28T12:31:00Z">
        <w:r>
          <w:rPr>
            <w:rFonts w:ascii="Times New Roman" w:hAnsi="Times New Roman" w:cs="Times New Roman"/>
            <w:sz w:val="24"/>
            <w:szCs w:val="24"/>
          </w:rPr>
          <w:delText>,</w:delText>
        </w:r>
      </w:del>
      <w:ins w:id="2172"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并赋予一个愉快的后味。降低食品中脂肪的含量就会影响风味物质分子挥发的速度和浓度</w:t>
      </w:r>
      <w:del w:id="2173" w:author="LLWWY" w:date="2019-12-28T12:31:00Z">
        <w:r>
          <w:rPr>
            <w:rFonts w:ascii="Times New Roman" w:hAnsi="Times New Roman" w:cs="Times New Roman"/>
            <w:sz w:val="24"/>
            <w:szCs w:val="24"/>
          </w:rPr>
          <w:delText>,</w:delText>
        </w:r>
      </w:del>
      <w:ins w:id="2174"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而且大量的风味物质也会随脂肪的脱去而流失</w:t>
      </w:r>
      <w:del w:id="2175" w:author="LLWWY" w:date="2019-12-28T12:31:00Z">
        <w:r>
          <w:rPr>
            <w:rFonts w:ascii="Times New Roman" w:hAnsi="Times New Roman" w:cs="Times New Roman"/>
            <w:sz w:val="24"/>
            <w:szCs w:val="24"/>
          </w:rPr>
          <w:delText>,</w:delText>
        </w:r>
      </w:del>
      <w:ins w:id="2176" w:author="LLWWY" w:date="2019-12-28T12:31:00Z">
        <w:r>
          <w:rPr>
            <w:rFonts w:ascii="Times New Roman" w:hAnsi="Times New Roman" w:cs="Times New Roman" w:hint="eastAsia"/>
            <w:sz w:val="24"/>
            <w:szCs w:val="24"/>
          </w:rPr>
          <w:t>，</w:t>
        </w:r>
      </w:ins>
      <w:r>
        <w:rPr>
          <w:rFonts w:ascii="Times New Roman" w:hAnsi="Times New Roman" w:cs="Times New Roman"/>
          <w:sz w:val="24"/>
          <w:szCs w:val="24"/>
        </w:rPr>
        <w:t>从而改变了食品的风味。</w:t>
      </w:r>
    </w:p>
    <w:p w14:paraId="612226E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对风味物质来说</w:t>
      </w:r>
      <w:del w:id="2177" w:author="LLWWY" w:date="2019-12-28T12:32:00Z">
        <w:r>
          <w:rPr>
            <w:rFonts w:ascii="Times New Roman" w:hAnsi="Times New Roman" w:cs="Times New Roman"/>
            <w:sz w:val="24"/>
            <w:szCs w:val="24"/>
          </w:rPr>
          <w:delText>,</w:delText>
        </w:r>
      </w:del>
      <w:ins w:id="2178"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脂肪和水是主要的溶剂</w:t>
      </w:r>
      <w:del w:id="2179" w:author="LLWWY" w:date="2019-12-28T12:32:00Z">
        <w:r>
          <w:rPr>
            <w:rFonts w:ascii="Times New Roman" w:hAnsi="Times New Roman" w:cs="Times New Roman"/>
            <w:sz w:val="24"/>
            <w:szCs w:val="24"/>
          </w:rPr>
          <w:delText>,</w:delText>
        </w:r>
      </w:del>
      <w:ins w:id="2180"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蛋白质和碳水化合物或许也可以吸收、混合和结合一部分风味物质</w:t>
      </w:r>
      <w:del w:id="2181" w:author="LLWWY" w:date="2019-12-28T12:32:00Z">
        <w:r>
          <w:rPr>
            <w:rFonts w:ascii="Times New Roman" w:hAnsi="Times New Roman" w:cs="Times New Roman"/>
            <w:sz w:val="24"/>
            <w:szCs w:val="24"/>
          </w:rPr>
          <w:delText>,</w:delText>
        </w:r>
      </w:del>
      <w:ins w:id="2182"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但是它们不能作为溶剂</w:t>
      </w:r>
      <w:del w:id="2183" w:author="LLWWY" w:date="2019-12-28T12:32:00Z">
        <w:r>
          <w:rPr>
            <w:rFonts w:ascii="Times New Roman" w:hAnsi="Times New Roman" w:cs="Times New Roman"/>
            <w:sz w:val="24"/>
            <w:szCs w:val="24"/>
          </w:rPr>
          <w:delText>,</w:delText>
        </w:r>
      </w:del>
      <w:ins w:id="2184"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因此</w:t>
      </w:r>
      <w:del w:id="2185" w:author="LLWWY" w:date="2019-12-28T12:32:00Z">
        <w:r>
          <w:rPr>
            <w:rFonts w:ascii="Times New Roman" w:hAnsi="Times New Roman" w:cs="Times New Roman"/>
            <w:sz w:val="24"/>
            <w:szCs w:val="24"/>
          </w:rPr>
          <w:delText>,</w:delText>
        </w:r>
      </w:del>
      <w:ins w:id="2186"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这些风味物质在脂肪缺少时就很容易造成损失。</w:t>
      </w:r>
    </w:p>
    <w:p w14:paraId="763C409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实验证明</w:t>
      </w:r>
      <w:del w:id="2187" w:author="LLWWY" w:date="2019-12-28T12:32:00Z">
        <w:r>
          <w:rPr>
            <w:rFonts w:ascii="Times New Roman" w:hAnsi="Times New Roman" w:cs="Times New Roman"/>
            <w:sz w:val="24"/>
            <w:szCs w:val="24"/>
          </w:rPr>
          <w:delText>:</w:delText>
        </w:r>
      </w:del>
      <w:ins w:id="2188"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在产品中脂肪的含量降低到</w:t>
      </w:r>
      <w:r>
        <w:rPr>
          <w:rFonts w:ascii="Times New Roman" w:hAnsi="Times New Roman" w:cs="Times New Roman"/>
          <w:sz w:val="24"/>
          <w:szCs w:val="24"/>
        </w:rPr>
        <w:t>25%</w:t>
      </w:r>
      <w:r>
        <w:rPr>
          <w:rFonts w:ascii="Times New Roman" w:hAnsi="Times New Roman" w:cs="Times New Roman"/>
          <w:sz w:val="24"/>
          <w:szCs w:val="24"/>
        </w:rPr>
        <w:t>以下就会改变食品的风味</w:t>
      </w:r>
      <w:del w:id="2189" w:author="LLWWY" w:date="2019-12-28T12:32:00Z">
        <w:r>
          <w:rPr>
            <w:rFonts w:ascii="Times New Roman" w:hAnsi="Times New Roman" w:cs="Times New Roman"/>
            <w:sz w:val="24"/>
            <w:szCs w:val="24"/>
          </w:rPr>
          <w:delText>,</w:delText>
        </w:r>
      </w:del>
      <w:ins w:id="2190"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这时如果脂肪的含量再降低</w:t>
      </w:r>
      <w:del w:id="2191" w:author="LLWWY" w:date="2019-12-28T12:32:00Z">
        <w:r>
          <w:rPr>
            <w:rFonts w:ascii="Times New Roman" w:hAnsi="Times New Roman" w:cs="Times New Roman"/>
            <w:sz w:val="24"/>
            <w:szCs w:val="24"/>
          </w:rPr>
          <w:delText>,</w:delText>
        </w:r>
      </w:del>
      <w:ins w:id="2192"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食品的风味就会明显地受到影响</w:t>
      </w:r>
      <w:del w:id="2193" w:author="LLWWY" w:date="2019-12-28T12:32:00Z">
        <w:r>
          <w:rPr>
            <w:rFonts w:ascii="Times New Roman" w:hAnsi="Times New Roman" w:cs="Times New Roman"/>
            <w:sz w:val="24"/>
            <w:szCs w:val="24"/>
          </w:rPr>
          <w:delText>,</w:delText>
        </w:r>
      </w:del>
      <w:ins w:id="2194"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当食品中脱去的脂肪越多</w:t>
      </w:r>
      <w:del w:id="2195" w:author="LLWWY" w:date="2019-12-28T12:32:00Z">
        <w:r>
          <w:rPr>
            <w:rFonts w:ascii="Times New Roman" w:hAnsi="Times New Roman" w:cs="Times New Roman"/>
            <w:sz w:val="24"/>
            <w:szCs w:val="24"/>
          </w:rPr>
          <w:delText>,</w:delText>
        </w:r>
      </w:del>
      <w:ins w:id="2196"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风味的影响就越明显</w:t>
      </w:r>
      <w:del w:id="2197" w:author="LLWWY" w:date="2019-12-28T12:32:00Z">
        <w:r>
          <w:rPr>
            <w:rFonts w:ascii="Times New Roman" w:hAnsi="Times New Roman" w:cs="Times New Roman"/>
            <w:sz w:val="24"/>
            <w:szCs w:val="24"/>
          </w:rPr>
          <w:delText>,</w:delText>
        </w:r>
      </w:del>
      <w:ins w:id="2198" w:author="LLWWY" w:date="2019-12-28T12:32:00Z">
        <w:r>
          <w:rPr>
            <w:rFonts w:ascii="Times New Roman" w:hAnsi="Times New Roman" w:cs="Times New Roman" w:hint="eastAsia"/>
            <w:sz w:val="24"/>
            <w:szCs w:val="24"/>
          </w:rPr>
          <w:t>，</w:t>
        </w:r>
      </w:ins>
      <w:r>
        <w:rPr>
          <w:rFonts w:ascii="Times New Roman" w:hAnsi="Times New Roman" w:cs="Times New Roman"/>
          <w:sz w:val="24"/>
          <w:szCs w:val="24"/>
        </w:rPr>
        <w:t>这样就破坏了食品风味的平衡。</w:t>
      </w:r>
    </w:p>
    <w:p w14:paraId="0087C42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在生产低脂食品的过程中，最主要的难题其实并不是减少脂肪所占的比例。难的是在于脂肪减少后，在食品内部本来依靠脂肪形成的质构经常改变，肉制品的口味也会变得不再柔嫩多汁，</w:t>
      </w:r>
      <w:r>
        <w:rPr>
          <w:rFonts w:ascii="Times New Roman" w:hAnsi="Times New Roman" w:cs="Times New Roman"/>
          <w:sz w:val="24"/>
          <w:szCs w:val="24"/>
        </w:rPr>
        <w:t>焙烤制品会由本来的酥软变得坚硬，冰淇淋等也同样如此。另一方面也会让一些让食品风味独特的脂溶性物质很难发挥其作用，让产品的味道变得不那么浓厚。</w:t>
      </w:r>
    </w:p>
    <w:p w14:paraId="737D664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低脂冰淇淋常常因脂肪量减少而导致口感、味道变差而不受人群欢迎。肉制品同样是因为含有较高的脂肪含量从而吃起来滑嫩多汁，还因而具有良好的弹性及切片性，高脂的肉制品在外观上看起来也更加占优势，不光体现在脂肪本来所具有的风味上，还能对其他香料的释放起到一个促进的作用。</w:t>
      </w:r>
    </w:p>
    <w:p w14:paraId="2CC9CEF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由于脂溶性食用香料会随着咀嚼的过程逐渐的发挥作用，脂肪能够通过减慢香料香味释放的速度，让肉制品的风味更优的同</w:t>
      </w:r>
      <w:r>
        <w:rPr>
          <w:rFonts w:ascii="Times New Roman" w:hAnsi="Times New Roman" w:cs="Times New Roman"/>
          <w:sz w:val="24"/>
          <w:szCs w:val="24"/>
        </w:rPr>
        <w:t>时香味更持久，脂肪的减少会失</w:t>
      </w:r>
      <w:r>
        <w:rPr>
          <w:rFonts w:ascii="Times New Roman" w:hAnsi="Times New Roman" w:cs="Times New Roman"/>
          <w:sz w:val="24"/>
          <w:szCs w:val="24"/>
        </w:rPr>
        <w:lastRenderedPageBreak/>
        <w:t>去这种缓释功能。一般而言，极大程度的消去脂肪会对食品特性产生很大影响，就如脱脂奶脱除脂肪会让牛奶的口感降低很多，少了纯牛奶所特有的醇香。而脂肪替代品的出现，让食品能够在减少脂肪含量的情况下依然拥有原本的味道口味以及质构成为可能，适时的解决了这一难题。</w:t>
      </w:r>
    </w:p>
    <w:p w14:paraId="5516CECC" w14:textId="77777777" w:rsidR="00970176" w:rsidRDefault="008D6EE0">
      <w:pPr>
        <w:pStyle w:val="3"/>
      </w:pPr>
      <w:bookmarkStart w:id="2199" w:name="_Toc14992163"/>
      <w:r>
        <w:t xml:space="preserve">9.2.5 </w:t>
      </w:r>
      <w:r>
        <w:t>脂肪替代品</w:t>
      </w:r>
      <w:bookmarkEnd w:id="2199"/>
    </w:p>
    <w:p w14:paraId="670850D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脂肪替代</w:t>
      </w:r>
      <w:del w:id="2200" w:author="LLWWY" w:date="2019-12-28T12:33:00Z">
        <w:r>
          <w:rPr>
            <w:rFonts w:ascii="Times New Roman" w:hAnsi="Times New Roman" w:cs="Times New Roman"/>
            <w:sz w:val="24"/>
            <w:szCs w:val="24"/>
          </w:rPr>
          <w:delText>物</w:delText>
        </w:r>
      </w:del>
      <w:ins w:id="2201" w:author="LLWWY" w:date="2019-12-28T12:33:00Z">
        <w:r>
          <w:rPr>
            <w:rFonts w:ascii="Times New Roman" w:hAnsi="Times New Roman" w:cs="Times New Roman" w:hint="eastAsia"/>
            <w:sz w:val="24"/>
            <w:szCs w:val="24"/>
          </w:rPr>
          <w:t>品</w:t>
        </w:r>
      </w:ins>
      <w:ins w:id="2202" w:author="Administrator" w:date="2019-12-31T13:29:00Z">
        <w:r>
          <w:rPr>
            <w:rFonts w:ascii="Times New Roman" w:hAnsi="Times New Roman" w:cs="Times New Roman"/>
            <w:sz w:val="24"/>
            <w:szCs w:val="24"/>
          </w:rPr>
          <w:t>主</w:t>
        </w:r>
      </w:ins>
      <w:del w:id="2203" w:author="Administrator" w:date="2019-12-31T13:29:00Z">
        <w:r>
          <w:rPr>
            <w:rFonts w:ascii="Times New Roman" w:hAnsi="Times New Roman" w:cs="Times New Roman"/>
            <w:sz w:val="24"/>
            <w:szCs w:val="24"/>
          </w:rPr>
          <w:delText>物主</w:delText>
        </w:r>
      </w:del>
      <w:r>
        <w:rPr>
          <w:rFonts w:ascii="Times New Roman" w:hAnsi="Times New Roman" w:cs="Times New Roman"/>
          <w:sz w:val="24"/>
          <w:szCs w:val="24"/>
        </w:rPr>
        <w:t>要是采用代谢途径有异、不会提供热量或引致肥胖的脂肪</w:t>
      </w:r>
      <w:del w:id="2204" w:author="LLWWY" w:date="2019-12-28T12:33:00Z">
        <w:r>
          <w:rPr>
            <w:rFonts w:ascii="Times New Roman" w:hAnsi="Times New Roman" w:cs="Times New Roman"/>
            <w:sz w:val="24"/>
            <w:szCs w:val="24"/>
          </w:rPr>
          <w:delText>,</w:delText>
        </w:r>
      </w:del>
      <w:ins w:id="2205"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主要是通过长链脂肪酸部分聚酯化而得</w:t>
      </w:r>
      <w:del w:id="2206" w:author="LLWWY" w:date="2019-12-28T12:33:00Z">
        <w:r>
          <w:rPr>
            <w:rFonts w:ascii="Times New Roman" w:hAnsi="Times New Roman" w:cs="Times New Roman"/>
            <w:sz w:val="24"/>
            <w:szCs w:val="24"/>
          </w:rPr>
          <w:delText>,</w:delText>
        </w:r>
      </w:del>
      <w:ins w:id="2207"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如蔗糖聚酯。脂肪模拟物主要是采用其它能够提供脂肪在食品中所具有的风味和质构特性的配料</w:t>
      </w:r>
      <w:del w:id="2208" w:author="LLWWY" w:date="2019-12-28T12:33:00Z">
        <w:r>
          <w:rPr>
            <w:rFonts w:ascii="Times New Roman" w:hAnsi="Times New Roman" w:cs="Times New Roman"/>
            <w:sz w:val="24"/>
            <w:szCs w:val="24"/>
          </w:rPr>
          <w:delText>,</w:delText>
        </w:r>
      </w:del>
      <w:ins w:id="2209"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如蛋白质和碳水化合物等热量比脂肪低的物质。后者又可称为拟脂肪物质</w:t>
      </w:r>
      <w:del w:id="2210" w:author="LLWWY" w:date="2019-12-28T12:33:00Z">
        <w:r>
          <w:rPr>
            <w:rFonts w:ascii="Times New Roman" w:hAnsi="Times New Roman" w:cs="Times New Roman"/>
            <w:sz w:val="24"/>
            <w:szCs w:val="24"/>
          </w:rPr>
          <w:delText>,</w:delText>
        </w:r>
      </w:del>
      <w:ins w:id="2211"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是具备某些脂肪特性的非脂肪配料</w:t>
      </w:r>
      <w:del w:id="2212" w:author="LLWWY" w:date="2019-12-28T12:33:00Z">
        <w:r>
          <w:rPr>
            <w:rFonts w:ascii="Times New Roman" w:hAnsi="Times New Roman" w:cs="Times New Roman"/>
            <w:sz w:val="24"/>
            <w:szCs w:val="24"/>
          </w:rPr>
          <w:delText>,</w:delText>
        </w:r>
      </w:del>
      <w:ins w:id="2213"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这类非脂肪配料能模拟脂肪在维持质构和口感方面的部分功能</w:t>
      </w:r>
      <w:del w:id="2214" w:author="LLWWY" w:date="2019-12-28T12:33:00Z">
        <w:r>
          <w:rPr>
            <w:rFonts w:ascii="Times New Roman" w:hAnsi="Times New Roman" w:cs="Times New Roman"/>
            <w:sz w:val="24"/>
            <w:szCs w:val="24"/>
          </w:rPr>
          <w:delText>,</w:delText>
        </w:r>
      </w:del>
      <w:ins w:id="2215"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然而</w:t>
      </w:r>
      <w:del w:id="2216" w:author="LLWWY" w:date="2019-12-28T12:33:00Z">
        <w:r>
          <w:rPr>
            <w:rFonts w:ascii="Times New Roman" w:hAnsi="Times New Roman" w:cs="Times New Roman"/>
            <w:sz w:val="24"/>
            <w:szCs w:val="24"/>
          </w:rPr>
          <w:delText>,</w:delText>
        </w:r>
      </w:del>
      <w:ins w:id="2217"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所有的脂肪替代物和脂肪模拟物同风味的相互作用均不同于脂肪</w:t>
      </w:r>
      <w:del w:id="2218" w:author="LLWWY" w:date="2019-12-28T12:33:00Z">
        <w:r>
          <w:rPr>
            <w:rFonts w:ascii="Times New Roman" w:hAnsi="Times New Roman" w:cs="Times New Roman"/>
            <w:sz w:val="24"/>
            <w:szCs w:val="24"/>
          </w:rPr>
          <w:delText>,</w:delText>
        </w:r>
      </w:del>
      <w:ins w:id="2219"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而且</w:t>
      </w:r>
      <w:del w:id="2220" w:author="LLWWY" w:date="2019-12-28T12:33:00Z">
        <w:r>
          <w:rPr>
            <w:rFonts w:ascii="Times New Roman" w:hAnsi="Times New Roman" w:cs="Times New Roman"/>
            <w:sz w:val="24"/>
            <w:szCs w:val="24"/>
          </w:rPr>
          <w:delText>,</w:delText>
        </w:r>
      </w:del>
      <w:ins w:id="2221"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在风味方面</w:t>
      </w:r>
      <w:del w:id="2222" w:author="LLWWY" w:date="2019-12-28T12:33:00Z">
        <w:r>
          <w:rPr>
            <w:rFonts w:ascii="Times New Roman" w:hAnsi="Times New Roman" w:cs="Times New Roman"/>
            <w:sz w:val="24"/>
            <w:szCs w:val="24"/>
          </w:rPr>
          <w:delText>,</w:delText>
        </w:r>
      </w:del>
      <w:ins w:id="2223"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也没有任何原料能代替脂肪</w:t>
      </w:r>
      <w:del w:id="2224" w:author="LLWWY" w:date="2019-12-28T12:33:00Z">
        <w:r>
          <w:rPr>
            <w:rFonts w:ascii="Times New Roman" w:hAnsi="Times New Roman" w:cs="Times New Roman"/>
            <w:sz w:val="24"/>
            <w:szCs w:val="24"/>
          </w:rPr>
          <w:delText>,</w:delText>
        </w:r>
      </w:del>
      <w:ins w:id="2225" w:author="LLWWY" w:date="2019-12-28T12:33:00Z">
        <w:r>
          <w:rPr>
            <w:rFonts w:ascii="Times New Roman" w:hAnsi="Times New Roman" w:cs="Times New Roman" w:hint="eastAsia"/>
            <w:sz w:val="24"/>
            <w:szCs w:val="24"/>
          </w:rPr>
          <w:t>，</w:t>
        </w:r>
      </w:ins>
      <w:r>
        <w:rPr>
          <w:rFonts w:ascii="Times New Roman" w:hAnsi="Times New Roman" w:cs="Times New Roman"/>
          <w:sz w:val="24"/>
          <w:szCs w:val="24"/>
        </w:rPr>
        <w:t>甚至几种脂肪替代物的结合使用也不能完全代替脂肪的作用</w:t>
      </w:r>
      <w:del w:id="2226" w:author="LLWWY" w:date="2019-12-28T12:34:00Z">
        <w:r>
          <w:rPr>
            <w:rFonts w:ascii="Times New Roman" w:hAnsi="Times New Roman" w:cs="Times New Roman"/>
            <w:sz w:val="24"/>
            <w:szCs w:val="24"/>
          </w:rPr>
          <w:delText>,</w:delText>
        </w:r>
      </w:del>
      <w:ins w:id="2227"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复杂的结合使用只能接近于脂肪的效果。</w:t>
      </w:r>
    </w:p>
    <w:p w14:paraId="4512DF37" w14:textId="77777777" w:rsidR="00970176" w:rsidRDefault="008D6EE0">
      <w:pPr>
        <w:pStyle w:val="3"/>
      </w:pPr>
      <w:bookmarkStart w:id="2228" w:name="_Toc14992164"/>
      <w:r>
        <w:t xml:space="preserve">9.2.5.1 </w:t>
      </w:r>
      <w:r>
        <w:t>脂肪替代品的分类</w:t>
      </w:r>
      <w:bookmarkEnd w:id="2228"/>
    </w:p>
    <w:p w14:paraId="000A0BE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广义的脂肪替代品是</w:t>
      </w:r>
      <w:r>
        <w:rPr>
          <w:rFonts w:ascii="Times New Roman" w:hAnsi="Times New Roman" w:cs="Times New Roman"/>
          <w:sz w:val="24"/>
          <w:szCs w:val="24"/>
        </w:rPr>
        <w:t>指加</w:t>
      </w:r>
      <w:del w:id="2229" w:author="LLWWY" w:date="2019-12-28T12:34:00Z">
        <w:r>
          <w:rPr>
            <w:rFonts w:ascii="Times New Roman" w:hAnsi="Times New Roman" w:cs="Times New Roman"/>
            <w:sz w:val="24"/>
            <w:szCs w:val="24"/>
          </w:rPr>
          <w:delText>人</w:delText>
        </w:r>
      </w:del>
      <w:ins w:id="2230" w:author="LLWWY" w:date="2019-12-28T12:34:00Z">
        <w:r>
          <w:rPr>
            <w:rFonts w:ascii="Times New Roman" w:hAnsi="Times New Roman" w:cs="Times New Roman" w:hint="eastAsia"/>
            <w:sz w:val="24"/>
            <w:szCs w:val="24"/>
          </w:rPr>
          <w:t>入</w:t>
        </w:r>
      </w:ins>
      <w:r>
        <w:rPr>
          <w:rFonts w:ascii="Times New Roman" w:hAnsi="Times New Roman" w:cs="Times New Roman"/>
          <w:sz w:val="24"/>
          <w:szCs w:val="24"/>
        </w:rPr>
        <w:t>低脂或无脂食品中</w:t>
      </w:r>
      <w:del w:id="2231" w:author="LLWWY" w:date="2019-12-28T12:34:00Z">
        <w:r>
          <w:rPr>
            <w:rFonts w:ascii="Times New Roman" w:hAnsi="Times New Roman" w:cs="Times New Roman"/>
            <w:sz w:val="24"/>
            <w:szCs w:val="24"/>
          </w:rPr>
          <w:delText>,</w:delText>
        </w:r>
      </w:del>
      <w:ins w:id="2232"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使它们与全脂同类食品具有相同或相近的感官效果的物质。针对目前种类繁多的脂肪替代品，可根据其是否含有脂肪和脂肪替代品的主要成分进行分类。</w:t>
      </w:r>
    </w:p>
    <w:p w14:paraId="1C77B5B3" w14:textId="77777777" w:rsidR="00970176" w:rsidRDefault="008D6EE0">
      <w:pPr>
        <w:pStyle w:val="5"/>
      </w:pPr>
      <w:r>
        <w:t xml:space="preserve">9.2.5.1.1 </w:t>
      </w:r>
      <w:r>
        <w:t>按是否含有脂肪分类</w:t>
      </w:r>
    </w:p>
    <w:p w14:paraId="3782558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根据本身是否含有脂肪可分为狭义的脂肪替代品、脂肪增补剂和化学合成的脂肪替代品三大类。</w:t>
      </w:r>
    </w:p>
    <w:p w14:paraId="1E1786F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狭义的脂肪替代品是指完全由蛋白质和碳水化合物等非脂物质组成</w:t>
      </w:r>
      <w:del w:id="2233" w:author="LLWWY" w:date="2019-12-28T12:34:00Z">
        <w:r>
          <w:rPr>
            <w:rFonts w:ascii="Times New Roman" w:hAnsi="Times New Roman" w:cs="Times New Roman"/>
            <w:sz w:val="24"/>
            <w:szCs w:val="24"/>
          </w:rPr>
          <w:delText>,</w:delText>
        </w:r>
      </w:del>
      <w:ins w:id="2234"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因而本身不含脂肪的替代品</w:t>
      </w:r>
      <w:del w:id="2235" w:author="LLWWY" w:date="2019-12-28T12:34:00Z">
        <w:r>
          <w:rPr>
            <w:rFonts w:ascii="Times New Roman" w:hAnsi="Times New Roman" w:cs="Times New Roman"/>
            <w:sz w:val="24"/>
            <w:szCs w:val="24"/>
          </w:rPr>
          <w:delText>。</w:delText>
        </w:r>
      </w:del>
      <w:ins w:id="2236"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用它们可以制成低脂甚至无脂食品。脂肪增补剂则是一些本身含有一定量脂肪的物质</w:t>
      </w:r>
      <w:del w:id="2237" w:author="LLWWY" w:date="2019-12-28T12:34:00Z">
        <w:r>
          <w:rPr>
            <w:rFonts w:ascii="Times New Roman" w:hAnsi="Times New Roman" w:cs="Times New Roman"/>
            <w:sz w:val="24"/>
            <w:szCs w:val="24"/>
          </w:rPr>
          <w:delText>,</w:delText>
        </w:r>
      </w:del>
      <w:ins w:id="2238"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如美国</w:t>
      </w:r>
      <w:r>
        <w:rPr>
          <w:rFonts w:ascii="Times New Roman" w:hAnsi="Times New Roman" w:cs="Times New Roman"/>
          <w:sz w:val="24"/>
          <w:szCs w:val="24"/>
        </w:rPr>
        <w:t>fPhezr</w:t>
      </w:r>
      <w:r>
        <w:rPr>
          <w:rFonts w:ascii="Times New Roman" w:hAnsi="Times New Roman" w:cs="Times New Roman"/>
          <w:sz w:val="24"/>
          <w:szCs w:val="24"/>
        </w:rPr>
        <w:t>公司用大豆油、变性淀粉、琼脂等制成的一种水包油型乳化液</w:t>
      </w:r>
      <w:del w:id="2239" w:author="LLWWY" w:date="2019-12-28T12:34:00Z">
        <w:r>
          <w:rPr>
            <w:rFonts w:ascii="Times New Roman" w:hAnsi="Times New Roman" w:cs="Times New Roman"/>
            <w:sz w:val="24"/>
            <w:szCs w:val="24"/>
          </w:rPr>
          <w:delText>,</w:delText>
        </w:r>
      </w:del>
      <w:ins w:id="2240"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可在蛋黄酱、色拉佐料、三明治浆汁等制品中以</w:t>
      </w:r>
      <w:r>
        <w:rPr>
          <w:rFonts w:ascii="Times New Roman" w:hAnsi="Times New Roman" w:cs="Times New Roman"/>
          <w:sz w:val="24"/>
          <w:szCs w:val="24"/>
        </w:rPr>
        <w:t>1:1</w:t>
      </w:r>
      <w:r>
        <w:rPr>
          <w:rFonts w:ascii="Times New Roman" w:hAnsi="Times New Roman" w:cs="Times New Roman"/>
          <w:sz w:val="24"/>
          <w:szCs w:val="24"/>
        </w:rPr>
        <w:t>的比例取代大豆油</w:t>
      </w:r>
      <w:del w:id="2241" w:author="LLWWY" w:date="2019-12-28T12:34:00Z">
        <w:r>
          <w:rPr>
            <w:rFonts w:ascii="Times New Roman" w:hAnsi="Times New Roman" w:cs="Times New Roman"/>
            <w:sz w:val="24"/>
            <w:szCs w:val="24"/>
          </w:rPr>
          <w:delText>,</w:delText>
        </w:r>
      </w:del>
      <w:ins w:id="2242"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使产品中的脂肪含量降低</w:t>
      </w:r>
      <w:r>
        <w:rPr>
          <w:rFonts w:ascii="Times New Roman" w:hAnsi="Times New Roman" w:cs="Times New Roman"/>
          <w:sz w:val="24"/>
          <w:szCs w:val="24"/>
        </w:rPr>
        <w:t>67%</w:t>
      </w:r>
      <w:r>
        <w:rPr>
          <w:rFonts w:ascii="Times New Roman" w:hAnsi="Times New Roman" w:cs="Times New Roman"/>
          <w:sz w:val="24"/>
          <w:szCs w:val="24"/>
        </w:rPr>
        <w:t>。用脂肪增补剂生</w:t>
      </w:r>
      <w:r>
        <w:rPr>
          <w:rFonts w:ascii="Times New Roman" w:hAnsi="Times New Roman" w:cs="Times New Roman"/>
          <w:sz w:val="24"/>
          <w:szCs w:val="24"/>
        </w:rPr>
        <w:lastRenderedPageBreak/>
        <w:t>产的只是低脂产品而非无脂产品。还有一类用化学方法合成的脂肪替代品</w:t>
      </w:r>
      <w:del w:id="2243" w:author="LLWWY" w:date="2019-12-28T12:34:00Z">
        <w:r>
          <w:rPr>
            <w:rFonts w:ascii="Times New Roman" w:hAnsi="Times New Roman" w:cs="Times New Roman"/>
            <w:sz w:val="24"/>
            <w:szCs w:val="24"/>
          </w:rPr>
          <w:delText>,</w:delText>
        </w:r>
      </w:del>
      <w:ins w:id="2244"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很难归入以上两类中去。如以中链甘油三酸醋为主要成分的脂肪替代品</w:t>
      </w:r>
      <w:del w:id="2245" w:author="LLWWY" w:date="2019-12-28T12:34:00Z">
        <w:r>
          <w:rPr>
            <w:rFonts w:ascii="Times New Roman" w:hAnsi="Times New Roman" w:cs="Times New Roman"/>
            <w:sz w:val="24"/>
            <w:szCs w:val="24"/>
          </w:rPr>
          <w:delText>,</w:delText>
        </w:r>
      </w:del>
      <w:ins w:id="2246"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它们本身是脂肪</w:t>
      </w:r>
      <w:del w:id="2247" w:author="LLWWY" w:date="2019-12-28T12:34:00Z">
        <w:r>
          <w:rPr>
            <w:rFonts w:ascii="Times New Roman" w:hAnsi="Times New Roman" w:cs="Times New Roman"/>
            <w:sz w:val="24"/>
            <w:szCs w:val="24"/>
          </w:rPr>
          <w:delText>,</w:delText>
        </w:r>
      </w:del>
      <w:ins w:id="2248" w:author="LLWWY" w:date="2019-12-28T12:34:00Z">
        <w:r>
          <w:rPr>
            <w:rFonts w:ascii="Times New Roman" w:hAnsi="Times New Roman" w:cs="Times New Roman" w:hint="eastAsia"/>
            <w:sz w:val="24"/>
            <w:szCs w:val="24"/>
          </w:rPr>
          <w:t>，</w:t>
        </w:r>
      </w:ins>
      <w:r>
        <w:rPr>
          <w:rFonts w:ascii="Times New Roman" w:hAnsi="Times New Roman" w:cs="Times New Roman"/>
          <w:sz w:val="24"/>
          <w:szCs w:val="24"/>
        </w:rPr>
        <w:t>却很少作为脂肪在体内储存。</w:t>
      </w:r>
    </w:p>
    <w:p w14:paraId="07A2702E" w14:textId="77777777" w:rsidR="00970176" w:rsidRDefault="008D6EE0">
      <w:pPr>
        <w:pStyle w:val="5"/>
      </w:pPr>
      <w:r>
        <w:t xml:space="preserve">9.2.5.1.2 </w:t>
      </w:r>
      <w:r>
        <w:t>按主要成分分类</w:t>
      </w:r>
    </w:p>
    <w:p w14:paraId="7DB6472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用于制作任何一种食品的脂肪替代品通常都是一系列物质的混合物。其中主要是代替脂肪产生一定外观和口感的质构剂</w:t>
      </w:r>
      <w:del w:id="2249" w:author="LLWWY" w:date="2019-12-28T12:35:00Z">
        <w:r>
          <w:rPr>
            <w:rFonts w:ascii="Times New Roman" w:hAnsi="Times New Roman" w:cs="Times New Roman"/>
            <w:sz w:val="24"/>
            <w:szCs w:val="24"/>
          </w:rPr>
          <w:delText>,</w:delText>
        </w:r>
      </w:del>
      <w:ins w:id="2250"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它们对脂肪替代品的效果起着决定性作用。根据它们的组成差异可将脂肪替代品分成四类</w:t>
      </w:r>
      <w:del w:id="2251" w:author="LLWWY" w:date="2019-12-28T12:35:00Z">
        <w:r>
          <w:rPr>
            <w:rFonts w:ascii="Times New Roman" w:hAnsi="Times New Roman" w:cs="Times New Roman"/>
            <w:sz w:val="24"/>
            <w:szCs w:val="24"/>
          </w:rPr>
          <w:delText>:</w:delText>
        </w:r>
      </w:del>
      <w:ins w:id="2252"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以蛋白质为基料的脂肪替代品、以碳水化合物为基料的脂肪替代品、化学合成的脂肪替代品及复合脂肪替代品等。</w:t>
      </w:r>
    </w:p>
    <w:p w14:paraId="54D3ECE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除质构剂外</w:t>
      </w:r>
      <w:del w:id="2253" w:author="LLWWY" w:date="2019-12-28T12:35:00Z">
        <w:r>
          <w:rPr>
            <w:rFonts w:ascii="Times New Roman" w:hAnsi="Times New Roman" w:cs="Times New Roman"/>
            <w:sz w:val="24"/>
            <w:szCs w:val="24"/>
          </w:rPr>
          <w:delText>,</w:delText>
        </w:r>
      </w:del>
      <w:ins w:id="2254"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脂肪替代品中往往还含有一些由调味料和风味物质组成的风味增强剂。如将乳脂肪与麦芽糊精一起喷雾干燥可得到一种脂肪香精</w:t>
      </w:r>
      <w:del w:id="2255" w:author="LLWWY" w:date="2019-12-28T12:35:00Z">
        <w:r>
          <w:rPr>
            <w:rFonts w:ascii="Times New Roman" w:hAnsi="Times New Roman" w:cs="Times New Roman"/>
            <w:sz w:val="24"/>
            <w:szCs w:val="24"/>
          </w:rPr>
          <w:delText>,</w:delText>
        </w:r>
      </w:del>
      <w:ins w:id="2256"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将它加入肉末、烤牛肉和鸡肉馅饼等中可产生脂肪的香味。</w:t>
      </w:r>
    </w:p>
    <w:p w14:paraId="6134E01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大多数质构剂本身没有什么味道</w:t>
      </w:r>
      <w:del w:id="2257" w:author="LLWWY" w:date="2019-12-28T12:35:00Z">
        <w:r>
          <w:rPr>
            <w:rFonts w:ascii="Times New Roman" w:hAnsi="Times New Roman" w:cs="Times New Roman"/>
            <w:sz w:val="24"/>
            <w:szCs w:val="24"/>
          </w:rPr>
          <w:delText>,</w:delText>
        </w:r>
      </w:del>
      <w:ins w:id="2258"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脂肪</w:t>
      </w:r>
      <w:r>
        <w:rPr>
          <w:rFonts w:ascii="Times New Roman" w:hAnsi="Times New Roman" w:cs="Times New Roman"/>
          <w:sz w:val="24"/>
          <w:szCs w:val="24"/>
        </w:rPr>
        <w:t>替代品的呈味取决于其中的调味料。但有时质构剂对呈味效果会有一定影响。如在以卡拉胶为基料时</w:t>
      </w:r>
      <w:del w:id="2259" w:author="LLWWY" w:date="2019-12-28T12:35:00Z">
        <w:r>
          <w:rPr>
            <w:rFonts w:ascii="Times New Roman" w:hAnsi="Times New Roman" w:cs="Times New Roman"/>
            <w:sz w:val="24"/>
            <w:szCs w:val="24"/>
          </w:rPr>
          <w:delText>,</w:delText>
        </w:r>
      </w:del>
      <w:ins w:id="2260"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食盐宜以包埋盐的形式加入</w:t>
      </w:r>
      <w:del w:id="2261" w:author="LLWWY" w:date="2019-12-28T12:35:00Z">
        <w:r>
          <w:rPr>
            <w:rFonts w:ascii="Times New Roman" w:hAnsi="Times New Roman" w:cs="Times New Roman"/>
            <w:sz w:val="24"/>
            <w:szCs w:val="24"/>
          </w:rPr>
          <w:delText>,</w:delText>
        </w:r>
      </w:del>
      <w:ins w:id="2262" w:author="LLWWY" w:date="2019-12-28T12:35:00Z">
        <w:r>
          <w:rPr>
            <w:rFonts w:ascii="Times New Roman" w:hAnsi="Times New Roman" w:cs="Times New Roman" w:hint="eastAsia"/>
            <w:sz w:val="24"/>
            <w:szCs w:val="24"/>
          </w:rPr>
          <w:t>，</w:t>
        </w:r>
      </w:ins>
      <w:r>
        <w:rPr>
          <w:rFonts w:ascii="Times New Roman" w:hAnsi="Times New Roman" w:cs="Times New Roman"/>
          <w:sz w:val="24"/>
          <w:szCs w:val="24"/>
        </w:rPr>
        <w:t>以免二者的作用互相牵制。</w:t>
      </w:r>
    </w:p>
    <w:p w14:paraId="4485C1B3" w14:textId="77777777" w:rsidR="00970176" w:rsidRDefault="008D6EE0">
      <w:pPr>
        <w:pStyle w:val="4"/>
      </w:pPr>
      <w:r>
        <w:t xml:space="preserve">9.2.5.2 </w:t>
      </w:r>
      <w:r>
        <w:t>常用脂肪替代品</w:t>
      </w:r>
    </w:p>
    <w:p w14:paraId="5A64C6B8" w14:textId="77777777" w:rsidR="00970176" w:rsidRDefault="008D6EE0">
      <w:pPr>
        <w:pStyle w:val="5"/>
      </w:pPr>
      <w:r>
        <w:t xml:space="preserve">9.2.5.2.1 </w:t>
      </w:r>
      <w:r>
        <w:t>蛋白质类</w:t>
      </w:r>
    </w:p>
    <w:p w14:paraId="672860C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以明胶、大豆蛋白及小麦蛋白等天然高分子蛋白质为原料，通过加热、微粒化、高剪切处理，改变其原有的水结合特性和乳化特性，提供的口感类似于水包油型乳化体系食品中的脂肪，可用来模拟这类食品配方中的脂肪，多用于乳制品、色拉调味料、冷冻甜食等食品中。</w:t>
      </w:r>
    </w:p>
    <w:p w14:paraId="131492C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例如，香肠中添加大豆蛋白</w:t>
      </w:r>
      <w:r>
        <w:rPr>
          <w:rFonts w:ascii="Times New Roman" w:hAnsi="Times New Roman" w:cs="Times New Roman"/>
          <w:sz w:val="24"/>
          <w:szCs w:val="24"/>
        </w:rPr>
        <w:t>+</w:t>
      </w:r>
      <w:r>
        <w:rPr>
          <w:rFonts w:ascii="Times New Roman" w:hAnsi="Times New Roman" w:cs="Times New Roman"/>
          <w:sz w:val="24"/>
          <w:szCs w:val="24"/>
        </w:rPr>
        <w:t>卡拉胶（</w:t>
      </w: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w/w</w:t>
      </w:r>
      <w:r>
        <w:rPr>
          <w:rFonts w:ascii="Times New Roman" w:hAnsi="Times New Roman" w:cs="Times New Roman"/>
          <w:sz w:val="24"/>
          <w:szCs w:val="24"/>
        </w:rPr>
        <w:t>）脂肪模拟物后，</w:t>
      </w:r>
      <w:r>
        <w:rPr>
          <w:rFonts w:ascii="Times New Roman" w:hAnsi="Times New Roman" w:cs="Times New Roman"/>
          <w:sz w:val="24"/>
          <w:szCs w:val="24"/>
        </w:rPr>
        <w:t>肉制品的结构主要取决于模拟物的添加量，模拟量的增加显著（</w:t>
      </w:r>
      <w:r>
        <w:rPr>
          <w:rFonts w:ascii="Times New Roman" w:hAnsi="Times New Roman" w:cs="Times New Roman"/>
          <w:sz w:val="24"/>
          <w:szCs w:val="24"/>
        </w:rPr>
        <w:t>p</w:t>
      </w:r>
      <w:r>
        <w:rPr>
          <w:rFonts w:ascii="Times New Roman" w:hAnsi="Times New Roman" w:cs="Times New Roman"/>
          <w:sz w:val="24"/>
          <w:szCs w:val="24"/>
        </w:rPr>
        <w:t>＜</w:t>
      </w:r>
      <w:r>
        <w:rPr>
          <w:rFonts w:ascii="Times New Roman" w:hAnsi="Times New Roman" w:cs="Times New Roman"/>
          <w:sz w:val="24"/>
          <w:szCs w:val="24"/>
        </w:rPr>
        <w:t>0.05</w:t>
      </w:r>
      <w:r>
        <w:rPr>
          <w:rFonts w:ascii="Times New Roman" w:hAnsi="Times New Roman" w:cs="Times New Roman"/>
          <w:sz w:val="24"/>
          <w:szCs w:val="24"/>
        </w:rPr>
        <w:t>）降低粘度及咀嚼度，大豆蛋白量对产品的硬度起主导作用，且产品的含水率随脂肪含量的降低显著升高。除此之外，西班牙等欧洲国家的学者也先后开展了蛋白质基质模拟</w:t>
      </w:r>
      <w:r>
        <w:rPr>
          <w:rFonts w:ascii="Times New Roman" w:hAnsi="Times New Roman" w:cs="Times New Roman"/>
          <w:sz w:val="24"/>
          <w:szCs w:val="24"/>
        </w:rPr>
        <w:lastRenderedPageBreak/>
        <w:t>物对肉制品理化性质、微生物活性及感官影响等方面的研究，模拟物包括魔芋胶、角叉菜胶、非结晶纤维素凝胶、马铃薯淀粉</w:t>
      </w:r>
      <w:r>
        <w:rPr>
          <w:rFonts w:ascii="Times New Roman" w:hAnsi="Times New Roman" w:cs="Times New Roman"/>
          <w:sz w:val="24"/>
          <w:szCs w:val="24"/>
        </w:rPr>
        <w:t>+</w:t>
      </w:r>
      <w:r>
        <w:rPr>
          <w:rFonts w:ascii="Times New Roman" w:hAnsi="Times New Roman" w:cs="Times New Roman"/>
          <w:sz w:val="24"/>
          <w:szCs w:val="24"/>
        </w:rPr>
        <w:t>刺槐豆胶</w:t>
      </w:r>
      <w:r>
        <w:rPr>
          <w:rFonts w:ascii="Times New Roman" w:hAnsi="Times New Roman" w:cs="Times New Roman"/>
          <w:sz w:val="24"/>
          <w:szCs w:val="24"/>
        </w:rPr>
        <w:t>+</w:t>
      </w:r>
      <w:r>
        <w:rPr>
          <w:rFonts w:ascii="Times New Roman" w:hAnsi="Times New Roman" w:cs="Times New Roman"/>
          <w:sz w:val="24"/>
          <w:szCs w:val="24"/>
        </w:rPr>
        <w:t>角叉菜胶、魔芋胶</w:t>
      </w:r>
      <w:r>
        <w:rPr>
          <w:rFonts w:ascii="Times New Roman" w:hAnsi="Times New Roman" w:cs="Times New Roman"/>
          <w:sz w:val="24"/>
          <w:szCs w:val="24"/>
        </w:rPr>
        <w:t>+</w:t>
      </w:r>
      <w:r>
        <w:rPr>
          <w:rFonts w:ascii="Times New Roman" w:hAnsi="Times New Roman" w:cs="Times New Roman"/>
          <w:sz w:val="24"/>
          <w:szCs w:val="24"/>
        </w:rPr>
        <w:t>橄榄油、柠檬酸盐</w:t>
      </w:r>
      <w:r>
        <w:rPr>
          <w:rFonts w:ascii="Times New Roman" w:hAnsi="Times New Roman" w:cs="Times New Roman"/>
          <w:sz w:val="24"/>
          <w:szCs w:val="24"/>
        </w:rPr>
        <w:t>+</w:t>
      </w:r>
      <w:r>
        <w:rPr>
          <w:rFonts w:ascii="Times New Roman" w:hAnsi="Times New Roman" w:cs="Times New Roman"/>
          <w:sz w:val="24"/>
          <w:szCs w:val="24"/>
        </w:rPr>
        <w:t>羧甲基纤维素</w:t>
      </w:r>
      <w:r>
        <w:rPr>
          <w:rFonts w:ascii="Times New Roman" w:hAnsi="Times New Roman" w:cs="Times New Roman"/>
          <w:sz w:val="24"/>
          <w:szCs w:val="24"/>
        </w:rPr>
        <w:t>+</w:t>
      </w:r>
      <w:r>
        <w:rPr>
          <w:rFonts w:ascii="Times New Roman" w:hAnsi="Times New Roman" w:cs="Times New Roman"/>
          <w:sz w:val="24"/>
          <w:szCs w:val="24"/>
        </w:rPr>
        <w:t>角叉菜胶等。结果认为，蛋白基模拟物可有效降低产品热量值及胆固醇，并抑制产品氧化的程度，提高持水能力以及增加产品硬度，较低</w:t>
      </w:r>
      <w:r>
        <w:rPr>
          <w:rFonts w:ascii="Times New Roman" w:hAnsi="Times New Roman" w:cs="Times New Roman"/>
          <w:sz w:val="24"/>
          <w:szCs w:val="24"/>
        </w:rPr>
        <w:t>水平的模拟量对产品感官性状的影响并不显著。</w:t>
      </w:r>
    </w:p>
    <w:p w14:paraId="174F746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当然，蛋白质基质模拟物在应用上也存在局限性：它们不能用作烹饪油，其产品也不能油炸，这是由于高温会使蛋白质变性，从而失去模拟脂肪的功能。此外，蛋白质容易与一些风味成分发生化学反应，降低或使风味成分丧失，这些反应随所用的蛋白质和食品中其他成分的变化而变化。</w:t>
      </w:r>
    </w:p>
    <w:p w14:paraId="5E321971" w14:textId="77777777" w:rsidR="00970176" w:rsidRDefault="008D6EE0">
      <w:pPr>
        <w:pStyle w:val="5"/>
      </w:pPr>
      <w:r>
        <w:t xml:space="preserve">9.2.5.2.2 </w:t>
      </w:r>
      <w:r>
        <w:t>碳水化合物为基质的脂肪模拟物</w:t>
      </w:r>
    </w:p>
    <w:p w14:paraId="4306E57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类脂肪模拟物是指以碳水化合物为主要原料经物理或化学处理而制得的。目前这类模拟脂肪大致分为以下几种类型：淀粉型、纤维素型、半纤维素型、葡萄糖型和混合型，常用种类包括玉米糊精、果胶、麦芽糊精、改性淀粉、谷物纤维</w:t>
      </w:r>
      <w:r>
        <w:rPr>
          <w:rFonts w:ascii="Times New Roman" w:hAnsi="Times New Roman" w:cs="Times New Roman"/>
          <w:sz w:val="24"/>
          <w:szCs w:val="24"/>
        </w:rPr>
        <w:t>、葡萄糖聚合物等。有研究表明，碳水化合物中葡萄糖值（</w:t>
      </w:r>
      <w:r>
        <w:rPr>
          <w:rFonts w:ascii="Times New Roman" w:hAnsi="Times New Roman" w:cs="Times New Roman"/>
          <w:sz w:val="24"/>
          <w:szCs w:val="24"/>
        </w:rPr>
        <w:t>DE</w:t>
      </w:r>
      <w:r>
        <w:rPr>
          <w:rFonts w:ascii="Times New Roman" w:hAnsi="Times New Roman" w:cs="Times New Roman"/>
          <w:sz w:val="24"/>
          <w:szCs w:val="24"/>
        </w:rPr>
        <w:t>）对其模拟脂肪效果有关。</w:t>
      </w:r>
    </w:p>
    <w:p w14:paraId="7A9D986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杨玉玲等利用籼米为基质，研究在低脂火腿肠替代脂肪对产品品质的影响，结果表明，葡萄糖值为</w:t>
      </w:r>
      <w:r>
        <w:rPr>
          <w:rFonts w:ascii="Times New Roman" w:hAnsi="Times New Roman" w:cs="Times New Roman"/>
          <w:sz w:val="24"/>
          <w:szCs w:val="24"/>
        </w:rPr>
        <w:t>2</w:t>
      </w:r>
      <w:r>
        <w:rPr>
          <w:rFonts w:ascii="Times New Roman" w:hAnsi="Times New Roman" w:cs="Times New Roman"/>
          <w:sz w:val="24"/>
          <w:szCs w:val="24"/>
        </w:rPr>
        <w:t>的脂肪替代品完全可以替代高脂火腿肠中</w:t>
      </w:r>
      <w:r>
        <w:rPr>
          <w:rFonts w:ascii="Times New Roman" w:hAnsi="Times New Roman" w:cs="Times New Roman"/>
          <w:sz w:val="24"/>
          <w:szCs w:val="24"/>
        </w:rPr>
        <w:t>50%</w:t>
      </w:r>
      <w:r>
        <w:rPr>
          <w:rFonts w:ascii="Times New Roman" w:hAnsi="Times New Roman" w:cs="Times New Roman"/>
          <w:sz w:val="24"/>
          <w:szCs w:val="24"/>
        </w:rPr>
        <w:t>脂肪，产品的各项指标与高脂对照样基本一致，随</w:t>
      </w:r>
      <w:r>
        <w:rPr>
          <w:rFonts w:ascii="Times New Roman" w:hAnsi="Times New Roman" w:cs="Times New Roman"/>
          <w:sz w:val="24"/>
          <w:szCs w:val="24"/>
        </w:rPr>
        <w:t>DE</w:t>
      </w:r>
      <w:r>
        <w:rPr>
          <w:rFonts w:ascii="Times New Roman" w:hAnsi="Times New Roman" w:cs="Times New Roman"/>
          <w:sz w:val="24"/>
          <w:szCs w:val="24"/>
        </w:rPr>
        <w:t>值的升高，肉制品硬度、咀嚼性等指标下降，说明碳水化合物模拟效果与其</w:t>
      </w:r>
      <w:r>
        <w:rPr>
          <w:rFonts w:ascii="Times New Roman" w:hAnsi="Times New Roman" w:cs="Times New Roman"/>
          <w:sz w:val="24"/>
          <w:szCs w:val="24"/>
        </w:rPr>
        <w:t>DE</w:t>
      </w:r>
      <w:r>
        <w:rPr>
          <w:rFonts w:ascii="Times New Roman" w:hAnsi="Times New Roman" w:cs="Times New Roman"/>
          <w:sz w:val="24"/>
          <w:szCs w:val="24"/>
        </w:rPr>
        <w:t>值存在某种相关性。此外，作为碳水化合物中重要的成员之一，膳食纤维的不同存在形式也会对其模拟效果产生影响。由于水溶性膳食纤维所形成的网状结构有利于截留大量水分，因此水溶性膳食纤维含量较</w:t>
      </w:r>
      <w:r>
        <w:rPr>
          <w:rFonts w:ascii="Times New Roman" w:hAnsi="Times New Roman" w:cs="Times New Roman"/>
          <w:sz w:val="24"/>
          <w:szCs w:val="24"/>
        </w:rPr>
        <w:t>高的模拟物对肉制品的持水性、弹性等有更明显的改善作用，并且以水状液体体系的物理特性来模拟脂肪滑润的口感，能产生奶油状的润滑感和黏稠度。</w:t>
      </w:r>
      <w:r>
        <w:rPr>
          <w:rFonts w:ascii="Times New Roman" w:hAnsi="Times New Roman" w:cs="Times New Roman"/>
          <w:sz w:val="24"/>
          <w:szCs w:val="24"/>
        </w:rPr>
        <w:t>Galanakis</w:t>
      </w:r>
      <w:r>
        <w:rPr>
          <w:rFonts w:ascii="Times New Roman" w:hAnsi="Times New Roman" w:cs="Times New Roman"/>
          <w:sz w:val="24"/>
          <w:szCs w:val="24"/>
        </w:rPr>
        <w:t>等研究了橄榄膳食纤维水溶性和水不溶性膳食纤维在肉丸中模拟脂肪的效果及其对品质（持水力）的影响。结果表明，持水力较强的水溶性膳食纤维与胡萝卜膳食纤维复合后模拟效果良好，不溶性膳食纤维的模拟效果则不明显。</w:t>
      </w:r>
    </w:p>
    <w:p w14:paraId="0AEDDFDA" w14:textId="77777777" w:rsidR="00970176" w:rsidRDefault="008D6EE0">
      <w:pPr>
        <w:pStyle w:val="5"/>
      </w:pPr>
      <w:r>
        <w:lastRenderedPageBreak/>
        <w:t xml:space="preserve">9.2.5.2.3 </w:t>
      </w:r>
      <w:r>
        <w:t>复合型脂肪替代物</w:t>
      </w:r>
    </w:p>
    <w:p w14:paraId="62B155A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复合型脂代物是由不同基质来源物按照一定比例结合在一起协同发挥脂肪替代作用的混合物。常见的组成物包括植物蛋白、植物胶、植物</w:t>
      </w:r>
      <w:r>
        <w:rPr>
          <w:rFonts w:ascii="Times New Roman" w:hAnsi="Times New Roman" w:cs="Times New Roman"/>
          <w:sz w:val="24"/>
          <w:szCs w:val="24"/>
        </w:rPr>
        <w:t>油脂、改性淀粉、膳食纤维等。国外的研究机构曾用大豆、变性淀粉、琼脂等研制出一种</w:t>
      </w:r>
      <w:r>
        <w:rPr>
          <w:rFonts w:ascii="Times New Roman" w:hAnsi="Times New Roman" w:cs="Times New Roman"/>
          <w:sz w:val="24"/>
          <w:szCs w:val="24"/>
        </w:rPr>
        <w:t>O/W</w:t>
      </w:r>
      <w:r>
        <w:rPr>
          <w:rFonts w:ascii="Times New Roman" w:hAnsi="Times New Roman" w:cs="Times New Roman"/>
          <w:sz w:val="24"/>
          <w:szCs w:val="24"/>
        </w:rPr>
        <w:t>型乳化液，用同等比例替代蛋黄酱、色拉佐料、三明治浆汁等制品中的大豆油，产品脂肪含量降低</w:t>
      </w:r>
      <w:r>
        <w:rPr>
          <w:rFonts w:ascii="Times New Roman" w:hAnsi="Times New Roman" w:cs="Times New Roman"/>
          <w:sz w:val="24"/>
          <w:szCs w:val="24"/>
        </w:rPr>
        <w:t>67%</w:t>
      </w:r>
      <w:r>
        <w:rPr>
          <w:rFonts w:ascii="Times New Roman" w:hAnsi="Times New Roman" w:cs="Times New Roman"/>
          <w:sz w:val="24"/>
          <w:szCs w:val="24"/>
        </w:rPr>
        <w:t>。由于复合型脂代物的组成比例及种类更多样化，因此研究用哪几种替代品复合以及复合比例对其质构、风味、可接受度等的影响就成为复合型脂代物应用的关键问题。</w:t>
      </w:r>
    </w:p>
    <w:p w14:paraId="4830E9D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张慧旻等研究了海藻酸钠和结冷胶作为脂肪替代品对低脂肉糜产品的蒸煮损失、保水性和硬度等方面影响，结果显示浓度大于</w:t>
      </w:r>
      <w:r>
        <w:rPr>
          <w:rFonts w:ascii="Times New Roman" w:hAnsi="Times New Roman" w:cs="Times New Roman"/>
          <w:sz w:val="24"/>
          <w:szCs w:val="24"/>
        </w:rPr>
        <w:t>0.25%</w:t>
      </w:r>
      <w:r>
        <w:rPr>
          <w:rFonts w:ascii="Times New Roman" w:hAnsi="Times New Roman" w:cs="Times New Roman"/>
          <w:sz w:val="24"/>
          <w:szCs w:val="24"/>
        </w:rPr>
        <w:t>的结冷胶单独作用于肉糜时，凝胶的蒸煮损失、保水性和硬度均显著降低（</w:t>
      </w:r>
      <w:r>
        <w:rPr>
          <w:rFonts w:ascii="Times New Roman" w:hAnsi="Times New Roman" w:cs="Times New Roman"/>
          <w:sz w:val="24"/>
          <w:szCs w:val="24"/>
        </w:rPr>
        <w:t>p</w:t>
      </w:r>
      <w:r>
        <w:rPr>
          <w:rFonts w:ascii="Times New Roman" w:hAnsi="Times New Roman" w:cs="Times New Roman"/>
          <w:sz w:val="24"/>
          <w:szCs w:val="24"/>
        </w:rPr>
        <w:t>＜</w:t>
      </w:r>
      <w:r>
        <w:rPr>
          <w:rFonts w:ascii="Times New Roman" w:hAnsi="Times New Roman" w:cs="Times New Roman"/>
          <w:sz w:val="24"/>
          <w:szCs w:val="24"/>
        </w:rPr>
        <w:t>0.05</w:t>
      </w:r>
      <w:r>
        <w:rPr>
          <w:rFonts w:ascii="Times New Roman" w:hAnsi="Times New Roman" w:cs="Times New Roman"/>
          <w:sz w:val="24"/>
          <w:szCs w:val="24"/>
        </w:rPr>
        <w:t>）。浓度大于</w:t>
      </w:r>
      <w:r>
        <w:rPr>
          <w:rFonts w:ascii="Times New Roman" w:hAnsi="Times New Roman" w:cs="Times New Roman"/>
          <w:sz w:val="24"/>
          <w:szCs w:val="24"/>
        </w:rPr>
        <w:t>0.5%</w:t>
      </w:r>
      <w:r>
        <w:rPr>
          <w:rFonts w:ascii="Times New Roman" w:hAnsi="Times New Roman" w:cs="Times New Roman"/>
          <w:sz w:val="24"/>
          <w:szCs w:val="24"/>
        </w:rPr>
        <w:t>的海藻酸钠单独作用时，凝胶蒸煮损失和硬度显著降低，保水性显著增加（</w:t>
      </w:r>
      <w:r>
        <w:rPr>
          <w:rFonts w:ascii="Times New Roman" w:hAnsi="Times New Roman" w:cs="Times New Roman"/>
          <w:sz w:val="24"/>
          <w:szCs w:val="24"/>
        </w:rPr>
        <w:t>p</w:t>
      </w:r>
      <w:r>
        <w:rPr>
          <w:rFonts w:ascii="Times New Roman" w:hAnsi="Times New Roman" w:cs="Times New Roman"/>
          <w:sz w:val="24"/>
          <w:szCs w:val="24"/>
        </w:rPr>
        <w:t>＜</w:t>
      </w:r>
      <w:r>
        <w:rPr>
          <w:rFonts w:ascii="Times New Roman" w:hAnsi="Times New Roman" w:cs="Times New Roman"/>
          <w:sz w:val="24"/>
          <w:szCs w:val="24"/>
        </w:rPr>
        <w:t>0.05</w:t>
      </w:r>
      <w:r>
        <w:rPr>
          <w:rFonts w:ascii="Times New Roman" w:hAnsi="Times New Roman" w:cs="Times New Roman"/>
          <w:sz w:val="24"/>
          <w:szCs w:val="24"/>
        </w:rPr>
        <w:t>）。复配后，结冷胶在低浓度（</w:t>
      </w:r>
      <w:r>
        <w:rPr>
          <w:rFonts w:ascii="Times New Roman" w:hAnsi="Times New Roman" w:cs="Times New Roman"/>
          <w:sz w:val="24"/>
          <w:szCs w:val="24"/>
        </w:rPr>
        <w:t>0.25%</w:t>
      </w:r>
      <w:r>
        <w:rPr>
          <w:rFonts w:ascii="Times New Roman" w:hAnsi="Times New Roman" w:cs="Times New Roman"/>
          <w:sz w:val="24"/>
          <w:szCs w:val="24"/>
        </w:rPr>
        <w:t>）时可协同海藻酸钠显著降低凝胶蒸煮损失（</w:t>
      </w:r>
      <w:r>
        <w:rPr>
          <w:rFonts w:ascii="Times New Roman" w:hAnsi="Times New Roman" w:cs="Times New Roman"/>
          <w:sz w:val="24"/>
          <w:szCs w:val="24"/>
        </w:rPr>
        <w:t>p</w:t>
      </w:r>
      <w:r>
        <w:rPr>
          <w:rFonts w:ascii="Times New Roman" w:hAnsi="Times New Roman" w:cs="Times New Roman"/>
          <w:sz w:val="24"/>
          <w:szCs w:val="24"/>
        </w:rPr>
        <w:t>＜</w:t>
      </w:r>
      <w:r>
        <w:rPr>
          <w:rFonts w:ascii="Times New Roman" w:hAnsi="Times New Roman" w:cs="Times New Roman"/>
          <w:sz w:val="24"/>
          <w:szCs w:val="24"/>
        </w:rPr>
        <w:t>0.05</w:t>
      </w:r>
      <w:r>
        <w:rPr>
          <w:rFonts w:ascii="Times New Roman" w:hAnsi="Times New Roman" w:cs="Times New Roman"/>
          <w:sz w:val="24"/>
          <w:szCs w:val="24"/>
        </w:rPr>
        <w:t>），同时有效调控凝胶硬度。同时，复合型脂肪替代物的作用效果也与其本身的物性有关。宗瑜等用分离蛋白、复配亲水胶等研制新型低脂白羽鸡肉丸产品时发现，随着亲水胶的增加，产品的硬度增大，在亲水胶添加量</w:t>
      </w:r>
      <w:r>
        <w:rPr>
          <w:rFonts w:ascii="Times New Roman" w:hAnsi="Times New Roman" w:cs="Times New Roman"/>
          <w:sz w:val="24"/>
          <w:szCs w:val="24"/>
        </w:rPr>
        <w:t>0.3%</w:t>
      </w:r>
      <w:r>
        <w:rPr>
          <w:rFonts w:ascii="Times New Roman" w:hAnsi="Times New Roman" w:cs="Times New Roman"/>
          <w:sz w:val="24"/>
          <w:szCs w:val="24"/>
        </w:rPr>
        <w:t>时硬度达到最大值，随后降低。适量添加复配胶，可以起到胶连、黏接原料颗粒的作用，提高制品的硬度，但是加入过量复配胶</w:t>
      </w:r>
      <w:r>
        <w:rPr>
          <w:rFonts w:ascii="Times New Roman" w:hAnsi="Times New Roman" w:cs="Times New Roman"/>
          <w:sz w:val="24"/>
          <w:szCs w:val="24"/>
        </w:rPr>
        <w:t>时既不能很好地胶连、黏接原料颗粒，也不能提高产品的硬度，可能其本身的物性反而影响原料固有物性的表现。用复合型脂代物可显著改善产品胆固醇及饱和脂肪酸含量，提高不饱和脂肪酸比例，且能有效稳定产品的</w:t>
      </w:r>
      <w:r>
        <w:rPr>
          <w:rFonts w:ascii="Times New Roman" w:hAnsi="Times New Roman" w:cs="Times New Roman"/>
          <w:sz w:val="24"/>
          <w:szCs w:val="24"/>
        </w:rPr>
        <w:t>pH</w:t>
      </w:r>
      <w:r>
        <w:rPr>
          <w:rFonts w:ascii="Times New Roman" w:hAnsi="Times New Roman" w:cs="Times New Roman"/>
          <w:sz w:val="24"/>
          <w:szCs w:val="24"/>
        </w:rPr>
        <w:t>。</w:t>
      </w:r>
    </w:p>
    <w:p w14:paraId="17880A6B" w14:textId="77777777" w:rsidR="00970176" w:rsidRDefault="008D6EE0">
      <w:pPr>
        <w:pStyle w:val="3"/>
      </w:pPr>
      <w:bookmarkStart w:id="2263" w:name="_Toc14992165"/>
      <w:r>
        <w:t xml:space="preserve">9.2.6 </w:t>
      </w:r>
      <w:r>
        <w:t>风味剂应用的发展</w:t>
      </w:r>
      <w:bookmarkEnd w:id="2263"/>
    </w:p>
    <w:p w14:paraId="5904638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在低脂食品中应用一些特殊的风味剂</w:t>
      </w:r>
      <w:del w:id="2264" w:author="LLWWY" w:date="2019-12-28T12:37:00Z">
        <w:r>
          <w:rPr>
            <w:rFonts w:ascii="Times New Roman" w:hAnsi="Times New Roman" w:cs="Times New Roman"/>
            <w:sz w:val="24"/>
            <w:szCs w:val="24"/>
          </w:rPr>
          <w:delText>,</w:delText>
        </w:r>
      </w:del>
      <w:ins w:id="2265"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可提高产品风味的接受性</w:t>
      </w:r>
      <w:del w:id="2266" w:author="LLWWY" w:date="2019-12-28T12:37:00Z">
        <w:r>
          <w:rPr>
            <w:rFonts w:ascii="Times New Roman" w:hAnsi="Times New Roman" w:cs="Times New Roman"/>
            <w:sz w:val="24"/>
            <w:szCs w:val="24"/>
          </w:rPr>
          <w:delText>,</w:delText>
        </w:r>
      </w:del>
      <w:ins w:id="2267"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包括口感风味剂、脂肪风味剂、乳品风味剂、焦糖风味剂和风味改良剂</w:t>
      </w:r>
      <w:r>
        <w:rPr>
          <w:rFonts w:ascii="Times New Roman" w:hAnsi="Times New Roman" w:cs="Times New Roman"/>
          <w:sz w:val="24"/>
          <w:szCs w:val="24"/>
        </w:rPr>
        <w:t>/</w:t>
      </w:r>
      <w:r>
        <w:rPr>
          <w:rFonts w:ascii="Times New Roman" w:hAnsi="Times New Roman" w:cs="Times New Roman"/>
          <w:sz w:val="24"/>
          <w:szCs w:val="24"/>
        </w:rPr>
        <w:t>增强剂。</w:t>
      </w:r>
    </w:p>
    <w:p w14:paraId="186AA51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口感风味剂是具有良好风味的化学物质的结合</w:t>
      </w:r>
      <w:del w:id="2268" w:author="LLWWY" w:date="2019-12-28T12:37:00Z">
        <w:r>
          <w:rPr>
            <w:rFonts w:ascii="Times New Roman" w:hAnsi="Times New Roman" w:cs="Times New Roman"/>
            <w:sz w:val="24"/>
            <w:szCs w:val="24"/>
          </w:rPr>
          <w:delText>,</w:delText>
        </w:r>
      </w:del>
      <w:ins w:id="2269"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它们可帮助推迟和延长风味的作用</w:t>
      </w:r>
      <w:del w:id="2270" w:author="LLWWY" w:date="2019-12-28T12:37:00Z">
        <w:r>
          <w:rPr>
            <w:rFonts w:ascii="Times New Roman" w:hAnsi="Times New Roman" w:cs="Times New Roman"/>
            <w:sz w:val="24"/>
            <w:szCs w:val="24"/>
          </w:rPr>
          <w:delText>,</w:delText>
        </w:r>
      </w:del>
      <w:ins w:id="2271"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它们被作为主要的风味添加剂</w:t>
      </w:r>
      <w:del w:id="2272" w:author="LLWWY" w:date="2019-12-28T12:37:00Z">
        <w:r>
          <w:rPr>
            <w:rFonts w:ascii="Times New Roman" w:hAnsi="Times New Roman" w:cs="Times New Roman"/>
            <w:sz w:val="24"/>
            <w:szCs w:val="24"/>
          </w:rPr>
          <w:delText>,</w:delText>
        </w:r>
      </w:del>
      <w:ins w:id="2273"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这些风味物质的高浓缩是令人不快的</w:t>
      </w:r>
      <w:del w:id="2274" w:author="LLWWY" w:date="2019-12-28T12:37:00Z">
        <w:r>
          <w:rPr>
            <w:rFonts w:ascii="Times New Roman" w:hAnsi="Times New Roman" w:cs="Times New Roman"/>
            <w:sz w:val="24"/>
            <w:szCs w:val="24"/>
          </w:rPr>
          <w:delText>,</w:delText>
        </w:r>
      </w:del>
      <w:ins w:id="2275"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在</w:t>
      </w:r>
      <w:r>
        <w:rPr>
          <w:rFonts w:ascii="Times New Roman" w:hAnsi="Times New Roman" w:cs="Times New Roman"/>
          <w:sz w:val="24"/>
          <w:szCs w:val="24"/>
        </w:rPr>
        <w:t>贮藏期间它们确实也有一个风味改变的倾向</w:t>
      </w:r>
      <w:del w:id="2276" w:author="LLWWY" w:date="2019-12-28T12:37:00Z">
        <w:r>
          <w:rPr>
            <w:rFonts w:ascii="Times New Roman" w:hAnsi="Times New Roman" w:cs="Times New Roman"/>
            <w:sz w:val="24"/>
            <w:szCs w:val="24"/>
          </w:rPr>
          <w:delText>,</w:delText>
        </w:r>
      </w:del>
      <w:ins w:id="2277"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如果在加工过程的早期添</w:t>
      </w:r>
      <w:r>
        <w:rPr>
          <w:rFonts w:ascii="Times New Roman" w:hAnsi="Times New Roman" w:cs="Times New Roman"/>
          <w:sz w:val="24"/>
          <w:szCs w:val="24"/>
        </w:rPr>
        <w:lastRenderedPageBreak/>
        <w:t>加</w:t>
      </w:r>
      <w:del w:id="2278" w:author="LLWWY" w:date="2019-12-28T12:37:00Z">
        <w:r>
          <w:rPr>
            <w:rFonts w:ascii="Times New Roman" w:hAnsi="Times New Roman" w:cs="Times New Roman"/>
            <w:sz w:val="24"/>
            <w:szCs w:val="24"/>
          </w:rPr>
          <w:delText>,</w:delText>
        </w:r>
      </w:del>
      <w:ins w:id="2279" w:author="LLWWY" w:date="2019-12-28T12:37:00Z">
        <w:r>
          <w:rPr>
            <w:rFonts w:ascii="Times New Roman" w:hAnsi="Times New Roman" w:cs="Times New Roman" w:hint="eastAsia"/>
            <w:sz w:val="24"/>
            <w:szCs w:val="24"/>
          </w:rPr>
          <w:t>，</w:t>
        </w:r>
      </w:ins>
      <w:r>
        <w:rPr>
          <w:rFonts w:ascii="Times New Roman" w:hAnsi="Times New Roman" w:cs="Times New Roman"/>
          <w:sz w:val="24"/>
          <w:szCs w:val="24"/>
        </w:rPr>
        <w:t>它们就会为整个风味系统提供了一个良好的风味结合</w:t>
      </w:r>
      <w:del w:id="2280" w:author="LLWWY" w:date="2019-12-28T12:37:00Z">
        <w:r>
          <w:rPr>
            <w:rFonts w:ascii="Times New Roman" w:hAnsi="Times New Roman" w:cs="Times New Roman"/>
            <w:sz w:val="24"/>
            <w:szCs w:val="24"/>
          </w:rPr>
          <w:delText>,</w:delText>
        </w:r>
      </w:del>
      <w:ins w:id="2281" w:author="LLWWY" w:date="2019-12-28T12:37:00Z">
        <w:r>
          <w:rPr>
            <w:rFonts w:ascii="Times New Roman" w:hAnsi="Times New Roman" w:cs="Times New Roman" w:hint="eastAsia"/>
            <w:sz w:val="24"/>
            <w:szCs w:val="24"/>
          </w:rPr>
          <w:t>，这</w:t>
        </w:r>
      </w:ins>
      <w:r>
        <w:rPr>
          <w:rFonts w:ascii="Times New Roman" w:hAnsi="Times New Roman" w:cs="Times New Roman"/>
          <w:sz w:val="24"/>
          <w:szCs w:val="24"/>
        </w:rPr>
        <w:t>在低脂冰淇淋中尤为重要</w:t>
      </w:r>
      <w:r>
        <w:rPr>
          <w:rFonts w:ascii="Times New Roman" w:hAnsi="Times New Roman" w:cs="Times New Roman"/>
          <w:sz w:val="24"/>
          <w:szCs w:val="24"/>
        </w:rPr>
        <w:t>,</w:t>
      </w:r>
      <w:r>
        <w:rPr>
          <w:rFonts w:ascii="Times New Roman" w:hAnsi="Times New Roman" w:cs="Times New Roman"/>
          <w:sz w:val="24"/>
          <w:szCs w:val="24"/>
        </w:rPr>
        <w:t>如果口感风味剂在加工后期添加</w:t>
      </w:r>
      <w:del w:id="2282" w:author="LLWWY" w:date="2019-12-28T12:38:00Z">
        <w:r>
          <w:rPr>
            <w:rFonts w:ascii="Times New Roman" w:hAnsi="Times New Roman" w:cs="Times New Roman"/>
            <w:sz w:val="24"/>
            <w:szCs w:val="24"/>
          </w:rPr>
          <w:delText>,</w:delText>
        </w:r>
      </w:del>
      <w:ins w:id="2283"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风味就不能被提供</w:t>
      </w:r>
      <w:del w:id="2284" w:author="LLWWY" w:date="2019-12-28T12:38:00Z">
        <w:r>
          <w:rPr>
            <w:rFonts w:ascii="Times New Roman" w:hAnsi="Times New Roman" w:cs="Times New Roman"/>
            <w:sz w:val="24"/>
            <w:szCs w:val="24"/>
          </w:rPr>
          <w:delText>,</w:delText>
        </w:r>
      </w:del>
      <w:ins w:id="2285"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这样</w:t>
      </w:r>
      <w:del w:id="2286" w:author="LLWWY" w:date="2019-12-28T12:38:00Z">
        <w:r>
          <w:rPr>
            <w:rFonts w:ascii="Times New Roman" w:hAnsi="Times New Roman" w:cs="Times New Roman"/>
            <w:sz w:val="24"/>
            <w:szCs w:val="24"/>
          </w:rPr>
          <w:delText>,</w:delText>
        </w:r>
      </w:del>
      <w:ins w:id="2287"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它们只能作为风味的携带物。</w:t>
      </w:r>
    </w:p>
    <w:p w14:paraId="4E4BE03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脂肪风味剂是与脂肪相似的风味物质的混合物</w:t>
      </w:r>
      <w:del w:id="2288" w:author="LLWWY" w:date="2019-12-28T12:38:00Z">
        <w:r>
          <w:rPr>
            <w:rFonts w:ascii="Times New Roman" w:hAnsi="Times New Roman" w:cs="Times New Roman"/>
            <w:sz w:val="24"/>
            <w:szCs w:val="24"/>
          </w:rPr>
          <w:delText>,</w:delText>
        </w:r>
      </w:del>
      <w:ins w:id="2289"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目前</w:t>
      </w:r>
      <w:del w:id="2290" w:author="LLWWY" w:date="2019-12-28T12:38:00Z">
        <w:r>
          <w:rPr>
            <w:rFonts w:ascii="Times New Roman" w:hAnsi="Times New Roman" w:cs="Times New Roman"/>
            <w:sz w:val="24"/>
            <w:szCs w:val="24"/>
          </w:rPr>
          <w:delText>,</w:delText>
        </w:r>
      </w:del>
      <w:ins w:id="2291"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消费者对这种风味的反应倾向于一般</w:t>
      </w:r>
      <w:del w:id="2292" w:author="LLWWY" w:date="2019-12-28T12:38:00Z">
        <w:r>
          <w:rPr>
            <w:rFonts w:ascii="Times New Roman" w:hAnsi="Times New Roman" w:cs="Times New Roman"/>
            <w:sz w:val="24"/>
            <w:szCs w:val="24"/>
          </w:rPr>
          <w:delText>,</w:delText>
        </w:r>
      </w:del>
      <w:ins w:id="2293"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这是因为丁二酮和内酯在风味配方的应用中</w:t>
      </w:r>
      <w:del w:id="2294" w:author="LLWWY" w:date="2019-12-28T12:38:00Z">
        <w:r>
          <w:rPr>
            <w:rFonts w:ascii="Times New Roman" w:hAnsi="Times New Roman" w:cs="Times New Roman"/>
            <w:sz w:val="24"/>
            <w:szCs w:val="24"/>
          </w:rPr>
          <w:delText>,</w:delText>
        </w:r>
      </w:del>
      <w:ins w:id="2295"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即使以很低的量添加也可以通过一部分人作为可可果或绿奶油的风味感觉出来。</w:t>
      </w:r>
    </w:p>
    <w:p w14:paraId="4FE5395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乳品风味剂</w:t>
      </w:r>
      <w:r>
        <w:rPr>
          <w:rFonts w:ascii="Times New Roman" w:hAnsi="Times New Roman" w:cs="Times New Roman"/>
          <w:sz w:val="24"/>
          <w:szCs w:val="24"/>
        </w:rPr>
        <w:t>(</w:t>
      </w:r>
      <w:r>
        <w:rPr>
          <w:rFonts w:ascii="Times New Roman" w:hAnsi="Times New Roman" w:cs="Times New Roman"/>
          <w:sz w:val="24"/>
          <w:szCs w:val="24"/>
        </w:rPr>
        <w:t>甜牛奶、奶油、冷凝牛奶和其它的风味</w:t>
      </w:r>
      <w:r>
        <w:rPr>
          <w:rFonts w:ascii="Times New Roman" w:hAnsi="Times New Roman" w:cs="Times New Roman"/>
          <w:sz w:val="24"/>
          <w:szCs w:val="24"/>
        </w:rPr>
        <w:t>)</w:t>
      </w:r>
      <w:r>
        <w:rPr>
          <w:rFonts w:ascii="Times New Roman" w:hAnsi="Times New Roman" w:cs="Times New Roman"/>
          <w:sz w:val="24"/>
          <w:szCs w:val="24"/>
        </w:rPr>
        <w:t>可以帮助修饰其它的风味</w:t>
      </w:r>
      <w:del w:id="2296" w:author="LLWWY" w:date="2019-12-28T12:38:00Z">
        <w:r>
          <w:rPr>
            <w:rFonts w:ascii="Times New Roman" w:hAnsi="Times New Roman" w:cs="Times New Roman"/>
            <w:sz w:val="24"/>
            <w:szCs w:val="24"/>
          </w:rPr>
          <w:delText>,</w:delText>
        </w:r>
      </w:del>
      <w:ins w:id="2297" w:author="LLWWY" w:date="2019-12-28T12:38:00Z">
        <w:r>
          <w:rPr>
            <w:rFonts w:ascii="Times New Roman" w:hAnsi="Times New Roman" w:cs="Times New Roman" w:hint="eastAsia"/>
            <w:sz w:val="24"/>
            <w:szCs w:val="24"/>
          </w:rPr>
          <w:t>，</w:t>
        </w:r>
      </w:ins>
      <w:r>
        <w:rPr>
          <w:rFonts w:ascii="Times New Roman" w:hAnsi="Times New Roman" w:hint="eastAsia"/>
          <w:sz w:val="24"/>
          <w:highlight w:val="red"/>
          <w:rPrChange w:id="2298" w:author="LLWWY" w:date="2019-12-31T13:44:00Z">
            <w:rPr>
              <w:rFonts w:ascii="Times New Roman" w:hAnsi="Times New Roman" w:hint="eastAsia"/>
              <w:sz w:val="24"/>
            </w:rPr>
          </w:rPrChange>
        </w:rPr>
        <w:t>均范</w:t>
      </w:r>
      <w:del w:id="2299" w:author="LLWWY" w:date="2019-12-28T12:38:00Z">
        <w:r>
          <w:rPr>
            <w:rFonts w:ascii="Times New Roman" w:hAnsi="Times New Roman" w:cs="Times New Roman"/>
            <w:sz w:val="24"/>
            <w:szCs w:val="24"/>
          </w:rPr>
          <w:delText>,</w:delText>
        </w:r>
      </w:del>
      <w:ins w:id="2300" w:author="LLWWY" w:date="2019-12-28T12:38:00Z">
        <w:r>
          <w:rPr>
            <w:rFonts w:ascii="Times New Roman" w:hAnsi="Times New Roman" w:cs="Times New Roman" w:hint="eastAsia"/>
            <w:sz w:val="24"/>
            <w:szCs w:val="24"/>
          </w:rPr>
          <w:t>，</w:t>
        </w:r>
      </w:ins>
      <w:r>
        <w:rPr>
          <w:rFonts w:ascii="Times New Roman" w:hAnsi="Times New Roman" w:cs="Times New Roman"/>
          <w:sz w:val="24"/>
          <w:szCs w:val="24"/>
        </w:rPr>
        <w:t>决定一个合适的味觉阈值和完成一个平衡的风味是复杂的和困难的。平常</w:t>
      </w:r>
      <w:del w:id="2301" w:author="LLWWY" w:date="2019-12-28T12:39:00Z">
        <w:r>
          <w:rPr>
            <w:rFonts w:ascii="Times New Roman" w:hAnsi="Times New Roman" w:cs="Times New Roman"/>
            <w:sz w:val="24"/>
            <w:szCs w:val="24"/>
          </w:rPr>
          <w:delText>,</w:delText>
        </w:r>
      </w:del>
      <w:ins w:id="2302"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用通过改变脱脂奶粉或所应用的牛奶的类型在基料中建立乳的风味是较好的</w:t>
      </w:r>
      <w:del w:id="2303" w:author="LLWWY" w:date="2019-12-28T12:39:00Z">
        <w:r>
          <w:rPr>
            <w:rFonts w:ascii="Times New Roman" w:hAnsi="Times New Roman" w:cs="Times New Roman"/>
            <w:sz w:val="24"/>
            <w:szCs w:val="24"/>
          </w:rPr>
          <w:delText>,</w:delText>
        </w:r>
      </w:del>
      <w:ins w:id="2304"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另一方面</w:t>
      </w:r>
      <w:del w:id="2305" w:author="LLWWY" w:date="2019-12-28T12:39:00Z">
        <w:r>
          <w:rPr>
            <w:rFonts w:ascii="Times New Roman" w:hAnsi="Times New Roman" w:cs="Times New Roman"/>
            <w:sz w:val="24"/>
            <w:szCs w:val="24"/>
          </w:rPr>
          <w:delText>,</w:delText>
        </w:r>
      </w:del>
      <w:ins w:id="2306"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在加工前期添加适当数量的酶处理的奶油可提供风味物质的前身</w:t>
      </w:r>
      <w:del w:id="2307" w:author="LLWWY" w:date="2019-12-28T12:39:00Z">
        <w:r>
          <w:rPr>
            <w:rFonts w:ascii="Times New Roman" w:hAnsi="Times New Roman" w:cs="Times New Roman"/>
            <w:sz w:val="24"/>
            <w:szCs w:val="24"/>
          </w:rPr>
          <w:delText>,</w:delText>
        </w:r>
      </w:del>
      <w:ins w:id="2308"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它们可以在低脂冰淇淋中产生令人喜爱的焦糖风味。</w:t>
      </w:r>
    </w:p>
    <w:p w14:paraId="27D530D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褐变风味是风味工业用来定义焦糖、咸味奶油硬糖和械香精风味的术语</w:t>
      </w:r>
      <w:del w:id="2309" w:author="LLWWY" w:date="2019-12-28T12:39:00Z">
        <w:r>
          <w:rPr>
            <w:rFonts w:ascii="Times New Roman" w:hAnsi="Times New Roman" w:cs="Times New Roman"/>
            <w:sz w:val="24"/>
            <w:szCs w:val="24"/>
          </w:rPr>
          <w:delText>,</w:delText>
        </w:r>
      </w:del>
      <w:ins w:id="2310"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这些物质的风味非常强烈</w:t>
      </w:r>
      <w:del w:id="2311" w:author="LLWWY" w:date="2019-12-28T12:39:00Z">
        <w:r>
          <w:rPr>
            <w:rFonts w:ascii="Times New Roman" w:hAnsi="Times New Roman" w:cs="Times New Roman"/>
            <w:sz w:val="24"/>
            <w:szCs w:val="24"/>
          </w:rPr>
          <w:delText>,</w:delText>
        </w:r>
      </w:del>
      <w:ins w:id="2312"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通过在加工前期添加风味物质的结合物可得到更好的风味</w:t>
      </w:r>
      <w:r>
        <w:rPr>
          <w:rFonts w:ascii="Times New Roman" w:hAnsi="Times New Roman" w:cs="Times New Roman"/>
          <w:sz w:val="24"/>
          <w:szCs w:val="24"/>
        </w:rPr>
        <w:t>(</w:t>
      </w:r>
      <w:r>
        <w:rPr>
          <w:rFonts w:ascii="Times New Roman" w:hAnsi="Times New Roman" w:cs="Times New Roman"/>
          <w:sz w:val="24"/>
          <w:szCs w:val="24"/>
        </w:rPr>
        <w:t>如</w:t>
      </w:r>
      <w:del w:id="2313" w:author="LLWWY" w:date="2019-12-28T12:39:00Z">
        <w:r>
          <w:rPr>
            <w:rFonts w:ascii="Times New Roman" w:hAnsi="Times New Roman" w:cs="Times New Roman"/>
            <w:sz w:val="24"/>
            <w:szCs w:val="24"/>
          </w:rPr>
          <w:delText>:</w:delText>
        </w:r>
      </w:del>
      <w:ins w:id="2314"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奶油风味、乳浆风味、口</w:t>
      </w:r>
      <w:r>
        <w:rPr>
          <w:rFonts w:ascii="Times New Roman" w:hAnsi="Times New Roman" w:cs="Times New Roman"/>
          <w:sz w:val="24"/>
          <w:szCs w:val="24"/>
        </w:rPr>
        <w:t>感风味和酶处理的风味</w:t>
      </w:r>
      <w:r>
        <w:rPr>
          <w:rFonts w:ascii="Times New Roman" w:hAnsi="Times New Roman" w:cs="Times New Roman"/>
          <w:sz w:val="24"/>
          <w:szCs w:val="24"/>
        </w:rPr>
        <w:t>)</w:t>
      </w:r>
      <w:r>
        <w:rPr>
          <w:rFonts w:ascii="Times New Roman" w:hAnsi="Times New Roman" w:cs="Times New Roman"/>
          <w:sz w:val="24"/>
          <w:szCs w:val="24"/>
        </w:rPr>
        <w:t>。</w:t>
      </w:r>
    </w:p>
    <w:p w14:paraId="38BEB1F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风味增强剂在一种混合风味被平衡和修饰后添加。在甜味产品中</w:t>
      </w:r>
      <w:del w:id="2315" w:author="LLWWY" w:date="2019-12-28T12:39:00Z">
        <w:r>
          <w:rPr>
            <w:rFonts w:ascii="Times New Roman" w:hAnsi="Times New Roman" w:cs="Times New Roman"/>
            <w:sz w:val="24"/>
            <w:szCs w:val="24"/>
          </w:rPr>
          <w:delText>:</w:delText>
        </w:r>
      </w:del>
      <w:ins w:id="2316"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例如在冰淇淋中</w:t>
      </w:r>
      <w:del w:id="2317" w:author="LLWWY" w:date="2019-12-28T12:39:00Z">
        <w:r>
          <w:rPr>
            <w:rFonts w:ascii="Times New Roman" w:hAnsi="Times New Roman" w:cs="Times New Roman"/>
            <w:sz w:val="24"/>
            <w:szCs w:val="24"/>
          </w:rPr>
          <w:delText>,</w:delText>
        </w:r>
      </w:del>
      <w:ins w:id="2318"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麦芽酚是可以帮助平衡和延长风味的一种风味增强剂。</w:t>
      </w:r>
    </w:p>
    <w:p w14:paraId="06BD599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单一的风味添加剂很难替代脂肪的作用</w:t>
      </w:r>
      <w:del w:id="2319" w:author="LLWWY" w:date="2019-12-28T12:39:00Z">
        <w:r>
          <w:rPr>
            <w:rFonts w:ascii="Times New Roman" w:hAnsi="Times New Roman" w:cs="Times New Roman"/>
            <w:sz w:val="24"/>
            <w:szCs w:val="24"/>
          </w:rPr>
          <w:delText>,</w:delText>
        </w:r>
      </w:del>
      <w:ins w:id="2320" w:author="LLWWY" w:date="2019-12-28T12:39:00Z">
        <w:r>
          <w:rPr>
            <w:rFonts w:ascii="Times New Roman" w:hAnsi="Times New Roman" w:cs="Times New Roman" w:hint="eastAsia"/>
            <w:sz w:val="24"/>
            <w:szCs w:val="24"/>
          </w:rPr>
          <w:t>，</w:t>
        </w:r>
      </w:ins>
      <w:r>
        <w:rPr>
          <w:rFonts w:ascii="Times New Roman" w:hAnsi="Times New Roman" w:cs="Times New Roman"/>
          <w:sz w:val="24"/>
          <w:szCs w:val="24"/>
        </w:rPr>
        <w:t>要考虑多种风味添加剂的结合使用。</w:t>
      </w:r>
    </w:p>
    <w:p w14:paraId="2922FD67" w14:textId="77777777" w:rsidR="00970176" w:rsidRDefault="008D6EE0">
      <w:pPr>
        <w:pStyle w:val="3"/>
      </w:pPr>
      <w:bookmarkStart w:id="2321" w:name="_Toc14992166"/>
      <w:r>
        <w:t xml:space="preserve">9.2.7 </w:t>
      </w:r>
      <w:r>
        <w:t>食品调香和调味</w:t>
      </w:r>
      <w:bookmarkEnd w:id="2321"/>
    </w:p>
    <w:p w14:paraId="3E602273" w14:textId="77777777" w:rsidR="00970176" w:rsidRDefault="008D6EE0">
      <w:pPr>
        <w:pStyle w:val="4"/>
      </w:pPr>
      <w:r>
        <w:t xml:space="preserve">9.2.7.1 </w:t>
      </w:r>
      <w:r>
        <w:t>食品调香</w:t>
      </w:r>
      <w:r>
        <w:t xml:space="preserve">  </w:t>
      </w:r>
    </w:p>
    <w:p w14:paraId="09165AF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在食品新产品的研究开发中，香味的调整是关键环节之一。调香一般可归纳为如下两种情况：</w:t>
      </w:r>
    </w:p>
    <w:p w14:paraId="39AB75C4"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）独特的香气，创新的滋味</w:t>
      </w:r>
    </w:p>
    <w:p w14:paraId="01D1AC1C"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这种情况是没有原型样板，而创拟一种抽象的香型以赋于产品与众不同的</w:t>
      </w:r>
      <w:del w:id="2322" w:author="Administrator" w:date="2019-12-31T13:44:00Z">
        <w:r>
          <w:rPr>
            <w:rFonts w:ascii="Times New Roman" w:hAnsi="Times New Roman" w:cs="Times New Roman"/>
            <w:sz w:val="24"/>
            <w:szCs w:val="24"/>
          </w:rPr>
          <w:delText>“</w:delText>
        </w:r>
      </w:del>
      <w:del w:id="2323" w:author="LLWWY" w:date="2019-12-28T12:39:00Z">
        <w:r>
          <w:rPr>
            <w:rFonts w:ascii="Times New Roman" w:hAnsi="Times New Roman" w:cs="Times New Roman"/>
            <w:sz w:val="24"/>
            <w:szCs w:val="24"/>
          </w:rPr>
          <w:delText>“</w:delText>
        </w:r>
      </w:del>
      <w:ins w:id="2324" w:author="LLWWY" w:date="2019-12-28T12:39:00Z">
        <w:r>
          <w:rPr>
            <w:rFonts w:ascii="Times New Roman" w:hAnsi="Times New Roman" w:cs="Times New Roman"/>
            <w:sz w:val="24"/>
            <w:szCs w:val="24"/>
          </w:rPr>
          <w:t>“</w:t>
        </w:r>
        <w:r>
          <w:rPr>
            <w:rFonts w:ascii="Times New Roman" w:hAnsi="Times New Roman" w:cs="Times New Roman"/>
            <w:sz w:val="24"/>
            <w:szCs w:val="24"/>
          </w:rPr>
          <w:t>形象</w:t>
        </w:r>
        <w:r>
          <w:rPr>
            <w:rFonts w:ascii="Times New Roman" w:hAnsi="Times New Roman" w:cs="Times New Roman"/>
            <w:sz w:val="24"/>
            <w:szCs w:val="24"/>
          </w:rPr>
          <w:t>”</w:t>
        </w:r>
      </w:ins>
      <w:del w:id="2325" w:author="LLWWY" w:date="2019-12-28T12:40:00Z">
        <w:r>
          <w:rPr>
            <w:rFonts w:ascii="Times New Roman" w:hAnsi="Times New Roman" w:cs="Times New Roman"/>
            <w:sz w:val="24"/>
            <w:szCs w:val="24"/>
          </w:rPr>
          <w:delText>形象</w:delText>
        </w:r>
        <w:r>
          <w:rPr>
            <w:rFonts w:ascii="Times New Roman" w:hAnsi="Times New Roman" w:cs="Times New Roman"/>
            <w:sz w:val="24"/>
            <w:szCs w:val="24"/>
          </w:rPr>
          <w:delText>”</w:delText>
        </w:r>
      </w:del>
      <w:ins w:id="2326" w:author="Administrator" w:date="2019-12-31T13:29:00Z">
        <w:r>
          <w:rPr>
            <w:rFonts w:ascii="Times New Roman" w:hAnsi="Times New Roman" w:cs="Times New Roman"/>
            <w:sz w:val="24"/>
            <w:szCs w:val="24"/>
          </w:rPr>
          <w:t>。</w:t>
        </w:r>
      </w:ins>
      <w:del w:id="2327" w:author="Administrator" w:date="2019-12-31T13:29:00Z">
        <w:r>
          <w:rPr>
            <w:rFonts w:ascii="Times New Roman" w:hAnsi="Times New Roman" w:cs="Times New Roman"/>
            <w:sz w:val="24"/>
            <w:szCs w:val="24"/>
          </w:rPr>
          <w:delText>。</w:delText>
        </w:r>
      </w:del>
      <w:r>
        <w:rPr>
          <w:rFonts w:ascii="Times New Roman" w:hAnsi="Times New Roman" w:cs="Times New Roman"/>
          <w:sz w:val="24"/>
          <w:szCs w:val="24"/>
        </w:rPr>
        <w:t>如具备多种水果复合香气而不突出任何一种的复合香精：北方水果系列</w:t>
      </w:r>
      <w:r>
        <w:rPr>
          <w:rFonts w:ascii="Times New Roman" w:hAnsi="Times New Roman" w:cs="Times New Roman"/>
          <w:sz w:val="24"/>
          <w:szCs w:val="24"/>
        </w:rPr>
        <w:t>(</w:t>
      </w:r>
      <w:r>
        <w:rPr>
          <w:rFonts w:ascii="Times New Roman" w:hAnsi="Times New Roman" w:cs="Times New Roman"/>
          <w:sz w:val="24"/>
          <w:szCs w:val="24"/>
        </w:rPr>
        <w:t>桃、杏、苹果和梨</w:t>
      </w:r>
      <w:r>
        <w:rPr>
          <w:rFonts w:ascii="Times New Roman" w:hAnsi="Times New Roman" w:cs="Times New Roman"/>
          <w:sz w:val="24"/>
          <w:szCs w:val="24"/>
        </w:rPr>
        <w:t>)</w:t>
      </w:r>
      <w:r>
        <w:rPr>
          <w:rFonts w:ascii="Times New Roman" w:hAnsi="Times New Roman" w:cs="Times New Roman"/>
          <w:sz w:val="24"/>
          <w:szCs w:val="24"/>
        </w:rPr>
        <w:t>、浆果系列</w:t>
      </w:r>
      <w:r>
        <w:rPr>
          <w:rFonts w:ascii="Times New Roman" w:hAnsi="Times New Roman" w:cs="Times New Roman"/>
          <w:sz w:val="24"/>
          <w:szCs w:val="24"/>
        </w:rPr>
        <w:t>(</w:t>
      </w:r>
      <w:r>
        <w:rPr>
          <w:rFonts w:ascii="Times New Roman" w:hAnsi="Times New Roman" w:cs="Times New Roman"/>
          <w:sz w:val="24"/>
          <w:szCs w:val="24"/>
        </w:rPr>
        <w:t>草莓、黑加仑等</w:t>
      </w:r>
      <w:r>
        <w:rPr>
          <w:rFonts w:ascii="Times New Roman" w:hAnsi="Times New Roman" w:cs="Times New Roman"/>
          <w:sz w:val="24"/>
          <w:szCs w:val="24"/>
        </w:rPr>
        <w:t>)</w:t>
      </w:r>
      <w:r>
        <w:rPr>
          <w:rFonts w:ascii="Times New Roman" w:hAnsi="Times New Roman" w:cs="Times New Roman"/>
          <w:sz w:val="24"/>
          <w:szCs w:val="24"/>
        </w:rPr>
        <w:t>、热带水果柑橘系</w:t>
      </w:r>
      <w:r>
        <w:rPr>
          <w:rFonts w:ascii="Times New Roman" w:hAnsi="Times New Roman" w:cs="Times New Roman"/>
          <w:sz w:val="24"/>
          <w:szCs w:val="24"/>
        </w:rPr>
        <w:t>(</w:t>
      </w:r>
      <w:r>
        <w:rPr>
          <w:rFonts w:ascii="Times New Roman" w:hAnsi="Times New Roman" w:cs="Times New Roman"/>
          <w:sz w:val="24"/>
          <w:szCs w:val="24"/>
        </w:rPr>
        <w:t>西番莲、西柚、柑橘番木瓜等</w:t>
      </w:r>
      <w:r>
        <w:rPr>
          <w:rFonts w:ascii="Times New Roman" w:hAnsi="Times New Roman" w:cs="Times New Roman"/>
          <w:sz w:val="24"/>
          <w:szCs w:val="24"/>
        </w:rPr>
        <w:t>)</w:t>
      </w:r>
      <w:r>
        <w:rPr>
          <w:rFonts w:ascii="Times New Roman" w:hAnsi="Times New Roman" w:cs="Times New Roman"/>
          <w:sz w:val="24"/>
          <w:szCs w:val="24"/>
        </w:rPr>
        <w:t>、森林水果系列</w:t>
      </w:r>
      <w:r>
        <w:rPr>
          <w:rFonts w:ascii="Times New Roman" w:hAnsi="Times New Roman" w:cs="Times New Roman"/>
          <w:sz w:val="24"/>
          <w:szCs w:val="24"/>
        </w:rPr>
        <w:t>(</w:t>
      </w:r>
      <w:r>
        <w:rPr>
          <w:rFonts w:ascii="Times New Roman" w:hAnsi="Times New Roman" w:cs="Times New Roman"/>
          <w:sz w:val="24"/>
          <w:szCs w:val="24"/>
        </w:rPr>
        <w:t>具有木香、青香、花香、果香、蜂</w:t>
      </w:r>
      <w:r>
        <w:rPr>
          <w:rFonts w:ascii="Times New Roman" w:hAnsi="Times New Roman" w:cs="Times New Roman"/>
          <w:sz w:val="24"/>
          <w:szCs w:val="24"/>
        </w:rPr>
        <w:lastRenderedPageBreak/>
        <w:t>蜜甜香等</w:t>
      </w:r>
      <w:r>
        <w:rPr>
          <w:rFonts w:ascii="Times New Roman" w:hAnsi="Times New Roman" w:cs="Times New Roman"/>
          <w:sz w:val="24"/>
          <w:szCs w:val="24"/>
        </w:rPr>
        <w:t>)</w:t>
      </w:r>
      <w:r>
        <w:rPr>
          <w:rFonts w:ascii="Times New Roman" w:hAnsi="Times New Roman" w:cs="Times New Roman"/>
          <w:sz w:val="24"/>
          <w:szCs w:val="24"/>
        </w:rPr>
        <w:t>。</w:t>
      </w:r>
    </w:p>
    <w:p w14:paraId="63C461B8" w14:textId="77777777" w:rsidR="00970176" w:rsidRDefault="008D6EE0">
      <w:pPr>
        <w:spacing w:line="360" w:lineRule="auto"/>
        <w:ind w:firstLine="420"/>
        <w:rPr>
          <w:ins w:id="2328" w:author="LLWWY" w:date="2019-12-28T12:40:00Z"/>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）有实物存在，有样品作参照</w:t>
      </w:r>
      <w:r>
        <w:rPr>
          <w:rFonts w:ascii="Times New Roman" w:hAnsi="Times New Roman" w:cs="Times New Roman"/>
          <w:sz w:val="24"/>
          <w:szCs w:val="24"/>
        </w:rPr>
        <w:t xml:space="preserve">  </w:t>
      </w:r>
    </w:p>
    <w:p w14:paraId="7FE5CED9"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这种情况是自然界中有实物存在，如苹果、梨、草莓等水果，也可以用某种产品或某种香精样品来作为参照物。</w:t>
      </w:r>
    </w:p>
    <w:p w14:paraId="2E3D471B"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以上两种状况要求调香师：</w:t>
      </w:r>
      <w:r>
        <w:rPr>
          <w:rFonts w:ascii="宋体" w:eastAsia="宋体" w:hAnsi="宋体" w:cs="宋体" w:hint="eastAsia"/>
          <w:sz w:val="24"/>
          <w:szCs w:val="24"/>
        </w:rPr>
        <w:t>①</w:t>
      </w:r>
      <w:r>
        <w:rPr>
          <w:rFonts w:ascii="Times New Roman" w:hAnsi="Times New Roman" w:cs="Times New Roman"/>
          <w:sz w:val="24"/>
          <w:szCs w:val="24"/>
        </w:rPr>
        <w:t>经过系统的嗅香训练、熟悉香原料的性质；</w:t>
      </w:r>
      <w:r>
        <w:rPr>
          <w:rFonts w:ascii="宋体" w:eastAsia="宋体" w:hAnsi="宋体" w:cs="宋体" w:hint="eastAsia"/>
          <w:sz w:val="24"/>
          <w:szCs w:val="24"/>
        </w:rPr>
        <w:t>②</w:t>
      </w:r>
      <w:r>
        <w:rPr>
          <w:rFonts w:ascii="Times New Roman" w:hAnsi="Times New Roman" w:cs="Times New Roman"/>
          <w:sz w:val="24"/>
          <w:szCs w:val="24"/>
        </w:rPr>
        <w:t>具有广泛</w:t>
      </w:r>
      <w:r>
        <w:rPr>
          <w:rFonts w:ascii="Times New Roman" w:hAnsi="Times New Roman" w:cs="Times New Roman"/>
          <w:sz w:val="24"/>
          <w:szCs w:val="24"/>
        </w:rPr>
        <w:t>的兴趣，有较强的感受认知能力；</w:t>
      </w:r>
      <w:r>
        <w:rPr>
          <w:rFonts w:ascii="宋体" w:eastAsia="宋体" w:hAnsi="宋体" w:cs="宋体" w:hint="eastAsia"/>
          <w:sz w:val="24"/>
          <w:szCs w:val="24"/>
        </w:rPr>
        <w:t>③</w:t>
      </w:r>
      <w:ins w:id="2329" w:author="LLWWY" w:date="2019-12-28T12:40:00Z">
        <w:r>
          <w:rPr>
            <w:rFonts w:ascii="宋体" w:eastAsia="宋体" w:hAnsi="宋体" w:cs="宋体" w:hint="eastAsia"/>
            <w:sz w:val="24"/>
            <w:szCs w:val="24"/>
          </w:rPr>
          <w:t>具有</w:t>
        </w:r>
      </w:ins>
      <w:r>
        <w:rPr>
          <w:rFonts w:ascii="Times New Roman" w:hAnsi="Times New Roman" w:cs="Times New Roman"/>
          <w:sz w:val="24"/>
          <w:szCs w:val="24"/>
        </w:rPr>
        <w:t>灵活的技巧及运用各种关联香气的能力。</w:t>
      </w:r>
    </w:p>
    <w:p w14:paraId="7FDD9C6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食品调香还应遵循一定的程序，如：</w:t>
      </w:r>
      <w:r>
        <w:rPr>
          <w:rFonts w:ascii="宋体" w:eastAsia="宋体" w:hAnsi="宋体" w:cs="宋体" w:hint="eastAsia"/>
          <w:sz w:val="24"/>
          <w:szCs w:val="24"/>
        </w:rPr>
        <w:t>①</w:t>
      </w:r>
      <w:r>
        <w:rPr>
          <w:rFonts w:ascii="Times New Roman" w:hAnsi="Times New Roman" w:cs="Times New Roman"/>
          <w:sz w:val="24"/>
          <w:szCs w:val="24"/>
        </w:rPr>
        <w:t>确定样品</w:t>
      </w:r>
      <w:r>
        <w:rPr>
          <w:rFonts w:ascii="Times New Roman" w:hAnsi="Times New Roman" w:cs="Times New Roman"/>
          <w:sz w:val="24"/>
          <w:szCs w:val="24"/>
        </w:rPr>
        <w:t>(</w:t>
      </w:r>
      <w:r>
        <w:rPr>
          <w:rFonts w:ascii="Times New Roman" w:hAnsi="Times New Roman" w:cs="Times New Roman"/>
          <w:sz w:val="24"/>
          <w:szCs w:val="24"/>
        </w:rPr>
        <w:t>实物、产品、香精</w:t>
      </w:r>
      <w:r>
        <w:rPr>
          <w:rFonts w:ascii="Times New Roman" w:hAnsi="Times New Roman" w:cs="Times New Roman"/>
          <w:sz w:val="24"/>
          <w:szCs w:val="24"/>
        </w:rPr>
        <w:t>)</w:t>
      </w:r>
      <w:r>
        <w:rPr>
          <w:rFonts w:ascii="Times New Roman" w:hAnsi="Times New Roman" w:cs="Times New Roman"/>
          <w:sz w:val="24"/>
          <w:szCs w:val="24"/>
        </w:rPr>
        <w:t>，进行感觉评价，或确定香味轮廓；</w:t>
      </w:r>
      <w:r>
        <w:rPr>
          <w:rFonts w:ascii="宋体" w:eastAsia="宋体" w:hAnsi="宋体" w:cs="宋体" w:hint="eastAsia"/>
          <w:sz w:val="24"/>
          <w:szCs w:val="24"/>
        </w:rPr>
        <w:t>②</w:t>
      </w:r>
      <w:r>
        <w:rPr>
          <w:rFonts w:ascii="Times New Roman" w:hAnsi="Times New Roman" w:cs="Times New Roman"/>
          <w:sz w:val="24"/>
          <w:szCs w:val="24"/>
        </w:rPr>
        <w:t>把特征香味与香原料联系起来，描述、评价香味轮廓；</w:t>
      </w:r>
      <w:r>
        <w:rPr>
          <w:rFonts w:ascii="宋体" w:eastAsia="宋体" w:hAnsi="宋体" w:cs="宋体" w:hint="eastAsia"/>
          <w:sz w:val="24"/>
          <w:szCs w:val="24"/>
        </w:rPr>
        <w:t>③</w:t>
      </w:r>
      <w:r>
        <w:rPr>
          <w:rFonts w:ascii="Times New Roman" w:hAnsi="Times New Roman" w:cs="Times New Roman"/>
          <w:sz w:val="24"/>
          <w:szCs w:val="24"/>
        </w:rPr>
        <w:t>配制小样，修正调试小样品，并对香气进行修饰，以求最大限度接近样品或满足要求；</w:t>
      </w:r>
      <w:r>
        <w:rPr>
          <w:rFonts w:ascii="宋体" w:eastAsia="宋体" w:hAnsi="宋体" w:cs="宋体" w:hint="eastAsia"/>
          <w:sz w:val="24"/>
          <w:szCs w:val="24"/>
        </w:rPr>
        <w:t>④</w:t>
      </w:r>
      <w:r>
        <w:rPr>
          <w:rFonts w:ascii="Times New Roman" w:hAnsi="Times New Roman" w:cs="Times New Roman"/>
          <w:sz w:val="24"/>
          <w:szCs w:val="24"/>
        </w:rPr>
        <w:t>小样经</w:t>
      </w:r>
      <w:del w:id="2330" w:author="Administrator" w:date="2019-12-31T13:44:00Z">
        <w:r>
          <w:rPr>
            <w:rFonts w:ascii="Times New Roman" w:hAnsi="Times New Roman" w:cs="Times New Roman"/>
            <w:sz w:val="24"/>
            <w:szCs w:val="24"/>
          </w:rPr>
          <w:delText>“</w:delText>
        </w:r>
      </w:del>
      <w:del w:id="2331" w:author="LLWWY" w:date="2019-12-28T12:40:00Z">
        <w:r>
          <w:rPr>
            <w:rFonts w:ascii="Times New Roman" w:hAnsi="Times New Roman" w:cs="Times New Roman"/>
            <w:sz w:val="24"/>
            <w:szCs w:val="24"/>
          </w:rPr>
          <w:delText>“</w:delText>
        </w:r>
      </w:del>
      <w:ins w:id="2332" w:author="LLWWY" w:date="2019-12-28T12:40:00Z">
        <w:r>
          <w:rPr>
            <w:rFonts w:ascii="Times New Roman" w:hAnsi="Times New Roman" w:cs="Times New Roman"/>
            <w:sz w:val="24"/>
            <w:szCs w:val="24"/>
          </w:rPr>
          <w:t>“</w:t>
        </w:r>
      </w:ins>
      <w:r>
        <w:rPr>
          <w:rFonts w:ascii="Times New Roman" w:hAnsi="Times New Roman" w:cs="Times New Roman"/>
          <w:sz w:val="24"/>
          <w:szCs w:val="24"/>
        </w:rPr>
        <w:t>成熟</w:t>
      </w:r>
      <w:del w:id="2333" w:author="LLWWY" w:date="2019-12-28T12:41:00Z">
        <w:r>
          <w:rPr>
            <w:rFonts w:ascii="Times New Roman" w:hAnsi="Times New Roman" w:cs="Times New Roman"/>
            <w:sz w:val="24"/>
            <w:szCs w:val="24"/>
          </w:rPr>
          <w:delText>”</w:delText>
        </w:r>
      </w:del>
      <w:ins w:id="2334" w:author="LLWWY" w:date="2019-12-28T12:41:00Z">
        <w:r>
          <w:rPr>
            <w:rFonts w:ascii="Times New Roman" w:hAnsi="Times New Roman" w:cs="Times New Roman" w:hint="eastAsia"/>
            <w:sz w:val="24"/>
            <w:szCs w:val="24"/>
          </w:rPr>
          <w:t>”</w:t>
        </w:r>
      </w:ins>
      <w:r>
        <w:rPr>
          <w:rFonts w:ascii="Times New Roman" w:hAnsi="Times New Roman" w:cs="Times New Roman"/>
          <w:sz w:val="24"/>
          <w:szCs w:val="24"/>
        </w:rPr>
        <w:t>一定时间，加入已确定的食品基料中进行产品评香。</w:t>
      </w:r>
    </w:p>
    <w:p w14:paraId="73C684E4"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食品的调香是主观感觉与客观现象不断接近的循环过程，需要反复多次才能圆满完成从香精的配制到食品的产出这一大循环过程，过程中可借助一些先进的仪器进行定量定性分析，以缩小主观的偏差。</w:t>
      </w:r>
    </w:p>
    <w:p w14:paraId="21E51EBC"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目前，在专业香精制造行业门类齐全、品种繁多，选择空间很大的情况下，食品工程师其实注重的应是香精的选择与应用，不言而喻食用香精的正确选择与应用对于食品生产可起到</w:t>
      </w:r>
      <w:ins w:id="2335" w:author="LLWWY" w:date="2019-12-28T12:41:00Z">
        <w:r>
          <w:rPr>
            <w:rFonts w:ascii="Times New Roman" w:hAnsi="Times New Roman" w:cs="Times New Roman"/>
            <w:sz w:val="24"/>
            <w:szCs w:val="24"/>
          </w:rPr>
          <w:t>至关重要的</w:t>
        </w:r>
      </w:ins>
      <w:del w:id="2336" w:author="LLWWY" w:date="2019-12-28T12:41:00Z">
        <w:r>
          <w:rPr>
            <w:rFonts w:ascii="Times New Roman" w:hAnsi="Times New Roman" w:cs="Times New Roman"/>
            <w:sz w:val="24"/>
            <w:szCs w:val="24"/>
          </w:rPr>
          <w:delText>“</w:delText>
        </w:r>
      </w:del>
      <w:ins w:id="2337" w:author="LLWWY" w:date="2019-12-28T12:41:00Z">
        <w:r>
          <w:rPr>
            <w:rFonts w:ascii="Times New Roman" w:hAnsi="Times New Roman" w:cs="Times New Roman" w:hint="eastAsia"/>
            <w:sz w:val="24"/>
            <w:szCs w:val="24"/>
          </w:rPr>
          <w:t>“</w:t>
        </w:r>
      </w:ins>
      <w:del w:id="2338" w:author="Administrator" w:date="2019-12-31T13:29:00Z">
        <w:r>
          <w:rPr>
            <w:rFonts w:ascii="Times New Roman" w:hAnsi="Times New Roman" w:cs="Times New Roman"/>
            <w:sz w:val="24"/>
            <w:szCs w:val="24"/>
          </w:rPr>
          <w:delText>“</w:delText>
        </w:r>
      </w:del>
      <w:r>
        <w:rPr>
          <w:rFonts w:ascii="Times New Roman" w:hAnsi="Times New Roman" w:cs="Times New Roman"/>
          <w:sz w:val="24"/>
          <w:szCs w:val="24"/>
        </w:rPr>
        <w:t>画龙点睛</w:t>
      </w:r>
      <w:del w:id="2339" w:author="LLWWY" w:date="2019-12-28T12:41:00Z">
        <w:r>
          <w:rPr>
            <w:rFonts w:ascii="Times New Roman" w:hAnsi="Times New Roman" w:cs="Times New Roman"/>
            <w:sz w:val="24"/>
            <w:szCs w:val="24"/>
          </w:rPr>
          <w:delText>”</w:delText>
        </w:r>
      </w:del>
      <w:ins w:id="2340" w:author="LLWWY" w:date="2019-12-28T12:41:00Z">
        <w:r>
          <w:rPr>
            <w:rFonts w:ascii="Times New Roman" w:hAnsi="Times New Roman" w:cs="Times New Roman" w:hint="eastAsia"/>
            <w:sz w:val="24"/>
            <w:szCs w:val="24"/>
          </w:rPr>
          <w:t>”</w:t>
        </w:r>
      </w:ins>
      <w:r>
        <w:rPr>
          <w:rFonts w:ascii="Times New Roman" w:hAnsi="Times New Roman" w:cs="Times New Roman"/>
          <w:sz w:val="24"/>
          <w:szCs w:val="24"/>
        </w:rPr>
        <w:t>的</w:t>
      </w:r>
      <w:del w:id="2341" w:author="LLWWY" w:date="2019-12-28T12:41:00Z">
        <w:r>
          <w:rPr>
            <w:rFonts w:ascii="Times New Roman" w:hAnsi="Times New Roman" w:cs="Times New Roman"/>
            <w:sz w:val="24"/>
            <w:szCs w:val="24"/>
          </w:rPr>
          <w:delText>至关重要的</w:delText>
        </w:r>
      </w:del>
      <w:r>
        <w:rPr>
          <w:rFonts w:ascii="Times New Roman" w:hAnsi="Times New Roman" w:cs="Times New Roman"/>
          <w:sz w:val="24"/>
          <w:szCs w:val="24"/>
        </w:rPr>
        <w:t>作用。</w:t>
      </w:r>
    </w:p>
    <w:p w14:paraId="6DD8C82B" w14:textId="77777777" w:rsidR="00970176" w:rsidRDefault="008D6EE0">
      <w:pPr>
        <w:pStyle w:val="4"/>
      </w:pPr>
      <w:r>
        <w:t xml:space="preserve">9.2.7.2 </w:t>
      </w:r>
      <w:r>
        <w:t>食品香精的选择</w:t>
      </w:r>
      <w:r>
        <w:t xml:space="preserve">  </w:t>
      </w:r>
    </w:p>
    <w:p w14:paraId="30840A7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食用香精的选择应遵循如下几点：</w:t>
      </w:r>
    </w:p>
    <w:p w14:paraId="54923FFC"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）食品的理化性质决定所使用香精的性能，也就是说所选用的香</w:t>
      </w:r>
      <w:r>
        <w:rPr>
          <w:rFonts w:ascii="Times New Roman" w:hAnsi="Times New Roman" w:cs="Times New Roman"/>
          <w:sz w:val="24"/>
          <w:szCs w:val="24"/>
        </w:rPr>
        <w:t>精必须与该食品基料相溶，与该食品特定香气相称，并适应加工工艺之要求。</w:t>
      </w:r>
    </w:p>
    <w:p w14:paraId="09AD8EB3"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）香精的选择还应注意其溶剂是否与食品原料起不良反应。</w:t>
      </w:r>
    </w:p>
    <w:p w14:paraId="62482EEF"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）香精的价位差主要是选用的香原料，溶剂不同引起的，不可只考虑价格而忽略其质量，还要考虑到交货期供货量是否能满足生产安排。</w:t>
      </w:r>
    </w:p>
    <w:p w14:paraId="063D72BA" w14:textId="77777777" w:rsidR="00970176" w:rsidRDefault="008D6EE0">
      <w:pPr>
        <w:pStyle w:val="4"/>
      </w:pPr>
      <w:r>
        <w:lastRenderedPageBreak/>
        <w:t xml:space="preserve">9.2.7.3 </w:t>
      </w:r>
      <w:r>
        <w:t>食品香精香料在食品工业中的应用</w:t>
      </w:r>
      <w:r>
        <w:t xml:space="preserve">   </w:t>
      </w:r>
    </w:p>
    <w:p w14:paraId="7E66EC42" w14:textId="77777777" w:rsidR="00970176" w:rsidRDefault="008D6EE0">
      <w:pPr>
        <w:spacing w:line="360" w:lineRule="auto"/>
        <w:ind w:firstLineChars="150" w:firstLine="360"/>
        <w:rPr>
          <w:rFonts w:ascii="Times New Roman" w:hAnsi="Times New Roman" w:cs="Times New Roman"/>
          <w:sz w:val="24"/>
          <w:szCs w:val="24"/>
        </w:rPr>
      </w:pPr>
      <w:r>
        <w:rPr>
          <w:rFonts w:ascii="Times New Roman" w:hAnsi="Times New Roman" w:cs="Times New Roman"/>
          <w:sz w:val="24"/>
          <w:szCs w:val="24"/>
        </w:rPr>
        <w:t>根据各类食品生产的特性正确选择香精的同时，还应注意香精在应用中的正确使用方法。</w:t>
      </w:r>
    </w:p>
    <w:p w14:paraId="4D82A400" w14:textId="77777777" w:rsidR="00970176" w:rsidRDefault="008D6EE0">
      <w:pPr>
        <w:numPr>
          <w:ilvl w:val="0"/>
          <w:numId w:val="5"/>
        </w:numPr>
        <w:spacing w:line="360" w:lineRule="auto"/>
        <w:ind w:firstLine="420"/>
        <w:rPr>
          <w:rFonts w:ascii="Times New Roman" w:hAnsi="Times New Roman" w:cs="Times New Roman"/>
          <w:sz w:val="24"/>
          <w:szCs w:val="24"/>
        </w:rPr>
      </w:pPr>
      <w:r>
        <w:rPr>
          <w:rFonts w:ascii="Times New Roman" w:hAnsi="Times New Roman" w:cs="Times New Roman"/>
          <w:sz w:val="24"/>
          <w:szCs w:val="24"/>
        </w:rPr>
        <w:t>合适的添加时机与均匀性</w:t>
      </w:r>
      <w:r>
        <w:rPr>
          <w:rFonts w:ascii="Times New Roman" w:hAnsi="Times New Roman" w:cs="Times New Roman"/>
          <w:sz w:val="24"/>
          <w:szCs w:val="24"/>
        </w:rPr>
        <w:t xml:space="preserve">  </w:t>
      </w:r>
    </w:p>
    <w:p w14:paraId="27DA6FF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香精、香料都有一定的挥发性，调香时又必须在物料中分散均匀，这就要求严格掌握好调香时的加入温度，不要在相对高温时加入，以防香精大量挥发，又不得过迟添加，以防分散不均匀。</w:t>
      </w:r>
    </w:p>
    <w:p w14:paraId="02051F29" w14:textId="77777777" w:rsidR="00970176" w:rsidRDefault="008D6EE0">
      <w:pPr>
        <w:numPr>
          <w:ilvl w:val="0"/>
          <w:numId w:val="5"/>
        </w:numPr>
        <w:spacing w:line="360" w:lineRule="auto"/>
        <w:ind w:firstLine="420"/>
        <w:rPr>
          <w:rFonts w:ascii="Times New Roman" w:hAnsi="Times New Roman" w:cs="Times New Roman"/>
          <w:sz w:val="24"/>
          <w:szCs w:val="24"/>
        </w:rPr>
      </w:pPr>
      <w:r>
        <w:rPr>
          <w:rFonts w:ascii="Times New Roman" w:hAnsi="Times New Roman" w:cs="Times New Roman"/>
          <w:sz w:val="24"/>
          <w:szCs w:val="24"/>
        </w:rPr>
        <w:t>选择适当的添加方式</w:t>
      </w:r>
      <w:r>
        <w:rPr>
          <w:rFonts w:ascii="Times New Roman" w:hAnsi="Times New Roman" w:cs="Times New Roman"/>
          <w:sz w:val="24"/>
          <w:szCs w:val="24"/>
        </w:rPr>
        <w:t xml:space="preserve">  </w:t>
      </w:r>
    </w:p>
    <w:p w14:paraId="19891AA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适当的添加方式，可避免香精的浪费，又能使得食品有</w:t>
      </w:r>
      <w:r>
        <w:rPr>
          <w:rFonts w:ascii="Times New Roman" w:hAnsi="Times New Roman" w:cs="Times New Roman"/>
          <w:sz w:val="24"/>
          <w:szCs w:val="24"/>
        </w:rPr>
        <w:t>—</w:t>
      </w:r>
      <w:r>
        <w:rPr>
          <w:rFonts w:ascii="Times New Roman" w:hAnsi="Times New Roman" w:cs="Times New Roman"/>
          <w:sz w:val="24"/>
          <w:szCs w:val="24"/>
        </w:rPr>
        <w:t>个完美的香味构成。如果汁饮料生产，可予先在所使用的果汁原料中加入一些油质香精，经圆熟后投入生产并添加水质香精，也可同时添加两种型号的水质香精互补香气；在饼干等烘焙类食品中，可将总量的</w:t>
      </w:r>
      <w:r>
        <w:rPr>
          <w:rFonts w:ascii="Times New Roman" w:hAnsi="Times New Roman" w:cs="Times New Roman"/>
          <w:sz w:val="24"/>
          <w:szCs w:val="24"/>
        </w:rPr>
        <w:t>1‰</w:t>
      </w:r>
      <w:r>
        <w:rPr>
          <w:rFonts w:ascii="Times New Roman" w:hAnsi="Times New Roman" w:cs="Times New Roman"/>
          <w:sz w:val="24"/>
          <w:szCs w:val="24"/>
        </w:rPr>
        <w:t>左右的香精调制在面团中，其余部分在烘烤后喷涂在产品表面。</w:t>
      </w:r>
    </w:p>
    <w:p w14:paraId="3BCF1E7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）要有正确的添加顺序</w:t>
      </w:r>
      <w:r>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13D1219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一般的香料、香精在碱性食品中不稳定，一些使用膨松剂的烘烤食品使用香料、香精时，要注意分别添加，以防止碱性物质与香料、香精发生反应影响食品的色、香、味，如香兰素与碳酸氢钠接触后会失去香味，变成红棕色。</w:t>
      </w:r>
    </w:p>
    <w:p w14:paraId="590152B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多种香料、香精混合使用时，应先加香味较淡的，然后再加香味较浓的，乳化香精的添加应在工序最后等。</w:t>
      </w:r>
    </w:p>
    <w:p w14:paraId="22CF7301" w14:textId="77777777" w:rsidR="00970176" w:rsidRDefault="008D6EE0">
      <w:pPr>
        <w:spacing w:line="360" w:lineRule="auto"/>
        <w:ind w:left="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）掌握合适的添加量</w:t>
      </w:r>
      <w:r>
        <w:rPr>
          <w:rFonts w:ascii="Times New Roman" w:hAnsi="Times New Roman" w:cs="Times New Roman"/>
          <w:sz w:val="24"/>
          <w:szCs w:val="24"/>
        </w:rPr>
        <w:t xml:space="preserve">  </w:t>
      </w:r>
    </w:p>
    <w:p w14:paraId="0B7BA12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食品生产中，香料、香精的用量要适当，添加量过少，固然影响效果，添加量过多，也会带来不良的效果</w:t>
      </w:r>
      <w:del w:id="2342" w:author="LLWWY" w:date="2019-12-28T12:42:00Z">
        <w:r>
          <w:rPr>
            <w:rFonts w:ascii="Times New Roman" w:hAnsi="Times New Roman" w:cs="Times New Roman"/>
            <w:sz w:val="24"/>
            <w:szCs w:val="24"/>
          </w:rPr>
          <w:delText>。</w:delText>
        </w:r>
      </w:del>
      <w:ins w:id="2343" w:author="LLWWY" w:date="2019-12-28T12:42:00Z">
        <w:r>
          <w:rPr>
            <w:rFonts w:ascii="Times New Roman" w:hAnsi="Times New Roman" w:cs="Times New Roman" w:hint="eastAsia"/>
            <w:sz w:val="24"/>
            <w:szCs w:val="24"/>
          </w:rPr>
          <w:t>，</w:t>
        </w:r>
      </w:ins>
      <w:r>
        <w:rPr>
          <w:rFonts w:ascii="Times New Roman" w:hAnsi="Times New Roman" w:cs="Times New Roman"/>
          <w:sz w:val="24"/>
          <w:szCs w:val="24"/>
        </w:rPr>
        <w:t>这就要求称量要准确。液体香精用重量法比用量杯、量筒计量要准确。只有通过反复的调香试验来调</w:t>
      </w:r>
      <w:r>
        <w:rPr>
          <w:rFonts w:ascii="Times New Roman" w:hAnsi="Times New Roman" w:cs="Times New Roman"/>
          <w:sz w:val="24"/>
          <w:szCs w:val="24"/>
        </w:rPr>
        <w:t>节，才能确定最适合的用量。</w:t>
      </w:r>
    </w:p>
    <w:p w14:paraId="20E1A943" w14:textId="77777777" w:rsidR="00970176" w:rsidRDefault="008D6EE0">
      <w:pPr>
        <w:tabs>
          <w:tab w:val="left" w:pos="1003"/>
        </w:tabs>
        <w:spacing w:line="360" w:lineRule="auto"/>
        <w:ind w:left="4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）糖酸比配合</w:t>
      </w:r>
      <w:r>
        <w:rPr>
          <w:rFonts w:ascii="Times New Roman" w:hAnsi="Times New Roman" w:cs="Times New Roman"/>
          <w:sz w:val="24"/>
          <w:szCs w:val="24"/>
        </w:rPr>
        <w:t xml:space="preserve">  </w:t>
      </w:r>
    </w:p>
    <w:p w14:paraId="0C27384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饮料生产中，只有糖酸比配合恰当，才能取得好的香味效果，如柠檬汽水中，酸味不够，即使应用高质量的柠檬香精也不会有良好的香味效果，果汁饮料的糖酸比应接近天然果品。当然最适宜的糖酸比应以消费者的口味为基础，这样才能充分发挥香精的香气和果汁的香味协调配合的风味效果。</w:t>
      </w:r>
    </w:p>
    <w:p w14:paraId="57A5989C" w14:textId="77777777" w:rsidR="00970176" w:rsidRDefault="008D6EE0">
      <w:pPr>
        <w:numPr>
          <w:ilvl w:val="0"/>
          <w:numId w:val="6"/>
        </w:numPr>
        <w:spacing w:line="360" w:lineRule="auto"/>
        <w:ind w:firstLine="420"/>
        <w:rPr>
          <w:rFonts w:ascii="Times New Roman" w:hAnsi="Times New Roman" w:cs="Times New Roman"/>
          <w:sz w:val="24"/>
          <w:szCs w:val="24"/>
        </w:rPr>
      </w:pPr>
      <w:r>
        <w:rPr>
          <w:rFonts w:ascii="Times New Roman" w:hAnsi="Times New Roman" w:cs="Times New Roman"/>
          <w:sz w:val="24"/>
          <w:szCs w:val="24"/>
        </w:rPr>
        <w:lastRenderedPageBreak/>
        <w:t>其他原料及水的质量</w:t>
      </w:r>
      <w:r>
        <w:rPr>
          <w:rFonts w:ascii="Times New Roman" w:hAnsi="Times New Roman" w:cs="Times New Roman"/>
          <w:sz w:val="24"/>
          <w:szCs w:val="24"/>
        </w:rPr>
        <w:t xml:space="preserve">  </w:t>
      </w:r>
    </w:p>
    <w:p w14:paraId="06DC7CB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除香精外其他原料如糖、甜味剂的选择使用和水的处理质量也都会对食品的风味造成影响，故在实践中还应严格</w:t>
      </w:r>
      <w:ins w:id="2344" w:author="LLWWY" w:date="2019-12-28T12:43:00Z">
        <w:r>
          <w:rPr>
            <w:rFonts w:ascii="Times New Roman" w:hAnsi="Times New Roman" w:cs="Times New Roman" w:hint="eastAsia"/>
            <w:sz w:val="24"/>
            <w:szCs w:val="24"/>
          </w:rPr>
          <w:t>关注</w:t>
        </w:r>
      </w:ins>
      <w:r>
        <w:rPr>
          <w:rFonts w:ascii="Times New Roman" w:hAnsi="Times New Roman" w:cs="Times New Roman"/>
          <w:sz w:val="24"/>
          <w:szCs w:val="24"/>
        </w:rPr>
        <w:t>水的处理，优选使用达到应用标准的原料。</w:t>
      </w:r>
    </w:p>
    <w:p w14:paraId="53A8CBAC" w14:textId="77777777" w:rsidR="00970176" w:rsidRDefault="008D6EE0">
      <w:pPr>
        <w:pStyle w:val="3"/>
      </w:pPr>
      <w:bookmarkStart w:id="2345" w:name="_Toc14992167"/>
      <w:r>
        <w:t xml:space="preserve">9.2.8 </w:t>
      </w:r>
      <w:r>
        <w:t>低脂食品调香调味</w:t>
      </w:r>
      <w:bookmarkEnd w:id="2345"/>
    </w:p>
    <w:p w14:paraId="0D9A6DDD" w14:textId="77777777" w:rsidR="00970176" w:rsidRDefault="008D6EE0">
      <w:pPr>
        <w:pStyle w:val="4"/>
      </w:pPr>
      <w:r>
        <w:t>9.2.8.1</w:t>
      </w:r>
      <w:r>
        <w:t>低脂肉制品</w:t>
      </w:r>
    </w:p>
    <w:p w14:paraId="78756BB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美国食品和药物管理局（</w:t>
      </w:r>
      <w:r>
        <w:rPr>
          <w:rFonts w:ascii="Times New Roman" w:hAnsi="Times New Roman" w:cs="Times New Roman"/>
          <w:sz w:val="24"/>
          <w:szCs w:val="24"/>
        </w:rPr>
        <w:t>FDA</w:t>
      </w:r>
      <w:r>
        <w:rPr>
          <w:rFonts w:ascii="Times New Roman" w:hAnsi="Times New Roman" w:cs="Times New Roman"/>
          <w:sz w:val="24"/>
          <w:szCs w:val="24"/>
        </w:rPr>
        <w:t>）和美国农业仪器安全与检测部（</w:t>
      </w:r>
      <w:r>
        <w:rPr>
          <w:rFonts w:ascii="Times New Roman" w:hAnsi="Times New Roman" w:cs="Times New Roman"/>
          <w:sz w:val="24"/>
          <w:szCs w:val="24"/>
        </w:rPr>
        <w:t>USDA-FSIS</w:t>
      </w:r>
      <w:r>
        <w:rPr>
          <w:rFonts w:ascii="Times New Roman" w:hAnsi="Times New Roman" w:cs="Times New Roman"/>
          <w:sz w:val="24"/>
          <w:szCs w:val="24"/>
        </w:rPr>
        <w:t>）将低脂肉制品定义为脂肪含量低于</w:t>
      </w:r>
      <w:r>
        <w:rPr>
          <w:rFonts w:ascii="Times New Roman" w:hAnsi="Times New Roman" w:cs="Times New Roman"/>
          <w:sz w:val="24"/>
          <w:szCs w:val="24"/>
        </w:rPr>
        <w:t>10%</w:t>
      </w:r>
      <w:r>
        <w:rPr>
          <w:rFonts w:ascii="Times New Roman" w:hAnsi="Times New Roman" w:cs="Times New Roman"/>
          <w:sz w:val="24"/>
          <w:szCs w:val="24"/>
        </w:rPr>
        <w:t>的肉制品。目前肉制品中脂肪含量大约在</w:t>
      </w:r>
      <w:r>
        <w:rPr>
          <w:rFonts w:ascii="Times New Roman" w:hAnsi="Times New Roman" w:cs="Times New Roman"/>
          <w:sz w:val="24"/>
          <w:szCs w:val="24"/>
        </w:rPr>
        <w:t>20%~30%</w:t>
      </w:r>
      <w:r>
        <w:rPr>
          <w:rFonts w:ascii="Times New Roman" w:hAnsi="Times New Roman" w:cs="Times New Roman"/>
          <w:sz w:val="24"/>
          <w:szCs w:val="24"/>
        </w:rPr>
        <w:t>。因此，低脂肉制品的核心问题：一方面是降低肉制品中脂肪的含量，另一方面是关注如何选择合适的脂肪替代物，使之用于低脂食品中维持高脂食品相似的感官性状，从而达到既降低了脂肪含量又弥补了口味的损失，同时又可起到预防疾病（如高血脂、肥胖）的目的。</w:t>
      </w:r>
    </w:p>
    <w:p w14:paraId="4BB2EAD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脂肪不仅可以赋予肉制品独特的风味、优良的质地及良好的感官特性，而且是人体能量、必需脂肪酸的主要来源。目前使用高新技术或某些代脂物质是降低</w:t>
      </w:r>
      <w:r>
        <w:rPr>
          <w:rFonts w:ascii="Times New Roman" w:hAnsi="Times New Roman" w:cs="Times New Roman"/>
          <w:sz w:val="24"/>
          <w:szCs w:val="24"/>
        </w:rPr>
        <w:t>肉制品中脂肪含量的主要方法。</w:t>
      </w:r>
    </w:p>
    <w:p w14:paraId="29E7B7A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脂肪替代物质可以模拟出类似脂肪的润滑细腻的口感，同时热量较低。但由于易在高温条件下变性或发生焦糖化反应，因此其使用有一定局限性。</w:t>
      </w:r>
    </w:p>
    <w:p w14:paraId="397C9BEB" w14:textId="77777777" w:rsidR="00970176" w:rsidRDefault="008D6EE0">
      <w:pPr>
        <w:pStyle w:val="5"/>
      </w:pPr>
      <w:r>
        <w:t xml:space="preserve">9.2.8.1.1 </w:t>
      </w:r>
      <w:r>
        <w:t>蛋白质类脂肪模拟物</w:t>
      </w:r>
    </w:p>
    <w:p w14:paraId="7C76469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多以大豆蛋白、明胶等天然高分子蛋白质作为原料制成。目前许多欧洲国家的学者对此类脂肪模拟物进行了深入的研究。</w:t>
      </w:r>
      <w:r>
        <w:rPr>
          <w:rFonts w:ascii="Times New Roman" w:hAnsi="Times New Roman" w:cs="Times New Roman"/>
          <w:sz w:val="24"/>
          <w:szCs w:val="24"/>
        </w:rPr>
        <w:t>Samara</w:t>
      </w:r>
      <w:r>
        <w:rPr>
          <w:rFonts w:ascii="Times New Roman" w:hAnsi="Times New Roman" w:cs="Times New Roman"/>
          <w:sz w:val="24"/>
          <w:szCs w:val="24"/>
        </w:rPr>
        <w:t>等研究用不同添加量（</w:t>
      </w:r>
      <w:r>
        <w:rPr>
          <w:rFonts w:ascii="Times New Roman" w:hAnsi="Times New Roman" w:cs="Times New Roman"/>
          <w:sz w:val="24"/>
          <w:szCs w:val="24"/>
        </w:rPr>
        <w:t>0</w:t>
      </w:r>
      <w:r>
        <w:rPr>
          <w:rFonts w:ascii="Times New Roman" w:hAnsi="Times New Roman" w:cs="Times New Roman"/>
          <w:sz w:val="24"/>
          <w:szCs w:val="24"/>
        </w:rPr>
        <w:t>、</w:t>
      </w:r>
      <w:r>
        <w:rPr>
          <w:rFonts w:ascii="Times New Roman" w:hAnsi="Times New Roman" w:cs="Times New Roman"/>
          <w:sz w:val="24"/>
          <w:szCs w:val="24"/>
        </w:rPr>
        <w:t xml:space="preserve"> 25 %</w:t>
      </w:r>
      <w:r>
        <w:rPr>
          <w:rFonts w:ascii="Times New Roman" w:hAnsi="Times New Roman" w:cs="Times New Roman"/>
          <w:sz w:val="24"/>
          <w:szCs w:val="24"/>
        </w:rPr>
        <w:t>、</w:t>
      </w:r>
      <w:r>
        <w:rPr>
          <w:rFonts w:ascii="Times New Roman" w:hAnsi="Times New Roman" w:cs="Times New Roman"/>
          <w:sz w:val="24"/>
          <w:szCs w:val="24"/>
        </w:rPr>
        <w:t>50 %</w:t>
      </w:r>
      <w:r>
        <w:rPr>
          <w:rFonts w:ascii="Times New Roman" w:hAnsi="Times New Roman" w:cs="Times New Roman"/>
          <w:sz w:val="24"/>
          <w:szCs w:val="24"/>
        </w:rPr>
        <w:t>、</w:t>
      </w:r>
      <w:r>
        <w:rPr>
          <w:rFonts w:ascii="Times New Roman" w:hAnsi="Times New Roman" w:cs="Times New Roman"/>
          <w:sz w:val="24"/>
          <w:szCs w:val="24"/>
        </w:rPr>
        <w:t>75 %</w:t>
      </w:r>
      <w:r>
        <w:rPr>
          <w:rFonts w:ascii="Times New Roman" w:hAnsi="Times New Roman" w:cs="Times New Roman"/>
          <w:sz w:val="24"/>
          <w:szCs w:val="24"/>
        </w:rPr>
        <w:t>）的水解胶原蛋白取代法兰克福香肠中猪肉背膘脂肪对香肠品质的影响。发现添加量越高，产品品质（包括持水性、烹饪后稳定性、质构）越好；当添加量为</w:t>
      </w:r>
      <w:r>
        <w:rPr>
          <w:rFonts w:ascii="Times New Roman" w:hAnsi="Times New Roman" w:cs="Times New Roman"/>
          <w:sz w:val="24"/>
          <w:szCs w:val="24"/>
        </w:rPr>
        <w:t>5</w:t>
      </w:r>
      <w:r>
        <w:rPr>
          <w:rFonts w:ascii="Times New Roman" w:hAnsi="Times New Roman" w:cs="Times New Roman"/>
          <w:sz w:val="24"/>
          <w:szCs w:val="24"/>
        </w:rPr>
        <w:t>0 %</w:t>
      </w:r>
      <w:r>
        <w:rPr>
          <w:rFonts w:ascii="Times New Roman" w:hAnsi="Times New Roman" w:cs="Times New Roman"/>
          <w:sz w:val="24"/>
          <w:szCs w:val="24"/>
        </w:rPr>
        <w:t>时与原高脂肪香肠各项参数基本相同。由此可以看出这类替代物可以在降低产品脂肪含量的同时不改变其原有品质，并且增加蛋白质含量。</w:t>
      </w:r>
    </w:p>
    <w:p w14:paraId="607EB584" w14:textId="77777777" w:rsidR="00970176" w:rsidRDefault="008D6EE0">
      <w:pPr>
        <w:pStyle w:val="5"/>
      </w:pPr>
      <w:r>
        <w:lastRenderedPageBreak/>
        <w:t xml:space="preserve">9.2.8.1.2 </w:t>
      </w:r>
      <w:r>
        <w:t>碳水化合物类脂肪模拟物</w:t>
      </w:r>
    </w:p>
    <w:p w14:paraId="78067EA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常见种类包括：改性淀粉、麦芽糊精、葡萄糖聚合物等。许多学者也对这类脂肪模拟物进行了深入的研究。张根生等通过单因素及正交试验得出，马铃薯膳</w:t>
      </w:r>
      <w:r>
        <w:rPr>
          <w:rFonts w:ascii="Times New Roman" w:hAnsi="Times New Roman" w:cs="Times New Roman"/>
          <w:sz w:val="24"/>
          <w:szCs w:val="24"/>
        </w:rPr>
        <w:t xml:space="preserve"> </w:t>
      </w:r>
      <w:r>
        <w:rPr>
          <w:rFonts w:ascii="Times New Roman" w:hAnsi="Times New Roman" w:cs="Times New Roman"/>
          <w:sz w:val="24"/>
          <w:szCs w:val="24"/>
        </w:rPr>
        <w:t>食纤维低脂猪肉丸的最佳配方（以各组份总质量计）为：瘦肉</w:t>
      </w:r>
      <w:r>
        <w:rPr>
          <w:rFonts w:ascii="Times New Roman" w:hAnsi="Times New Roman" w:cs="Times New Roman"/>
          <w:sz w:val="24"/>
          <w:szCs w:val="24"/>
        </w:rPr>
        <w:t>70 %</w:t>
      </w:r>
      <w:r>
        <w:rPr>
          <w:rFonts w:ascii="Times New Roman" w:hAnsi="Times New Roman" w:cs="Times New Roman"/>
          <w:sz w:val="24"/>
          <w:szCs w:val="24"/>
        </w:rPr>
        <w:t>、肥肉</w:t>
      </w:r>
      <w:r>
        <w:rPr>
          <w:rFonts w:ascii="Times New Roman" w:hAnsi="Times New Roman" w:cs="Times New Roman"/>
          <w:sz w:val="24"/>
          <w:szCs w:val="24"/>
        </w:rPr>
        <w:t>24 %</w:t>
      </w:r>
      <w:r>
        <w:rPr>
          <w:rFonts w:ascii="Times New Roman" w:hAnsi="Times New Roman" w:cs="Times New Roman"/>
          <w:sz w:val="24"/>
          <w:szCs w:val="24"/>
        </w:rPr>
        <w:t>、膳食纤维</w:t>
      </w:r>
      <w:r>
        <w:rPr>
          <w:rFonts w:ascii="Times New Roman" w:hAnsi="Times New Roman" w:cs="Times New Roman"/>
          <w:sz w:val="24"/>
          <w:szCs w:val="24"/>
        </w:rPr>
        <w:t>6%</w:t>
      </w:r>
      <w:r>
        <w:rPr>
          <w:rFonts w:ascii="Times New Roman" w:hAnsi="Times New Roman" w:cs="Times New Roman"/>
          <w:sz w:val="24"/>
          <w:szCs w:val="24"/>
        </w:rPr>
        <w:t>、马铃薯淀粉</w:t>
      </w:r>
      <w:del w:id="2346" w:author="LLWWY" w:date="2019-12-28T12:44:00Z">
        <w:r>
          <w:rPr>
            <w:rFonts w:ascii="Times New Roman" w:hAnsi="Times New Roman" w:cs="Times New Roman"/>
            <w:sz w:val="24"/>
            <w:szCs w:val="24"/>
          </w:rPr>
          <w:delText xml:space="preserve"> </w:delText>
        </w:r>
      </w:del>
      <w:r>
        <w:rPr>
          <w:rFonts w:ascii="Times New Roman" w:hAnsi="Times New Roman" w:cs="Times New Roman"/>
          <w:sz w:val="24"/>
          <w:szCs w:val="24"/>
        </w:rPr>
        <w:t>16%</w:t>
      </w:r>
      <w:r>
        <w:rPr>
          <w:rFonts w:ascii="Times New Roman" w:hAnsi="Times New Roman" w:cs="Times New Roman"/>
          <w:sz w:val="24"/>
          <w:szCs w:val="24"/>
        </w:rPr>
        <w:t>、大豆分离蛋白</w:t>
      </w:r>
      <w:r>
        <w:rPr>
          <w:rFonts w:ascii="Times New Roman" w:hAnsi="Times New Roman" w:cs="Times New Roman"/>
          <w:sz w:val="24"/>
          <w:szCs w:val="24"/>
        </w:rPr>
        <w:t>2.5%</w:t>
      </w:r>
      <w:r>
        <w:rPr>
          <w:rFonts w:ascii="Times New Roman" w:hAnsi="Times New Roman" w:cs="Times New Roman"/>
          <w:sz w:val="24"/>
          <w:szCs w:val="24"/>
        </w:rPr>
        <w:t>、水</w:t>
      </w:r>
      <w:r>
        <w:rPr>
          <w:rFonts w:ascii="Times New Roman" w:hAnsi="Times New Roman" w:cs="Times New Roman"/>
          <w:sz w:val="24"/>
          <w:szCs w:val="24"/>
        </w:rPr>
        <w:t>30%</w:t>
      </w:r>
      <w:r>
        <w:rPr>
          <w:rFonts w:ascii="Times New Roman" w:hAnsi="Times New Roman" w:cs="Times New Roman"/>
          <w:sz w:val="24"/>
          <w:szCs w:val="24"/>
        </w:rPr>
        <w:t>。经过测定，使用这个方案生产出的产品脂肪含量由原来的</w:t>
      </w:r>
      <w:del w:id="2347" w:author="LLWWY" w:date="2019-12-28T12:44:00Z">
        <w:r>
          <w:rPr>
            <w:rFonts w:ascii="Times New Roman" w:hAnsi="Times New Roman" w:cs="Times New Roman"/>
            <w:sz w:val="24"/>
            <w:szCs w:val="24"/>
          </w:rPr>
          <w:delText xml:space="preserve"> </w:delText>
        </w:r>
      </w:del>
      <w:r>
        <w:rPr>
          <w:rFonts w:ascii="Times New Roman" w:hAnsi="Times New Roman" w:cs="Times New Roman"/>
          <w:sz w:val="24"/>
          <w:szCs w:val="24"/>
        </w:rPr>
        <w:t>20</w:t>
      </w:r>
      <w:r>
        <w:rPr>
          <w:rFonts w:ascii="Times New Roman" w:hAnsi="Times New Roman" w:cs="Times New Roman"/>
          <w:sz w:val="24"/>
          <w:szCs w:val="24"/>
        </w:rPr>
        <w:t>.28 %</w:t>
      </w:r>
      <w:r>
        <w:rPr>
          <w:rFonts w:ascii="Times New Roman" w:hAnsi="Times New Roman" w:cs="Times New Roman"/>
          <w:sz w:val="24"/>
          <w:szCs w:val="24"/>
        </w:rPr>
        <w:t>降到</w:t>
      </w:r>
      <w:r>
        <w:rPr>
          <w:rFonts w:ascii="Times New Roman" w:hAnsi="Times New Roman" w:cs="Times New Roman"/>
          <w:sz w:val="24"/>
          <w:szCs w:val="24"/>
        </w:rPr>
        <w:t>12.30%</w:t>
      </w:r>
      <w:r>
        <w:rPr>
          <w:rFonts w:ascii="Times New Roman" w:hAnsi="Times New Roman" w:cs="Times New Roman"/>
          <w:sz w:val="24"/>
          <w:szCs w:val="24"/>
        </w:rPr>
        <w:t>，其他营养成份无明显变化，同时改善了肉丸的品质。</w:t>
      </w:r>
      <w:r>
        <w:rPr>
          <w:rFonts w:ascii="Times New Roman" w:hAnsi="Times New Roman" w:cs="Times New Roman"/>
          <w:sz w:val="24"/>
          <w:szCs w:val="24"/>
        </w:rPr>
        <w:t>Triki</w:t>
      </w:r>
      <w:r>
        <w:rPr>
          <w:rFonts w:ascii="Times New Roman" w:hAnsi="Times New Roman" w:cs="Times New Roman"/>
          <w:sz w:val="24"/>
          <w:szCs w:val="24"/>
        </w:rPr>
        <w:t>等用魔芋胶替换新鲜羊肉香肠中的脂肪时，发现可以将其脂肪含量减少</w:t>
      </w:r>
      <w:r>
        <w:rPr>
          <w:rFonts w:ascii="Times New Roman" w:hAnsi="Times New Roman" w:cs="Times New Roman"/>
          <w:sz w:val="24"/>
          <w:szCs w:val="24"/>
        </w:rPr>
        <w:t>53%~76%</w:t>
      </w:r>
      <w:r>
        <w:rPr>
          <w:rFonts w:ascii="Times New Roman" w:hAnsi="Times New Roman" w:cs="Times New Roman"/>
          <w:sz w:val="24"/>
          <w:szCs w:val="24"/>
        </w:rPr>
        <w:t>。这些研究结果得出，这类脂肪模拟物可以显著降低产品的脂肪含量，同时有些还可以改善产品的食用品质。</w:t>
      </w:r>
    </w:p>
    <w:p w14:paraId="2C36274F" w14:textId="77777777" w:rsidR="00970176" w:rsidRDefault="008D6EE0">
      <w:pPr>
        <w:pStyle w:val="5"/>
      </w:pPr>
      <w:r>
        <w:t xml:space="preserve">9.2.8.1.3 </w:t>
      </w:r>
      <w:r>
        <w:t>复合型脂肪替代物</w:t>
      </w:r>
      <w:r>
        <w:t xml:space="preserve"> </w:t>
      </w:r>
    </w:p>
    <w:p w14:paraId="348EDCB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复合型脂肪替代物指一定比例不同基质的来源物相结合，从而协同产生脂肪替代作用的混合物。常见的组成成份有植物油脂、改性淀粉、膳食纤维等。</w:t>
      </w:r>
      <w:r>
        <w:rPr>
          <w:rFonts w:ascii="Times New Roman" w:hAnsi="Times New Roman" w:cs="Times New Roman"/>
          <w:sz w:val="24"/>
          <w:szCs w:val="24"/>
        </w:rPr>
        <w:t xml:space="preserve"> Salcedo</w:t>
      </w:r>
      <w:del w:id="2348" w:author="LLWWY" w:date="2019-12-28T12:45:00Z">
        <w:r>
          <w:rPr>
            <w:rFonts w:ascii="Times New Roman" w:hAnsi="Times New Roman" w:cs="Times New Roman"/>
            <w:sz w:val="24"/>
            <w:szCs w:val="24"/>
          </w:rPr>
          <w:delText xml:space="preserve"> </w:delText>
        </w:r>
      </w:del>
      <w:r>
        <w:rPr>
          <w:rFonts w:ascii="Times New Roman" w:hAnsi="Times New Roman" w:cs="Times New Roman"/>
          <w:sz w:val="24"/>
          <w:szCs w:val="24"/>
        </w:rPr>
        <w:t>等研究在储藏过程中魔芋胶和健康油（橄榄油、亚麻籽油、鱼油）的添加对法兰克福香肠的影响，发现可以明显增加香肠不饱和脂肪酸含量，同时降低动物脂肪含量，在低温条件下，这些成分能更好的发挥作用。曹莹莹等在研究不同添加量（</w:t>
      </w:r>
      <w:r>
        <w:rPr>
          <w:rFonts w:ascii="Times New Roman" w:hAnsi="Times New Roman" w:cs="Times New Roman"/>
          <w:sz w:val="24"/>
          <w:szCs w:val="24"/>
        </w:rPr>
        <w:t>0.5 %~2.0 %</w:t>
      </w:r>
      <w:r>
        <w:rPr>
          <w:rFonts w:ascii="Times New Roman" w:hAnsi="Times New Roman" w:cs="Times New Roman"/>
          <w:sz w:val="24"/>
          <w:szCs w:val="24"/>
        </w:rPr>
        <w:t>）的酪蛋白酸钠对低脂乳化肠食用品质的影响时，发现它有效减少了产品中的脂肪含量，同时改善了其保水性、质构等食用品质，并指出</w:t>
      </w:r>
      <w:r>
        <w:rPr>
          <w:rFonts w:ascii="Times New Roman" w:hAnsi="Times New Roman" w:cs="Times New Roman"/>
          <w:sz w:val="24"/>
          <w:szCs w:val="24"/>
        </w:rPr>
        <w:t xml:space="preserve">1.5 </w:t>
      </w:r>
      <w:r>
        <w:rPr>
          <w:rFonts w:ascii="Times New Roman" w:hAnsi="Times New Roman" w:cs="Times New Roman"/>
          <w:sz w:val="24"/>
          <w:szCs w:val="24"/>
        </w:rPr>
        <w:t>%</w:t>
      </w:r>
      <w:r>
        <w:rPr>
          <w:rFonts w:ascii="Times New Roman" w:hAnsi="Times New Roman" w:cs="Times New Roman"/>
          <w:sz w:val="24"/>
          <w:szCs w:val="24"/>
        </w:rPr>
        <w:t>为最佳添加量。从这些研究可以看出一些复合型脂肪代替物能够改变产品中胆固醇和饱和脂肪酸含量，并且提高不饱和脂肪酸比例；一些可以降低产品脂肪含量，同时改善食用品质。</w:t>
      </w:r>
    </w:p>
    <w:p w14:paraId="67B70CBC" w14:textId="77777777" w:rsidR="00970176" w:rsidRDefault="008D6EE0">
      <w:pPr>
        <w:pStyle w:val="5"/>
      </w:pPr>
      <w:r>
        <w:t xml:space="preserve">9.2.8.1.4 </w:t>
      </w:r>
      <w:r>
        <w:t>低脂肉制品加工的高新技术</w:t>
      </w:r>
    </w:p>
    <w:p w14:paraId="74706C7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超高压技术：</w:t>
      </w:r>
      <w:r>
        <w:rPr>
          <w:rFonts w:ascii="Times New Roman" w:hAnsi="Times New Roman" w:cs="Times New Roman"/>
          <w:sz w:val="24"/>
          <w:szCs w:val="24"/>
        </w:rPr>
        <w:t>20</w:t>
      </w:r>
      <w:r>
        <w:rPr>
          <w:rFonts w:ascii="Times New Roman" w:hAnsi="Times New Roman" w:cs="Times New Roman"/>
          <w:sz w:val="24"/>
          <w:szCs w:val="24"/>
        </w:rPr>
        <w:t>世纪</w:t>
      </w:r>
      <w:r>
        <w:rPr>
          <w:rFonts w:ascii="Times New Roman" w:hAnsi="Times New Roman" w:cs="Times New Roman"/>
          <w:sz w:val="24"/>
          <w:szCs w:val="24"/>
        </w:rPr>
        <w:t>70</w:t>
      </w:r>
      <w:del w:id="2349" w:author="LLWWY" w:date="2019-12-28T12:45:00Z">
        <w:r>
          <w:rPr>
            <w:rFonts w:ascii="Times New Roman" w:hAnsi="Times New Roman" w:cs="Times New Roman"/>
            <w:sz w:val="24"/>
            <w:szCs w:val="24"/>
          </w:rPr>
          <w:delText xml:space="preserve"> </w:delText>
        </w:r>
      </w:del>
      <w:r>
        <w:rPr>
          <w:rFonts w:ascii="Times New Roman" w:hAnsi="Times New Roman" w:cs="Times New Roman"/>
          <w:sz w:val="24"/>
          <w:szCs w:val="24"/>
        </w:rPr>
        <w:t>年代人们发现高压技术可以应用于肉制品加工，并开始对超高压作用于肉品展开了研究。杨慧娟等运用响应面优化试验，得到出在</w:t>
      </w:r>
      <w:r>
        <w:rPr>
          <w:rFonts w:ascii="Times New Roman" w:hAnsi="Times New Roman" w:cs="Times New Roman"/>
          <w:sz w:val="24"/>
          <w:szCs w:val="24"/>
        </w:rPr>
        <w:t xml:space="preserve"> 198. 47 MPa</w:t>
      </w:r>
      <w:r>
        <w:rPr>
          <w:rFonts w:ascii="Times New Roman" w:hAnsi="Times New Roman" w:cs="Times New Roman"/>
          <w:sz w:val="24"/>
          <w:szCs w:val="24"/>
        </w:rPr>
        <w:t>，作用</w:t>
      </w:r>
      <w:del w:id="2350" w:author="LLWWY" w:date="2019-12-28T12:45:00Z">
        <w:r>
          <w:rPr>
            <w:rFonts w:ascii="Times New Roman" w:hAnsi="Times New Roman" w:cs="Times New Roman"/>
            <w:sz w:val="24"/>
            <w:szCs w:val="24"/>
          </w:rPr>
          <w:delText xml:space="preserve"> </w:delText>
        </w:r>
      </w:del>
      <w:r>
        <w:rPr>
          <w:rFonts w:ascii="Times New Roman" w:hAnsi="Times New Roman" w:cs="Times New Roman"/>
          <w:sz w:val="24"/>
          <w:szCs w:val="24"/>
        </w:rPr>
        <w:t>5.92 min</w:t>
      </w:r>
      <w:del w:id="2351" w:author="LLWWY" w:date="2019-12-28T12:45:00Z">
        <w:r>
          <w:rPr>
            <w:rFonts w:ascii="Times New Roman" w:hAnsi="Times New Roman" w:cs="Times New Roman"/>
            <w:sz w:val="24"/>
            <w:szCs w:val="24"/>
          </w:rPr>
          <w:delText xml:space="preserve"> </w:delText>
        </w:r>
      </w:del>
      <w:r>
        <w:rPr>
          <w:rFonts w:ascii="Times New Roman" w:hAnsi="Times New Roman" w:cs="Times New Roman"/>
          <w:sz w:val="24"/>
          <w:szCs w:val="24"/>
        </w:rPr>
        <w:t>可最大程度的降低脂肪含量，将乳化香肠的脂肪质量分数降低到</w:t>
      </w:r>
      <w:del w:id="2352" w:author="LLWWY" w:date="2019-12-28T12:45:00Z">
        <w:r>
          <w:rPr>
            <w:rFonts w:ascii="Times New Roman" w:hAnsi="Times New Roman" w:cs="Times New Roman"/>
            <w:sz w:val="24"/>
            <w:szCs w:val="24"/>
          </w:rPr>
          <w:delText xml:space="preserve"> </w:delText>
        </w:r>
      </w:del>
      <w:r>
        <w:rPr>
          <w:rFonts w:ascii="Times New Roman" w:hAnsi="Times New Roman" w:cs="Times New Roman"/>
          <w:sz w:val="24"/>
          <w:szCs w:val="24"/>
        </w:rPr>
        <w:t>10 %</w:t>
      </w:r>
      <w:r>
        <w:rPr>
          <w:rFonts w:ascii="Times New Roman" w:hAnsi="Times New Roman" w:cs="Times New Roman"/>
          <w:sz w:val="24"/>
          <w:szCs w:val="24"/>
        </w:rPr>
        <w:t>，同时滴水损失也降到了最低程度，即可以最大限度</w:t>
      </w:r>
      <w:r>
        <w:rPr>
          <w:rFonts w:ascii="Times New Roman" w:hAnsi="Times New Roman" w:cs="Times New Roman"/>
          <w:sz w:val="24"/>
          <w:szCs w:val="24"/>
        </w:rPr>
        <w:t>的保证</w:t>
      </w:r>
      <w:r>
        <w:rPr>
          <w:rFonts w:ascii="Times New Roman" w:hAnsi="Times New Roman" w:cs="Times New Roman"/>
          <w:sz w:val="24"/>
          <w:szCs w:val="24"/>
        </w:rPr>
        <w:lastRenderedPageBreak/>
        <w:t>产品的品质。该试验得出高压技术可以降低肉制品脂肪含量，并为以后采用超高压技术生产低脂肉制品提供了试验依据。</w:t>
      </w:r>
      <w:r>
        <w:rPr>
          <w:rFonts w:ascii="Times New Roman" w:hAnsi="Times New Roman" w:cs="Times New Roman"/>
          <w:sz w:val="24"/>
          <w:szCs w:val="24"/>
        </w:rPr>
        <w:t xml:space="preserve"> </w:t>
      </w:r>
    </w:p>
    <w:p w14:paraId="17FE588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辐照技术：辐照技术从</w:t>
      </w:r>
      <w:del w:id="2353" w:author="LLWWY" w:date="2019-12-28T12:46:00Z">
        <w:r>
          <w:rPr>
            <w:rFonts w:ascii="Times New Roman" w:hAnsi="Times New Roman" w:cs="Times New Roman"/>
            <w:sz w:val="24"/>
            <w:szCs w:val="24"/>
          </w:rPr>
          <w:delText xml:space="preserve"> </w:delText>
        </w:r>
      </w:del>
      <w:r>
        <w:rPr>
          <w:rFonts w:ascii="Times New Roman" w:hAnsi="Times New Roman" w:cs="Times New Roman"/>
          <w:sz w:val="24"/>
          <w:szCs w:val="24"/>
        </w:rPr>
        <w:t>20</w:t>
      </w:r>
      <w:del w:id="2354" w:author="LLWWY" w:date="2019-12-28T12:46:00Z">
        <w:r>
          <w:rPr>
            <w:rFonts w:ascii="Times New Roman" w:hAnsi="Times New Roman" w:cs="Times New Roman"/>
            <w:sz w:val="24"/>
            <w:szCs w:val="24"/>
          </w:rPr>
          <w:delText xml:space="preserve"> </w:delText>
        </w:r>
      </w:del>
      <w:r>
        <w:rPr>
          <w:rFonts w:ascii="Times New Roman" w:hAnsi="Times New Roman" w:cs="Times New Roman"/>
          <w:sz w:val="24"/>
          <w:szCs w:val="24"/>
        </w:rPr>
        <w:t>世纪开始用于食品的灭菌保鲜，主要利用的电子束射线、</w:t>
      </w:r>
      <w:r>
        <w:rPr>
          <w:rFonts w:ascii="Times New Roman" w:hAnsi="Times New Roman" w:cs="Times New Roman"/>
          <w:sz w:val="24"/>
          <w:szCs w:val="24"/>
        </w:rPr>
        <w:t>Χ</w:t>
      </w:r>
      <w:r>
        <w:rPr>
          <w:rFonts w:ascii="Times New Roman" w:hAnsi="Times New Roman" w:cs="Times New Roman"/>
          <w:sz w:val="24"/>
          <w:szCs w:val="24"/>
        </w:rPr>
        <w:t>射线和</w:t>
      </w:r>
      <w:r>
        <w:rPr>
          <w:rFonts w:ascii="Times New Roman" w:hAnsi="Times New Roman" w:cs="Times New Roman"/>
          <w:sz w:val="24"/>
          <w:szCs w:val="24"/>
        </w:rPr>
        <w:t>γ</w:t>
      </w:r>
      <w:r>
        <w:rPr>
          <w:rFonts w:ascii="Times New Roman" w:hAnsi="Times New Roman" w:cs="Times New Roman"/>
          <w:sz w:val="24"/>
          <w:szCs w:val="24"/>
        </w:rPr>
        <w:t>射线等原子能射线的辐照能量。江昌保等</w:t>
      </w:r>
      <w:del w:id="2355" w:author="LLWWY" w:date="2019-12-28T12:46:00Z">
        <w:r>
          <w:rPr>
            <w:rFonts w:ascii="Times New Roman" w:hAnsi="Times New Roman" w:cs="Times New Roman"/>
            <w:sz w:val="24"/>
            <w:szCs w:val="24"/>
          </w:rPr>
          <w:delText>[48]</w:delText>
        </w:r>
      </w:del>
      <w:r>
        <w:rPr>
          <w:rFonts w:ascii="Times New Roman" w:hAnsi="Times New Roman" w:cs="Times New Roman"/>
          <w:sz w:val="24"/>
          <w:szCs w:val="24"/>
        </w:rPr>
        <w:t>研究了电子束和</w:t>
      </w:r>
      <w:r>
        <w:rPr>
          <w:rFonts w:ascii="Times New Roman" w:hAnsi="Times New Roman" w:cs="Times New Roman"/>
          <w:sz w:val="24"/>
          <w:szCs w:val="24"/>
        </w:rPr>
        <w:t>γ</w:t>
      </w:r>
      <w:r>
        <w:rPr>
          <w:rFonts w:ascii="Times New Roman" w:hAnsi="Times New Roman" w:cs="Times New Roman"/>
          <w:sz w:val="24"/>
          <w:szCs w:val="24"/>
        </w:rPr>
        <w:t>射线对牛肉火腿制品的影响，发现在辐照剂量为</w:t>
      </w:r>
      <w:del w:id="2356" w:author="LLWWY" w:date="2019-12-28T12:46:00Z">
        <w:r>
          <w:rPr>
            <w:rFonts w:ascii="Times New Roman" w:hAnsi="Times New Roman" w:cs="Times New Roman"/>
            <w:sz w:val="24"/>
            <w:szCs w:val="24"/>
          </w:rPr>
          <w:delText xml:space="preserve"> </w:delText>
        </w:r>
      </w:del>
      <w:r>
        <w:rPr>
          <w:rFonts w:ascii="Times New Roman" w:hAnsi="Times New Roman" w:cs="Times New Roman"/>
          <w:sz w:val="24"/>
          <w:szCs w:val="24"/>
        </w:rPr>
        <w:t>0.6</w:t>
      </w:r>
      <w:r>
        <w:rPr>
          <w:rFonts w:ascii="Times New Roman" w:hAnsi="Times New Roman" w:cs="Times New Roman"/>
          <w:sz w:val="24"/>
          <w:szCs w:val="24"/>
        </w:rPr>
        <w:t>、</w:t>
      </w:r>
      <w:r>
        <w:rPr>
          <w:rFonts w:ascii="Times New Roman" w:hAnsi="Times New Roman" w:cs="Times New Roman"/>
          <w:sz w:val="24"/>
          <w:szCs w:val="24"/>
        </w:rPr>
        <w:t>1.8 kGy</w:t>
      </w:r>
      <w:del w:id="2357" w:author="LLWWY" w:date="2019-12-28T12:46:00Z">
        <w:r>
          <w:rPr>
            <w:rFonts w:ascii="Times New Roman" w:hAnsi="Times New Roman" w:cs="Times New Roman"/>
            <w:sz w:val="24"/>
            <w:szCs w:val="24"/>
          </w:rPr>
          <w:delText xml:space="preserve"> </w:delText>
        </w:r>
      </w:del>
      <w:r>
        <w:rPr>
          <w:rFonts w:ascii="Times New Roman" w:hAnsi="Times New Roman" w:cs="Times New Roman"/>
          <w:sz w:val="24"/>
          <w:szCs w:val="24"/>
        </w:rPr>
        <w:t>时，二者均可使试验样品的脂肪含量有所降低，且其他的辐照效应没有明显差异。这只是一个对于两种辐照的初步研究，但是可以继续深入探讨，也许未来可以应用于低脂肉制品的生产。</w:t>
      </w:r>
    </w:p>
    <w:p w14:paraId="13978645" w14:textId="77777777" w:rsidR="00970176" w:rsidRDefault="008D6EE0">
      <w:pPr>
        <w:pStyle w:val="4"/>
      </w:pPr>
      <w:r>
        <w:t>9.2.8.2</w:t>
      </w:r>
      <w:r>
        <w:t xml:space="preserve"> </w:t>
      </w:r>
      <w:r>
        <w:t>低脂花生酱</w:t>
      </w:r>
      <w:r>
        <w:tab/>
      </w:r>
    </w:p>
    <w:p w14:paraId="3706BA44"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将花生低温榨油后的榨饼超微粉碎，得到脱脂花生粉。脱脂花生粉富含蛋白质、氨基酸、微量元素等成分。花生酱具有细腻的口感、浓郁的花生风味及良好的加工性能，既可作为中、西餐食品的涂抹料，也可作为烹调用调味品、糕点馅料，市场需求量很大。传统花生酱由脱红衣花生仁制成，脂肪含量较高，在</w:t>
      </w:r>
      <w:del w:id="2358" w:author="LLWWY" w:date="2019-12-28T12:46:00Z">
        <w:r>
          <w:rPr>
            <w:rFonts w:ascii="Times New Roman" w:hAnsi="Times New Roman" w:cs="Times New Roman"/>
            <w:sz w:val="24"/>
            <w:szCs w:val="24"/>
          </w:rPr>
          <w:delText xml:space="preserve"> </w:delText>
        </w:r>
      </w:del>
      <w:r>
        <w:rPr>
          <w:rFonts w:ascii="Times New Roman" w:hAnsi="Times New Roman" w:cs="Times New Roman"/>
          <w:sz w:val="24"/>
          <w:szCs w:val="24"/>
        </w:rPr>
        <w:t>35</w:t>
      </w:r>
      <w:r>
        <w:rPr>
          <w:rFonts w:ascii="Times New Roman" w:hAnsi="Times New Roman" w:cs="Times New Roman"/>
          <w:sz w:val="24"/>
          <w:szCs w:val="24"/>
        </w:rPr>
        <w:t>％左右。以脱脂花生粉为原料，研制出营养丰富的脱脂花生酱，降低了花生酱油脂含量，提高了花生酱的蛋白质含量，保持了传统花生酱的品质。</w:t>
      </w:r>
    </w:p>
    <w:p w14:paraId="18249B3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工艺流程：</w:t>
      </w:r>
    </w:p>
    <w:p w14:paraId="4F62947F"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13E7A2F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蔗糖、食盐、水</w:t>
      </w:r>
    </w:p>
    <w:p w14:paraId="38643EAA" w14:textId="5FDABEED" w:rsidR="00970176" w:rsidRDefault="00653323">
      <w:pPr>
        <w:spacing w:line="360" w:lineRule="auto"/>
        <w:ind w:firstLineChars="200" w:firstLine="480"/>
        <w:rPr>
          <w:del w:id="2359" w:author="Administrator" w:date="2019-12-31T13:44:00Z"/>
          <w:rFonts w:ascii="Times New Roman" w:hAnsi="Times New Roman" w:cs="Times New Roman"/>
          <w:sz w:val="24"/>
          <w:szCs w:val="24"/>
        </w:rPr>
      </w:pPr>
      <w:del w:id="2360"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2A5C131" wp14:editId="4F85ECD0">
                  <wp:simplePos x="0" y="0"/>
                  <wp:positionH relativeFrom="column">
                    <wp:posOffset>1372235</wp:posOffset>
                  </wp:positionH>
                  <wp:positionV relativeFrom="paragraph">
                    <wp:posOffset>110490</wp:posOffset>
                  </wp:positionV>
                  <wp:extent cx="373380" cy="214630"/>
                  <wp:effectExtent l="0" t="0" r="7620" b="0"/>
                  <wp:wrapNone/>
                  <wp:docPr id="118"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380" cy="214630"/>
                          </a:xfrm>
                          <a:prstGeom prst="rect">
                            <a:avLst/>
                          </a:prstGeom>
                          <a:solidFill>
                            <a:srgbClr val="FFFFFF"/>
                          </a:solidFill>
                          <a:ln w="9525">
                            <a:noFill/>
                          </a:ln>
                          <a:effectLst/>
                        </wps:spPr>
                        <wps:txbx>
                          <w:txbxContent>
                            <w:p w14:paraId="3758BF0A" w14:textId="77777777" w:rsidR="00970176" w:rsidRDefault="008D6EE0">
                              <w:pPr>
                                <w:rPr>
                                  <w:del w:id="2361" w:author="Administrator" w:date="2019-12-31T13:44:00Z"/>
                                </w:rPr>
                              </w:pPr>
                              <w:del w:id="2362" w:author="Administrator" w:date="2019-12-31T13:44:00Z">
                                <w:r>
                                  <w:rPr>
                                    <w:rFonts w:hint="eastAsia"/>
                                  </w:rPr>
                                  <w:delText>→</w:delText>
                                </w:r>
                              </w:del>
                            </w:p>
                          </w:txbxContent>
                        </wps:txbx>
                        <wps:bodyPr vert="eaVert" upright="1"/>
                      </wps:wsp>
                    </a:graphicData>
                  </a:graphic>
                  <wp14:sizeRelH relativeFrom="page">
                    <wp14:pctWidth>0</wp14:pctWidth>
                  </wp14:sizeRelH>
                  <wp14:sizeRelV relativeFrom="page">
                    <wp14:pctHeight>0</wp14:pctHeight>
                  </wp14:sizeRelV>
                </wp:anchor>
              </w:drawing>
            </mc:Choice>
            <mc:Fallback>
              <w:pict>
                <v:shape w14:anchorId="62A5C131" id="文本框 15" o:spid="_x0000_s1077" type="#_x0000_t202" style="position:absolute;left:0;text-align:left;margin-left:108.05pt;margin-top:8.7pt;width:29.4pt;height:1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" stroked="f">
                  <v:textbox style="layout-flow:vertical-ideographic">
                    <w:txbxContent>
                      <w:p w14:paraId="3758BF0A" w14:textId="77777777" w:rsidR="00970176" w:rsidRDefault="008D6EE0">
                        <w:pPr>
                          <w:rPr>
                            <w:del w:id="2363" w:author="Administrator" w:date="2019-12-31T13:44:00Z"/>
                          </w:rPr>
                        </w:pPr>
                        <w:del w:id="2364" w:author="Administrator" w:date="2019-12-31T13:44:00Z">
                          <w:r>
                            <w:rPr>
                              <w:rFonts w:hint="eastAsia"/>
                            </w:rPr>
                            <w:delText>→</w:delText>
                          </w:r>
                        </w:del>
                      </w:p>
                    </w:txbxContent>
                  </v:textbox>
                </v:shape>
              </w:pict>
            </mc:Fallback>
          </mc:AlternateContent>
        </w:r>
      </w:del>
    </w:p>
    <w:p w14:paraId="44B5EBFD" w14:textId="7C007BB8" w:rsidR="00970176" w:rsidRDefault="00653323">
      <w:pPr>
        <w:spacing w:line="360" w:lineRule="auto"/>
        <w:ind w:firstLineChars="200" w:firstLine="480"/>
        <w:rPr>
          <w:ins w:id="2365" w:author="Administrator" w:date="2019-12-31T13:44:00Z"/>
          <w:rFonts w:ascii="Times New Roman" w:hAnsi="Times New Roman" w:cs="Times New Roman"/>
          <w:sz w:val="24"/>
          <w:szCs w:val="24"/>
        </w:rPr>
      </w:pPr>
      <w:del w:id="2366"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D0D887D" wp14:editId="4E5708FC">
                  <wp:simplePos x="0" y="0"/>
                  <wp:positionH relativeFrom="column">
                    <wp:posOffset>2844165</wp:posOffset>
                  </wp:positionH>
                  <wp:positionV relativeFrom="paragraph">
                    <wp:posOffset>114935</wp:posOffset>
                  </wp:positionV>
                  <wp:extent cx="2489835" cy="485140"/>
                  <wp:effectExtent l="0" t="0" r="5715" b="0"/>
                  <wp:wrapNone/>
                  <wp:docPr id="117"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835" cy="485140"/>
                          </a:xfrm>
                          <a:prstGeom prst="rect">
                            <a:avLst/>
                          </a:prstGeom>
                          <a:solidFill>
                            <a:srgbClr val="FFFFFF"/>
                          </a:solidFill>
                          <a:ln>
                            <a:noFill/>
                          </a:ln>
                        </wps:spPr>
                        <wps:txbx>
                          <w:txbxContent>
                            <w:p w14:paraId="0B9CC422" w14:textId="77777777" w:rsidR="00970176" w:rsidRDefault="008D6EE0">
                              <w:pPr>
                                <w:spacing w:line="360" w:lineRule="auto"/>
                                <w:rPr>
                                  <w:del w:id="2367" w:author="Administrator" w:date="2019-12-31T13:44:00Z"/>
                                  <w:rFonts w:ascii="Times New Roman" w:hAnsi="Times New Roman" w:cs="Times New Roman"/>
                                </w:rPr>
                              </w:pPr>
                              <w:del w:id="2368" w:author="Administrator" w:date="2019-12-31T13:44:00Z">
                                <w:r>
                                  <w:rPr>
                                    <w:rFonts w:ascii="Times New Roman" w:hAnsi="Times New Roman" w:cs="Times New Roman"/>
                                  </w:rPr>
                                  <w:delText>→</w:delText>
                                </w:r>
                                <w:r>
                                  <w:rPr>
                                    <w:rFonts w:ascii="Times New Roman" w:hAnsiTheme="minorEastAsia" w:cs="Times New Roman"/>
                                  </w:rPr>
                                  <w:delText>花生酱体</w:delText>
                                </w:r>
                                <w:r>
                                  <w:rPr>
                                    <w:rFonts w:ascii="Times New Roman" w:hAnsi="Times New Roman" w:cs="Times New Roman"/>
                                  </w:rPr>
                                  <w:delText>→</w:delText>
                                </w:r>
                                <w:r>
                                  <w:rPr>
                                    <w:rFonts w:ascii="Times New Roman" w:hAnsiTheme="minorEastAsia" w:cs="Times New Roman"/>
                                  </w:rPr>
                                  <w:delText>乳化</w:delText>
                                </w:r>
                                <w:r>
                                  <w:rPr>
                                    <w:rFonts w:ascii="Times New Roman" w:hAnsi="Times New Roman" w:cs="Times New Roman"/>
                                  </w:rPr>
                                  <w:delText>→</w:delText>
                                </w:r>
                                <w:r>
                                  <w:rPr>
                                    <w:rFonts w:ascii="Times New Roman" w:hAnsiTheme="minorEastAsia" w:cs="Times New Roman"/>
                                  </w:rPr>
                                  <w:delText>冷却</w:delText>
                                </w:r>
                                <w:r>
                                  <w:rPr>
                                    <w:rFonts w:ascii="Times New Roman" w:hAnsi="Times New Roman" w:cs="Times New Roman"/>
                                  </w:rPr>
                                  <w:delText>→</w:delText>
                                </w:r>
                                <w:r>
                                  <w:rPr>
                                    <w:rFonts w:ascii="Times New Roman" w:hAnsiTheme="minorEastAsia" w:cs="Times New Roman"/>
                                  </w:rPr>
                                  <w:delText>包装</w:delText>
                                </w:r>
                                <w:r>
                                  <w:rPr>
                                    <w:rFonts w:ascii="Times New Roman" w:hAnsi="Times New Roman" w:cs="Times New Roman"/>
                                  </w:rPr>
                                  <w:delText>→</w:delText>
                                </w:r>
                                <w:r>
                                  <w:rPr>
                                    <w:rFonts w:ascii="Times New Roman" w:hAnsiTheme="minorEastAsia" w:cs="Times New Roman"/>
                                  </w:rPr>
                                  <w:delText>后熟</w:delText>
                                </w:r>
                              </w:del>
                            </w:p>
                            <w:p w14:paraId="181D09CC" w14:textId="77777777" w:rsidR="00970176" w:rsidRDefault="00970176">
                              <w:pPr>
                                <w:rPr>
                                  <w:del w:id="2369" w:author="Administrator" w:date="2019-12-31T13:44:00Z"/>
                                </w:rPr>
                              </w:pPr>
                            </w:p>
                          </w:txbxContent>
                        </wps:txbx>
                        <wps:bodyPr upright="1"/>
                      </wps:wsp>
                    </a:graphicData>
                  </a:graphic>
                  <wp14:sizeRelH relativeFrom="page">
                    <wp14:pctWidth>0</wp14:pctWidth>
                  </wp14:sizeRelH>
                  <wp14:sizeRelV relativeFrom="page">
                    <wp14:pctHeight>0</wp14:pctHeight>
                  </wp14:sizeRelV>
                </wp:anchor>
              </w:drawing>
            </mc:Choice>
            <mc:Fallback>
              <w:pict>
                <v:shape w14:anchorId="2D0D887D" id="文本框 16" o:spid="_x0000_s1078" type="#_x0000_t202" style="position:absolute;left:0;text-align:left;margin-left:223.95pt;margin-top:9.05pt;width:196.05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" stroked="f">
                  <v:textbox>
                    <w:txbxContent>
                      <w:p w14:paraId="0B9CC422" w14:textId="77777777" w:rsidR="00970176" w:rsidRDefault="008D6EE0">
                        <w:pPr>
                          <w:spacing w:line="360" w:lineRule="auto"/>
                          <w:rPr>
                            <w:del w:id="2370" w:author="Administrator" w:date="2019-12-31T13:44:00Z"/>
                            <w:rFonts w:ascii="Times New Roman" w:hAnsi="Times New Roman" w:cs="Times New Roman"/>
                          </w:rPr>
                        </w:pPr>
                        <w:del w:id="2371" w:author="Administrator" w:date="2019-12-31T13:44:00Z">
                          <w:r>
                            <w:rPr>
                              <w:rFonts w:ascii="Times New Roman" w:hAnsi="Times New Roman" w:cs="Times New Roman"/>
                            </w:rPr>
                            <w:delText>→</w:delText>
                          </w:r>
                          <w:r>
                            <w:rPr>
                              <w:rFonts w:ascii="Times New Roman" w:hAnsiTheme="minorEastAsia" w:cs="Times New Roman"/>
                            </w:rPr>
                            <w:delText>花生酱体</w:delText>
                          </w:r>
                          <w:r>
                            <w:rPr>
                              <w:rFonts w:ascii="Times New Roman" w:hAnsi="Times New Roman" w:cs="Times New Roman"/>
                            </w:rPr>
                            <w:delText>→</w:delText>
                          </w:r>
                          <w:r>
                            <w:rPr>
                              <w:rFonts w:ascii="Times New Roman" w:hAnsiTheme="minorEastAsia" w:cs="Times New Roman"/>
                            </w:rPr>
                            <w:delText>乳化</w:delText>
                          </w:r>
                          <w:r>
                            <w:rPr>
                              <w:rFonts w:ascii="Times New Roman" w:hAnsi="Times New Roman" w:cs="Times New Roman"/>
                            </w:rPr>
                            <w:delText>→</w:delText>
                          </w:r>
                          <w:r>
                            <w:rPr>
                              <w:rFonts w:ascii="Times New Roman" w:hAnsiTheme="minorEastAsia" w:cs="Times New Roman"/>
                            </w:rPr>
                            <w:delText>冷却</w:delText>
                          </w:r>
                          <w:r>
                            <w:rPr>
                              <w:rFonts w:ascii="Times New Roman" w:hAnsi="Times New Roman" w:cs="Times New Roman"/>
                            </w:rPr>
                            <w:delText>→</w:delText>
                          </w:r>
                          <w:r>
                            <w:rPr>
                              <w:rFonts w:ascii="Times New Roman" w:hAnsiTheme="minorEastAsia" w:cs="Times New Roman"/>
                            </w:rPr>
                            <w:delText>包装</w:delText>
                          </w:r>
                          <w:r>
                            <w:rPr>
                              <w:rFonts w:ascii="Times New Roman" w:hAnsi="Times New Roman" w:cs="Times New Roman"/>
                            </w:rPr>
                            <w:delText>→</w:delText>
                          </w:r>
                          <w:r>
                            <w:rPr>
                              <w:rFonts w:ascii="Times New Roman" w:hAnsiTheme="minorEastAsia" w:cs="Times New Roman"/>
                            </w:rPr>
                            <w:delText>后熟</w:delText>
                          </w:r>
                        </w:del>
                      </w:p>
                      <w:p w14:paraId="181D09CC" w14:textId="77777777" w:rsidR="00970176" w:rsidRDefault="00970176">
                        <w:pPr>
                          <w:rPr>
                            <w:del w:id="2372" w:author="Administrator" w:date="2019-12-31T13:44:00Z"/>
                          </w:rPr>
                        </w:pP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8FD85B5" wp14:editId="6A83DACF">
                  <wp:simplePos x="0" y="0"/>
                  <wp:positionH relativeFrom="column">
                    <wp:posOffset>2745740</wp:posOffset>
                  </wp:positionH>
                  <wp:positionV relativeFrom="paragraph">
                    <wp:posOffset>145415</wp:posOffset>
                  </wp:positionV>
                  <wp:extent cx="111125" cy="342265"/>
                  <wp:effectExtent l="0" t="0" r="22225" b="19685"/>
                  <wp:wrapNone/>
                  <wp:docPr id="116" name="右大括号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 cy="342265"/>
                          </a:xfrm>
                          <a:prstGeom prst="rightBrace">
                            <a:avLst>
                              <a:gd name="adj1" fmla="val 16095"/>
                              <a:gd name="adj2" fmla="val 50000"/>
                            </a:avLst>
                          </a:prstGeom>
                          <a:noFill/>
                          <a:ln w="9525" cap="flat" cmpd="sng">
                            <a:solidFill>
                              <a:srgbClr val="000000"/>
                            </a:solidFill>
                            <a:prstDash val="solid"/>
                            <a:headEnd type="none" w="med" len="med"/>
                            <a:tailEnd type="none" w="med" len="med"/>
                          </a:ln>
                          <a:effectLst/>
                        </wps:spPr>
                        <wps:bodyPr upright="1"/>
                      </wps:wsp>
                    </a:graphicData>
                  </a:graphic>
                  <wp14:sizeRelH relativeFrom="page">
                    <wp14:pctWidth>0</wp14:pctWidth>
                  </wp14:sizeRelH>
                  <wp14:sizeRelV relativeFrom="page">
                    <wp14:pctHeight>0</wp14:pctHeight>
                  </wp14:sizeRelV>
                </wp:anchor>
              </w:drawing>
            </mc:Choice>
            <mc:Fallback>
              <w:pict>
                <v:shapetype w14:anchorId="1CCE6DA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 o:spid="_x0000_s1026" type="#_x0000_t88" style="position:absolute;left:0;text-align:left;margin-left:216.2pt;margin-top:11.45pt;width:8.75pt;height:2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" adj="1129"/>
              </w:pict>
            </mc:Fallback>
          </mc:AlternateContent>
        </w:r>
      </w:del>
      <w:ins w:id="2373" w:author="Administrator" w:date="2019-12-31T13:44:00Z">
        <w:r w:rsidR="008D6EE0">
          <w:rPr>
            <w:rFonts w:ascii="Times New Roman" w:hAnsi="Times New Roman" w:cs="Times New Roman"/>
            <w:noProof/>
            <w:sz w:val="24"/>
            <w:szCs w:val="24"/>
          </w:rPr>
          <mc:AlternateContent>
            <mc:Choice Requires="wps">
              <w:drawing>
                <wp:anchor distT="0" distB="0" distL="114300" distR="114300" simplePos="0" relativeHeight="251643904" behindDoc="0" locked="0" layoutInCell="1" allowOverlap="1" wp14:anchorId="5C6B0DB9" wp14:editId="11FA4EAC">
                  <wp:simplePos x="0" y="0"/>
                  <wp:positionH relativeFrom="column">
                    <wp:posOffset>1372235</wp:posOffset>
                  </wp:positionH>
                  <wp:positionV relativeFrom="paragraph">
                    <wp:posOffset>110490</wp:posOffset>
                  </wp:positionV>
                  <wp:extent cx="373380" cy="214630"/>
                  <wp:effectExtent l="0" t="0" r="7620" b="0"/>
                  <wp:wrapNone/>
                  <wp:docPr id="55" name="文本框 15"/>
                  <wp:cNvGraphicFramePr/>
                  <a:graphic xmlns:a="http://schemas.openxmlformats.org/drawingml/2006/main">
                    <a:graphicData uri="http://schemas.microsoft.com/office/word/2010/wordprocessingShape">
                      <wps:wsp>
                        <wps:cNvSpPr txBox="1"/>
                        <wps:spPr>
                          <a:xfrm>
                            <a:off x="0" y="0"/>
                            <a:ext cx="373380" cy="214630"/>
                          </a:xfrm>
                          <a:prstGeom prst="rect">
                            <a:avLst/>
                          </a:prstGeom>
                          <a:solidFill>
                            <a:srgbClr val="FFFFFF"/>
                          </a:solidFill>
                          <a:ln w="9525">
                            <a:noFill/>
                          </a:ln>
                          <a:effectLst/>
                        </wps:spPr>
                        <wps:txbx>
                          <w:txbxContent>
                            <w:p w14:paraId="15FB26AA" w14:textId="77777777" w:rsidR="00970176" w:rsidRDefault="008D6EE0">
                              <w:pPr>
                                <w:rPr>
                                  <w:ins w:id="2374" w:author="Administrator" w:date="2019-12-31T13:44:00Z"/>
                                </w:rPr>
                              </w:pPr>
                              <w:ins w:id="2375" w:author="Administrator" w:date="2019-12-31T13:44:00Z">
                                <w:r>
                                  <w:rPr>
                                    <w:rFonts w:hint="eastAsia"/>
                                  </w:rPr>
                                  <w:t>→</w:t>
                                </w:r>
                              </w:ins>
                            </w:p>
                          </w:txbxContent>
                        </wps:txbx>
                        <wps:bodyPr vert="eaVert" upright="1"/>
                      </wps:wsp>
                    </a:graphicData>
                  </a:graphic>
                </wp:anchor>
              </w:drawing>
            </mc:Choice>
            <mc:Fallback>
              <w:pict>
                <v:shape w14:anchorId="5C6B0DB9" id="_x0000_s1079" type="#_x0000_t202" style="position:absolute;left:0;text-align:left;margin-left:108.05pt;margin-top:8.7pt;width:29.4pt;height:16.9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" stroked="f">
                  <v:textbox style="layout-flow:vertical-ideographic">
                    <w:txbxContent>
                      <w:p w14:paraId="15FB26AA" w14:textId="77777777" w:rsidR="00970176" w:rsidRDefault="008D6EE0">
                        <w:pPr>
                          <w:rPr>
                            <w:ins w:id="2376" w:author="Administrator" w:date="2019-12-31T13:44:00Z"/>
                          </w:rPr>
                        </w:pPr>
                        <w:ins w:id="2377" w:author="Administrator" w:date="2019-12-31T13:44:00Z">
                          <w:r>
                            <w:rPr>
                              <w:rFonts w:hint="eastAsia"/>
                            </w:rPr>
                            <w:t>→</w:t>
                          </w:r>
                        </w:ins>
                      </w:p>
                    </w:txbxContent>
                  </v:textbox>
                </v:shape>
              </w:pict>
            </mc:Fallback>
          </mc:AlternateContent>
        </w:r>
      </w:ins>
    </w:p>
    <w:p w14:paraId="5F07136F" w14:textId="77777777" w:rsidR="00970176" w:rsidRDefault="008D6EE0">
      <w:pPr>
        <w:spacing w:line="360" w:lineRule="auto"/>
        <w:ind w:firstLineChars="50" w:firstLine="120"/>
        <w:rPr>
          <w:rFonts w:ascii="Times New Roman" w:hAnsi="Times New Roman" w:cs="Times New Roman"/>
          <w:sz w:val="24"/>
          <w:szCs w:val="24"/>
        </w:rPr>
      </w:pPr>
      <w:ins w:id="2378"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AA8D581" wp14:editId="4A139878">
                  <wp:simplePos x="0" y="0"/>
                  <wp:positionH relativeFrom="column">
                    <wp:posOffset>2844165</wp:posOffset>
                  </wp:positionH>
                  <wp:positionV relativeFrom="paragraph">
                    <wp:posOffset>114935</wp:posOffset>
                  </wp:positionV>
                  <wp:extent cx="2489835" cy="485140"/>
                  <wp:effectExtent l="0" t="0" r="5715" b="0"/>
                  <wp:wrapNone/>
                  <wp:docPr id="54" name="文本框 16"/>
                  <wp:cNvGraphicFramePr/>
                  <a:graphic xmlns:a="http://schemas.openxmlformats.org/drawingml/2006/main">
                    <a:graphicData uri="http://schemas.microsoft.com/office/word/2010/wordprocessingShape">
                      <wps:wsp>
                        <wps:cNvSpPr txBox="1"/>
                        <wps:spPr>
                          <a:xfrm>
                            <a:off x="0" y="0"/>
                            <a:ext cx="2489835" cy="485140"/>
                          </a:xfrm>
                          <a:prstGeom prst="rect">
                            <a:avLst/>
                          </a:prstGeom>
                          <a:solidFill>
                            <a:srgbClr val="FFFFFF"/>
                          </a:solidFill>
                          <a:ln>
                            <a:noFill/>
                          </a:ln>
                        </wps:spPr>
                        <wps:txbx>
                          <w:txbxContent>
                            <w:p w14:paraId="31543544" w14:textId="77777777" w:rsidR="00970176" w:rsidRPr="00970176" w:rsidRDefault="008D6EE0">
                              <w:pPr>
                                <w:spacing w:line="360" w:lineRule="auto"/>
                                <w:rPr>
                                  <w:ins w:id="2379" w:author="Administrator" w:date="2019-12-31T13:44:00Z"/>
                                  <w:rFonts w:ascii="Times New Roman" w:hAnsi="Times New Roman"/>
                                  <w:rPrChange w:id="2380" w:author="Administrator" w:date="2019-12-31T13:29:00Z">
                                    <w:rPr>
                                      <w:ins w:id="2381" w:author="Administrator" w:date="2019-12-31T13:44:00Z"/>
                                      <w:rFonts w:asciiTheme="minorEastAsia" w:hAnsiTheme="minorEastAsia"/>
                                    </w:rPr>
                                  </w:rPrChange>
                                </w:rPr>
                              </w:pPr>
                              <w:ins w:id="2382" w:author="Administrator" w:date="2019-12-31T13:44:00Z">
                                <w:r>
                                  <w:rPr>
                                    <w:rFonts w:ascii="Times New Roman" w:hAnsi="Times New Roman"/>
                                    <w:rPrChange w:id="2383" w:author="Administrator" w:date="2019-12-31T13:28:00Z">
                                      <w:rPr>
                                        <w:rFonts w:asciiTheme="minorEastAsia" w:hAnsiTheme="minorEastAsia"/>
                                      </w:rPr>
                                    </w:rPrChange>
                                  </w:rPr>
                                  <w:t>→</w:t>
                                </w:r>
                                <w:r>
                                  <w:rPr>
                                    <w:rFonts w:ascii="Times New Roman" w:hAnsiTheme="minorEastAsia"/>
                                    <w:rPrChange w:id="2384" w:author="Administrator" w:date="2019-12-31T13:28:00Z">
                                      <w:rPr>
                                        <w:rFonts w:asciiTheme="minorEastAsia" w:hAnsiTheme="minorEastAsia"/>
                                      </w:rPr>
                                    </w:rPrChange>
                                  </w:rPr>
                                  <w:t>花生酱体</w:t>
                                </w:r>
                                <w:r>
                                  <w:rPr>
                                    <w:rFonts w:ascii="Times New Roman" w:hAnsi="Times New Roman"/>
                                    <w:rPrChange w:id="2385" w:author="Administrator" w:date="2019-12-31T13:28:00Z">
                                      <w:rPr>
                                        <w:rFonts w:asciiTheme="minorEastAsia" w:hAnsiTheme="minorEastAsia"/>
                                      </w:rPr>
                                    </w:rPrChange>
                                  </w:rPr>
                                  <w:t>→</w:t>
                                </w:r>
                                <w:r>
                                  <w:rPr>
                                    <w:rFonts w:ascii="Times New Roman" w:hAnsiTheme="minorEastAsia"/>
                                    <w:rPrChange w:id="2386" w:author="Administrator" w:date="2019-12-31T13:28:00Z">
                                      <w:rPr>
                                        <w:rFonts w:asciiTheme="minorEastAsia" w:hAnsiTheme="minorEastAsia"/>
                                      </w:rPr>
                                    </w:rPrChange>
                                  </w:rPr>
                                  <w:t>乳化</w:t>
                                </w:r>
                                <w:r>
                                  <w:rPr>
                                    <w:rFonts w:ascii="Times New Roman" w:hAnsi="Times New Roman"/>
                                    <w:rPrChange w:id="2387" w:author="Administrator" w:date="2019-12-31T13:28:00Z">
                                      <w:rPr>
                                        <w:rFonts w:asciiTheme="minorEastAsia" w:hAnsiTheme="minorEastAsia"/>
                                      </w:rPr>
                                    </w:rPrChange>
                                  </w:rPr>
                                  <w:t>→</w:t>
                                </w:r>
                                <w:r>
                                  <w:rPr>
                                    <w:rFonts w:ascii="Times New Roman" w:hAnsiTheme="minorEastAsia"/>
                                    <w:rPrChange w:id="2388" w:author="Administrator" w:date="2019-12-31T13:28:00Z">
                                      <w:rPr>
                                        <w:rFonts w:asciiTheme="minorEastAsia" w:hAnsiTheme="minorEastAsia"/>
                                      </w:rPr>
                                    </w:rPrChange>
                                  </w:rPr>
                                  <w:t>冷却</w:t>
                                </w:r>
                                <w:r>
                                  <w:rPr>
                                    <w:rFonts w:ascii="Times New Roman" w:hAnsi="Times New Roman"/>
                                    <w:rPrChange w:id="2389" w:author="Administrator" w:date="2019-12-31T13:28:00Z">
                                      <w:rPr>
                                        <w:rFonts w:asciiTheme="minorEastAsia" w:hAnsiTheme="minorEastAsia"/>
                                      </w:rPr>
                                    </w:rPrChange>
                                  </w:rPr>
                                  <w:t>→</w:t>
                                </w:r>
                                <w:r>
                                  <w:rPr>
                                    <w:rFonts w:ascii="Times New Roman" w:hAnsiTheme="minorEastAsia"/>
                                    <w:rPrChange w:id="2390" w:author="Administrator" w:date="2019-12-31T13:28:00Z">
                                      <w:rPr>
                                        <w:rFonts w:asciiTheme="minorEastAsia" w:hAnsiTheme="minorEastAsia"/>
                                      </w:rPr>
                                    </w:rPrChange>
                                  </w:rPr>
                                  <w:t>包装</w:t>
                                </w:r>
                                <w:r>
                                  <w:rPr>
                                    <w:rFonts w:ascii="Times New Roman" w:hAnsi="Times New Roman"/>
                                    <w:rPrChange w:id="2391" w:author="Administrator" w:date="2019-12-31T13:28:00Z">
                                      <w:rPr>
                                        <w:rFonts w:asciiTheme="minorEastAsia" w:hAnsiTheme="minorEastAsia"/>
                                      </w:rPr>
                                    </w:rPrChange>
                                  </w:rPr>
                                  <w:t>→</w:t>
                                </w:r>
                                <w:r>
                                  <w:rPr>
                                    <w:rFonts w:ascii="Times New Roman" w:hAnsiTheme="minorEastAsia"/>
                                    <w:rPrChange w:id="2392" w:author="Administrator" w:date="2019-12-31T13:28:00Z">
                                      <w:rPr>
                                        <w:rFonts w:asciiTheme="minorEastAsia" w:hAnsiTheme="minorEastAsia"/>
                                      </w:rPr>
                                    </w:rPrChange>
                                  </w:rPr>
                                  <w:t>后熟</w:t>
                                </w:r>
                              </w:ins>
                            </w:p>
                            <w:p w14:paraId="068C4ADF" w14:textId="77777777" w:rsidR="00970176" w:rsidRDefault="00970176">
                              <w:pPr>
                                <w:rPr>
                                  <w:ins w:id="2393" w:author="Administrator" w:date="2019-12-31T13:44:00Z"/>
                                </w:rPr>
                              </w:pPr>
                            </w:p>
                          </w:txbxContent>
                        </wps:txbx>
                        <wps:bodyPr upright="1"/>
                      </wps:wsp>
                    </a:graphicData>
                  </a:graphic>
                </wp:anchor>
              </w:drawing>
            </mc:Choice>
            <mc:Fallback>
              <w:pict>
                <v:shape w14:anchorId="4AA8D581" id="_x0000_s1080" type="#_x0000_t202" style="position:absolute;left:0;text-align:left;margin-left:223.95pt;margin-top:9.05pt;width:196.05pt;height:38.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" stroked="f">
                  <v:textbox>
                    <w:txbxContent>
                      <w:p w14:paraId="31543544" w14:textId="77777777" w:rsidR="00970176" w:rsidRPr="00970176" w:rsidRDefault="008D6EE0">
                        <w:pPr>
                          <w:spacing w:line="360" w:lineRule="auto"/>
                          <w:rPr>
                            <w:ins w:id="2394" w:author="Administrator" w:date="2019-12-31T13:44:00Z"/>
                            <w:rFonts w:ascii="Times New Roman" w:hAnsi="Times New Roman"/>
                            <w:rPrChange w:id="2395" w:author="Administrator" w:date="2019-12-31T13:29:00Z">
                              <w:rPr>
                                <w:ins w:id="2396" w:author="Administrator" w:date="2019-12-31T13:44:00Z"/>
                                <w:rFonts w:asciiTheme="minorEastAsia" w:hAnsiTheme="minorEastAsia"/>
                              </w:rPr>
                            </w:rPrChange>
                          </w:rPr>
                        </w:pPr>
                        <w:ins w:id="2397" w:author="Administrator" w:date="2019-12-31T13:44:00Z">
                          <w:r>
                            <w:rPr>
                              <w:rFonts w:ascii="Times New Roman" w:hAnsi="Times New Roman"/>
                              <w:rPrChange w:id="2398" w:author="Administrator" w:date="2019-12-31T13:28:00Z">
                                <w:rPr>
                                  <w:rFonts w:asciiTheme="minorEastAsia" w:hAnsiTheme="minorEastAsia"/>
                                </w:rPr>
                              </w:rPrChange>
                            </w:rPr>
                            <w:t>→</w:t>
                          </w:r>
                          <w:r>
                            <w:rPr>
                              <w:rFonts w:ascii="Times New Roman" w:hAnsiTheme="minorEastAsia"/>
                              <w:rPrChange w:id="2399" w:author="Administrator" w:date="2019-12-31T13:28:00Z">
                                <w:rPr>
                                  <w:rFonts w:asciiTheme="minorEastAsia" w:hAnsiTheme="minorEastAsia"/>
                                </w:rPr>
                              </w:rPrChange>
                            </w:rPr>
                            <w:t>花生酱体</w:t>
                          </w:r>
                          <w:r>
                            <w:rPr>
                              <w:rFonts w:ascii="Times New Roman" w:hAnsi="Times New Roman"/>
                              <w:rPrChange w:id="2400" w:author="Administrator" w:date="2019-12-31T13:28:00Z">
                                <w:rPr>
                                  <w:rFonts w:asciiTheme="minorEastAsia" w:hAnsiTheme="minorEastAsia"/>
                                </w:rPr>
                              </w:rPrChange>
                            </w:rPr>
                            <w:t>→</w:t>
                          </w:r>
                          <w:r>
                            <w:rPr>
                              <w:rFonts w:ascii="Times New Roman" w:hAnsiTheme="minorEastAsia"/>
                              <w:rPrChange w:id="2401" w:author="Administrator" w:date="2019-12-31T13:28:00Z">
                                <w:rPr>
                                  <w:rFonts w:asciiTheme="minorEastAsia" w:hAnsiTheme="minorEastAsia"/>
                                </w:rPr>
                              </w:rPrChange>
                            </w:rPr>
                            <w:t>乳化</w:t>
                          </w:r>
                          <w:r>
                            <w:rPr>
                              <w:rFonts w:ascii="Times New Roman" w:hAnsi="Times New Roman"/>
                              <w:rPrChange w:id="2402" w:author="Administrator" w:date="2019-12-31T13:28:00Z">
                                <w:rPr>
                                  <w:rFonts w:asciiTheme="minorEastAsia" w:hAnsiTheme="minorEastAsia"/>
                                </w:rPr>
                              </w:rPrChange>
                            </w:rPr>
                            <w:t>→</w:t>
                          </w:r>
                          <w:r>
                            <w:rPr>
                              <w:rFonts w:ascii="Times New Roman" w:hAnsiTheme="minorEastAsia"/>
                              <w:rPrChange w:id="2403" w:author="Administrator" w:date="2019-12-31T13:28:00Z">
                                <w:rPr>
                                  <w:rFonts w:asciiTheme="minorEastAsia" w:hAnsiTheme="minorEastAsia"/>
                                </w:rPr>
                              </w:rPrChange>
                            </w:rPr>
                            <w:t>冷却</w:t>
                          </w:r>
                          <w:r>
                            <w:rPr>
                              <w:rFonts w:ascii="Times New Roman" w:hAnsi="Times New Roman"/>
                              <w:rPrChange w:id="2404" w:author="Administrator" w:date="2019-12-31T13:28:00Z">
                                <w:rPr>
                                  <w:rFonts w:asciiTheme="minorEastAsia" w:hAnsiTheme="minorEastAsia"/>
                                </w:rPr>
                              </w:rPrChange>
                            </w:rPr>
                            <w:t>→</w:t>
                          </w:r>
                          <w:r>
                            <w:rPr>
                              <w:rFonts w:ascii="Times New Roman" w:hAnsiTheme="minorEastAsia"/>
                              <w:rPrChange w:id="2405" w:author="Administrator" w:date="2019-12-31T13:28:00Z">
                                <w:rPr>
                                  <w:rFonts w:asciiTheme="minorEastAsia" w:hAnsiTheme="minorEastAsia"/>
                                </w:rPr>
                              </w:rPrChange>
                            </w:rPr>
                            <w:t>包装</w:t>
                          </w:r>
                          <w:r>
                            <w:rPr>
                              <w:rFonts w:ascii="Times New Roman" w:hAnsi="Times New Roman"/>
                              <w:rPrChange w:id="2406" w:author="Administrator" w:date="2019-12-31T13:28:00Z">
                                <w:rPr>
                                  <w:rFonts w:asciiTheme="minorEastAsia" w:hAnsiTheme="minorEastAsia"/>
                                </w:rPr>
                              </w:rPrChange>
                            </w:rPr>
                            <w:t>→</w:t>
                          </w:r>
                          <w:r>
                            <w:rPr>
                              <w:rFonts w:ascii="Times New Roman" w:hAnsiTheme="minorEastAsia"/>
                              <w:rPrChange w:id="2407" w:author="Administrator" w:date="2019-12-31T13:28:00Z">
                                <w:rPr>
                                  <w:rFonts w:asciiTheme="minorEastAsia" w:hAnsiTheme="minorEastAsia"/>
                                </w:rPr>
                              </w:rPrChange>
                            </w:rPr>
                            <w:t>后熟</w:t>
                          </w:r>
                        </w:ins>
                      </w:p>
                      <w:p w14:paraId="068C4ADF" w14:textId="77777777" w:rsidR="00970176" w:rsidRDefault="00970176">
                        <w:pPr>
                          <w:rPr>
                            <w:ins w:id="2408" w:author="Administrator" w:date="2019-12-31T13:44:00Z"/>
                          </w:rPr>
                        </w:pP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4928" behindDoc="0" locked="0" layoutInCell="1" allowOverlap="1" wp14:anchorId="6CCD0EEE" wp14:editId="11C2AA6A">
                  <wp:simplePos x="0" y="0"/>
                  <wp:positionH relativeFrom="column">
                    <wp:posOffset>2745740</wp:posOffset>
                  </wp:positionH>
                  <wp:positionV relativeFrom="paragraph">
                    <wp:posOffset>145415</wp:posOffset>
                  </wp:positionV>
                  <wp:extent cx="111125" cy="342265"/>
                  <wp:effectExtent l="0" t="0" r="22225" b="19685"/>
                  <wp:wrapNone/>
                  <wp:docPr id="53" name="右大括号 2"/>
                  <wp:cNvGraphicFramePr/>
                  <a:graphic xmlns:a="http://schemas.openxmlformats.org/drawingml/2006/main">
                    <a:graphicData uri="http://schemas.microsoft.com/office/word/2010/wordprocessingShape">
                      <wps:wsp>
                        <wps:cNvSpPr/>
                        <wps:spPr>
                          <a:xfrm>
                            <a:off x="0" y="0"/>
                            <a:ext cx="111125" cy="342265"/>
                          </a:xfrm>
                          <a:prstGeom prst="rightBrace">
                            <a:avLst>
                              <a:gd name="adj1" fmla="val 16095"/>
                              <a:gd name="adj2" fmla="val 50000"/>
                            </a:avLst>
                          </a:prstGeom>
                          <a:noFill/>
                          <a:ln w="9525" cap="flat" cmpd="sng">
                            <a:solidFill>
                              <a:srgbClr val="000000"/>
                            </a:solidFill>
                            <a:prstDash val="solid"/>
                            <a:headEnd type="none" w="med" len="med"/>
                            <a:tailEnd type="none" w="med" len="med"/>
                          </a:ln>
                          <a:effectLst/>
                        </wps:spPr>
                        <wps:bodyPr upright="1"/>
                      </wps:wsp>
                    </a:graphicData>
                  </a:graphic>
                </wp:anchor>
              </w:drawing>
            </mc:Choice>
            <mc:Fallback>
              <w:pict>
                <v:shape w14:anchorId="134AD271" id="右大括号 2" o:spid="_x0000_s1026" type="#_x0000_t88" style="position:absolute;left:0;text-align:left;margin-left:216.2pt;margin-top:11.45pt;width:8.75pt;height:26.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" adj="1129"/>
              </w:pict>
            </mc:Fallback>
          </mc:AlternateContent>
        </w:r>
      </w:ins>
      <w:r>
        <w:rPr>
          <w:rFonts w:ascii="Times New Roman" w:hAnsi="Times New Roman" w:cs="Times New Roman"/>
          <w:sz w:val="24"/>
          <w:szCs w:val="24"/>
        </w:rPr>
        <w:t>脱脂花生粉</w:t>
      </w:r>
      <w:r>
        <w:rPr>
          <w:rFonts w:ascii="Times New Roman" w:hAnsi="Times New Roman" w:cs="Times New Roman"/>
          <w:sz w:val="24"/>
          <w:szCs w:val="24"/>
        </w:rPr>
        <w:t>→</w:t>
      </w:r>
      <w:r>
        <w:rPr>
          <w:rFonts w:ascii="Times New Roman" w:hAnsi="Times New Roman" w:cs="Times New Roman"/>
          <w:sz w:val="24"/>
          <w:szCs w:val="24"/>
        </w:rPr>
        <w:t>焙烤</w:t>
      </w:r>
      <w:r>
        <w:rPr>
          <w:rFonts w:ascii="Times New Roman" w:hAnsi="Times New Roman" w:cs="Times New Roman"/>
          <w:sz w:val="24"/>
          <w:szCs w:val="24"/>
        </w:rPr>
        <w:t>→</w:t>
      </w:r>
      <w:r>
        <w:rPr>
          <w:rFonts w:ascii="Times New Roman" w:hAnsi="Times New Roman" w:cs="Times New Roman"/>
          <w:sz w:val="24"/>
          <w:szCs w:val="24"/>
        </w:rPr>
        <w:t>搅拌</w:t>
      </w:r>
      <w:r>
        <w:rPr>
          <w:rFonts w:ascii="Times New Roman" w:hAnsi="Times New Roman" w:cs="Times New Roman"/>
          <w:sz w:val="24"/>
          <w:szCs w:val="24"/>
        </w:rPr>
        <w:t>→</w:t>
      </w:r>
      <w:r>
        <w:rPr>
          <w:rFonts w:ascii="Times New Roman" w:hAnsi="Times New Roman" w:cs="Times New Roman"/>
          <w:sz w:val="24"/>
          <w:szCs w:val="24"/>
        </w:rPr>
        <w:t>花生粉成糊</w:t>
      </w:r>
    </w:p>
    <w:p w14:paraId="4F210655" w14:textId="77777777" w:rsidR="00970176" w:rsidRDefault="008D6EE0">
      <w:pPr>
        <w:spacing w:line="360" w:lineRule="auto"/>
        <w:ind w:firstLineChars="550" w:firstLine="1320"/>
        <w:rPr>
          <w:rFonts w:ascii="Times New Roman" w:hAnsi="Times New Roman" w:cs="Times New Roman"/>
          <w:sz w:val="24"/>
          <w:szCs w:val="24"/>
        </w:rPr>
      </w:pPr>
      <w:r>
        <w:rPr>
          <w:rFonts w:ascii="Times New Roman" w:hAnsi="Times New Roman" w:cs="Times New Roman"/>
          <w:sz w:val="24"/>
          <w:szCs w:val="24"/>
        </w:rPr>
        <w:t>花生香精、花生油、单甘酯</w:t>
      </w:r>
    </w:p>
    <w:p w14:paraId="40FCC2F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操作要点：</w:t>
      </w:r>
    </w:p>
    <w:p w14:paraId="3BD17B7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）预处理。将花生粉置于恒温干燥箱内烘烤，不断翻动，防止因局部受热、温度过高引起焦糊。烘烤后立即风冷，避免花生粉焦糊，颜色变深。</w:t>
      </w:r>
    </w:p>
    <w:p w14:paraId="6E7B55D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）调味。用蔗糖、精制食盐调节花生酱的甜度和咸度。将蔗糖、精制食盐按比例溶解于水中，调和花生粉成糊状。</w:t>
      </w:r>
    </w:p>
    <w:p w14:paraId="0C999E8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）调香。将花生香精、单甘酯溶解于花生油中，搅拌均匀。</w:t>
      </w:r>
    </w:p>
    <w:p w14:paraId="7C63978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sz w:val="24"/>
          <w:szCs w:val="24"/>
        </w:rPr>
        <w:t>4</w:t>
      </w:r>
      <w:r>
        <w:rPr>
          <w:rFonts w:ascii="Times New Roman" w:hAnsi="Times New Roman" w:cs="Times New Roman"/>
          <w:sz w:val="24"/>
          <w:szCs w:val="24"/>
        </w:rPr>
        <w:t>）混合酱体。将调制好的花生粉糊体与调配好的花生油混合，制成花生酱体。</w:t>
      </w:r>
    </w:p>
    <w:p w14:paraId="13B8106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）水浴乳化。将花生酱体于</w:t>
      </w:r>
      <w:r>
        <w:rPr>
          <w:rFonts w:ascii="Times New Roman" w:hAnsi="Times New Roman" w:cs="Times New Roman"/>
          <w:sz w:val="24"/>
          <w:szCs w:val="24"/>
        </w:rPr>
        <w:t>75</w:t>
      </w:r>
      <w:r>
        <w:rPr>
          <w:rFonts w:ascii="宋体" w:eastAsia="宋体" w:hAnsi="宋体" w:cs="宋体" w:hint="eastAsia"/>
          <w:sz w:val="24"/>
          <w:szCs w:val="24"/>
        </w:rPr>
        <w:t>℃</w:t>
      </w:r>
      <w:r>
        <w:rPr>
          <w:rFonts w:ascii="Times New Roman" w:hAnsi="Times New Roman" w:cs="Times New Roman"/>
          <w:sz w:val="24"/>
          <w:szCs w:val="24"/>
        </w:rPr>
        <w:t>水浴中保温</w:t>
      </w:r>
      <w:r>
        <w:rPr>
          <w:rFonts w:ascii="Times New Roman" w:hAnsi="Times New Roman" w:cs="Times New Roman"/>
          <w:sz w:val="24"/>
          <w:szCs w:val="24"/>
        </w:rPr>
        <w:t>35min</w:t>
      </w:r>
      <w:del w:id="2409" w:author="LLWWY" w:date="2019-12-28T12:47:00Z">
        <w:r>
          <w:rPr>
            <w:rFonts w:ascii="Times New Roman" w:hAnsi="Times New Roman" w:cs="Times New Roman"/>
            <w:sz w:val="24"/>
            <w:szCs w:val="24"/>
          </w:rPr>
          <w:delText>,</w:delText>
        </w:r>
      </w:del>
      <w:ins w:id="2410" w:author="LLWWY" w:date="2019-12-28T12:47:00Z">
        <w:r>
          <w:rPr>
            <w:rFonts w:ascii="Times New Roman" w:hAnsi="Times New Roman" w:cs="Times New Roman" w:hint="eastAsia"/>
            <w:sz w:val="24"/>
            <w:szCs w:val="24"/>
          </w:rPr>
          <w:t>，</w:t>
        </w:r>
      </w:ins>
      <w:r>
        <w:rPr>
          <w:rFonts w:ascii="Times New Roman" w:hAnsi="Times New Roman" w:cs="Times New Roman"/>
          <w:sz w:val="24"/>
          <w:szCs w:val="24"/>
        </w:rPr>
        <w:t>不断搅拌。</w:t>
      </w:r>
    </w:p>
    <w:p w14:paraId="1758E48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）冷却、包装。水浴乳化后的酱体处于不稳定的高能量状态，一方面，酱体温度高、黏度低，分子间剧烈的运动极易破坏尚未完全稳定的乳化网状结构；</w:t>
      </w:r>
      <w:r>
        <w:rPr>
          <w:rFonts w:ascii="Times New Roman" w:hAnsi="Times New Roman" w:cs="Times New Roman"/>
          <w:sz w:val="24"/>
          <w:szCs w:val="24"/>
        </w:rPr>
        <w:t xml:space="preserve"> </w:t>
      </w:r>
      <w:r>
        <w:rPr>
          <w:rFonts w:ascii="Times New Roman" w:hAnsi="Times New Roman" w:cs="Times New Roman"/>
          <w:sz w:val="24"/>
          <w:szCs w:val="24"/>
        </w:rPr>
        <w:t>另一方面，由于成品颗粒粒径小、表面能大，颗粒相互聚集的趋势大，分子的剧烈运动以及颗粒的聚集将使油脂离析出来。因此，必须快速冷却。本文在不断搅拌下强风冷却，至酱体温度达到</w:t>
      </w:r>
      <w:r>
        <w:rPr>
          <w:rFonts w:ascii="Times New Roman" w:hAnsi="Times New Roman" w:cs="Times New Roman"/>
          <w:sz w:val="24"/>
          <w:szCs w:val="24"/>
        </w:rPr>
        <w:t>5</w:t>
      </w:r>
      <w:r>
        <w:rPr>
          <w:rFonts w:ascii="Times New Roman" w:hAnsi="Times New Roman" w:cs="Times New Roman"/>
          <w:sz w:val="24"/>
          <w:szCs w:val="24"/>
        </w:rPr>
        <w:t>0</w:t>
      </w:r>
      <w:r>
        <w:rPr>
          <w:rFonts w:ascii="宋体" w:eastAsia="宋体" w:hAnsi="宋体" w:cs="宋体" w:hint="eastAsia"/>
          <w:sz w:val="24"/>
          <w:szCs w:val="24"/>
        </w:rPr>
        <w:t>℃</w:t>
      </w:r>
      <w:r>
        <w:rPr>
          <w:rFonts w:ascii="Times New Roman" w:hAnsi="Times New Roman" w:cs="Times New Roman"/>
          <w:sz w:val="24"/>
          <w:szCs w:val="24"/>
        </w:rPr>
        <w:t>以下再进行包装。</w:t>
      </w:r>
    </w:p>
    <w:p w14:paraId="4844DF7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）后熟。将包装好的花生酱室温静置</w:t>
      </w:r>
      <w:r>
        <w:rPr>
          <w:rFonts w:ascii="Times New Roman" w:hAnsi="Times New Roman" w:cs="Times New Roman"/>
          <w:sz w:val="24"/>
          <w:szCs w:val="24"/>
        </w:rPr>
        <w:t>48h</w:t>
      </w:r>
      <w:r>
        <w:rPr>
          <w:rFonts w:ascii="Times New Roman" w:hAnsi="Times New Roman" w:cs="Times New Roman"/>
          <w:sz w:val="24"/>
          <w:szCs w:val="24"/>
        </w:rPr>
        <w:t>以上，固定花生酱乳化体中的网络状结构。避免对产品的碰撞、频繁搬动或振动。</w:t>
      </w:r>
    </w:p>
    <w:p w14:paraId="153DEE2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以低温冷榨花生粉为原料，制作低脂花生酱，重点研究了低脂花生酱制作工艺，包括水料比、烘烤方式、烘烤时间、烘烤温度、稳定剂种类和用量对成品花生酱状态及口感等的影响。</w:t>
      </w:r>
    </w:p>
    <w:p w14:paraId="03E6867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将脱脂花生粉在</w:t>
      </w:r>
      <w:r>
        <w:rPr>
          <w:rFonts w:ascii="Times New Roman" w:hAnsi="Times New Roman" w:cs="Times New Roman"/>
          <w:sz w:val="24"/>
          <w:szCs w:val="24"/>
        </w:rPr>
        <w:t>160</w:t>
      </w:r>
      <w:r>
        <w:rPr>
          <w:rFonts w:ascii="宋体" w:eastAsia="宋体" w:hAnsi="宋体" w:cs="宋体" w:hint="eastAsia"/>
          <w:sz w:val="24"/>
          <w:szCs w:val="24"/>
        </w:rPr>
        <w:t>℃</w:t>
      </w:r>
      <w:r>
        <w:rPr>
          <w:rFonts w:ascii="Times New Roman" w:hAnsi="Times New Roman" w:cs="Times New Roman"/>
          <w:sz w:val="24"/>
          <w:szCs w:val="24"/>
        </w:rPr>
        <w:t>烘烤</w:t>
      </w:r>
      <w:r>
        <w:rPr>
          <w:rFonts w:ascii="Times New Roman" w:hAnsi="Times New Roman" w:cs="Times New Roman"/>
          <w:sz w:val="24"/>
          <w:szCs w:val="24"/>
        </w:rPr>
        <w:t>40min</w:t>
      </w:r>
      <w:r>
        <w:rPr>
          <w:rFonts w:ascii="Times New Roman" w:hAnsi="Times New Roman" w:cs="Times New Roman"/>
          <w:sz w:val="24"/>
          <w:szCs w:val="24"/>
        </w:rPr>
        <w:t>，加入</w:t>
      </w:r>
      <w:r>
        <w:rPr>
          <w:rFonts w:ascii="Times New Roman" w:hAnsi="Times New Roman" w:cs="Times New Roman"/>
          <w:sz w:val="24"/>
          <w:szCs w:val="24"/>
        </w:rPr>
        <w:t>2.5</w:t>
      </w:r>
      <w:r>
        <w:rPr>
          <w:rFonts w:ascii="Times New Roman" w:hAnsi="Times New Roman" w:cs="Times New Roman"/>
          <w:sz w:val="24"/>
          <w:szCs w:val="24"/>
        </w:rPr>
        <w:t>倍水，加入</w:t>
      </w:r>
      <w:del w:id="2411" w:author="LLWWY" w:date="2019-12-28T12:48:00Z">
        <w:r>
          <w:rPr>
            <w:rFonts w:ascii="Times New Roman" w:hAnsi="Times New Roman" w:cs="Times New Roman"/>
            <w:sz w:val="24"/>
            <w:szCs w:val="24"/>
          </w:rPr>
          <w:delText xml:space="preserve"> </w:delText>
        </w:r>
      </w:del>
      <w:r>
        <w:rPr>
          <w:rFonts w:ascii="Times New Roman" w:hAnsi="Times New Roman" w:cs="Times New Roman"/>
          <w:sz w:val="24"/>
          <w:szCs w:val="24"/>
        </w:rPr>
        <w:t>1</w:t>
      </w:r>
      <w:r>
        <w:rPr>
          <w:rFonts w:ascii="Times New Roman" w:hAnsi="Times New Roman" w:cs="Times New Roman"/>
          <w:sz w:val="24"/>
          <w:szCs w:val="24"/>
        </w:rPr>
        <w:t>％单甘脂稳定剂，再辅以适量的食盐、糖等调味料及香精，可制成风味、色泽、质地、口感均佳的低脂花生酱。它既可以作为食品加工原料，也可以直接佐餐食用。</w:t>
      </w:r>
    </w:p>
    <w:p w14:paraId="3DC26352" w14:textId="77777777" w:rsidR="00970176" w:rsidRDefault="008D6EE0">
      <w:pPr>
        <w:pStyle w:val="3"/>
      </w:pPr>
      <w:bookmarkStart w:id="2412" w:name="_Toc14992168"/>
      <w:r>
        <w:t xml:space="preserve">9.2.9 </w:t>
      </w:r>
      <w:r>
        <w:t>低脂乳制品</w:t>
      </w:r>
      <w:bookmarkEnd w:id="2412"/>
    </w:p>
    <w:p w14:paraId="6569089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低脂（脱脂）乳的风味较清淡，口感单薄一方面是因为脱去了脂肪</w:t>
      </w:r>
      <w:r>
        <w:rPr>
          <w:rFonts w:ascii="Times New Roman" w:hAnsi="Times New Roman" w:cs="Times New Roman"/>
          <w:sz w:val="24"/>
          <w:szCs w:val="24"/>
        </w:rPr>
        <w:t>-</w:t>
      </w:r>
      <w:r>
        <w:rPr>
          <w:rFonts w:ascii="Times New Roman" w:hAnsi="Times New Roman" w:cs="Times New Roman"/>
          <w:sz w:val="24"/>
          <w:szCs w:val="24"/>
        </w:rPr>
        <w:t>呈味物质，另一方面是因为脱去脂肪后乳中的固体含量低于全脂乳，因此，改善低脂（脱脂）乳风味可以从以下两个方向着手：</w:t>
      </w:r>
    </w:p>
    <w:p w14:paraId="097AA355" w14:textId="77777777" w:rsidR="00970176" w:rsidRDefault="008D6EE0">
      <w:pPr>
        <w:numPr>
          <w:ilvl w:val="0"/>
          <w:numId w:val="7"/>
        </w:num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从改进工艺方面着手，将全脂乳在杀菌工艺后增加闪蒸过程，在很短的时间内蒸发一部分水分，提高乳中固体含量，从而增加低脂（脱脂）乳的乳香和丰富的口感。</w:t>
      </w:r>
    </w:p>
    <w:p w14:paraId="40D8A2A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）利用脂肪代替物</w:t>
      </w:r>
      <w:r>
        <w:rPr>
          <w:rFonts w:ascii="Times New Roman" w:hAnsi="Times New Roman" w:cs="Times New Roman"/>
          <w:sz w:val="24"/>
          <w:szCs w:val="24"/>
        </w:rPr>
        <w:t>，通过添加</w:t>
      </w:r>
      <w:r>
        <w:rPr>
          <w:rFonts w:ascii="Times New Roman" w:hAnsi="Times New Roman" w:cs="Times New Roman"/>
          <w:sz w:val="24"/>
          <w:szCs w:val="24"/>
        </w:rPr>
        <w:t>1‰</w:t>
      </w:r>
      <w:r>
        <w:rPr>
          <w:rFonts w:ascii="Times New Roman" w:hAnsi="Times New Roman" w:cs="Times New Roman"/>
          <w:sz w:val="24"/>
          <w:szCs w:val="24"/>
        </w:rPr>
        <w:t>复合乳化剂和</w:t>
      </w:r>
      <w:r>
        <w:rPr>
          <w:rFonts w:ascii="Times New Roman" w:hAnsi="Times New Roman" w:cs="Times New Roman"/>
          <w:sz w:val="24"/>
          <w:szCs w:val="24"/>
        </w:rPr>
        <w:t>1.5‰</w:t>
      </w:r>
      <w:r>
        <w:rPr>
          <w:rFonts w:ascii="Times New Roman" w:hAnsi="Times New Roman" w:cs="Times New Roman"/>
          <w:sz w:val="24"/>
          <w:szCs w:val="24"/>
        </w:rPr>
        <w:t>的变性淀粉可以改进低脂（脱脂）乳风味和口感。</w:t>
      </w:r>
    </w:p>
    <w:p w14:paraId="51E407E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低脂干酪因为全部或部分减少干酪中的脂肪影响干酪的风味，目前生产低脂干酪的方法主要有三种：生产工艺的改进（增加凝乳酶含量，降低热烫温度等）；添加附属发酵剂和添加脂肪代替物，其中前两种方法对干酪制品的调香和调味都</w:t>
      </w:r>
      <w:r>
        <w:rPr>
          <w:rFonts w:ascii="Times New Roman" w:hAnsi="Times New Roman" w:cs="Times New Roman"/>
          <w:sz w:val="24"/>
          <w:szCs w:val="24"/>
        </w:rPr>
        <w:lastRenderedPageBreak/>
        <w:t>存在缺陷甚至添加发酵剂对其制品的质地产生不良影响，脂肪替代品包括以脂肪为基质的油脂和合成大分子能够一定程度地模拟脂肪的口感和风味。</w:t>
      </w:r>
    </w:p>
    <w:p w14:paraId="340F1336" w14:textId="77777777" w:rsidR="00970176" w:rsidRDefault="008D6EE0">
      <w:pPr>
        <w:pStyle w:val="3"/>
      </w:pPr>
      <w:bookmarkStart w:id="2413" w:name="_Toc14992169"/>
      <w:r>
        <w:t xml:space="preserve">9.2.10 </w:t>
      </w:r>
      <w:r>
        <w:t>气味滋味分析技术</w:t>
      </w:r>
      <w:bookmarkEnd w:id="2413"/>
    </w:p>
    <w:p w14:paraId="4160DB9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电子鼻也称人工嗅觉系统。是应用了先进的传感器和计算机技术模仿</w:t>
      </w:r>
      <w:r>
        <w:rPr>
          <w:rFonts w:ascii="Times New Roman" w:hAnsi="Times New Roman" w:cs="Times New Roman"/>
          <w:sz w:val="24"/>
          <w:szCs w:val="24"/>
        </w:rPr>
        <w:t>生物嗅觉系统的电子仪器，可用来检测、分析和识别复杂嗅觉和大多数挥发性化学成分。</w:t>
      </w:r>
    </w:p>
    <w:p w14:paraId="3BD58CBF" w14:textId="77777777" w:rsidR="00970176" w:rsidRDefault="008D6EE0">
      <w:pPr>
        <w:spacing w:line="360" w:lineRule="auto"/>
        <w:ind w:firstLine="420"/>
        <w:rPr>
          <w:rFonts w:ascii="Times New Roman" w:hAnsi="Times New Roman" w:cs="Times New Roman"/>
          <w:sz w:val="24"/>
          <w:szCs w:val="24"/>
        </w:rPr>
      </w:pPr>
      <w:r>
        <w:rPr>
          <w:rFonts w:ascii="Times New Roman" w:hAnsi="Times New Roman" w:cs="Times New Roman"/>
          <w:sz w:val="24"/>
          <w:szCs w:val="24"/>
        </w:rPr>
        <w:t>电子鼻一般由气敏传感器阵列、信号与处理单元和模式识别单元三部分组成，其工作原理与生物嗅觉相似：首先气体分子被传感器阵列吸附，产生信号；然后将信号经各种方法处理和传输；最后将处理后的信号经模式识别系统做出判断，如图所示：</w:t>
      </w:r>
    </w:p>
    <w:p w14:paraId="0A854126" w14:textId="6176FBCF" w:rsidR="00970176" w:rsidRDefault="00653323">
      <w:pPr>
        <w:spacing w:line="360" w:lineRule="auto"/>
        <w:rPr>
          <w:del w:id="2414" w:author="Administrator" w:date="2019-12-31T13:44:00Z"/>
          <w:rFonts w:ascii="Times New Roman" w:hAnsi="Times New Roman" w:cs="Times New Roman"/>
          <w:sz w:val="24"/>
          <w:szCs w:val="24"/>
        </w:rPr>
      </w:pPr>
      <w:del w:id="2415"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5210667" wp14:editId="0BA559E9">
                  <wp:simplePos x="0" y="0"/>
                  <wp:positionH relativeFrom="column">
                    <wp:posOffset>31115</wp:posOffset>
                  </wp:positionH>
                  <wp:positionV relativeFrom="paragraph">
                    <wp:posOffset>135890</wp:posOffset>
                  </wp:positionV>
                  <wp:extent cx="547370" cy="75565"/>
                  <wp:effectExtent l="0" t="19050" r="43180" b="38735"/>
                  <wp:wrapNone/>
                  <wp:docPr id="115" name="右箭头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370" cy="75565"/>
                          </a:xfrm>
                          <a:prstGeom prst="rightArrow">
                            <a:avLst>
                              <a:gd name="adj1" fmla="val 50000"/>
                              <a:gd name="adj2" fmla="val 18109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14:sizeRelH relativeFrom="page">
                    <wp14:pctWidth>0</wp14:pctWidth>
                  </wp14:sizeRelH>
                  <wp14:sizeRelV relativeFrom="page">
                    <wp14:pctHeight>0</wp14:pctHeight>
                  </wp14:sizeRelV>
                </wp:anchor>
              </w:drawing>
            </mc:Choice>
            <mc:Fallback>
              <w:pict>
                <v:shapetype w14:anchorId="7933B0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 o:spid="_x0000_s1026" type="#_x0000_t13" style="position:absolute;left:0;text-align:left;margin-left:2.45pt;margin-top:10.7pt;width:43.1pt;height: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">
                  <v:path arrowok="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8473F64" wp14:editId="6D0FF8BD">
                  <wp:simplePos x="0" y="0"/>
                  <wp:positionH relativeFrom="column">
                    <wp:posOffset>5023485</wp:posOffset>
                  </wp:positionH>
                  <wp:positionV relativeFrom="paragraph">
                    <wp:posOffset>165735</wp:posOffset>
                  </wp:positionV>
                  <wp:extent cx="591185" cy="76200"/>
                  <wp:effectExtent l="0" t="19050" r="37465" b="38100"/>
                  <wp:wrapNone/>
                  <wp:docPr id="114" name="右箭头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185" cy="76200"/>
                          </a:xfrm>
                          <a:prstGeom prst="rightArrow">
                            <a:avLst>
                              <a:gd name="adj1" fmla="val 50000"/>
                              <a:gd name="adj2" fmla="val 193958"/>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14:sizeRelH relativeFrom="page">
                    <wp14:pctWidth>0</wp14:pctWidth>
                  </wp14:sizeRelH>
                  <wp14:sizeRelV relativeFrom="page">
                    <wp14:pctHeight>0</wp14:pctHeight>
                  </wp14:sizeRelV>
                </wp:anchor>
              </w:drawing>
            </mc:Choice>
            <mc:Fallback>
              <w:pict>
                <v:shape w14:anchorId="69C8BE40" id="右箭头 11" o:spid="_x0000_s1026" type="#_x0000_t13" style="position:absolute;left:0;text-align:left;margin-left:395.55pt;margin-top:13.05pt;width:46.55pt;height: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">
                  <v:path arrowok="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1B7BC15" wp14:editId="49E6DA96">
                  <wp:simplePos x="0" y="0"/>
                  <wp:positionH relativeFrom="column">
                    <wp:posOffset>3972560</wp:posOffset>
                  </wp:positionH>
                  <wp:positionV relativeFrom="paragraph">
                    <wp:posOffset>73025</wp:posOffset>
                  </wp:positionV>
                  <wp:extent cx="1028065" cy="284480"/>
                  <wp:effectExtent l="0" t="0" r="19685" b="20320"/>
                  <wp:wrapNone/>
                  <wp:docPr id="113"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065" cy="28448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2EC409C6" w14:textId="77777777" w:rsidR="00970176" w:rsidRDefault="008D6EE0">
                              <w:pPr>
                                <w:rPr>
                                  <w:del w:id="2416" w:author="Administrator" w:date="2019-12-31T13:44:00Z"/>
                                </w:rPr>
                              </w:pPr>
                              <w:del w:id="2417" w:author="Administrator" w:date="2019-12-31T13:44:00Z">
                                <w:r>
                                  <w:rPr>
                                    <w:rFonts w:hint="eastAsia"/>
                                  </w:rPr>
                                  <w:delText>模式识别单元</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31B7BC15" id="文本框 10" o:spid="_x0000_s1081" type="#_x0000_t202" style="position:absolute;left:0;text-align:left;margin-left:312.8pt;margin-top:5.75pt;width:80.95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" strokecolor="white">
                  <v:path arrowok="t"/>
                  <v:textbox>
                    <w:txbxContent>
                      <w:p w14:paraId="2EC409C6" w14:textId="77777777" w:rsidR="00970176" w:rsidRDefault="008D6EE0">
                        <w:pPr>
                          <w:rPr>
                            <w:del w:id="2418" w:author="Administrator" w:date="2019-12-31T13:44:00Z"/>
                          </w:rPr>
                        </w:pPr>
                        <w:del w:id="2419" w:author="Administrator" w:date="2019-12-31T13:44:00Z">
                          <w:r>
                            <w:rPr>
                              <w:rFonts w:hint="eastAsia"/>
                            </w:rPr>
                            <w:delText>模式识别单元</w:delText>
                          </w:r>
                        </w:del>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3E81FFB" wp14:editId="0D4AD9D6">
                  <wp:simplePos x="0" y="0"/>
                  <wp:positionH relativeFrom="column">
                    <wp:posOffset>3500120</wp:posOffset>
                  </wp:positionH>
                  <wp:positionV relativeFrom="paragraph">
                    <wp:posOffset>170180</wp:posOffset>
                  </wp:positionV>
                  <wp:extent cx="493395" cy="76200"/>
                  <wp:effectExtent l="0" t="19050" r="40005" b="38100"/>
                  <wp:wrapNone/>
                  <wp:docPr id="111" name="右箭头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76200"/>
                          </a:xfrm>
                          <a:prstGeom prst="rightArrow">
                            <a:avLst>
                              <a:gd name="adj1" fmla="val 50000"/>
                              <a:gd name="adj2" fmla="val 161875"/>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14:sizeRelH relativeFrom="page">
                    <wp14:pctWidth>0</wp14:pctWidth>
                  </wp14:sizeRelH>
                  <wp14:sizeRelV relativeFrom="page">
                    <wp14:pctHeight>0</wp14:pctHeight>
                  </wp14:sizeRelV>
                </wp:anchor>
              </w:drawing>
            </mc:Choice>
            <mc:Fallback>
              <w:pict>
                <v:shape w14:anchorId="7B96E498" id="右箭头 8" o:spid="_x0000_s1026" type="#_x0000_t13" style="position:absolute;left:0;text-align:left;margin-left:275.6pt;margin-top:13.4pt;width:38.85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">
                  <v:path arrowok="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3B70D02" wp14:editId="3293775B">
                  <wp:simplePos x="0" y="0"/>
                  <wp:positionH relativeFrom="column">
                    <wp:posOffset>2309495</wp:posOffset>
                  </wp:positionH>
                  <wp:positionV relativeFrom="paragraph">
                    <wp:posOffset>39370</wp:posOffset>
                  </wp:positionV>
                  <wp:extent cx="1182370" cy="273685"/>
                  <wp:effectExtent l="0" t="0" r="17780" b="12065"/>
                  <wp:wrapNone/>
                  <wp:docPr id="110"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2370" cy="273685"/>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77481769" w14:textId="77777777" w:rsidR="00970176" w:rsidRDefault="008D6EE0">
                              <w:pPr>
                                <w:rPr>
                                  <w:del w:id="2420" w:author="Administrator" w:date="2019-12-31T13:44:00Z"/>
                                </w:rPr>
                              </w:pPr>
                              <w:del w:id="2421" w:author="Administrator" w:date="2019-12-31T13:44:00Z">
                                <w:r>
                                  <w:rPr>
                                    <w:rFonts w:hint="eastAsia"/>
                                  </w:rPr>
                                  <w:delText>信号预处理单元</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23B70D02" id="文本框 7" o:spid="_x0000_s1082" type="#_x0000_t202" style="position:absolute;left:0;text-align:left;margin-left:181.85pt;margin-top:3.1pt;width:93.1pt;height:2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" strokecolor="white">
                  <v:path arrowok="t"/>
                  <v:textbox>
                    <w:txbxContent>
                      <w:p w14:paraId="77481769" w14:textId="77777777" w:rsidR="00970176" w:rsidRDefault="008D6EE0">
                        <w:pPr>
                          <w:rPr>
                            <w:del w:id="2422" w:author="Administrator" w:date="2019-12-31T13:44:00Z"/>
                          </w:rPr>
                        </w:pPr>
                        <w:del w:id="2423" w:author="Administrator" w:date="2019-12-31T13:44:00Z">
                          <w:r>
                            <w:rPr>
                              <w:rFonts w:hint="eastAsia"/>
                            </w:rPr>
                            <w:delText>信号预处理单元</w:delText>
                          </w:r>
                        </w:del>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34761B6" wp14:editId="53D40456">
                  <wp:simplePos x="0" y="0"/>
                  <wp:positionH relativeFrom="column">
                    <wp:posOffset>1748790</wp:posOffset>
                  </wp:positionH>
                  <wp:positionV relativeFrom="paragraph">
                    <wp:posOffset>149225</wp:posOffset>
                  </wp:positionV>
                  <wp:extent cx="569595" cy="76200"/>
                  <wp:effectExtent l="0" t="19050" r="40005" b="38100"/>
                  <wp:wrapNone/>
                  <wp:docPr id="109" name="右箭头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 cy="76200"/>
                          </a:xfrm>
                          <a:prstGeom prst="rightArrow">
                            <a:avLst>
                              <a:gd name="adj1" fmla="val 50000"/>
                              <a:gd name="adj2" fmla="val 186875"/>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14:sizeRelH relativeFrom="page">
                    <wp14:pctWidth>0</wp14:pctWidth>
                  </wp14:sizeRelH>
                  <wp14:sizeRelV relativeFrom="page">
                    <wp14:pctHeight>0</wp14:pctHeight>
                  </wp14:sizeRelV>
                </wp:anchor>
              </w:drawing>
            </mc:Choice>
            <mc:Fallback>
              <w:pict>
                <v:shape w14:anchorId="30F231F9" id="右箭头 5" o:spid="_x0000_s1026" type="#_x0000_t13" style="position:absolute;left:0;text-align:left;margin-left:137.7pt;margin-top:11.75pt;width:44.85pt;height: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">
                  <v:path arrowok="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A4B1779" wp14:editId="77BC484D">
                  <wp:simplePos x="0" y="0"/>
                  <wp:positionH relativeFrom="column">
                    <wp:posOffset>567690</wp:posOffset>
                  </wp:positionH>
                  <wp:positionV relativeFrom="paragraph">
                    <wp:posOffset>50800</wp:posOffset>
                  </wp:positionV>
                  <wp:extent cx="1171575" cy="264160"/>
                  <wp:effectExtent l="0" t="0" r="28575" b="21590"/>
                  <wp:wrapNone/>
                  <wp:docPr id="108"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26416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68204D87" w14:textId="77777777" w:rsidR="00970176" w:rsidRDefault="008D6EE0">
                              <w:pPr>
                                <w:rPr>
                                  <w:del w:id="2424" w:author="Administrator" w:date="2019-12-31T13:44:00Z"/>
                                </w:rPr>
                              </w:pPr>
                              <w:del w:id="2425" w:author="Administrator" w:date="2019-12-31T13:44:00Z">
                                <w:r>
                                  <w:rPr>
                                    <w:rFonts w:hint="eastAsia"/>
                                  </w:rPr>
                                  <w:delText>气敏传感器阵列</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3A4B1779" id="文本框 4" o:spid="_x0000_s1083" type="#_x0000_t202" style="position:absolute;left:0;text-align:left;margin-left:44.7pt;margin-top:4pt;width:92.25pt;height:2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" strokecolor="white">
                  <v:path arrowok="t"/>
                  <v:textbox>
                    <w:txbxContent>
                      <w:p w14:paraId="68204D87" w14:textId="77777777" w:rsidR="00970176" w:rsidRDefault="008D6EE0">
                        <w:pPr>
                          <w:rPr>
                            <w:del w:id="2426" w:author="Administrator" w:date="2019-12-31T13:44:00Z"/>
                          </w:rPr>
                        </w:pPr>
                        <w:del w:id="2427" w:author="Administrator" w:date="2019-12-31T13:44:00Z">
                          <w:r>
                            <w:rPr>
                              <w:rFonts w:hint="eastAsia"/>
                            </w:rPr>
                            <w:delText>气敏传感器阵列</w:delText>
                          </w:r>
                        </w:del>
                      </w:p>
                    </w:txbxContent>
                  </v:textbox>
                </v:shape>
              </w:pict>
            </mc:Fallback>
          </mc:AlternateContent>
        </w:r>
        <w:r w:rsidR="008D6EE0">
          <w:rPr>
            <w:rFonts w:ascii="Times New Roman" w:hAnsi="Times New Roman" w:cs="Times New Roman"/>
            <w:sz w:val="24"/>
            <w:szCs w:val="24"/>
          </w:rPr>
          <w:delText xml:space="preserve"> </w:delText>
        </w:r>
      </w:del>
    </w:p>
    <w:p w14:paraId="6CD53F52" w14:textId="17B8E8E4" w:rsidR="00970176" w:rsidRDefault="00653323">
      <w:pPr>
        <w:spacing w:line="360" w:lineRule="auto"/>
        <w:rPr>
          <w:ins w:id="2428" w:author="Administrator" w:date="2019-12-31T13:44:00Z"/>
          <w:rFonts w:ascii="Times New Roman" w:hAnsi="Times New Roman" w:cs="Times New Roman"/>
          <w:sz w:val="24"/>
          <w:szCs w:val="24"/>
        </w:rPr>
      </w:pPr>
      <w:del w:id="2429"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024ACAE" wp14:editId="5DB584EA">
                  <wp:simplePos x="0" y="0"/>
                  <wp:positionH relativeFrom="column">
                    <wp:posOffset>3435985</wp:posOffset>
                  </wp:positionH>
                  <wp:positionV relativeFrom="paragraph">
                    <wp:posOffset>50165</wp:posOffset>
                  </wp:positionV>
                  <wp:extent cx="514985" cy="492760"/>
                  <wp:effectExtent l="0" t="0" r="18415" b="21590"/>
                  <wp:wrapNone/>
                  <wp:docPr id="107"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985" cy="49276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66108504" w14:textId="77777777" w:rsidR="00970176" w:rsidRDefault="008D6EE0">
                              <w:pPr>
                                <w:rPr>
                                  <w:del w:id="2430" w:author="Administrator" w:date="2019-12-31T13:44:00Z"/>
                                </w:rPr>
                              </w:pPr>
                              <w:del w:id="2431" w:author="Administrator" w:date="2019-12-31T13:44:00Z">
                                <w:r>
                                  <w:rPr>
                                    <w:rFonts w:hint="eastAsia"/>
                                  </w:rPr>
                                  <w:delText>信号</w:delText>
                                </w:r>
                              </w:del>
                            </w:p>
                            <w:p w14:paraId="22CBD12F" w14:textId="77777777" w:rsidR="00970176" w:rsidRDefault="008D6EE0">
                              <w:pPr>
                                <w:rPr>
                                  <w:del w:id="2432" w:author="Administrator" w:date="2019-12-31T13:44:00Z"/>
                                </w:rPr>
                              </w:pPr>
                              <w:del w:id="2433" w:author="Administrator" w:date="2019-12-31T13:44:00Z">
                                <w:r>
                                  <w:rPr>
                                    <w:rFonts w:hint="eastAsia"/>
                                  </w:rPr>
                                  <w:delText>传输</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0024ACAE" id="文本框 9" o:spid="_x0000_s1084" type="#_x0000_t202" style="position:absolute;left:0;text-align:left;margin-left:270.55pt;margin-top:3.95pt;width:40.55pt;height:3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" strokecolor="white">
                  <v:path arrowok="t"/>
                  <v:textbox>
                    <w:txbxContent>
                      <w:p w14:paraId="66108504" w14:textId="77777777" w:rsidR="00970176" w:rsidRDefault="008D6EE0">
                        <w:pPr>
                          <w:rPr>
                            <w:del w:id="2434" w:author="Administrator" w:date="2019-12-31T13:44:00Z"/>
                          </w:rPr>
                        </w:pPr>
                        <w:del w:id="2435" w:author="Administrator" w:date="2019-12-31T13:44:00Z">
                          <w:r>
                            <w:rPr>
                              <w:rFonts w:hint="eastAsia"/>
                            </w:rPr>
                            <w:delText>信号</w:delText>
                          </w:r>
                        </w:del>
                      </w:p>
                      <w:p w14:paraId="22CBD12F" w14:textId="77777777" w:rsidR="00970176" w:rsidRDefault="008D6EE0">
                        <w:pPr>
                          <w:rPr>
                            <w:del w:id="2436" w:author="Administrator" w:date="2019-12-31T13:44:00Z"/>
                          </w:rPr>
                        </w:pPr>
                        <w:del w:id="2437" w:author="Administrator" w:date="2019-12-31T13:44:00Z">
                          <w:r>
                            <w:rPr>
                              <w:rFonts w:hint="eastAsia"/>
                            </w:rPr>
                            <w:delText>传输</w:delText>
                          </w:r>
                        </w:del>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B5CC6A4" wp14:editId="22115F7F">
                  <wp:simplePos x="0" y="0"/>
                  <wp:positionH relativeFrom="column">
                    <wp:posOffset>5089525</wp:posOffset>
                  </wp:positionH>
                  <wp:positionV relativeFrom="paragraph">
                    <wp:posOffset>104775</wp:posOffset>
                  </wp:positionV>
                  <wp:extent cx="513715" cy="284480"/>
                  <wp:effectExtent l="0" t="0" r="19685" b="20320"/>
                  <wp:wrapNone/>
                  <wp:docPr id="106"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715" cy="28448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54FDE591" w14:textId="77777777" w:rsidR="00970176" w:rsidRDefault="008D6EE0">
                              <w:pPr>
                                <w:rPr>
                                  <w:del w:id="2438" w:author="Administrator" w:date="2019-12-31T13:44:00Z"/>
                                </w:rPr>
                              </w:pPr>
                              <w:del w:id="2439" w:author="Administrator" w:date="2019-12-31T13:44:00Z">
                                <w:r>
                                  <w:rPr>
                                    <w:rFonts w:hint="eastAsia"/>
                                  </w:rPr>
                                  <w:delText>结果</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2B5CC6A4" id="文本框 12" o:spid="_x0000_s1085" type="#_x0000_t202" style="position:absolute;left:0;text-align:left;margin-left:400.75pt;margin-top:8.25pt;width:40.45pt;height:2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" strokecolor="white">
                  <v:path arrowok="t"/>
                  <v:textbox>
                    <w:txbxContent>
                      <w:p w14:paraId="54FDE591" w14:textId="77777777" w:rsidR="00970176" w:rsidRDefault="008D6EE0">
                        <w:pPr>
                          <w:rPr>
                            <w:del w:id="2440" w:author="Administrator" w:date="2019-12-31T13:44:00Z"/>
                          </w:rPr>
                        </w:pPr>
                        <w:del w:id="2441" w:author="Administrator" w:date="2019-12-31T13:44:00Z">
                          <w:r>
                            <w:rPr>
                              <w:rFonts w:hint="eastAsia"/>
                            </w:rPr>
                            <w:delText>结果</w:delText>
                          </w:r>
                        </w:del>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C28D474" wp14:editId="3858FBD1">
                  <wp:simplePos x="0" y="0"/>
                  <wp:positionH relativeFrom="column">
                    <wp:posOffset>1761490</wp:posOffset>
                  </wp:positionH>
                  <wp:positionV relativeFrom="paragraph">
                    <wp:posOffset>27940</wp:posOffset>
                  </wp:positionV>
                  <wp:extent cx="479425" cy="493395"/>
                  <wp:effectExtent l="0" t="0" r="15875" b="20955"/>
                  <wp:wrapNone/>
                  <wp:docPr id="105"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9425" cy="493395"/>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10764A00" w14:textId="77777777" w:rsidR="00970176" w:rsidRDefault="008D6EE0">
                              <w:pPr>
                                <w:rPr>
                                  <w:del w:id="2442" w:author="Administrator" w:date="2019-12-31T13:44:00Z"/>
                                </w:rPr>
                              </w:pPr>
                              <w:del w:id="2443" w:author="Administrator" w:date="2019-12-31T13:44:00Z">
                                <w:r>
                                  <w:rPr>
                                    <w:rFonts w:hint="eastAsia"/>
                                  </w:rPr>
                                  <w:delText>信号</w:delText>
                                </w:r>
                              </w:del>
                            </w:p>
                            <w:p w14:paraId="2501ABCE" w14:textId="77777777" w:rsidR="00970176" w:rsidRDefault="008D6EE0">
                              <w:pPr>
                                <w:rPr>
                                  <w:del w:id="2444" w:author="Administrator" w:date="2019-12-31T13:44:00Z"/>
                                </w:rPr>
                              </w:pPr>
                              <w:del w:id="2445" w:author="Administrator" w:date="2019-12-31T13:44:00Z">
                                <w:r>
                                  <w:rPr>
                                    <w:rFonts w:hint="eastAsia"/>
                                  </w:rPr>
                                  <w:delText>传输</w:delText>
                                </w:r>
                              </w:del>
                            </w:p>
                          </w:txbxContent>
                        </wps:txbx>
                        <wps:bodyPr vert="horz" anchor="t" upright="1"/>
                      </wps:wsp>
                    </a:graphicData>
                  </a:graphic>
                  <wp14:sizeRelH relativeFrom="page">
                    <wp14:pctWidth>0</wp14:pctWidth>
                  </wp14:sizeRelH>
                  <wp14:sizeRelV relativeFrom="page">
                    <wp14:pctHeight>0</wp14:pctHeight>
                  </wp14:sizeRelV>
                </wp:anchor>
              </w:drawing>
            </mc:Choice>
            <mc:Fallback>
              <w:pict>
                <v:shape w14:anchorId="4C28D474" id="文本框 6" o:spid="_x0000_s1086" type="#_x0000_t202" style="position:absolute;left:0;text-align:left;margin-left:138.7pt;margin-top:2.2pt;width:37.75pt;height:3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" strokecolor="white">
                  <v:path arrowok="t"/>
                  <v:textbox>
                    <w:txbxContent>
                      <w:p w14:paraId="10764A00" w14:textId="77777777" w:rsidR="00970176" w:rsidRDefault="008D6EE0">
                        <w:pPr>
                          <w:rPr>
                            <w:del w:id="2446" w:author="Administrator" w:date="2019-12-31T13:44:00Z"/>
                          </w:rPr>
                        </w:pPr>
                        <w:del w:id="2447" w:author="Administrator" w:date="2019-12-31T13:44:00Z">
                          <w:r>
                            <w:rPr>
                              <w:rFonts w:hint="eastAsia"/>
                            </w:rPr>
                            <w:delText>信号</w:delText>
                          </w:r>
                        </w:del>
                      </w:p>
                      <w:p w14:paraId="2501ABCE" w14:textId="77777777" w:rsidR="00970176" w:rsidRDefault="008D6EE0">
                        <w:pPr>
                          <w:rPr>
                            <w:del w:id="2448" w:author="Administrator" w:date="2019-12-31T13:44:00Z"/>
                          </w:rPr>
                        </w:pPr>
                        <w:del w:id="2449" w:author="Administrator" w:date="2019-12-31T13:44:00Z">
                          <w:r>
                            <w:rPr>
                              <w:rFonts w:hint="eastAsia"/>
                            </w:rPr>
                            <w:delText>传输</w:delText>
                          </w:r>
                        </w:del>
                      </w:p>
                    </w:txbxContent>
                  </v:textbox>
                </v:shape>
              </w:pict>
            </mc:Fallback>
          </mc:AlternateContent>
        </w:r>
      </w:del>
      <w:ins w:id="2450" w:author="Administrator" w:date="2019-12-31T13:44:00Z">
        <w:r w:rsidR="008D6EE0">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741051FD" wp14:editId="31263A91">
                  <wp:simplePos x="0" y="0"/>
                  <wp:positionH relativeFrom="column">
                    <wp:posOffset>31115</wp:posOffset>
                  </wp:positionH>
                  <wp:positionV relativeFrom="paragraph">
                    <wp:posOffset>135890</wp:posOffset>
                  </wp:positionV>
                  <wp:extent cx="547370" cy="75565"/>
                  <wp:effectExtent l="0" t="19050" r="43180" b="38735"/>
                  <wp:wrapNone/>
                  <wp:docPr id="52" name="右箭头 3"/>
                  <wp:cNvGraphicFramePr/>
                  <a:graphic xmlns:a="http://schemas.openxmlformats.org/drawingml/2006/main">
                    <a:graphicData uri="http://schemas.microsoft.com/office/word/2010/wordprocessingShape">
                      <wps:wsp>
                        <wps:cNvSpPr/>
                        <wps:spPr>
                          <a:xfrm>
                            <a:off x="0" y="0"/>
                            <a:ext cx="547370" cy="75565"/>
                          </a:xfrm>
                          <a:prstGeom prst="rightArrow">
                            <a:avLst>
                              <a:gd name="adj1" fmla="val 50000"/>
                              <a:gd name="adj2" fmla="val 181092"/>
                            </a:avLst>
                          </a:prstGeom>
                          <a:solidFill>
                            <a:srgbClr val="FFFFFF"/>
                          </a:solidFill>
                          <a:ln w="9525" cap="flat" cmpd="sng">
                            <a:solidFill>
                              <a:srgbClr val="000000"/>
                            </a:solidFill>
                            <a:prstDash val="solid"/>
                            <a:miter/>
                            <a:headEnd type="none" w="med" len="med"/>
                            <a:tailEnd type="none" w="med" len="med"/>
                          </a:ln>
                          <a:effectLst/>
                        </wps:spPr>
                        <wps:bodyPr upright="1"/>
                      </wps:wsp>
                    </a:graphicData>
                  </a:graphic>
                </wp:anchor>
              </w:drawing>
            </mc:Choice>
            <mc:Fallback>
              <w:pict>
                <v:shape w14:anchorId="6DF26D38" id="右箭头 3" o:spid="_x0000_s1026" type="#_x0000_t13" style="position:absolute;left:0;text-align:left;margin-left:2.45pt;margin-top:10.7pt;width:43.1pt;height:5.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"/>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22A196A2" wp14:editId="2C1C830B">
                  <wp:simplePos x="0" y="0"/>
                  <wp:positionH relativeFrom="column">
                    <wp:posOffset>5023485</wp:posOffset>
                  </wp:positionH>
                  <wp:positionV relativeFrom="paragraph">
                    <wp:posOffset>165735</wp:posOffset>
                  </wp:positionV>
                  <wp:extent cx="591185" cy="76200"/>
                  <wp:effectExtent l="0" t="19050" r="37465" b="38100"/>
                  <wp:wrapNone/>
                  <wp:docPr id="51" name="右箭头 11"/>
                  <wp:cNvGraphicFramePr/>
                  <a:graphic xmlns:a="http://schemas.openxmlformats.org/drawingml/2006/main">
                    <a:graphicData uri="http://schemas.microsoft.com/office/word/2010/wordprocessingShape">
                      <wps:wsp>
                        <wps:cNvSpPr/>
                        <wps:spPr>
                          <a:xfrm>
                            <a:off x="0" y="0"/>
                            <a:ext cx="591185" cy="76200"/>
                          </a:xfrm>
                          <a:prstGeom prst="rightArrow">
                            <a:avLst>
                              <a:gd name="adj1" fmla="val 50000"/>
                              <a:gd name="adj2" fmla="val 193958"/>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anchor>
              </w:drawing>
            </mc:Choice>
            <mc:Fallback>
              <w:pict>
                <v:shape w14:anchorId="16E2DEAA" id="右箭头 11" o:spid="_x0000_s1026" type="#_x0000_t13" style="position:absolute;left:0;text-align:left;margin-left:395.55pt;margin-top:13.05pt;width:46.55pt;height: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"/>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14:anchorId="5CDC0DB1" wp14:editId="01063132">
                  <wp:simplePos x="0" y="0"/>
                  <wp:positionH relativeFrom="column">
                    <wp:posOffset>3972560</wp:posOffset>
                  </wp:positionH>
                  <wp:positionV relativeFrom="paragraph">
                    <wp:posOffset>73025</wp:posOffset>
                  </wp:positionV>
                  <wp:extent cx="1028065" cy="284480"/>
                  <wp:effectExtent l="0" t="0" r="19685" b="20320"/>
                  <wp:wrapNone/>
                  <wp:docPr id="50" name="文本框 10"/>
                  <wp:cNvGraphicFramePr/>
                  <a:graphic xmlns:a="http://schemas.openxmlformats.org/drawingml/2006/main">
                    <a:graphicData uri="http://schemas.microsoft.com/office/word/2010/wordprocessingShape">
                      <wps:wsp>
                        <wps:cNvSpPr txBox="1"/>
                        <wps:spPr>
                          <a:xfrm>
                            <a:off x="0" y="0"/>
                            <a:ext cx="1028065" cy="28448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238ED112" w14:textId="77777777" w:rsidR="00970176" w:rsidRDefault="008D6EE0">
                              <w:pPr>
                                <w:rPr>
                                  <w:ins w:id="2451" w:author="Administrator" w:date="2019-12-31T13:44:00Z"/>
                                </w:rPr>
                              </w:pPr>
                              <w:ins w:id="2452" w:author="Administrator" w:date="2019-12-31T13:44:00Z">
                                <w:r>
                                  <w:rPr>
                                    <w:rFonts w:hint="eastAsia"/>
                                  </w:rPr>
                                  <w:t>模式识别单元</w:t>
                                </w:r>
                              </w:ins>
                            </w:p>
                          </w:txbxContent>
                        </wps:txbx>
                        <wps:bodyPr vert="horz" anchor="t" upright="1"/>
                      </wps:wsp>
                    </a:graphicData>
                  </a:graphic>
                </wp:anchor>
              </w:drawing>
            </mc:Choice>
            <mc:Fallback>
              <w:pict>
                <v:shape w14:anchorId="5CDC0DB1" id="_x0000_s1087" type="#_x0000_t202" style="position:absolute;left:0;text-align:left;margin-left:312.8pt;margin-top:5.75pt;width:80.95pt;height:2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" strokecolor="white">
                  <v:textbox>
                    <w:txbxContent>
                      <w:p w14:paraId="238ED112" w14:textId="77777777" w:rsidR="00970176" w:rsidRDefault="008D6EE0">
                        <w:pPr>
                          <w:rPr>
                            <w:ins w:id="2453" w:author="Administrator" w:date="2019-12-31T13:44:00Z"/>
                          </w:rPr>
                        </w:pPr>
                        <w:ins w:id="2454" w:author="Administrator" w:date="2019-12-31T13:44:00Z">
                          <w:r>
                            <w:rPr>
                              <w:rFonts w:hint="eastAsia"/>
                            </w:rPr>
                            <w:t>模式识别单元</w:t>
                          </w:r>
                        </w:ins>
                      </w:p>
                    </w:txbxContent>
                  </v:textbox>
                </v:shape>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659A023C" wp14:editId="6054A50B">
                  <wp:simplePos x="0" y="0"/>
                  <wp:positionH relativeFrom="column">
                    <wp:posOffset>3500120</wp:posOffset>
                  </wp:positionH>
                  <wp:positionV relativeFrom="paragraph">
                    <wp:posOffset>170180</wp:posOffset>
                  </wp:positionV>
                  <wp:extent cx="493395" cy="76200"/>
                  <wp:effectExtent l="0" t="19050" r="40005" b="38100"/>
                  <wp:wrapNone/>
                  <wp:docPr id="49" name="右箭头 8"/>
                  <wp:cNvGraphicFramePr/>
                  <a:graphic xmlns:a="http://schemas.openxmlformats.org/drawingml/2006/main">
                    <a:graphicData uri="http://schemas.microsoft.com/office/word/2010/wordprocessingShape">
                      <wps:wsp>
                        <wps:cNvSpPr/>
                        <wps:spPr>
                          <a:xfrm>
                            <a:off x="0" y="0"/>
                            <a:ext cx="493395" cy="76200"/>
                          </a:xfrm>
                          <a:prstGeom prst="rightArrow">
                            <a:avLst>
                              <a:gd name="adj1" fmla="val 50000"/>
                              <a:gd name="adj2" fmla="val 161875"/>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anchor>
              </w:drawing>
            </mc:Choice>
            <mc:Fallback>
              <w:pict>
                <v:shape w14:anchorId="31BCFB86" id="右箭头 8" o:spid="_x0000_s1026" type="#_x0000_t13" style="position:absolute;left:0;text-align:left;margin-left:275.6pt;margin-top:13.4pt;width:38.85pt;height: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"/>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2A4C75DB" wp14:editId="52522AC0">
                  <wp:simplePos x="0" y="0"/>
                  <wp:positionH relativeFrom="column">
                    <wp:posOffset>2309495</wp:posOffset>
                  </wp:positionH>
                  <wp:positionV relativeFrom="paragraph">
                    <wp:posOffset>39370</wp:posOffset>
                  </wp:positionV>
                  <wp:extent cx="1182370" cy="273685"/>
                  <wp:effectExtent l="0" t="0" r="17780" b="12065"/>
                  <wp:wrapNone/>
                  <wp:docPr id="48" name="文本框 7"/>
                  <wp:cNvGraphicFramePr/>
                  <a:graphic xmlns:a="http://schemas.openxmlformats.org/drawingml/2006/main">
                    <a:graphicData uri="http://schemas.microsoft.com/office/word/2010/wordprocessingShape">
                      <wps:wsp>
                        <wps:cNvSpPr txBox="1"/>
                        <wps:spPr>
                          <a:xfrm>
                            <a:off x="0" y="0"/>
                            <a:ext cx="1182370" cy="273685"/>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23B635E8" w14:textId="77777777" w:rsidR="00970176" w:rsidRDefault="008D6EE0">
                              <w:pPr>
                                <w:rPr>
                                  <w:ins w:id="2455" w:author="Administrator" w:date="2019-12-31T13:44:00Z"/>
                                </w:rPr>
                              </w:pPr>
                              <w:ins w:id="2456" w:author="Administrator" w:date="2019-12-31T13:44:00Z">
                                <w:r>
                                  <w:rPr>
                                    <w:rFonts w:hint="eastAsia"/>
                                  </w:rPr>
                                  <w:t>信号预处理单元</w:t>
                                </w:r>
                              </w:ins>
                            </w:p>
                          </w:txbxContent>
                        </wps:txbx>
                        <wps:bodyPr vert="horz" anchor="t" upright="1"/>
                      </wps:wsp>
                    </a:graphicData>
                  </a:graphic>
                </wp:anchor>
              </w:drawing>
            </mc:Choice>
            <mc:Fallback>
              <w:pict>
                <v:shape w14:anchorId="2A4C75DB" id="_x0000_s1088" type="#_x0000_t202" style="position:absolute;left:0;text-align:left;margin-left:181.85pt;margin-top:3.1pt;width:93.1pt;height:21.5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" strokecolor="white">
                  <v:textbox>
                    <w:txbxContent>
                      <w:p w14:paraId="23B635E8" w14:textId="77777777" w:rsidR="00970176" w:rsidRDefault="008D6EE0">
                        <w:pPr>
                          <w:rPr>
                            <w:ins w:id="2457" w:author="Administrator" w:date="2019-12-31T13:44:00Z"/>
                          </w:rPr>
                        </w:pPr>
                        <w:ins w:id="2458" w:author="Administrator" w:date="2019-12-31T13:44:00Z">
                          <w:r>
                            <w:rPr>
                              <w:rFonts w:hint="eastAsia"/>
                            </w:rPr>
                            <w:t>信号预处理单元</w:t>
                          </w:r>
                        </w:ins>
                      </w:p>
                    </w:txbxContent>
                  </v:textbox>
                </v:shape>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353ED993" wp14:editId="472D9D5D">
                  <wp:simplePos x="0" y="0"/>
                  <wp:positionH relativeFrom="column">
                    <wp:posOffset>1748790</wp:posOffset>
                  </wp:positionH>
                  <wp:positionV relativeFrom="paragraph">
                    <wp:posOffset>149225</wp:posOffset>
                  </wp:positionV>
                  <wp:extent cx="569595" cy="76200"/>
                  <wp:effectExtent l="0" t="19050" r="40005" b="38100"/>
                  <wp:wrapNone/>
                  <wp:docPr id="47" name="右箭头 5"/>
                  <wp:cNvGraphicFramePr/>
                  <a:graphic xmlns:a="http://schemas.openxmlformats.org/drawingml/2006/main">
                    <a:graphicData uri="http://schemas.microsoft.com/office/word/2010/wordprocessingShape">
                      <wps:wsp>
                        <wps:cNvSpPr/>
                        <wps:spPr>
                          <a:xfrm>
                            <a:off x="0" y="0"/>
                            <a:ext cx="569595" cy="76200"/>
                          </a:xfrm>
                          <a:prstGeom prst="rightArrow">
                            <a:avLst>
                              <a:gd name="adj1" fmla="val 50000"/>
                              <a:gd name="adj2" fmla="val 186875"/>
                            </a:avLst>
                          </a:prstGeom>
                          <a:solidFill>
                            <a:srgbClr val="FFFFFF"/>
                          </a:solidFill>
                          <a:ln w="9525" cap="flat" cmpd="sng">
                            <a:solidFill>
                              <a:srgbClr val="000000"/>
                            </a:solidFill>
                            <a:prstDash val="solid"/>
                            <a:miter/>
                            <a:headEnd type="none" w="med" len="med"/>
                            <a:tailEnd type="none" w="med" len="med"/>
                          </a:ln>
                          <a:effectLst/>
                        </wps:spPr>
                        <wps:bodyPr vert="horz" anchor="t" upright="1"/>
                      </wps:wsp>
                    </a:graphicData>
                  </a:graphic>
                </wp:anchor>
              </w:drawing>
            </mc:Choice>
            <mc:Fallback>
              <w:pict>
                <v:shape w14:anchorId="2996E7AB" id="右箭头 5" o:spid="_x0000_s1026" type="#_x0000_t13" style="position:absolute;left:0;text-align:left;margin-left:137.7pt;margin-top:11.75pt;width:44.85pt;height:6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"/>
              </w:pict>
            </mc:Fallback>
          </mc:AlternateContent>
        </w:r>
        <w:r w:rsidR="008D6EE0">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3BFAE522" wp14:editId="233515DB">
                  <wp:simplePos x="0" y="0"/>
                  <wp:positionH relativeFrom="column">
                    <wp:posOffset>567690</wp:posOffset>
                  </wp:positionH>
                  <wp:positionV relativeFrom="paragraph">
                    <wp:posOffset>50800</wp:posOffset>
                  </wp:positionV>
                  <wp:extent cx="1171575" cy="264160"/>
                  <wp:effectExtent l="0" t="0" r="28575" b="21590"/>
                  <wp:wrapNone/>
                  <wp:docPr id="36" name="文本框 4"/>
                  <wp:cNvGraphicFramePr/>
                  <a:graphic xmlns:a="http://schemas.openxmlformats.org/drawingml/2006/main">
                    <a:graphicData uri="http://schemas.microsoft.com/office/word/2010/wordprocessingShape">
                      <wps:wsp>
                        <wps:cNvSpPr txBox="1"/>
                        <wps:spPr>
                          <a:xfrm>
                            <a:off x="0" y="0"/>
                            <a:ext cx="1171575" cy="26416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02350489" w14:textId="77777777" w:rsidR="00970176" w:rsidRDefault="008D6EE0">
                              <w:pPr>
                                <w:rPr>
                                  <w:ins w:id="2459" w:author="Administrator" w:date="2019-12-31T13:44:00Z"/>
                                </w:rPr>
                              </w:pPr>
                              <w:ins w:id="2460" w:author="Administrator" w:date="2019-12-31T13:44:00Z">
                                <w:r>
                                  <w:rPr>
                                    <w:rFonts w:hint="eastAsia"/>
                                  </w:rPr>
                                  <w:t>气敏传感器阵列</w:t>
                                </w:r>
                              </w:ins>
                            </w:p>
                          </w:txbxContent>
                        </wps:txbx>
                        <wps:bodyPr vert="horz" anchor="t" upright="1"/>
                      </wps:wsp>
                    </a:graphicData>
                  </a:graphic>
                </wp:anchor>
              </w:drawing>
            </mc:Choice>
            <mc:Fallback>
              <w:pict>
                <v:shape w14:anchorId="3BFAE522" id="_x0000_s1089" type="#_x0000_t202" style="position:absolute;left:0;text-align:left;margin-left:44.7pt;margin-top:4pt;width:92.25pt;height:20.8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" strokecolor="white">
                  <v:textbox>
                    <w:txbxContent>
                      <w:p w14:paraId="02350489" w14:textId="77777777" w:rsidR="00970176" w:rsidRDefault="008D6EE0">
                        <w:pPr>
                          <w:rPr>
                            <w:ins w:id="2461" w:author="Administrator" w:date="2019-12-31T13:44:00Z"/>
                          </w:rPr>
                        </w:pPr>
                        <w:ins w:id="2462" w:author="Administrator" w:date="2019-12-31T13:44:00Z">
                          <w:r>
                            <w:rPr>
                              <w:rFonts w:hint="eastAsia"/>
                            </w:rPr>
                            <w:t>气敏传感器阵列</w:t>
                          </w:r>
                        </w:ins>
                      </w:p>
                    </w:txbxContent>
                  </v:textbox>
                </v:shape>
              </w:pict>
            </mc:Fallback>
          </mc:AlternateContent>
        </w:r>
        <w:r w:rsidR="008D6EE0">
          <w:rPr>
            <w:rFonts w:ascii="Times New Roman" w:hAnsi="Times New Roman" w:cs="Times New Roman"/>
            <w:sz w:val="24"/>
            <w:szCs w:val="24"/>
          </w:rPr>
          <w:t xml:space="preserve"> </w:t>
        </w:r>
      </w:ins>
    </w:p>
    <w:p w14:paraId="46FB9DB6" w14:textId="77777777" w:rsidR="00970176" w:rsidRDefault="008D6EE0">
      <w:pPr>
        <w:spacing w:line="360" w:lineRule="auto"/>
        <w:ind w:firstLineChars="100" w:firstLine="240"/>
        <w:rPr>
          <w:rFonts w:ascii="Times New Roman" w:hAnsi="Times New Roman" w:cs="Times New Roman"/>
          <w:sz w:val="24"/>
          <w:szCs w:val="24"/>
        </w:rPr>
      </w:pPr>
      <w:ins w:id="2463" w:author="Administrator" w:date="2019-12-31T13:44:00Z">
        <w:r>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4694377E" wp14:editId="3F21BACF">
                  <wp:simplePos x="0" y="0"/>
                  <wp:positionH relativeFrom="column">
                    <wp:posOffset>3435985</wp:posOffset>
                  </wp:positionH>
                  <wp:positionV relativeFrom="paragraph">
                    <wp:posOffset>50165</wp:posOffset>
                  </wp:positionV>
                  <wp:extent cx="514985" cy="492760"/>
                  <wp:effectExtent l="0" t="0" r="18415" b="21590"/>
                  <wp:wrapNone/>
                  <wp:docPr id="35" name="文本框 9"/>
                  <wp:cNvGraphicFramePr/>
                  <a:graphic xmlns:a="http://schemas.openxmlformats.org/drawingml/2006/main">
                    <a:graphicData uri="http://schemas.microsoft.com/office/word/2010/wordprocessingShape">
                      <wps:wsp>
                        <wps:cNvSpPr txBox="1"/>
                        <wps:spPr>
                          <a:xfrm>
                            <a:off x="0" y="0"/>
                            <a:ext cx="514985" cy="49276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3E9F08AE" w14:textId="77777777" w:rsidR="00970176" w:rsidRDefault="008D6EE0">
                              <w:pPr>
                                <w:rPr>
                                  <w:ins w:id="2464" w:author="Administrator" w:date="2019-12-31T13:44:00Z"/>
                                </w:rPr>
                              </w:pPr>
                              <w:ins w:id="2465" w:author="Administrator" w:date="2019-12-31T13:44:00Z">
                                <w:r>
                                  <w:rPr>
                                    <w:rFonts w:hint="eastAsia"/>
                                  </w:rPr>
                                  <w:t>信号</w:t>
                                </w:r>
                              </w:ins>
                            </w:p>
                            <w:p w14:paraId="761CDA38" w14:textId="77777777" w:rsidR="00970176" w:rsidRDefault="008D6EE0">
                              <w:pPr>
                                <w:rPr>
                                  <w:ins w:id="2466" w:author="Administrator" w:date="2019-12-31T13:44:00Z"/>
                                </w:rPr>
                              </w:pPr>
                              <w:ins w:id="2467" w:author="Administrator" w:date="2019-12-31T13:44:00Z">
                                <w:r>
                                  <w:rPr>
                                    <w:rFonts w:hint="eastAsia"/>
                                  </w:rPr>
                                  <w:t>传输</w:t>
                                </w:r>
                              </w:ins>
                            </w:p>
                          </w:txbxContent>
                        </wps:txbx>
                        <wps:bodyPr vert="horz" anchor="t" upright="1"/>
                      </wps:wsp>
                    </a:graphicData>
                  </a:graphic>
                </wp:anchor>
              </w:drawing>
            </mc:Choice>
            <mc:Fallback>
              <w:pict>
                <v:shape w14:anchorId="4694377E" id="_x0000_s1090" type="#_x0000_t202" style="position:absolute;left:0;text-align:left;margin-left:270.55pt;margin-top:3.95pt;width:40.55pt;height:38.8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" strokecolor="white">
                  <v:textbox>
                    <w:txbxContent>
                      <w:p w14:paraId="3E9F08AE" w14:textId="77777777" w:rsidR="00970176" w:rsidRDefault="008D6EE0">
                        <w:pPr>
                          <w:rPr>
                            <w:ins w:id="2468" w:author="Administrator" w:date="2019-12-31T13:44:00Z"/>
                          </w:rPr>
                        </w:pPr>
                        <w:ins w:id="2469" w:author="Administrator" w:date="2019-12-31T13:44:00Z">
                          <w:r>
                            <w:rPr>
                              <w:rFonts w:hint="eastAsia"/>
                            </w:rPr>
                            <w:t>信号</w:t>
                          </w:r>
                        </w:ins>
                      </w:p>
                      <w:p w14:paraId="761CDA38" w14:textId="77777777" w:rsidR="00970176" w:rsidRDefault="008D6EE0">
                        <w:pPr>
                          <w:rPr>
                            <w:ins w:id="2470" w:author="Administrator" w:date="2019-12-31T13:44:00Z"/>
                          </w:rPr>
                        </w:pPr>
                        <w:ins w:id="2471" w:author="Administrator" w:date="2019-12-31T13:44:00Z">
                          <w:r>
                            <w:rPr>
                              <w:rFonts w:hint="eastAsia"/>
                            </w:rPr>
                            <w:t>传输</w:t>
                          </w:r>
                        </w:ins>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0C086F78" wp14:editId="3AA90105">
                  <wp:simplePos x="0" y="0"/>
                  <wp:positionH relativeFrom="column">
                    <wp:posOffset>5089525</wp:posOffset>
                  </wp:positionH>
                  <wp:positionV relativeFrom="paragraph">
                    <wp:posOffset>104775</wp:posOffset>
                  </wp:positionV>
                  <wp:extent cx="513715" cy="284480"/>
                  <wp:effectExtent l="0" t="0" r="19685" b="20320"/>
                  <wp:wrapNone/>
                  <wp:docPr id="33" name="文本框 12"/>
                  <wp:cNvGraphicFramePr/>
                  <a:graphic xmlns:a="http://schemas.openxmlformats.org/drawingml/2006/main">
                    <a:graphicData uri="http://schemas.microsoft.com/office/word/2010/wordprocessingShape">
                      <wps:wsp>
                        <wps:cNvSpPr txBox="1"/>
                        <wps:spPr>
                          <a:xfrm>
                            <a:off x="0" y="0"/>
                            <a:ext cx="513715" cy="28448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447B0AB7" w14:textId="77777777" w:rsidR="00970176" w:rsidRDefault="008D6EE0">
                              <w:pPr>
                                <w:rPr>
                                  <w:ins w:id="2472" w:author="Administrator" w:date="2019-12-31T13:44:00Z"/>
                                </w:rPr>
                              </w:pPr>
                              <w:ins w:id="2473" w:author="Administrator" w:date="2019-12-31T13:44:00Z">
                                <w:r>
                                  <w:rPr>
                                    <w:rFonts w:hint="eastAsia"/>
                                  </w:rPr>
                                  <w:t>结果</w:t>
                                </w:r>
                              </w:ins>
                            </w:p>
                          </w:txbxContent>
                        </wps:txbx>
                        <wps:bodyPr vert="horz" anchor="t" upright="1"/>
                      </wps:wsp>
                    </a:graphicData>
                  </a:graphic>
                </wp:anchor>
              </w:drawing>
            </mc:Choice>
            <mc:Fallback>
              <w:pict>
                <v:shape w14:anchorId="0C086F78" id="_x0000_s1091" type="#_x0000_t202" style="position:absolute;left:0;text-align:left;margin-left:400.75pt;margin-top:8.25pt;width:40.45pt;height:2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" strokecolor="white">
                  <v:textbox>
                    <w:txbxContent>
                      <w:p w14:paraId="447B0AB7" w14:textId="77777777" w:rsidR="00970176" w:rsidRDefault="008D6EE0">
                        <w:pPr>
                          <w:rPr>
                            <w:ins w:id="2474" w:author="Administrator" w:date="2019-12-31T13:44:00Z"/>
                          </w:rPr>
                        </w:pPr>
                        <w:ins w:id="2475" w:author="Administrator" w:date="2019-12-31T13:44:00Z">
                          <w:r>
                            <w:rPr>
                              <w:rFonts w:hint="eastAsia"/>
                            </w:rPr>
                            <w:t>结果</w:t>
                          </w:r>
                        </w:ins>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00990007" wp14:editId="08A2AC8B">
                  <wp:simplePos x="0" y="0"/>
                  <wp:positionH relativeFrom="column">
                    <wp:posOffset>1761490</wp:posOffset>
                  </wp:positionH>
                  <wp:positionV relativeFrom="paragraph">
                    <wp:posOffset>27940</wp:posOffset>
                  </wp:positionV>
                  <wp:extent cx="479425" cy="493395"/>
                  <wp:effectExtent l="0" t="0" r="15875" b="20955"/>
                  <wp:wrapNone/>
                  <wp:docPr id="32" name="文本框 6"/>
                  <wp:cNvGraphicFramePr/>
                  <a:graphic xmlns:a="http://schemas.openxmlformats.org/drawingml/2006/main">
                    <a:graphicData uri="http://schemas.microsoft.com/office/word/2010/wordprocessingShape">
                      <wps:wsp>
                        <wps:cNvSpPr txBox="1"/>
                        <wps:spPr>
                          <a:xfrm>
                            <a:off x="0" y="0"/>
                            <a:ext cx="479425" cy="493395"/>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14:paraId="60B8088A" w14:textId="77777777" w:rsidR="00970176" w:rsidRDefault="008D6EE0">
                              <w:pPr>
                                <w:rPr>
                                  <w:ins w:id="2476" w:author="Administrator" w:date="2019-12-31T13:44:00Z"/>
                                </w:rPr>
                              </w:pPr>
                              <w:ins w:id="2477" w:author="Administrator" w:date="2019-12-31T13:44:00Z">
                                <w:r>
                                  <w:rPr>
                                    <w:rFonts w:hint="eastAsia"/>
                                  </w:rPr>
                                  <w:t>信号</w:t>
                                </w:r>
                              </w:ins>
                            </w:p>
                            <w:p w14:paraId="0F2C8913" w14:textId="77777777" w:rsidR="00970176" w:rsidRDefault="008D6EE0">
                              <w:pPr>
                                <w:rPr>
                                  <w:ins w:id="2478" w:author="Administrator" w:date="2019-12-31T13:44:00Z"/>
                                </w:rPr>
                              </w:pPr>
                              <w:ins w:id="2479" w:author="Administrator" w:date="2019-12-31T13:44:00Z">
                                <w:r>
                                  <w:rPr>
                                    <w:rFonts w:hint="eastAsia"/>
                                  </w:rPr>
                                  <w:t>传输</w:t>
                                </w:r>
                              </w:ins>
                            </w:p>
                          </w:txbxContent>
                        </wps:txbx>
                        <wps:bodyPr vert="horz" anchor="t" upright="1"/>
                      </wps:wsp>
                    </a:graphicData>
                  </a:graphic>
                </wp:anchor>
              </w:drawing>
            </mc:Choice>
            <mc:Fallback>
              <w:pict>
                <v:shape w14:anchorId="00990007" id="_x0000_s1092" type="#_x0000_t202" style="position:absolute;left:0;text-align:left;margin-left:138.7pt;margin-top:2.2pt;width:37.75pt;height:38.8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" strokecolor="white">
                  <v:textbox>
                    <w:txbxContent>
                      <w:p w14:paraId="60B8088A" w14:textId="77777777" w:rsidR="00970176" w:rsidRDefault="008D6EE0">
                        <w:pPr>
                          <w:rPr>
                            <w:ins w:id="2480" w:author="Administrator" w:date="2019-12-31T13:44:00Z"/>
                          </w:rPr>
                        </w:pPr>
                        <w:ins w:id="2481" w:author="Administrator" w:date="2019-12-31T13:44:00Z">
                          <w:r>
                            <w:rPr>
                              <w:rFonts w:hint="eastAsia"/>
                            </w:rPr>
                            <w:t>信号</w:t>
                          </w:r>
                        </w:ins>
                      </w:p>
                      <w:p w14:paraId="0F2C8913" w14:textId="77777777" w:rsidR="00970176" w:rsidRDefault="008D6EE0">
                        <w:pPr>
                          <w:rPr>
                            <w:ins w:id="2482" w:author="Administrator" w:date="2019-12-31T13:44:00Z"/>
                          </w:rPr>
                        </w:pPr>
                        <w:ins w:id="2483" w:author="Administrator" w:date="2019-12-31T13:44:00Z">
                          <w:r>
                            <w:rPr>
                              <w:rFonts w:hint="eastAsia"/>
                            </w:rPr>
                            <w:t>传输</w:t>
                          </w:r>
                        </w:ins>
                      </w:p>
                    </w:txbxContent>
                  </v:textbox>
                </v:shape>
              </w:pict>
            </mc:Fallback>
          </mc:AlternateContent>
        </w:r>
      </w:ins>
      <w:r>
        <w:rPr>
          <w:rFonts w:ascii="Times New Roman" w:hAnsi="Times New Roman" w:cs="Times New Roman"/>
          <w:sz w:val="24"/>
          <w:szCs w:val="24"/>
        </w:rPr>
        <w:t>气味</w:t>
      </w:r>
      <w:r>
        <w:rPr>
          <w:rFonts w:ascii="Times New Roman" w:hAnsi="Times New Roman" w:cs="Times New Roman"/>
          <w:sz w:val="24"/>
          <w:szCs w:val="24"/>
        </w:rPr>
        <w:t xml:space="preserve"> </w:t>
      </w:r>
    </w:p>
    <w:p w14:paraId="3A9369CE" w14:textId="77777777" w:rsidR="00970176" w:rsidRDefault="00970176">
      <w:pPr>
        <w:tabs>
          <w:tab w:val="left" w:pos="739"/>
        </w:tabs>
        <w:spacing w:line="360" w:lineRule="auto"/>
        <w:rPr>
          <w:rFonts w:ascii="Times New Roman" w:hAnsi="Times New Roman" w:cs="Times New Roman"/>
          <w:b/>
          <w:sz w:val="24"/>
          <w:szCs w:val="24"/>
        </w:rPr>
      </w:pPr>
    </w:p>
    <w:p w14:paraId="444EDDC0" w14:textId="77777777" w:rsidR="00970176" w:rsidRDefault="008D6EE0">
      <w:pPr>
        <w:tabs>
          <w:tab w:val="left" w:pos="739"/>
        </w:tabs>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如今电子鼻也应用于低脂食品的调香。张胡彬等利用气味指纹分析识别技术，研究了中式发酵香肠发酵后熟过程中，关键理化指标改变与气味指纹变化的关系，并建立了一种通过气味指纹识别快速预测产品关键理化指标的检测手段。</w:t>
      </w:r>
    </w:p>
    <w:p w14:paraId="209DE764" w14:textId="77777777" w:rsidR="00970176" w:rsidRDefault="008D6EE0">
      <w:pPr>
        <w:tabs>
          <w:tab w:val="left" w:pos="739"/>
        </w:tabs>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电子舌也称人工味觉系统，是一种模仿生物味觉系统的智能仪器，具有识别单一和复杂味道的能力。它主要由味觉传感器阵列、信号处理以及模式识别系统三部分组成，其中味觉传感器阵列如同人的舌头感觉溶液的味道，将味觉感知信号转换成容易分析处理的电信号；信号处理模块将样本收集并储存在计算机中；模式识别系统则是利用化学计量学等数学手段，模拟将采集的电信号加以分析、识别。</w:t>
      </w:r>
    </w:p>
    <w:p w14:paraId="64C2BC98" w14:textId="77777777" w:rsidR="00970176" w:rsidRDefault="008D6EE0">
      <w:pPr>
        <w:tabs>
          <w:tab w:val="left" w:pos="739"/>
        </w:tabs>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目前，电子舌已经应用于酒饮料鉴别、茶叶品质评价、发酵过程控制、各种调味料的研发和生产中，不过对于低脂食品的的调味还有待于开发和利用。</w:t>
      </w:r>
    </w:p>
    <w:p w14:paraId="1DCA082F" w14:textId="77777777" w:rsidR="00970176" w:rsidRDefault="00970176">
      <w:pPr>
        <w:spacing w:line="360" w:lineRule="auto"/>
        <w:jc w:val="center"/>
        <w:rPr>
          <w:rFonts w:ascii="Times New Roman" w:hAnsi="Times New Roman" w:cs="Times New Roman"/>
          <w:b/>
          <w:bCs/>
          <w:sz w:val="44"/>
          <w:szCs w:val="44"/>
        </w:rPr>
        <w:sectPr w:rsidR="00970176">
          <w:pgSz w:w="11906" w:h="16838"/>
          <w:pgMar w:top="1440" w:right="1800" w:bottom="1440" w:left="1800" w:header="851" w:footer="992" w:gutter="0"/>
          <w:cols w:space="425"/>
          <w:docGrid w:type="lines" w:linePitch="312"/>
        </w:sectPr>
      </w:pPr>
    </w:p>
    <w:p w14:paraId="6AA8BB4E" w14:textId="77777777" w:rsidR="00970176" w:rsidRDefault="008D6EE0">
      <w:pPr>
        <w:pStyle w:val="1"/>
        <w:jc w:val="center"/>
        <w:rPr>
          <w:sz w:val="24"/>
          <w:szCs w:val="24"/>
        </w:rPr>
      </w:pPr>
      <w:bookmarkStart w:id="2484" w:name="_Toc14992170"/>
      <w:r>
        <w:lastRenderedPageBreak/>
        <w:t>第十章</w:t>
      </w:r>
      <w:r>
        <w:t xml:space="preserve"> </w:t>
      </w:r>
      <w:r>
        <w:t>清真食品的调香与调味</w:t>
      </w:r>
      <w:bookmarkEnd w:id="2484"/>
    </w:p>
    <w:p w14:paraId="66267D12" w14:textId="77777777" w:rsidR="00970176" w:rsidRDefault="008D6EE0">
      <w:pPr>
        <w:pStyle w:val="2"/>
      </w:pPr>
      <w:bookmarkStart w:id="2485" w:name="_Toc14992171"/>
      <w:r>
        <w:t xml:space="preserve">10.1 </w:t>
      </w:r>
      <w:r>
        <w:t>清真食品的概念及相关标准</w:t>
      </w:r>
      <w:bookmarkEnd w:id="2485"/>
    </w:p>
    <w:p w14:paraId="6D98FE4B" w14:textId="77777777" w:rsidR="00970176" w:rsidRDefault="008D6EE0">
      <w:pPr>
        <w:pStyle w:val="3"/>
      </w:pPr>
      <w:bookmarkStart w:id="2486" w:name="_Toc14992172"/>
      <w:r>
        <w:t xml:space="preserve">10.1.1 </w:t>
      </w:r>
      <w:r>
        <w:t>清真食品的概念</w:t>
      </w:r>
      <w:bookmarkEnd w:id="2486"/>
    </w:p>
    <w:p w14:paraId="21606C86" w14:textId="77777777" w:rsidR="00970176" w:rsidRDefault="008D6EE0">
      <w:pPr>
        <w:pStyle w:val="4"/>
      </w:pPr>
      <w:r>
        <w:t xml:space="preserve">10.1.1.1 </w:t>
      </w:r>
      <w:r>
        <w:t>何为</w:t>
      </w:r>
      <w:r>
        <w:t>“</w:t>
      </w:r>
      <w:r>
        <w:t>清真</w:t>
      </w:r>
      <w:r>
        <w:t>”</w:t>
      </w:r>
    </w:p>
    <w:p w14:paraId="0B300C1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清真（</w:t>
      </w:r>
      <w:r>
        <w:rPr>
          <w:rFonts w:ascii="Times New Roman" w:hAnsi="Times New Roman" w:cs="Times New Roman"/>
          <w:sz w:val="24"/>
          <w:szCs w:val="24"/>
        </w:rPr>
        <w:t>Halal</w:t>
      </w:r>
      <w:r>
        <w:rPr>
          <w:rFonts w:ascii="Times New Roman" w:hAnsi="Times New Roman" w:cs="Times New Roman"/>
          <w:sz w:val="24"/>
          <w:szCs w:val="24"/>
        </w:rPr>
        <w:t>），</w:t>
      </w:r>
      <w:r>
        <w:rPr>
          <w:rFonts w:ascii="Times New Roman" w:hAnsi="Times New Roman" w:cs="Times New Roman"/>
          <w:sz w:val="24"/>
          <w:szCs w:val="24"/>
        </w:rPr>
        <w:t>“halal”</w:t>
      </w:r>
      <w:r>
        <w:rPr>
          <w:rFonts w:ascii="Times New Roman" w:hAnsi="Times New Roman" w:cs="Times New Roman"/>
          <w:sz w:val="24"/>
          <w:szCs w:val="24"/>
        </w:rPr>
        <w:t>音译过来即</w:t>
      </w:r>
      <w:r>
        <w:rPr>
          <w:rFonts w:ascii="Times New Roman" w:hAnsi="Times New Roman" w:cs="Times New Roman"/>
          <w:sz w:val="24"/>
          <w:szCs w:val="24"/>
        </w:rPr>
        <w:t>“</w:t>
      </w:r>
      <w:r>
        <w:rPr>
          <w:rFonts w:ascii="Times New Roman" w:hAnsi="Times New Roman" w:cs="Times New Roman"/>
          <w:sz w:val="24"/>
          <w:szCs w:val="24"/>
        </w:rPr>
        <w:t>哈俩里</w:t>
      </w:r>
      <w:r>
        <w:rPr>
          <w:rFonts w:ascii="Times New Roman" w:hAnsi="Times New Roman" w:cs="Times New Roman"/>
          <w:sz w:val="24"/>
          <w:szCs w:val="24"/>
        </w:rPr>
        <w:t>”</w:t>
      </w:r>
      <w:r>
        <w:rPr>
          <w:rFonts w:ascii="Times New Roman" w:hAnsi="Times New Roman" w:cs="Times New Roman"/>
          <w:sz w:val="24"/>
          <w:szCs w:val="24"/>
        </w:rPr>
        <w:t>，阿拉伯语原意为</w:t>
      </w:r>
      <w:r>
        <w:rPr>
          <w:rFonts w:ascii="Times New Roman" w:hAnsi="Times New Roman" w:cs="Times New Roman"/>
          <w:sz w:val="24"/>
          <w:szCs w:val="24"/>
        </w:rPr>
        <w:t>“</w:t>
      </w:r>
      <w:r>
        <w:rPr>
          <w:rFonts w:ascii="Times New Roman" w:hAnsi="Times New Roman" w:cs="Times New Roman"/>
          <w:sz w:val="24"/>
          <w:szCs w:val="24"/>
        </w:rPr>
        <w:t>合法的</w:t>
      </w:r>
      <w:r>
        <w:rPr>
          <w:rFonts w:ascii="Times New Roman" w:hAnsi="Times New Roman" w:cs="Times New Roman"/>
          <w:sz w:val="24"/>
          <w:szCs w:val="24"/>
        </w:rPr>
        <w:t>”</w:t>
      </w:r>
      <w:r>
        <w:rPr>
          <w:rFonts w:ascii="Times New Roman" w:hAnsi="Times New Roman" w:cs="Times New Roman"/>
          <w:sz w:val="24"/>
          <w:szCs w:val="24"/>
        </w:rPr>
        <w:t>，意思是符合伊斯兰教教义规定</w:t>
      </w:r>
      <w:r>
        <w:rPr>
          <w:rFonts w:ascii="Times New Roman" w:hAnsi="Times New Roman" w:cs="Times New Roman"/>
          <w:sz w:val="24"/>
          <w:szCs w:val="24"/>
        </w:rPr>
        <w:t>“</w:t>
      </w:r>
      <w:r>
        <w:rPr>
          <w:rFonts w:ascii="Times New Roman" w:hAnsi="Times New Roman" w:cs="Times New Roman"/>
          <w:sz w:val="24"/>
          <w:szCs w:val="24"/>
        </w:rPr>
        <w:t>合法的或允许的</w:t>
      </w:r>
      <w:r>
        <w:rPr>
          <w:rFonts w:ascii="Times New Roman" w:hAnsi="Times New Roman" w:cs="Times New Roman"/>
          <w:sz w:val="24"/>
          <w:szCs w:val="24"/>
        </w:rPr>
        <w:t>”</w:t>
      </w:r>
      <w:r>
        <w:rPr>
          <w:rFonts w:ascii="Times New Roman" w:hAnsi="Times New Roman" w:cs="Times New Roman"/>
          <w:sz w:val="24"/>
          <w:szCs w:val="24"/>
        </w:rPr>
        <w:t>，大多数食物均是合法的，除了《古兰经》和《圣训》特别提到的之外。非法（</w:t>
      </w:r>
      <w:r>
        <w:rPr>
          <w:rFonts w:ascii="Times New Roman" w:hAnsi="Times New Roman" w:cs="Times New Roman"/>
          <w:sz w:val="24"/>
          <w:szCs w:val="24"/>
        </w:rPr>
        <w:t>haram</w:t>
      </w:r>
      <w:r>
        <w:rPr>
          <w:rFonts w:ascii="Times New Roman" w:hAnsi="Times New Roman" w:cs="Times New Roman"/>
          <w:sz w:val="24"/>
          <w:szCs w:val="24"/>
        </w:rPr>
        <w:t>），</w:t>
      </w:r>
      <w:r>
        <w:rPr>
          <w:rFonts w:ascii="Times New Roman" w:hAnsi="Times New Roman" w:cs="Times New Roman"/>
          <w:sz w:val="24"/>
          <w:szCs w:val="24"/>
        </w:rPr>
        <w:t>“haram”</w:t>
      </w:r>
      <w:r>
        <w:rPr>
          <w:rFonts w:ascii="Times New Roman" w:hAnsi="Times New Roman" w:cs="Times New Roman"/>
          <w:sz w:val="24"/>
          <w:szCs w:val="24"/>
        </w:rPr>
        <w:t>音译过来即</w:t>
      </w:r>
      <w:r>
        <w:rPr>
          <w:rFonts w:ascii="Times New Roman" w:hAnsi="Times New Roman" w:cs="Times New Roman"/>
          <w:sz w:val="24"/>
          <w:szCs w:val="24"/>
        </w:rPr>
        <w:t>“</w:t>
      </w:r>
      <w:r>
        <w:rPr>
          <w:rFonts w:ascii="Times New Roman" w:hAnsi="Times New Roman" w:cs="Times New Roman"/>
          <w:sz w:val="24"/>
          <w:szCs w:val="24"/>
        </w:rPr>
        <w:t>哈拉目</w:t>
      </w:r>
      <w:r>
        <w:rPr>
          <w:rFonts w:ascii="Times New Roman" w:hAnsi="Times New Roman" w:cs="Times New Roman"/>
          <w:sz w:val="24"/>
          <w:szCs w:val="24"/>
        </w:rPr>
        <w:t>”</w:t>
      </w:r>
      <w:r>
        <w:rPr>
          <w:rFonts w:ascii="Times New Roman" w:hAnsi="Times New Roman" w:cs="Times New Roman"/>
          <w:sz w:val="24"/>
          <w:szCs w:val="24"/>
        </w:rPr>
        <w:t>。意味着被禁止，在伊斯兰教法中，非法的食物是禁止食用的。</w:t>
      </w:r>
      <w:r>
        <w:rPr>
          <w:rFonts w:ascii="Times New Roman" w:hAnsi="Times New Roman" w:cs="Times New Roman"/>
          <w:sz w:val="24"/>
          <w:szCs w:val="24"/>
        </w:rPr>
        <w:t>“</w:t>
      </w:r>
      <w:r>
        <w:rPr>
          <w:rFonts w:ascii="Times New Roman" w:hAnsi="Times New Roman" w:cs="Times New Roman"/>
          <w:sz w:val="24"/>
          <w:szCs w:val="24"/>
        </w:rPr>
        <w:t>清真</w:t>
      </w:r>
      <w:r>
        <w:rPr>
          <w:rFonts w:ascii="Times New Roman" w:hAnsi="Times New Roman" w:cs="Times New Roman"/>
          <w:sz w:val="24"/>
          <w:szCs w:val="24"/>
        </w:rPr>
        <w:t>”</w:t>
      </w:r>
      <w:r>
        <w:rPr>
          <w:rFonts w:ascii="Times New Roman" w:hAnsi="Times New Roman" w:cs="Times New Roman"/>
          <w:sz w:val="24"/>
          <w:szCs w:val="24"/>
        </w:rPr>
        <w:t>一词为中国穆斯林专用，阿拉伯语中没有这一词</w:t>
      </w:r>
      <w:r>
        <w:rPr>
          <w:rFonts w:ascii="Times New Roman" w:hAnsi="Times New Roman" w:cs="Times New Roman"/>
          <w:sz w:val="24"/>
          <w:szCs w:val="24"/>
        </w:rPr>
        <w:t>汇。在伊斯兰国家不存在非清真的问题，故此其饭馆、摊点没有相关的清真标识。但非伊斯兰国际，清真食品、餐饮及清真食品的外包装等都统一以</w:t>
      </w:r>
      <w:r>
        <w:rPr>
          <w:rFonts w:ascii="Times New Roman" w:hAnsi="Times New Roman" w:cs="Times New Roman"/>
          <w:sz w:val="24"/>
          <w:szCs w:val="24"/>
        </w:rPr>
        <w:t>“HALAL”</w:t>
      </w:r>
      <w:r>
        <w:rPr>
          <w:rFonts w:ascii="Times New Roman" w:hAnsi="Times New Roman" w:cs="Times New Roman"/>
          <w:sz w:val="24"/>
          <w:szCs w:val="24"/>
        </w:rPr>
        <w:t>标注。</w:t>
      </w:r>
    </w:p>
    <w:p w14:paraId="4D4CF67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清真食品（</w:t>
      </w:r>
      <w:r>
        <w:rPr>
          <w:rFonts w:ascii="Times New Roman" w:hAnsi="Times New Roman" w:cs="Times New Roman"/>
          <w:sz w:val="24"/>
          <w:szCs w:val="24"/>
        </w:rPr>
        <w:t>Halal Food</w:t>
      </w:r>
      <w:r>
        <w:rPr>
          <w:rFonts w:ascii="Times New Roman" w:hAnsi="Times New Roman" w:cs="Times New Roman"/>
          <w:sz w:val="24"/>
          <w:szCs w:val="24"/>
        </w:rPr>
        <w:t>），即符合伊斯兰教</w:t>
      </w:r>
      <w:r>
        <w:rPr>
          <w:rFonts w:ascii="Times New Roman" w:hAnsi="Times New Roman" w:cs="Times New Roman"/>
          <w:sz w:val="24"/>
          <w:szCs w:val="24"/>
        </w:rPr>
        <w:t>“Halal”</w:t>
      </w:r>
      <w:r>
        <w:rPr>
          <w:rFonts w:ascii="Times New Roman" w:hAnsi="Times New Roman" w:cs="Times New Roman"/>
          <w:sz w:val="24"/>
          <w:szCs w:val="24"/>
        </w:rPr>
        <w:t>标准的食品。指按照穆斯林</w:t>
      </w:r>
      <w:r>
        <w:rPr>
          <w:rFonts w:ascii="Times New Roman" w:hAnsi="Times New Roman" w:cs="Times New Roman"/>
          <w:sz w:val="24"/>
          <w:szCs w:val="24"/>
        </w:rPr>
        <w:t>“</w:t>
      </w:r>
      <w:r>
        <w:rPr>
          <w:rFonts w:ascii="Times New Roman" w:hAnsi="Times New Roman" w:cs="Times New Roman"/>
          <w:sz w:val="24"/>
          <w:szCs w:val="24"/>
        </w:rPr>
        <w:t>四专</w:t>
      </w:r>
      <w:r>
        <w:rPr>
          <w:rFonts w:ascii="Times New Roman" w:hAnsi="Times New Roman" w:cs="Times New Roman"/>
          <w:sz w:val="24"/>
          <w:szCs w:val="24"/>
        </w:rPr>
        <w:t>”</w:t>
      </w:r>
      <w:r>
        <w:rPr>
          <w:rFonts w:ascii="Times New Roman" w:hAnsi="Times New Roman" w:cs="Times New Roman"/>
          <w:sz w:val="24"/>
          <w:szCs w:val="24"/>
        </w:rPr>
        <w:t>等饮食习惯、屠宰、加工、制作的符合清真要求的饮食、副食品、食品，叫做清真食品。</w:t>
      </w:r>
    </w:p>
    <w:p w14:paraId="1C9930B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此外，生产、销售清真食品的专用运输车辆、专用计量器具、储藏容器和加工（储存、销售）的专用场地应当保证专用，不得运送、称量、存放清真禁忌食品或者物品。</w:t>
      </w:r>
    </w:p>
    <w:p w14:paraId="3BEDC5E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关于非清真（</w:t>
      </w:r>
      <w:r>
        <w:rPr>
          <w:rFonts w:ascii="Times New Roman" w:hAnsi="Times New Roman" w:cs="Times New Roman"/>
          <w:sz w:val="24"/>
          <w:szCs w:val="24"/>
        </w:rPr>
        <w:t>Non-Halal</w:t>
      </w:r>
      <w:r>
        <w:rPr>
          <w:rFonts w:ascii="Times New Roman" w:hAnsi="Times New Roman" w:cs="Times New Roman"/>
          <w:sz w:val="24"/>
          <w:szCs w:val="24"/>
        </w:rPr>
        <w:t>）或非</w:t>
      </w:r>
      <w:r>
        <w:rPr>
          <w:rFonts w:ascii="Times New Roman" w:hAnsi="Times New Roman" w:cs="Times New Roman"/>
          <w:sz w:val="24"/>
          <w:szCs w:val="24"/>
        </w:rPr>
        <w:t>法（</w:t>
      </w:r>
      <w:r>
        <w:rPr>
          <w:rFonts w:ascii="Times New Roman" w:hAnsi="Times New Roman" w:cs="Times New Roman"/>
          <w:sz w:val="24"/>
          <w:szCs w:val="24"/>
        </w:rPr>
        <w:t>Haram</w:t>
      </w:r>
      <w:r>
        <w:rPr>
          <w:rFonts w:ascii="Times New Roman" w:hAnsi="Times New Roman" w:cs="Times New Roman"/>
          <w:sz w:val="24"/>
          <w:szCs w:val="24"/>
        </w:rPr>
        <w:t>）食品的定义为：</w:t>
      </w:r>
    </w:p>
    <w:p w14:paraId="2BCCF87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）动物不是按照清真的要求屠宰的，或是屠宰前已死亡；</w:t>
      </w:r>
    </w:p>
    <w:p w14:paraId="7164E21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）食肉动物或猎食性鸟类；</w:t>
      </w:r>
    </w:p>
    <w:p w14:paraId="46438086"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）动物血液及其制品；</w:t>
      </w:r>
    </w:p>
    <w:p w14:paraId="26A6769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）猪肉及猪肉副产品；</w:t>
      </w:r>
    </w:p>
    <w:p w14:paraId="5B21280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）含酒精的食品或饮料。</w:t>
      </w:r>
    </w:p>
    <w:p w14:paraId="2209307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另外，清真动物屠宰有如下要求：宰杀对象必须是活的清真动物，例如牛、羊、鸡；必须由专职的穆斯林执行，并以真主的名义进行宰杀；宰杀工具必须是</w:t>
      </w:r>
      <w:r>
        <w:rPr>
          <w:rFonts w:ascii="Times New Roman" w:hAnsi="Times New Roman" w:cs="Times New Roman"/>
          <w:sz w:val="24"/>
          <w:szCs w:val="24"/>
        </w:rPr>
        <w:lastRenderedPageBreak/>
        <w:t>锋利的刀，且必须一刀完成切断气管、食道、颈动脉和颈静脉。</w:t>
      </w:r>
    </w:p>
    <w:p w14:paraId="55962218" w14:textId="77777777" w:rsidR="00970176" w:rsidRDefault="008D6EE0">
      <w:pPr>
        <w:pStyle w:val="4"/>
      </w:pPr>
      <w:r>
        <w:t xml:space="preserve">10.1.1.2 </w:t>
      </w:r>
      <w:r>
        <w:t>中国清真饮食的特点</w:t>
      </w:r>
    </w:p>
    <w:p w14:paraId="7BA6E82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清真饮食是信仰伊斯兰教的穆斯林群众民族文化内涵的重要表现，以饮食惟良、必慎必择、严格卫生、讲究营养和注重保健而自成体系，是世界饮食文化宝库中的瑰宝。既包括传统食品及烹饪技术，又涵盖现代工业食品与现代食品加工技术。如今清真食品已形成了较大的覆盖面，并以其独特的风格越来越受到人们的喜爱。清真饮食的特点主要有以下几方面：</w:t>
      </w:r>
    </w:p>
    <w:p w14:paraId="4D242C07"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）历史悠久。我国清真饮食的起源，与伊斯兰教传入中国是同步的，起始于唐宋，元明清时期得到了进一步的发展，形成了较大的规模，为以后清真食品的发展奠定了基础。</w:t>
      </w:r>
    </w:p>
    <w:p w14:paraId="7FB9F41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）严格的禁忌性。清真饮食最大的特点是禁忌性。在伊斯兰饮食文化中，首先关注的是吃的对象问题，伊斯兰教规定有些食品可以食用，有些食品不能食用，有严格的禁忌。</w:t>
      </w:r>
    </w:p>
    <w:p w14:paraId="1BD4FCC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吸纳的兼容性。清真饮食的兼容性，是指清真饮食在长期的形成和发展中受到其他民族主要是汉族饮食的烹调制作方法的影响，吸收并不断改进变通，逐渐形成自己独具特色的清真饮食。主要表现在工艺上的借鉴和品种上的丰富，即制作方法和烹调方法的利用和吸纳然后自己再创新发展，使得回族饮食习俗的形成融入了汉文化的内容。</w:t>
      </w:r>
    </w:p>
    <w:p w14:paraId="54F1442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）品种的多样性。清真饮食品种多样，五花八门，丰</w:t>
      </w:r>
      <w:r>
        <w:rPr>
          <w:rFonts w:ascii="Times New Roman" w:hAnsi="Times New Roman" w:cs="Times New Roman"/>
          <w:sz w:val="24"/>
          <w:szCs w:val="24"/>
        </w:rPr>
        <w:t>富多彩，有面食类、甜食类、肉食类、凉粉类、流食类等等，从味道上讲，有甜、香、咸、辣、酸；从硬度上讲，有软、硬、酥、粘、脆；从烹调技术上讲，有蒸、炸、煮、烙、烤、煎、炒、烩、熬、漩冲、熏；从颜色上看，有白、黄、红、绿等。在经营方面，就食品行业而言，主要有粮油、肉类、乳品、糕点、制糖、罐头、调味品、豆制品、淀粉、制盐、蛋制品、添加剂、酵母、制茶、儿童食品、保健食品、果蔬加工、速冻食品、冻干食品等门类。</w:t>
      </w:r>
    </w:p>
    <w:p w14:paraId="46D0E71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）食用的广泛性。中国穆斯林的清真食品与汉族等食品在食用范围上存在很大区别。中国清真食品不仅可以供国内回族等</w:t>
      </w:r>
      <w:r>
        <w:rPr>
          <w:rFonts w:ascii="Times New Roman" w:hAnsi="Times New Roman" w:cs="Times New Roman"/>
          <w:sz w:val="24"/>
          <w:szCs w:val="24"/>
        </w:rPr>
        <w:t>穆斯林以及其他兄弟民族食用，还可以供世界穆斯林民族食用。</w:t>
      </w:r>
    </w:p>
    <w:p w14:paraId="573EED92" w14:textId="77777777" w:rsidR="00970176" w:rsidRDefault="008D6EE0">
      <w:pPr>
        <w:pStyle w:val="4"/>
      </w:pPr>
      <w:r>
        <w:lastRenderedPageBreak/>
        <w:t xml:space="preserve">10.1.1.3 </w:t>
      </w:r>
      <w:r>
        <w:t>清真食品的种类</w:t>
      </w:r>
    </w:p>
    <w:p w14:paraId="242CD00F"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t>清真食品包括：清真肉类及制品、清真粮油、清真调味品、清真糕点、清真方便食品、清真生物制药、清真营养保健品及清真食品添加剂等。按照食材来源及加工方法可划分为两大类。</w:t>
      </w:r>
    </w:p>
    <w:p w14:paraId="6636970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）按照食材原料来源划分</w:t>
      </w:r>
    </w:p>
    <w:p w14:paraId="574BED1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兽类：反当、有四蹄、蹄分两半、性情驯善的可食用。如牛、羊、骆驼、</w:t>
      </w:r>
    </w:p>
    <w:p w14:paraId="16D42CA8"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鹿等。反之则不可以，如猪、狗、猫、虎、豹、狼、狮、鼠、蛇、驴、马、骡、狗及猴、熊、象等。</w:t>
      </w:r>
    </w:p>
    <w:p w14:paraId="64C1E89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禽类：吃谷物、有嗦子、似鸡嘴的可以食用。如鸡、鸭、鹅、鹤鹑、鸽、麻雀、大</w:t>
      </w:r>
      <w:r>
        <w:rPr>
          <w:rFonts w:ascii="Times New Roman" w:hAnsi="Times New Roman" w:cs="Times New Roman"/>
          <w:sz w:val="24"/>
          <w:szCs w:val="24"/>
        </w:rPr>
        <w:t>雁等。似鹰嘴、食肉的则不能食用，如老鹰、袅、鹜、秃鹜、乌鸦、喜鹊、啄木鸟等。</w:t>
      </w:r>
    </w:p>
    <w:p w14:paraId="7E04041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水产类：腹下有鳍，身上有鳞，脊上有刺，有头尾的，如鲤鱼、鳝鱼、卿鱼、</w:t>
      </w:r>
    </w:p>
    <w:p w14:paraId="7B1D4156"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草鱼、黄花鱼、带鱼等可以食用。不能食用的有鲸鱼、鳖鱼、青蛙、乌龟、海豚、</w:t>
      </w:r>
    </w:p>
    <w:p w14:paraId="2C608AF0" w14:textId="77777777" w:rsidR="00970176" w:rsidRDefault="008D6EE0">
      <w:pPr>
        <w:spacing w:line="360" w:lineRule="auto"/>
        <w:rPr>
          <w:rFonts w:ascii="Times New Roman" w:hAnsi="Times New Roman" w:cs="Times New Roman"/>
          <w:sz w:val="24"/>
          <w:szCs w:val="24"/>
        </w:rPr>
      </w:pPr>
      <w:r>
        <w:rPr>
          <w:rFonts w:ascii="Times New Roman" w:hAnsi="Times New Roman" w:cs="Times New Roman"/>
          <w:sz w:val="24"/>
          <w:szCs w:val="24"/>
        </w:rPr>
        <w:t>海豹、海狗、海狮等，还有</w:t>
      </w:r>
      <w:r>
        <w:rPr>
          <w:rFonts w:ascii="Times New Roman" w:hAnsi="Times New Roman" w:cs="Times New Roman"/>
          <w:sz w:val="24"/>
          <w:szCs w:val="24"/>
        </w:rPr>
        <w:t>“</w:t>
      </w:r>
      <w:r>
        <w:rPr>
          <w:rFonts w:ascii="Times New Roman" w:hAnsi="Times New Roman" w:cs="Times New Roman"/>
          <w:sz w:val="24"/>
          <w:szCs w:val="24"/>
        </w:rPr>
        <w:t>像鱼不是鱼、叫鱼不是鱼</w:t>
      </w:r>
      <w:r>
        <w:rPr>
          <w:rFonts w:ascii="Times New Roman" w:hAnsi="Times New Roman" w:cs="Times New Roman"/>
          <w:sz w:val="24"/>
          <w:szCs w:val="24"/>
        </w:rPr>
        <w:t>”</w:t>
      </w:r>
      <w:r>
        <w:rPr>
          <w:rFonts w:ascii="Times New Roman" w:hAnsi="Times New Roman" w:cs="Times New Roman"/>
          <w:sz w:val="24"/>
          <w:szCs w:val="24"/>
        </w:rPr>
        <w:t>的也在禁忌之列，如泥鳅、甲鱼等。</w:t>
      </w:r>
    </w:p>
    <w:p w14:paraId="0EBED50F"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）按照加工方式划分</w:t>
      </w:r>
    </w:p>
    <w:p w14:paraId="4A0058F2"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传统食品：面食是唐宋以来中国清真食品中最有优势的食品之一。如油香、麻花、糖酥模、锅盔、千层饼、芝麻酥饼、八宝甜饭、甜撒子、凉糕、切糕等具有鲜明清真特色的米面、甜食。</w:t>
      </w:r>
    </w:p>
    <w:p w14:paraId="0A61141C"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方便食品：方便食</w:t>
      </w:r>
      <w:r>
        <w:rPr>
          <w:rFonts w:ascii="Times New Roman" w:hAnsi="Times New Roman" w:cs="Times New Roman"/>
          <w:sz w:val="24"/>
          <w:szCs w:val="24"/>
        </w:rPr>
        <w:t>品具有方便快捷、卫生安全、便宜可口、便于保存等优点，受到现代生活节奏日趋紧张的人们的青睐。主要包括方便面、方便米粉、麦片、粥、玉米片等主食；各种肉禽蛋蔬的熟食及调味品；速冻饺子、包子、面条、春卷、烧卖等速冻食品；加工成各种风味的肉禽蛋米面等半成品。</w:t>
      </w:r>
    </w:p>
    <w:p w14:paraId="494D21A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肉食制品：肉食是传统穆斯林食品，包括生、熟两大类。生肉食主要指牛羊肉、禽肉及海产品类；熟肉食包括卤制、腌制、熏烤、油炸、罐头等多种制品。</w:t>
      </w:r>
    </w:p>
    <w:p w14:paraId="2F1004D1"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保健品：中国穆斯林具有注重保健又善于经营保健食品的传统。如药茶、盖碗茶、构祀鲜汁等知名产品，还有药膳食品、野生植物食品、牛羊</w:t>
      </w:r>
      <w:r>
        <w:rPr>
          <w:rFonts w:ascii="Times New Roman" w:hAnsi="Times New Roman" w:cs="Times New Roman"/>
          <w:sz w:val="24"/>
          <w:szCs w:val="24"/>
        </w:rPr>
        <w:t>提取物食品等营养保健品。</w:t>
      </w:r>
    </w:p>
    <w:p w14:paraId="14958BE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动物源清真生物制品：如明胶、胶原蛋白、肝素、骨质磷酸盐、酪蛋白酸钠</w:t>
      </w:r>
      <w:r>
        <w:rPr>
          <w:rFonts w:ascii="Times New Roman" w:hAnsi="Times New Roman" w:cs="Times New Roman"/>
          <w:sz w:val="24"/>
          <w:szCs w:val="24"/>
        </w:rPr>
        <w:lastRenderedPageBreak/>
        <w:t>等。上述生物制品作为食品辅料可应用于清真食品。</w:t>
      </w:r>
    </w:p>
    <w:p w14:paraId="48253625" w14:textId="77777777" w:rsidR="00970176" w:rsidRDefault="008D6EE0">
      <w:pPr>
        <w:pStyle w:val="3"/>
      </w:pPr>
      <w:bookmarkStart w:id="2487" w:name="_Toc14992173"/>
      <w:r>
        <w:t xml:space="preserve">10.1.2 </w:t>
      </w:r>
      <w:r>
        <w:t>清真食品的相关标准</w:t>
      </w:r>
      <w:bookmarkEnd w:id="2487"/>
    </w:p>
    <w:p w14:paraId="569B14BD" w14:textId="77777777" w:rsidR="00970176" w:rsidRDefault="008D6EE0">
      <w:pPr>
        <w:pStyle w:val="4"/>
      </w:pPr>
      <w:r>
        <w:t xml:space="preserve">10.1.2.1 </w:t>
      </w:r>
      <w:r>
        <w:t>清真食品的界定</w:t>
      </w:r>
    </w:p>
    <w:p w14:paraId="167774B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）国际界定</w:t>
      </w:r>
    </w:p>
    <w:p w14:paraId="7FC4A8ED"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目前，国际上关于清真食品的规范性法规是国际粮农组织和世界卫生组织所属的食品法典委员会于</w:t>
      </w:r>
      <w:r>
        <w:rPr>
          <w:rFonts w:ascii="Times New Roman" w:hAnsi="Times New Roman" w:cs="Times New Roman"/>
          <w:sz w:val="24"/>
          <w:szCs w:val="24"/>
        </w:rPr>
        <w:t>1997</w:t>
      </w:r>
      <w:r>
        <w:rPr>
          <w:rFonts w:ascii="Times New Roman" w:hAnsi="Times New Roman" w:cs="Times New Roman"/>
          <w:sz w:val="24"/>
          <w:szCs w:val="24"/>
        </w:rPr>
        <w:t>年第</w:t>
      </w:r>
      <w:r>
        <w:rPr>
          <w:rFonts w:ascii="Times New Roman" w:hAnsi="Times New Roman" w:cs="Times New Roman"/>
          <w:sz w:val="24"/>
          <w:szCs w:val="24"/>
        </w:rPr>
        <w:t>22</w:t>
      </w:r>
      <w:r>
        <w:rPr>
          <w:rFonts w:ascii="Times New Roman" w:hAnsi="Times New Roman" w:cs="Times New Roman"/>
          <w:sz w:val="24"/>
          <w:szCs w:val="24"/>
        </w:rPr>
        <w:t>届大会通过的《</w:t>
      </w:r>
      <w:r>
        <w:rPr>
          <w:rFonts w:ascii="Times New Roman" w:hAnsi="Times New Roman" w:cs="Times New Roman"/>
          <w:sz w:val="24"/>
          <w:szCs w:val="24"/>
        </w:rPr>
        <w:t>“</w:t>
      </w:r>
      <w:r>
        <w:rPr>
          <w:rFonts w:ascii="Times New Roman" w:hAnsi="Times New Roman" w:cs="Times New Roman"/>
          <w:sz w:val="24"/>
          <w:szCs w:val="24"/>
        </w:rPr>
        <w:t>清真</w:t>
      </w:r>
      <w:r>
        <w:rPr>
          <w:rFonts w:ascii="Times New Roman" w:hAnsi="Times New Roman" w:cs="Times New Roman"/>
          <w:sz w:val="24"/>
          <w:szCs w:val="24"/>
        </w:rPr>
        <w:t>”</w:t>
      </w:r>
      <w:r>
        <w:rPr>
          <w:rFonts w:ascii="Times New Roman" w:hAnsi="Times New Roman" w:cs="Times New Roman"/>
          <w:sz w:val="24"/>
          <w:szCs w:val="24"/>
        </w:rPr>
        <w:t>用词的使用准则》，委员会将《准则》作为建议文本送交国际粮农组织和世界卫生组织各会员国和联系会员，由各国自行决定如何适用该《准则》。该准则指出：清真食品是指伊斯兰教律</w:t>
      </w:r>
      <w:r>
        <w:rPr>
          <w:rFonts w:ascii="Times New Roman" w:hAnsi="Times New Roman" w:cs="Times New Roman"/>
          <w:sz w:val="24"/>
          <w:szCs w:val="24"/>
        </w:rPr>
        <w:t>法许可的食品，并应符合下列条件：不能含有伊斯兰教律法中认为是不合法的任何成分；在制作、加工、运输和储存过程中不得使用任何违背伊斯兰教律法的器具和设施；在制作、加工、运输和储存过程中不得与未达到上述两条规定要求的物品有任何直接接触。并对规定进行了补充：在采取必要措施防止清真食品和非清真食品出现任何接触的情况下，厂家可以在同一场所的不同区域或不同生产线上同时制作、加工、储存清真食品和非清真食品；按照伊斯兰教律法的要求，在遵循了适当清洗程序的情况下，曾用于制作非清真食品的器具和设施，可以用于制作、加工、运输和储存</w:t>
      </w:r>
      <w:r>
        <w:rPr>
          <w:rFonts w:ascii="Times New Roman" w:hAnsi="Times New Roman" w:cs="Times New Roman"/>
          <w:sz w:val="24"/>
          <w:szCs w:val="24"/>
        </w:rPr>
        <w:t>清真食品。</w:t>
      </w:r>
    </w:p>
    <w:p w14:paraId="36918B40"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）国内界定</w:t>
      </w:r>
    </w:p>
    <w:p w14:paraId="0897F989"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近年来，各省、直辖市、自治区相继颁布实施了有关清真食品管理的法律法规，虽然《古兰经》对</w:t>
      </w:r>
      <w:r>
        <w:rPr>
          <w:rFonts w:ascii="Times New Roman" w:hAnsi="Times New Roman" w:cs="Times New Roman"/>
          <w:sz w:val="24"/>
          <w:szCs w:val="24"/>
        </w:rPr>
        <w:t>“</w:t>
      </w:r>
      <w:r>
        <w:rPr>
          <w:rFonts w:ascii="Times New Roman" w:hAnsi="Times New Roman" w:cs="Times New Roman"/>
          <w:sz w:val="24"/>
          <w:szCs w:val="24"/>
        </w:rPr>
        <w:t>合法食物</w:t>
      </w:r>
      <w:r>
        <w:rPr>
          <w:rFonts w:ascii="Times New Roman" w:hAnsi="Times New Roman" w:cs="Times New Roman"/>
          <w:sz w:val="24"/>
          <w:szCs w:val="24"/>
        </w:rPr>
        <w:t>”</w:t>
      </w:r>
      <w:r>
        <w:rPr>
          <w:rFonts w:ascii="Times New Roman" w:hAnsi="Times New Roman" w:cs="Times New Roman"/>
          <w:sz w:val="24"/>
          <w:szCs w:val="24"/>
        </w:rPr>
        <w:t>与</w:t>
      </w:r>
      <w:r>
        <w:rPr>
          <w:rFonts w:ascii="Times New Roman" w:hAnsi="Times New Roman" w:cs="Times New Roman"/>
          <w:sz w:val="24"/>
          <w:szCs w:val="24"/>
        </w:rPr>
        <w:t>“</w:t>
      </w:r>
      <w:r>
        <w:rPr>
          <w:rFonts w:ascii="Times New Roman" w:hAnsi="Times New Roman" w:cs="Times New Roman"/>
          <w:sz w:val="24"/>
          <w:szCs w:val="24"/>
        </w:rPr>
        <w:t>非法食物</w:t>
      </w:r>
      <w:r>
        <w:rPr>
          <w:rFonts w:ascii="Times New Roman" w:hAnsi="Times New Roman" w:cs="Times New Roman"/>
          <w:sz w:val="24"/>
          <w:szCs w:val="24"/>
        </w:rPr>
        <w:t>”</w:t>
      </w:r>
      <w:r>
        <w:rPr>
          <w:rFonts w:ascii="Times New Roman" w:hAnsi="Times New Roman" w:cs="Times New Roman"/>
          <w:sz w:val="24"/>
          <w:szCs w:val="24"/>
        </w:rPr>
        <w:t>有原则性的规定，但由于各地地域环境、历史传承、民俗文化、管理制度等各种因素的不同，出现了对清真食品界定的巨大差异。这些官方正式认可的概念大致可以概括为三种观点</w:t>
      </w:r>
      <w:r>
        <w:rPr>
          <w:rFonts w:ascii="Times New Roman" w:hAnsi="Times New Roman" w:cs="Times New Roman"/>
          <w:sz w:val="24"/>
          <w:szCs w:val="24"/>
        </w:rPr>
        <w:t>:</w:t>
      </w:r>
      <w:r>
        <w:rPr>
          <w:rFonts w:ascii="Times New Roman" w:hAnsi="Times New Roman" w:cs="Times New Roman"/>
          <w:sz w:val="24"/>
          <w:szCs w:val="24"/>
        </w:rPr>
        <w:t>即风俗说、宗教说、风俗宗教结合说。风俗说是将将清真食品看成符合某些少数民族风俗习惯的食品统称。我国大部分地方性法规和政府都采用了这种界定。宗教说是将清真食品定义为符合伊斯兰教法的食品统称。民俗宗教说即通过民俗性和</w:t>
      </w:r>
      <w:r>
        <w:rPr>
          <w:rFonts w:ascii="Times New Roman" w:hAnsi="Times New Roman" w:cs="Times New Roman"/>
          <w:sz w:val="24"/>
          <w:szCs w:val="24"/>
        </w:rPr>
        <w:t>宗教性双重标准来界定清真食品。</w:t>
      </w:r>
    </w:p>
    <w:p w14:paraId="494CA3BB"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目前我国没有统一的清真食品概念界定，各省市地区政府制定的地方法规存在不明确、不完整等问题。因此，国家应尽快制定统一的清真食品管理法规，对</w:t>
      </w:r>
      <w:r>
        <w:rPr>
          <w:rFonts w:ascii="Times New Roman" w:hAnsi="Times New Roman" w:cs="Times New Roman"/>
          <w:sz w:val="24"/>
          <w:szCs w:val="24"/>
        </w:rPr>
        <w:lastRenderedPageBreak/>
        <w:t>清真食品进行科学界定。这是一项复杂的工作，既要考虑由多元素、广角度的含义构成，又要协调宗教、民俗、历史、地域、政治等各种因素，同时还要适应多方面的需求。伊斯兰教在中国的传播是民族性的，清真饮食习惯成为信仰伊斯兰教的少数民族的风俗特征。但单纯的将清真食品定义为某些民族的食用习惯是不全面的，习惯可以因生活条件和社会环境的改变而转变，而宗教信仰是绝</w:t>
      </w:r>
      <w:r>
        <w:rPr>
          <w:rFonts w:ascii="Times New Roman" w:hAnsi="Times New Roman" w:cs="Times New Roman"/>
          <w:sz w:val="24"/>
          <w:szCs w:val="24"/>
        </w:rPr>
        <w:t>对的，不是随意性的。因此，界定清真食品概念应综合考虑宗教和习俗两个因素，既要保障穆斯林群众的合法权益，又要有利于依法监管；既要符合我国经济社会发展的需求，又要有利于国际贸易交流合作。</w:t>
      </w:r>
    </w:p>
    <w:p w14:paraId="1C322829" w14:textId="77777777" w:rsidR="00970176" w:rsidRDefault="008D6EE0">
      <w:pPr>
        <w:pStyle w:val="4"/>
      </w:pPr>
      <w:r>
        <w:t xml:space="preserve">10.1.2.2 </w:t>
      </w:r>
      <w:r>
        <w:t>清真食品认证</w:t>
      </w:r>
    </w:p>
    <w:p w14:paraId="4B3B5D99"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）全球清真食品认证现状</w:t>
      </w:r>
    </w:p>
    <w:p w14:paraId="3F8292F8"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目前，全球认可的清真机构部超过</w:t>
      </w:r>
      <w:r>
        <w:rPr>
          <w:rFonts w:ascii="Times New Roman" w:hAnsi="Times New Roman" w:cs="Times New Roman"/>
          <w:sz w:val="24"/>
          <w:szCs w:val="24"/>
        </w:rPr>
        <w:t>200</w:t>
      </w:r>
      <w:r>
        <w:rPr>
          <w:rFonts w:ascii="Times New Roman" w:hAnsi="Times New Roman" w:cs="Times New Roman"/>
          <w:sz w:val="24"/>
          <w:szCs w:val="24"/>
        </w:rPr>
        <w:t>个，权威的清真认证机构有：国际清真统一联盟（</w:t>
      </w:r>
      <w:r>
        <w:rPr>
          <w:rFonts w:ascii="Times New Roman" w:hAnsi="Times New Roman" w:cs="Times New Roman"/>
          <w:sz w:val="24"/>
          <w:szCs w:val="24"/>
        </w:rPr>
        <w:t>International Halal Intgrity Alliance(IHI)</w:t>
      </w:r>
      <w:r>
        <w:rPr>
          <w:rFonts w:ascii="Times New Roman" w:hAnsi="Times New Roman" w:cs="Times New Roman"/>
          <w:sz w:val="24"/>
          <w:szCs w:val="24"/>
        </w:rPr>
        <w:t>）、美国清真食品和营养委员会（</w:t>
      </w:r>
      <w:r>
        <w:rPr>
          <w:rFonts w:ascii="Times New Roman" w:hAnsi="Times New Roman" w:cs="Times New Roman"/>
          <w:sz w:val="24"/>
          <w:szCs w:val="24"/>
        </w:rPr>
        <w:t xml:space="preserve">The Islamic Food and </w:t>
      </w:r>
      <w:r>
        <w:rPr>
          <w:rFonts w:ascii="Times New Roman" w:hAnsi="Times New Roman" w:cs="Times New Roman"/>
          <w:sz w:val="24"/>
          <w:szCs w:val="24"/>
        </w:rPr>
        <w:t>Nutrition Council of American(IFNCA)</w:t>
      </w:r>
      <w:r>
        <w:rPr>
          <w:rFonts w:ascii="Times New Roman" w:hAnsi="Times New Roman" w:cs="Times New Roman"/>
          <w:sz w:val="24"/>
          <w:szCs w:val="24"/>
        </w:rPr>
        <w:t>）、马来西亚伊斯兰发展署（</w:t>
      </w:r>
      <w:r>
        <w:rPr>
          <w:rFonts w:ascii="Times New Roman" w:hAnsi="Times New Roman" w:cs="Times New Roman"/>
          <w:sz w:val="24"/>
          <w:szCs w:val="24"/>
        </w:rPr>
        <w:t>Department of IslamicDevelopment Malaysia (JAKIM)</w:t>
      </w:r>
      <w:r>
        <w:rPr>
          <w:rFonts w:ascii="Times New Roman" w:hAnsi="Times New Roman" w:cs="Times New Roman"/>
          <w:sz w:val="24"/>
          <w:szCs w:val="24"/>
        </w:rPr>
        <w:t>）、清真饲料和食品检验局（</w:t>
      </w:r>
      <w:r>
        <w:rPr>
          <w:rFonts w:ascii="Times New Roman" w:hAnsi="Times New Roman" w:cs="Times New Roman"/>
          <w:sz w:val="24"/>
          <w:szCs w:val="24"/>
        </w:rPr>
        <w:t>Halal Feed and Food Inspection Authority(HFFIA)</w:t>
      </w:r>
      <w:r>
        <w:rPr>
          <w:rFonts w:ascii="Times New Roman" w:hAnsi="Times New Roman" w:cs="Times New Roman"/>
          <w:sz w:val="24"/>
          <w:szCs w:val="24"/>
        </w:rPr>
        <w:t>）、新加坡最高伊斯兰清真认证权威</w:t>
      </w:r>
      <w:r>
        <w:rPr>
          <w:rFonts w:ascii="Times New Roman" w:hAnsi="Times New Roman" w:cs="Times New Roman"/>
          <w:sz w:val="24"/>
          <w:szCs w:val="24"/>
        </w:rPr>
        <w:t xml:space="preserve"> (Majils Ugama Islam Singapura(MUIS))</w:t>
      </w:r>
      <w:r>
        <w:rPr>
          <w:rFonts w:ascii="Times New Roman" w:hAnsi="Times New Roman" w:cs="Times New Roman"/>
          <w:sz w:val="24"/>
          <w:szCs w:val="24"/>
        </w:rPr>
        <w:t>、菲律宾伊斯兰宣教理事会（</w:t>
      </w:r>
      <w:r>
        <w:rPr>
          <w:rFonts w:ascii="Times New Roman" w:hAnsi="Times New Roman" w:cs="Times New Roman"/>
          <w:sz w:val="24"/>
          <w:szCs w:val="24"/>
        </w:rPr>
        <w:t>Islamic Da'wah Councilof the Phi</w:t>
      </w:r>
      <w:r>
        <w:rPr>
          <w:rFonts w:ascii="Times New Roman" w:hAnsi="Times New Roman" w:cs="Times New Roman"/>
          <w:sz w:val="24"/>
          <w:szCs w:val="24"/>
        </w:rPr>
        <w:t>lipines</w:t>
      </w:r>
      <w:r>
        <w:rPr>
          <w:rFonts w:ascii="Times New Roman" w:hAnsi="Times New Roman" w:cs="Times New Roman"/>
          <w:sz w:val="24"/>
          <w:szCs w:val="24"/>
        </w:rPr>
        <w:t>（</w:t>
      </w:r>
      <w:r>
        <w:rPr>
          <w:rFonts w:ascii="Times New Roman" w:hAnsi="Times New Roman" w:cs="Times New Roman"/>
          <w:sz w:val="24"/>
          <w:szCs w:val="24"/>
        </w:rPr>
        <w:t>IDCP</w:t>
      </w:r>
      <w:r>
        <w:rPr>
          <w:rFonts w:ascii="Times New Roman" w:hAnsi="Times New Roman" w:cs="Times New Roman"/>
          <w:sz w:val="24"/>
          <w:szCs w:val="24"/>
        </w:rPr>
        <w:t>））、马来西亚和印度尼西亚是拥有被认可的清真认证机构最多的国家。全球没有统一的清真认证标准，多数国家认为清真是宗教问题，不予以干涉。清真认证主要由一些协会、联盟、社团执行，大多是由政府进行监管，不健全的清真认证体系导致了清真食品生产加工及贸易来往中存在严重的问题，如产品没有统一清真标识等。</w:t>
      </w:r>
    </w:p>
    <w:p w14:paraId="0F4D0C83"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）中国清真食品认证</w:t>
      </w:r>
    </w:p>
    <w:p w14:paraId="19E5BDF5"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目前，我国尚无统一的清真食品认证机构及认证标准，与许多穆斯林国家标准互认较难，许多中国的清真食品品牌及清真食品无法进入国际市场。</w:t>
      </w:r>
      <w:r>
        <w:rPr>
          <w:rFonts w:ascii="Times New Roman" w:hAnsi="Times New Roman" w:cs="Times New Roman"/>
          <w:sz w:val="24"/>
          <w:szCs w:val="24"/>
        </w:rPr>
        <w:t>2009</w:t>
      </w:r>
      <w:r>
        <w:rPr>
          <w:rFonts w:ascii="Times New Roman" w:hAnsi="Times New Roman" w:cs="Times New Roman"/>
          <w:sz w:val="24"/>
          <w:szCs w:val="24"/>
        </w:rPr>
        <w:t>年，宁夏清真食品国际贸易认证中心成立</w:t>
      </w:r>
      <w:r>
        <w:rPr>
          <w:rFonts w:ascii="Times New Roman" w:hAnsi="Times New Roman" w:cs="Times New Roman"/>
          <w:sz w:val="24"/>
          <w:szCs w:val="24"/>
        </w:rPr>
        <w:t>，并在当年指定了全国清真食品地方标准《宁夏回族自治区清真食品认证通则》。</w:t>
      </w:r>
      <w:r>
        <w:rPr>
          <w:rFonts w:ascii="Times New Roman" w:hAnsi="Times New Roman" w:cs="Times New Roman"/>
          <w:sz w:val="24"/>
          <w:szCs w:val="24"/>
        </w:rPr>
        <w:t>2012</w:t>
      </w:r>
      <w:r>
        <w:rPr>
          <w:rFonts w:ascii="Times New Roman" w:hAnsi="Times New Roman" w:cs="Times New Roman"/>
          <w:sz w:val="24"/>
          <w:szCs w:val="24"/>
        </w:rPr>
        <w:t>年，宁夏、陕西、甘肃、青海、云南、黑龙江等六省区就清真人品产业标准认证达成共识，并共同建立清真食品认证联盟标准。</w:t>
      </w:r>
    </w:p>
    <w:p w14:paraId="1DB5149B"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lastRenderedPageBreak/>
        <w:t>目前，中国的主要清真认证机构主要有民族宗教事务部分（经营许可制度）、中国伊斯兰协会体系（监制）、中国民族贸易促进会清真经贸工作委员会、宁夏回族自治区清真食品国际认证中心等。</w:t>
      </w:r>
    </w:p>
    <w:p w14:paraId="46E4456A" w14:textId="77777777" w:rsidR="00970176" w:rsidRDefault="008D6EE0">
      <w:pPr>
        <w:pStyle w:val="4"/>
      </w:pPr>
      <w:r>
        <w:t>10.1.2.</w:t>
      </w:r>
      <w:r>
        <w:rPr>
          <w:rFonts w:hint="eastAsia"/>
        </w:rPr>
        <w:t>3</w:t>
      </w:r>
      <w:r>
        <w:t xml:space="preserve"> </w:t>
      </w:r>
      <w:r>
        <w:t>清真食品认证的重要性</w:t>
      </w:r>
    </w:p>
    <w:p w14:paraId="3E47DBCF"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t>清真食品认证，即</w:t>
      </w:r>
      <w:r>
        <w:rPr>
          <w:rFonts w:ascii="Times New Roman" w:hAnsi="Times New Roman" w:cs="Times New Roman"/>
          <w:sz w:val="24"/>
          <w:szCs w:val="24"/>
        </w:rPr>
        <w:t>halal</w:t>
      </w:r>
      <w:r>
        <w:rPr>
          <w:rFonts w:ascii="Times New Roman" w:hAnsi="Times New Roman" w:cs="Times New Roman"/>
          <w:sz w:val="24"/>
          <w:szCs w:val="24"/>
        </w:rPr>
        <w:t>食品认证。清真食品即符合穆斯林生活习惯和需求的食品。对食品企业来说，所生产的清</w:t>
      </w:r>
      <w:r>
        <w:rPr>
          <w:rFonts w:ascii="Times New Roman" w:hAnsi="Times New Roman" w:cs="Times New Roman"/>
          <w:sz w:val="24"/>
          <w:szCs w:val="24"/>
        </w:rPr>
        <w:t>真食品首先要符合相应的国家法规及标准要求，清真食品认证是宗教意义上的要求，穆斯林必须确保他们所吃的</w:t>
      </w:r>
      <w:r>
        <w:rPr>
          <w:rFonts w:ascii="Times New Roman" w:hAnsi="Times New Roman" w:cs="Times New Roman"/>
          <w:sz w:val="24"/>
          <w:szCs w:val="24"/>
        </w:rPr>
        <w:t>halal</w:t>
      </w:r>
      <w:r>
        <w:rPr>
          <w:rFonts w:ascii="Times New Roman" w:hAnsi="Times New Roman" w:cs="Times New Roman"/>
          <w:sz w:val="24"/>
          <w:szCs w:val="24"/>
        </w:rPr>
        <w:t>食品。</w:t>
      </w:r>
    </w:p>
    <w:p w14:paraId="65C8680B" w14:textId="77777777" w:rsidR="00970176" w:rsidRDefault="008D6EE0">
      <w:pPr>
        <w:spacing w:line="360" w:lineRule="auto"/>
        <w:ind w:firstLineChars="200" w:firstLine="480"/>
        <w:rPr>
          <w:rFonts w:ascii="Times New Roman" w:hAnsi="Times New Roman" w:cs="Times New Roman"/>
          <w:b/>
          <w:bCs/>
          <w:sz w:val="24"/>
          <w:szCs w:val="24"/>
        </w:rPr>
      </w:pPr>
      <w:r>
        <w:rPr>
          <w:rFonts w:ascii="Times New Roman" w:hAnsi="Times New Roman" w:cs="Times New Roman"/>
          <w:sz w:val="24"/>
          <w:szCs w:val="24"/>
        </w:rPr>
        <w:t>我国回族、维吾尔族等十多个少数民族，大多数信仰伊斯兰教。在我国，清真食品是少数民族的饮食风俗习惯，食品企业可以选择性申请清真认证，为穆斯林提供食品。目前，我国有的地方制定了清真食品管理的地方性法规或政府规章，有的地方在其他地方性法规中对清真食品的生产经营活动有专门的条款进行规范，对于进一步规范清真食品生产经营和维护有清真饮食习惯群众的合法权益提供了保障。而在伊斯兰教国家，所有食品企业必须通过清</w:t>
      </w:r>
      <w:r>
        <w:rPr>
          <w:rFonts w:ascii="Times New Roman" w:hAnsi="Times New Roman" w:cs="Times New Roman"/>
          <w:sz w:val="24"/>
          <w:szCs w:val="24"/>
        </w:rPr>
        <w:t>真认证。目前全球穆斯林总人口已经超过</w:t>
      </w:r>
      <w:r>
        <w:rPr>
          <w:rFonts w:ascii="Times New Roman" w:hAnsi="Times New Roman" w:cs="Times New Roman"/>
          <w:sz w:val="24"/>
          <w:szCs w:val="24"/>
        </w:rPr>
        <w:t>20</w:t>
      </w:r>
      <w:r>
        <w:rPr>
          <w:rFonts w:ascii="Times New Roman" w:hAnsi="Times New Roman" w:cs="Times New Roman"/>
          <w:sz w:val="24"/>
          <w:szCs w:val="24"/>
        </w:rPr>
        <w:t>亿。阿拉伯国家、亚洲的部分国家例如马来西亚、印度尼西亚，都是以伊斯兰教为国教的国家，《古兰经》及《圣训》就是的法律法规，只有取得清真认证的食品，才能在伊斯兰国家销售。出口到这些国家的食品企业，就必须申请清真认证了。</w:t>
      </w:r>
    </w:p>
    <w:p w14:paraId="544C51A6" w14:textId="77777777" w:rsidR="00970176" w:rsidRDefault="008D6EE0">
      <w:pPr>
        <w:pStyle w:val="4"/>
      </w:pPr>
      <w:r>
        <w:t>10.1.2.</w:t>
      </w:r>
      <w:r>
        <w:rPr>
          <w:rFonts w:hint="eastAsia"/>
        </w:rPr>
        <w:t>4</w:t>
      </w:r>
      <w:r>
        <w:t xml:space="preserve"> </w:t>
      </w:r>
      <w:r>
        <w:t>清真食品认证的基本流程及相关认证组织</w:t>
      </w:r>
    </w:p>
    <w:p w14:paraId="0EE53D7A"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清真食品认证的过程涵盖了清真食品原料获取、生产加工、运输销售等全过程，保证食品的清真与安全，符合国际通用的</w:t>
      </w:r>
      <w:r>
        <w:rPr>
          <w:rFonts w:ascii="Times New Roman" w:hAnsi="Times New Roman" w:cs="Times New Roman"/>
          <w:sz w:val="24"/>
          <w:szCs w:val="24"/>
        </w:rPr>
        <w:t>“</w:t>
      </w:r>
      <w:r>
        <w:rPr>
          <w:rFonts w:ascii="Times New Roman" w:hAnsi="Times New Roman" w:cs="Times New Roman"/>
          <w:sz w:val="24"/>
          <w:szCs w:val="24"/>
        </w:rPr>
        <w:t>从农田到餐桌</w:t>
      </w:r>
      <w:r>
        <w:rPr>
          <w:rFonts w:ascii="Times New Roman" w:hAnsi="Times New Roman" w:cs="Times New Roman"/>
          <w:sz w:val="24"/>
          <w:szCs w:val="24"/>
        </w:rPr>
        <w:t>”</w:t>
      </w:r>
      <w:r>
        <w:rPr>
          <w:rFonts w:ascii="Times New Roman" w:hAnsi="Times New Roman" w:cs="Times New Roman"/>
          <w:sz w:val="24"/>
          <w:szCs w:val="24"/>
        </w:rPr>
        <w:t>的整体过程控制理念。申请清真食品认证的第一步就是确定食品的销售区域或客户要求，</w:t>
      </w:r>
      <w:r>
        <w:rPr>
          <w:rFonts w:ascii="Times New Roman" w:hAnsi="Times New Roman" w:cs="Times New Roman"/>
          <w:sz w:val="24"/>
          <w:szCs w:val="24"/>
        </w:rPr>
        <w:t>具体步骤见</w:t>
      </w:r>
      <w:r>
        <w:rPr>
          <w:rFonts w:ascii="Times New Roman" w:hAnsi="Times New Roman" w:cs="Times New Roman"/>
          <w:b/>
          <w:bCs/>
          <w:kern w:val="0"/>
          <w:sz w:val="24"/>
          <w:szCs w:val="24"/>
        </w:rPr>
        <w:t>图</w:t>
      </w:r>
      <w:r>
        <w:rPr>
          <w:rFonts w:ascii="Times New Roman" w:hAnsi="Times New Roman" w:cs="Times New Roman"/>
          <w:b/>
          <w:bCs/>
          <w:kern w:val="0"/>
          <w:sz w:val="24"/>
          <w:szCs w:val="24"/>
        </w:rPr>
        <w:t>1</w:t>
      </w:r>
      <w:r>
        <w:rPr>
          <w:rFonts w:ascii="Times New Roman" w:hAnsi="Times New Roman" w:cs="Times New Roman"/>
          <w:b/>
          <w:bCs/>
          <w:kern w:val="0"/>
          <w:sz w:val="24"/>
          <w:szCs w:val="24"/>
        </w:rPr>
        <w:t>。</w:t>
      </w:r>
    </w:p>
    <w:p w14:paraId="0B742194" w14:textId="77777777" w:rsidR="00970176" w:rsidRDefault="00970176">
      <w:pPr>
        <w:pStyle w:val="ae"/>
        <w:shd w:val="clear" w:color="auto" w:fill="FFFFFF"/>
        <w:spacing w:beforeAutospacing="0" w:afterAutospacing="0" w:line="360" w:lineRule="auto"/>
        <w:ind w:firstLineChars="200" w:firstLine="482"/>
        <w:rPr>
          <w:rFonts w:ascii="Times New Roman" w:eastAsiaTheme="minorEastAsia" w:hAnsi="Times New Roman" w:cs="Times New Roman"/>
          <w:b/>
          <w:bCs/>
        </w:rPr>
      </w:pPr>
    </w:p>
    <w:p w14:paraId="0138DD59" w14:textId="77777777" w:rsidR="00970176" w:rsidRDefault="008D6EE0">
      <w:pPr>
        <w:pStyle w:val="ae"/>
        <w:shd w:val="clear" w:color="auto" w:fill="FFFFFF"/>
        <w:spacing w:beforeAutospacing="0" w:afterAutospacing="0" w:line="360" w:lineRule="auto"/>
        <w:ind w:firstLineChars="200" w:firstLine="482"/>
        <w:rPr>
          <w:rStyle w:val="af2"/>
          <w:rFonts w:ascii="Times New Roman" w:eastAsiaTheme="minorEastAsia" w:hAnsi="Times New Roman" w:cs="Times New Roman"/>
        </w:rPr>
      </w:pPr>
      <w:r>
        <w:rPr>
          <w:rFonts w:ascii="Times New Roman" w:eastAsiaTheme="minorEastAsia" w:hAnsi="Times New Roman" w:cs="Times New Roman"/>
          <w:b/>
          <w:bCs/>
          <w:noProof/>
        </w:rPr>
        <w:lastRenderedPageBreak/>
        <w:drawing>
          <wp:inline distT="0" distB="0" distL="114300" distR="114300" wp14:anchorId="63C1F31D" wp14:editId="229881BB">
            <wp:extent cx="4429125" cy="4429125"/>
            <wp:effectExtent l="0" t="0" r="9525" b="9525"/>
            <wp:docPr id="17" name="图片 14" descr="C:\Users\asus\AppData\Local\Temp\154588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C:\Users\asus\AppData\Local\Temp\1545884359(1).png"/>
                    <pic:cNvPicPr>
                      <a:picLocks noChangeAspect="1"/>
                    </pic:cNvPicPr>
                  </pic:nvPicPr>
                  <pic:blipFill>
                    <a:blip r:embed="rId148" cstate="print"/>
                    <a:stretch>
                      <a:fillRect/>
                    </a:stretch>
                  </pic:blipFill>
                  <pic:spPr>
                    <a:xfrm>
                      <a:off x="0" y="0"/>
                      <a:ext cx="4429125" cy="4429125"/>
                    </a:xfrm>
                    <a:prstGeom prst="rect">
                      <a:avLst/>
                    </a:prstGeom>
                    <a:noFill/>
                    <a:ln>
                      <a:noFill/>
                    </a:ln>
                  </pic:spPr>
                </pic:pic>
              </a:graphicData>
            </a:graphic>
          </wp:inline>
        </w:drawing>
      </w:r>
    </w:p>
    <w:p w14:paraId="7D9043BE" w14:textId="77777777" w:rsidR="00970176" w:rsidRDefault="008D6EE0">
      <w:pPr>
        <w:spacing w:line="360" w:lineRule="auto"/>
        <w:ind w:firstLineChars="200" w:firstLine="482"/>
        <w:jc w:val="center"/>
        <w:rPr>
          <w:rFonts w:ascii="Times New Roman" w:hAnsi="Times New Roman" w:cs="Times New Roman"/>
          <w:b/>
          <w:bCs/>
          <w:sz w:val="24"/>
          <w:szCs w:val="24"/>
        </w:rPr>
      </w:pPr>
      <w:r>
        <w:rPr>
          <w:rFonts w:ascii="Times New Roman" w:hAnsi="Times New Roman" w:cs="Times New Roman"/>
          <w:b/>
          <w:bCs/>
          <w:sz w:val="24"/>
          <w:szCs w:val="24"/>
        </w:rPr>
        <w:t>图</w:t>
      </w:r>
      <w:r>
        <w:rPr>
          <w:rFonts w:ascii="Times New Roman" w:hAnsi="Times New Roman" w:cs="Times New Roman"/>
          <w:b/>
          <w:bCs/>
          <w:sz w:val="24"/>
          <w:szCs w:val="24"/>
        </w:rPr>
        <w:t xml:space="preserve">1 </w:t>
      </w:r>
      <w:r>
        <w:rPr>
          <w:rFonts w:ascii="Times New Roman" w:hAnsi="Times New Roman" w:cs="Times New Roman"/>
          <w:b/>
          <w:bCs/>
          <w:sz w:val="24"/>
          <w:szCs w:val="24"/>
        </w:rPr>
        <w:t>清真食品认证的基本流程</w:t>
      </w:r>
    </w:p>
    <w:p w14:paraId="2283DADE" w14:textId="77777777" w:rsidR="00970176" w:rsidRDefault="008D6EE0">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如果仅在国内销售，向当地的伊斯兰协会或清真认证组织申请清真认证即可，目前，国内没有统一的清真食品认证国家标准，陕西、云南、天津等地发布了地方标准《清真食品认证通则》，各地伊斯兰协会或组织颁发的清真证书，在国内其他区域基本都互相认可的。如果销售到其他国家，则需要了解当地对清真认证的要求。</w:t>
      </w:r>
      <w:r>
        <w:rPr>
          <w:rFonts w:ascii="Times New Roman" w:hAnsi="Times New Roman" w:cs="Times New Roman"/>
          <w:b/>
          <w:bCs/>
          <w:kern w:val="0"/>
          <w:sz w:val="24"/>
          <w:szCs w:val="24"/>
        </w:rPr>
        <w:t>表</w:t>
      </w:r>
      <w:r>
        <w:rPr>
          <w:rFonts w:ascii="Times New Roman" w:hAnsi="Times New Roman" w:cs="Times New Roman"/>
          <w:b/>
          <w:bCs/>
          <w:kern w:val="0"/>
          <w:sz w:val="24"/>
          <w:szCs w:val="24"/>
        </w:rPr>
        <w:t>1</w:t>
      </w:r>
      <w:r>
        <w:rPr>
          <w:rFonts w:ascii="Times New Roman" w:hAnsi="Times New Roman" w:cs="Times New Roman"/>
          <w:sz w:val="24"/>
          <w:szCs w:val="24"/>
        </w:rPr>
        <w:t>列举了部分清真食品认证组织及其认证要求：</w:t>
      </w:r>
    </w:p>
    <w:p w14:paraId="37704BFE" w14:textId="77777777" w:rsidR="00970176" w:rsidRDefault="008D6EE0">
      <w:pPr>
        <w:spacing w:line="360" w:lineRule="auto"/>
        <w:ind w:firstLineChars="200" w:firstLine="482"/>
        <w:jc w:val="center"/>
        <w:rPr>
          <w:rFonts w:ascii="Times New Roman" w:hAnsi="Times New Roman" w:cs="Times New Roman"/>
          <w:b/>
          <w:bCs/>
          <w:sz w:val="24"/>
          <w:szCs w:val="24"/>
        </w:rPr>
      </w:pPr>
      <w:r>
        <w:rPr>
          <w:rFonts w:ascii="Times New Roman" w:hAnsi="Times New Roman" w:cs="Times New Roman"/>
          <w:b/>
          <w:bCs/>
          <w:sz w:val="24"/>
          <w:szCs w:val="24"/>
        </w:rPr>
        <w:t>表</w:t>
      </w:r>
      <w:r>
        <w:rPr>
          <w:rFonts w:ascii="Times New Roman" w:hAnsi="Times New Roman" w:cs="Times New Roman"/>
          <w:b/>
          <w:bCs/>
          <w:sz w:val="24"/>
          <w:szCs w:val="24"/>
        </w:rPr>
        <w:t xml:space="preserve">1 </w:t>
      </w:r>
      <w:r>
        <w:rPr>
          <w:rFonts w:ascii="Times New Roman" w:hAnsi="Times New Roman" w:cs="Times New Roman"/>
          <w:b/>
          <w:bCs/>
          <w:sz w:val="24"/>
          <w:szCs w:val="24"/>
        </w:rPr>
        <w:t>认证组织及要求</w:t>
      </w:r>
    </w:p>
    <w:tbl>
      <w:tblPr>
        <w:tblW w:w="8306" w:type="dxa"/>
        <w:jc w:val="center"/>
        <w:tblCellSpacing w:w="0" w:type="dxa"/>
        <w:tblBorders>
          <w:top w:val="single" w:sz="8" w:space="0" w:color="000000"/>
          <w:bottom w:val="single" w:sz="8" w:space="0" w:color="000000"/>
        </w:tblBorders>
        <w:shd w:val="clear" w:color="auto" w:fill="FFFFFF"/>
        <w:tblLayout w:type="fixed"/>
        <w:tblCellMar>
          <w:left w:w="0" w:type="dxa"/>
          <w:right w:w="0" w:type="dxa"/>
        </w:tblCellMar>
        <w:tblLook w:val="04A0" w:firstRow="1" w:lastRow="0" w:firstColumn="1" w:lastColumn="0" w:noHBand="0" w:noVBand="1"/>
      </w:tblPr>
      <w:tblGrid>
        <w:gridCol w:w="1018"/>
        <w:gridCol w:w="2168"/>
        <w:gridCol w:w="2818"/>
        <w:gridCol w:w="2302"/>
      </w:tblGrid>
      <w:tr w:rsidR="00970176" w14:paraId="6B446B2F" w14:textId="77777777">
        <w:trPr>
          <w:tblCellSpacing w:w="0" w:type="dxa"/>
          <w:jc w:val="center"/>
        </w:trPr>
        <w:tc>
          <w:tcPr>
            <w:tcW w:w="1018" w:type="dxa"/>
            <w:tcBorders>
              <w:bottom w:val="single" w:sz="4" w:space="0" w:color="auto"/>
              <w:tl2br w:val="nil"/>
              <w:tr2bl w:val="nil"/>
            </w:tcBorders>
            <w:shd w:val="clear" w:color="auto" w:fill="FFFFFF"/>
            <w:vAlign w:val="center"/>
          </w:tcPr>
          <w:p w14:paraId="6A2024D7"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销售</w:t>
            </w:r>
          </w:p>
          <w:p w14:paraId="6E323693"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区域</w:t>
            </w:r>
          </w:p>
        </w:tc>
        <w:tc>
          <w:tcPr>
            <w:tcW w:w="2168" w:type="dxa"/>
            <w:tcBorders>
              <w:bottom w:val="single" w:sz="4" w:space="0" w:color="auto"/>
              <w:tl2br w:val="nil"/>
              <w:tr2bl w:val="nil"/>
            </w:tcBorders>
            <w:shd w:val="clear" w:color="auto" w:fill="FFFFFF"/>
            <w:vAlign w:val="center"/>
          </w:tcPr>
          <w:p w14:paraId="1764A9E1"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被认可的认证机构或组织</w:t>
            </w:r>
          </w:p>
        </w:tc>
        <w:tc>
          <w:tcPr>
            <w:tcW w:w="2818" w:type="dxa"/>
            <w:tcBorders>
              <w:bottom w:val="single" w:sz="4" w:space="0" w:color="auto"/>
              <w:tl2br w:val="nil"/>
              <w:tr2bl w:val="nil"/>
            </w:tcBorders>
            <w:shd w:val="clear" w:color="auto" w:fill="FFFFFF"/>
            <w:vAlign w:val="center"/>
          </w:tcPr>
          <w:p w14:paraId="0BD5D59D"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认证依据</w:t>
            </w:r>
          </w:p>
        </w:tc>
        <w:tc>
          <w:tcPr>
            <w:tcW w:w="2302" w:type="dxa"/>
            <w:tcBorders>
              <w:bottom w:val="single" w:sz="4" w:space="0" w:color="auto"/>
              <w:tl2br w:val="nil"/>
              <w:tr2bl w:val="nil"/>
            </w:tcBorders>
            <w:shd w:val="clear" w:color="auto" w:fill="FFFFFF"/>
            <w:vAlign w:val="center"/>
          </w:tcPr>
          <w:p w14:paraId="25709658"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对风险原料的清真认证要求</w:t>
            </w:r>
          </w:p>
        </w:tc>
      </w:tr>
      <w:tr w:rsidR="00970176" w14:paraId="54A99D1F" w14:textId="77777777">
        <w:trPr>
          <w:trHeight w:val="285"/>
          <w:tblCellSpacing w:w="0" w:type="dxa"/>
          <w:jc w:val="center"/>
        </w:trPr>
        <w:tc>
          <w:tcPr>
            <w:tcW w:w="1018" w:type="dxa"/>
            <w:tcBorders>
              <w:tl2br w:val="nil"/>
              <w:tr2bl w:val="nil"/>
            </w:tcBorders>
            <w:shd w:val="clear" w:color="auto" w:fill="FFFFFF"/>
            <w:vAlign w:val="center"/>
          </w:tcPr>
          <w:p w14:paraId="3AD0D346"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国内</w:t>
            </w:r>
          </w:p>
        </w:tc>
        <w:tc>
          <w:tcPr>
            <w:tcW w:w="2168" w:type="dxa"/>
            <w:tcBorders>
              <w:tl2br w:val="nil"/>
              <w:tr2bl w:val="nil"/>
            </w:tcBorders>
            <w:shd w:val="clear" w:color="auto" w:fill="FFFFFF"/>
            <w:vAlign w:val="center"/>
          </w:tcPr>
          <w:p w14:paraId="7845FF2A"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各省市伊斯兰协会或组织</w:t>
            </w:r>
          </w:p>
        </w:tc>
        <w:tc>
          <w:tcPr>
            <w:tcW w:w="2818" w:type="dxa"/>
            <w:tcBorders>
              <w:tl2br w:val="nil"/>
              <w:tr2bl w:val="nil"/>
            </w:tcBorders>
            <w:shd w:val="clear" w:color="auto" w:fill="FFFFFF"/>
            <w:vAlign w:val="center"/>
          </w:tcPr>
          <w:p w14:paraId="305AED30"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参照相关的地方标准（审核重点</w:t>
            </w:r>
            <w:r>
              <w:rPr>
                <w:rFonts w:ascii="Times New Roman" w:hAnsi="Times New Roman" w:cs="Times New Roman"/>
              </w:rPr>
              <w:t>1.</w:t>
            </w:r>
            <w:r>
              <w:rPr>
                <w:rFonts w:ascii="Times New Roman" w:hAnsi="Times New Roman" w:cs="Times New Roman"/>
              </w:rPr>
              <w:t>原料的清真性；</w:t>
            </w:r>
            <w:r>
              <w:rPr>
                <w:rFonts w:ascii="Times New Roman" w:hAnsi="Times New Roman" w:cs="Times New Roman"/>
              </w:rPr>
              <w:t>2.</w:t>
            </w:r>
            <w:r>
              <w:rPr>
                <w:rFonts w:ascii="Times New Roman" w:hAnsi="Times New Roman" w:cs="Times New Roman"/>
              </w:rPr>
              <w:t>生产设备、生产过程、仓储及运输避免非清真的污染）</w:t>
            </w:r>
          </w:p>
        </w:tc>
        <w:tc>
          <w:tcPr>
            <w:tcW w:w="2302" w:type="dxa"/>
            <w:tcBorders>
              <w:tl2br w:val="nil"/>
              <w:tr2bl w:val="nil"/>
            </w:tcBorders>
            <w:shd w:val="clear" w:color="auto" w:fill="FFFFFF"/>
            <w:vAlign w:val="center"/>
          </w:tcPr>
          <w:p w14:paraId="2B4A18E4"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肉类及动物油脂类，必须提供清真证书</w:t>
            </w:r>
          </w:p>
        </w:tc>
      </w:tr>
      <w:tr w:rsidR="00970176" w14:paraId="396863EB" w14:textId="77777777">
        <w:trPr>
          <w:tblCellSpacing w:w="0" w:type="dxa"/>
          <w:jc w:val="center"/>
        </w:trPr>
        <w:tc>
          <w:tcPr>
            <w:tcW w:w="1018" w:type="dxa"/>
            <w:tcBorders>
              <w:tl2br w:val="nil"/>
              <w:tr2bl w:val="nil"/>
            </w:tcBorders>
            <w:shd w:val="clear" w:color="auto" w:fill="FFFFFF"/>
            <w:vAlign w:val="center"/>
          </w:tcPr>
          <w:p w14:paraId="09FD943E"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马来西亚、</w:t>
            </w:r>
            <w:r>
              <w:rPr>
                <w:rFonts w:ascii="Times New Roman" w:hAnsi="Times New Roman" w:cs="Times New Roman"/>
              </w:rPr>
              <w:lastRenderedPageBreak/>
              <w:t>东南亚地区（除印度尼西亚）</w:t>
            </w:r>
          </w:p>
        </w:tc>
        <w:tc>
          <w:tcPr>
            <w:tcW w:w="2168" w:type="dxa"/>
            <w:tcBorders>
              <w:tl2br w:val="nil"/>
              <w:tr2bl w:val="nil"/>
            </w:tcBorders>
            <w:shd w:val="clear" w:color="auto" w:fill="FFFFFF"/>
            <w:vAlign w:val="center"/>
          </w:tcPr>
          <w:p w14:paraId="602CCA2A" w14:textId="77777777" w:rsidR="00970176" w:rsidRDefault="008D6EE0">
            <w:pPr>
              <w:spacing w:line="360" w:lineRule="auto"/>
              <w:jc w:val="center"/>
              <w:rPr>
                <w:rFonts w:ascii="Times New Roman" w:hAnsi="Times New Roman" w:cs="Times New Roman"/>
              </w:rPr>
            </w:pPr>
            <w:r>
              <w:rPr>
                <w:rFonts w:ascii="Times New Roman" w:hAnsi="Times New Roman" w:cs="Times New Roman"/>
              </w:rPr>
              <w:lastRenderedPageBreak/>
              <w:t>1. </w:t>
            </w:r>
            <w:r>
              <w:rPr>
                <w:rFonts w:ascii="Times New Roman" w:hAnsi="Times New Roman" w:cs="Times New Roman"/>
              </w:rPr>
              <w:t>中国伊斯兰协会（仅</w:t>
            </w:r>
            <w:r>
              <w:rPr>
                <w:rFonts w:ascii="Times New Roman" w:hAnsi="Times New Roman" w:cs="Times New Roman"/>
              </w:rPr>
              <w:lastRenderedPageBreak/>
              <w:t>限于清真屠宰认证）</w:t>
            </w:r>
          </w:p>
          <w:p w14:paraId="31549D94"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2. </w:t>
            </w:r>
            <w:r>
              <w:rPr>
                <w:rFonts w:ascii="Times New Roman" w:hAnsi="Times New Roman" w:cs="Times New Roman"/>
              </w:rPr>
              <w:t>被认可的国内认证机构（目前有山东、河南、甘肃、陕西四家认证公司或组织）</w:t>
            </w:r>
          </w:p>
        </w:tc>
        <w:tc>
          <w:tcPr>
            <w:tcW w:w="2818" w:type="dxa"/>
            <w:tcBorders>
              <w:tl2br w:val="nil"/>
              <w:tr2bl w:val="nil"/>
            </w:tcBorders>
            <w:shd w:val="clear" w:color="auto" w:fill="FFFFFF"/>
            <w:vAlign w:val="center"/>
          </w:tcPr>
          <w:p w14:paraId="162DF4F6" w14:textId="77777777" w:rsidR="00970176" w:rsidRDefault="008D6EE0">
            <w:pPr>
              <w:spacing w:line="360" w:lineRule="auto"/>
              <w:jc w:val="center"/>
              <w:rPr>
                <w:rFonts w:ascii="Times New Roman" w:hAnsi="Times New Roman" w:cs="Times New Roman"/>
              </w:rPr>
            </w:pPr>
            <w:r>
              <w:rPr>
                <w:rFonts w:ascii="Times New Roman" w:hAnsi="Times New Roman" w:cs="Times New Roman"/>
              </w:rPr>
              <w:lastRenderedPageBreak/>
              <w:t xml:space="preserve">Malaysian Standard on  Halal </w:t>
            </w:r>
            <w:r>
              <w:rPr>
                <w:rFonts w:ascii="Times New Roman" w:hAnsi="Times New Roman" w:cs="Times New Roman"/>
              </w:rPr>
              <w:lastRenderedPageBreak/>
              <w:t>Food (MS 1500:2009)</w:t>
            </w:r>
          </w:p>
        </w:tc>
        <w:tc>
          <w:tcPr>
            <w:tcW w:w="2302" w:type="dxa"/>
            <w:tcBorders>
              <w:tl2br w:val="nil"/>
              <w:tr2bl w:val="nil"/>
            </w:tcBorders>
            <w:shd w:val="clear" w:color="auto" w:fill="FFFFFF"/>
            <w:vAlign w:val="center"/>
          </w:tcPr>
          <w:p w14:paraId="7C1B2BB3" w14:textId="77777777" w:rsidR="00970176" w:rsidRDefault="008D6EE0">
            <w:pPr>
              <w:spacing w:line="360" w:lineRule="auto"/>
              <w:jc w:val="center"/>
              <w:rPr>
                <w:rFonts w:ascii="Times New Roman" w:hAnsi="Times New Roman" w:cs="Times New Roman"/>
              </w:rPr>
            </w:pPr>
            <w:r>
              <w:rPr>
                <w:rFonts w:ascii="Times New Roman" w:hAnsi="Times New Roman" w:cs="Times New Roman"/>
              </w:rPr>
              <w:lastRenderedPageBreak/>
              <w:t>高风险原料（肉类、油脂</w:t>
            </w:r>
            <w:r>
              <w:rPr>
                <w:rFonts w:ascii="Times New Roman" w:hAnsi="Times New Roman" w:cs="Times New Roman"/>
              </w:rPr>
              <w:lastRenderedPageBreak/>
              <w:t>类、肉味香精）必须提供当地清真认证组织颁发的清真证书</w:t>
            </w:r>
          </w:p>
        </w:tc>
      </w:tr>
      <w:tr w:rsidR="00970176" w14:paraId="2E4BF248" w14:textId="77777777">
        <w:trPr>
          <w:tblCellSpacing w:w="0" w:type="dxa"/>
          <w:jc w:val="center"/>
        </w:trPr>
        <w:tc>
          <w:tcPr>
            <w:tcW w:w="1018" w:type="dxa"/>
            <w:tcBorders>
              <w:tl2br w:val="nil"/>
              <w:tr2bl w:val="nil"/>
            </w:tcBorders>
            <w:shd w:val="clear" w:color="auto" w:fill="FFFFFF"/>
            <w:vAlign w:val="center"/>
          </w:tcPr>
          <w:p w14:paraId="74CE0BCE" w14:textId="77777777" w:rsidR="00970176" w:rsidRDefault="008D6EE0">
            <w:pPr>
              <w:spacing w:line="360" w:lineRule="auto"/>
              <w:jc w:val="center"/>
              <w:rPr>
                <w:rFonts w:ascii="Times New Roman" w:hAnsi="Times New Roman" w:cs="Times New Roman"/>
              </w:rPr>
            </w:pPr>
            <w:r>
              <w:rPr>
                <w:rFonts w:ascii="Times New Roman" w:hAnsi="Times New Roman" w:cs="Times New Roman"/>
              </w:rPr>
              <w:lastRenderedPageBreak/>
              <w:t>印度尼西亚</w:t>
            </w:r>
          </w:p>
        </w:tc>
        <w:tc>
          <w:tcPr>
            <w:tcW w:w="2168" w:type="dxa"/>
            <w:tcBorders>
              <w:tl2br w:val="nil"/>
              <w:tr2bl w:val="nil"/>
            </w:tcBorders>
            <w:shd w:val="clear" w:color="auto" w:fill="FFFFFF"/>
            <w:vAlign w:val="center"/>
          </w:tcPr>
          <w:p w14:paraId="1FA7CB15"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通过国内咨询认证公司（上海），由</w:t>
            </w:r>
            <w:r>
              <w:rPr>
                <w:rFonts w:ascii="Times New Roman" w:hAnsi="Times New Roman" w:cs="Times New Roman"/>
              </w:rPr>
              <w:t>LPPOM MUI</w:t>
            </w:r>
            <w:r>
              <w:rPr>
                <w:rFonts w:ascii="Times New Roman" w:hAnsi="Times New Roman" w:cs="Times New Roman"/>
              </w:rPr>
              <w:t>直接进行审核和发证</w:t>
            </w:r>
          </w:p>
        </w:tc>
        <w:tc>
          <w:tcPr>
            <w:tcW w:w="2818" w:type="dxa"/>
            <w:tcBorders>
              <w:tl2br w:val="nil"/>
              <w:tr2bl w:val="nil"/>
            </w:tcBorders>
            <w:shd w:val="clear" w:color="auto" w:fill="FFFFFF"/>
            <w:vAlign w:val="center"/>
          </w:tcPr>
          <w:p w14:paraId="0326B82E"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Halal Certification HAS  23000</w:t>
            </w:r>
          </w:p>
        </w:tc>
        <w:tc>
          <w:tcPr>
            <w:tcW w:w="2302" w:type="dxa"/>
            <w:tcBorders>
              <w:tl2br w:val="nil"/>
              <w:tr2bl w:val="nil"/>
            </w:tcBorders>
            <w:shd w:val="clear" w:color="auto" w:fill="FFFFFF"/>
            <w:vAlign w:val="center"/>
          </w:tcPr>
          <w:p w14:paraId="7F745E20" w14:textId="77777777" w:rsidR="00970176" w:rsidRDefault="008D6EE0">
            <w:pPr>
              <w:spacing w:line="360" w:lineRule="auto"/>
              <w:jc w:val="center"/>
              <w:rPr>
                <w:rFonts w:ascii="Times New Roman" w:hAnsi="Times New Roman" w:cs="Times New Roman"/>
              </w:rPr>
            </w:pPr>
            <w:r>
              <w:rPr>
                <w:rFonts w:ascii="Times New Roman" w:hAnsi="Times New Roman" w:cs="Times New Roman"/>
              </w:rPr>
              <w:t>高风险原料（肉类、油脂类、食品用香精）必须提供</w:t>
            </w:r>
            <w:r>
              <w:rPr>
                <w:rFonts w:ascii="Times New Roman" w:hAnsi="Times New Roman" w:cs="Times New Roman"/>
              </w:rPr>
              <w:t>LPPOM MUI </w:t>
            </w:r>
            <w:r>
              <w:rPr>
                <w:rFonts w:ascii="Times New Roman" w:hAnsi="Times New Roman" w:cs="Times New Roman"/>
              </w:rPr>
              <w:t>所认可的清真认证组织颁发的清真证书</w:t>
            </w:r>
          </w:p>
        </w:tc>
      </w:tr>
    </w:tbl>
    <w:p w14:paraId="329A79EA" w14:textId="77777777" w:rsidR="00970176" w:rsidRDefault="008D6EE0">
      <w:pPr>
        <w:pStyle w:val="4"/>
      </w:pPr>
      <w:r>
        <w:t>10.1.2.</w:t>
      </w:r>
      <w:r>
        <w:rPr>
          <w:rFonts w:hint="eastAsia"/>
        </w:rPr>
        <w:t>5</w:t>
      </w:r>
      <w:r>
        <w:t xml:space="preserve"> </w:t>
      </w:r>
      <w:r>
        <w:t>清真食品认证的相关注意事项</w:t>
      </w:r>
    </w:p>
    <w:p w14:paraId="6B43E3F7"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1</w:t>
      </w:r>
      <w:r>
        <w:rPr>
          <w:rFonts w:ascii="Times New Roman" w:eastAsiaTheme="minorEastAsia" w:hAnsi="Times New Roman" w:cs="Times New Roman"/>
        </w:rPr>
        <w:t>）清真食品认证组织的认可度</w:t>
      </w:r>
    </w:p>
    <w:p w14:paraId="268D7265"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不同清真食品认证机构，对清真食品原料的总体要求，依据都是来源于《古兰经》及《圣训》。通常，清真食品认证组织会公布一个被认可的清真食品组织清单，清单上清真组织颁发的清真证书，也视为同等认可的。例如，在马来西亚清真官网：</w:t>
      </w:r>
      <w:hyperlink r:id="rId149" w:history="1">
        <w:r>
          <w:rPr>
            <w:rFonts w:ascii="Times New Roman" w:eastAsiaTheme="minorEastAsia" w:hAnsi="Times New Roman" w:cs="Times New Roman"/>
          </w:rPr>
          <w:t>www.halal.gov.my</w:t>
        </w:r>
        <w:r>
          <w:rPr>
            <w:rFonts w:ascii="Times New Roman" w:eastAsiaTheme="minorEastAsia" w:hAnsi="Times New Roman" w:cs="Times New Roman"/>
          </w:rPr>
          <w:t>，可以查询到最新的被认可的世界各地的清真食品认证机构。</w:t>
        </w:r>
      </w:hyperlink>
    </w:p>
    <w:p w14:paraId="1B6A4351"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2</w:t>
      </w:r>
      <w:r>
        <w:rPr>
          <w:rFonts w:ascii="Times New Roman" w:eastAsiaTheme="minorEastAsia" w:hAnsi="Times New Roman" w:cs="Times New Roman"/>
        </w:rPr>
        <w:t>）产品的合法性</w:t>
      </w:r>
    </w:p>
    <w:p w14:paraId="56A53DDC"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申请清真认证的食品，名称上不得违背伊斯兰教法，例如</w:t>
      </w:r>
      <w:r>
        <w:rPr>
          <w:rFonts w:ascii="Times New Roman" w:eastAsiaTheme="minorEastAsia" w:hAnsi="Times New Roman" w:cs="Times New Roman"/>
        </w:rPr>
        <w:t>“</w:t>
      </w:r>
      <w:r>
        <w:rPr>
          <w:rFonts w:ascii="Times New Roman" w:eastAsiaTheme="minorEastAsia" w:hAnsi="Times New Roman" w:cs="Times New Roman"/>
        </w:rPr>
        <w:t>圣诞西饼</w:t>
      </w:r>
      <w:r>
        <w:rPr>
          <w:rFonts w:ascii="Times New Roman" w:eastAsiaTheme="minorEastAsia" w:hAnsi="Times New Roman" w:cs="Times New Roman"/>
        </w:rPr>
        <w:t>”</w:t>
      </w:r>
      <w:r>
        <w:rPr>
          <w:rFonts w:ascii="Times New Roman" w:eastAsiaTheme="minorEastAsia" w:hAnsi="Times New Roman" w:cs="Times New Roman"/>
        </w:rPr>
        <w:t>、</w:t>
      </w:r>
      <w:r>
        <w:rPr>
          <w:rFonts w:ascii="Times New Roman" w:eastAsiaTheme="minorEastAsia" w:hAnsi="Times New Roman" w:cs="Times New Roman"/>
        </w:rPr>
        <w:t>“</w:t>
      </w:r>
      <w:r>
        <w:rPr>
          <w:rFonts w:ascii="Times New Roman" w:eastAsiaTheme="minorEastAsia" w:hAnsi="Times New Roman" w:cs="Times New Roman"/>
        </w:rPr>
        <w:t>猪肉香精</w:t>
      </w:r>
      <w:r>
        <w:rPr>
          <w:rFonts w:ascii="Times New Roman" w:eastAsiaTheme="minorEastAsia" w:hAnsi="Times New Roman" w:cs="Times New Roman"/>
        </w:rPr>
        <w:t>”</w:t>
      </w:r>
      <w:r>
        <w:rPr>
          <w:rFonts w:ascii="Times New Roman" w:eastAsiaTheme="minorEastAsia" w:hAnsi="Times New Roman" w:cs="Times New Roman"/>
        </w:rPr>
        <w:t>，即使原料都符合清真，产品名称有悖于伊斯兰教法，是不得申请清真食品认证的。</w:t>
      </w:r>
    </w:p>
    <w:p w14:paraId="1C430D0C"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3</w:t>
      </w:r>
      <w:r>
        <w:rPr>
          <w:rFonts w:ascii="Times New Roman" w:eastAsiaTheme="minorEastAsia" w:hAnsi="Times New Roman" w:cs="Times New Roman"/>
        </w:rPr>
        <w:t>）原辅料及加工设备符合清真食品认证要求</w:t>
      </w:r>
    </w:p>
    <w:p w14:paraId="53583CF5"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清真食品认证最重要的是确认原料的清真符合性，原辅料或加工助剂、用具等不能含有清真禁忌，例如以猪皮为原料的明胶、以猪骨为原料的活性炭、用猪毛做的毛刷，使用猪源培养基的微生物发酵食品，未按伊斯兰屠宰方式而宰杀的牛、羊，酒精含量超过</w:t>
      </w:r>
      <w:r>
        <w:rPr>
          <w:rFonts w:ascii="Times New Roman" w:eastAsiaTheme="minorEastAsia" w:hAnsi="Times New Roman" w:cs="Times New Roman"/>
        </w:rPr>
        <w:t>1%</w:t>
      </w:r>
      <w:r>
        <w:rPr>
          <w:rFonts w:ascii="Times New Roman" w:eastAsiaTheme="minorEastAsia" w:hAnsi="Times New Roman" w:cs="Times New Roman"/>
        </w:rPr>
        <w:t>的酒或饮料，用毛发生产的半胱氨酸等，这些都是非清真的。含有肉源的肉类原料、油脂类原料都</w:t>
      </w:r>
      <w:r>
        <w:rPr>
          <w:rFonts w:ascii="Times New Roman" w:eastAsiaTheme="minorEastAsia" w:hAnsi="Times New Roman" w:cs="Times New Roman"/>
        </w:rPr>
        <w:t>是高风险原料，这类原料必须取得</w:t>
      </w:r>
      <w:r>
        <w:rPr>
          <w:rFonts w:ascii="Times New Roman" w:eastAsiaTheme="minorEastAsia" w:hAnsi="Times New Roman" w:cs="Times New Roman"/>
        </w:rPr>
        <w:lastRenderedPageBreak/>
        <w:t>清真证书。而植物来源的如香辛料、果蔬类、谷物类，水产品如鱼、虾、蟹等，化学合成的各类食品添加剂，这些都是低风险原料，不需清真证书，只需提供相应的工艺流程图和配料，作为符合清真要求的支持性文件。生产清真食品的设备必须是设清真专用，不得用于生产含有猪源的产品，且不会被清真禁忌所污染。曾经生产过有猪源产品的设备，如果转做清真设备，则必须按伊斯兰教法律要求的仪式进行清洗，必须清洗</w:t>
      </w:r>
      <w:r>
        <w:rPr>
          <w:rFonts w:ascii="Times New Roman" w:eastAsiaTheme="minorEastAsia" w:hAnsi="Times New Roman" w:cs="Times New Roman"/>
        </w:rPr>
        <w:t>7</w:t>
      </w:r>
      <w:r>
        <w:rPr>
          <w:rFonts w:ascii="Times New Roman" w:eastAsiaTheme="minorEastAsia" w:hAnsi="Times New Roman" w:cs="Times New Roman"/>
        </w:rPr>
        <w:t>次，并至少有一次用土或其他能消除味道、气味、颜色的清洗剂来洗涤，清洗后的设备，只能用于生产清真产品，不得再</w:t>
      </w:r>
      <w:r>
        <w:rPr>
          <w:rFonts w:ascii="Times New Roman" w:eastAsiaTheme="minorEastAsia" w:hAnsi="Times New Roman" w:cs="Times New Roman"/>
        </w:rPr>
        <w:t>次用于非清真产品的生产。</w:t>
      </w:r>
    </w:p>
    <w:p w14:paraId="7B27544C"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4</w:t>
      </w:r>
      <w:r>
        <w:rPr>
          <w:rFonts w:ascii="Times New Roman" w:eastAsiaTheme="minorEastAsia" w:hAnsi="Times New Roman" w:cs="Times New Roman"/>
        </w:rPr>
        <w:t>）企业需建立清真食品生产保障体系</w:t>
      </w:r>
    </w:p>
    <w:p w14:paraId="2ED9EAE3"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b/>
          <w:bCs/>
        </w:rPr>
      </w:pPr>
      <w:r>
        <w:rPr>
          <w:rFonts w:ascii="Times New Roman" w:eastAsiaTheme="minorEastAsia" w:hAnsi="Times New Roman" w:cs="Times New Roman"/>
        </w:rPr>
        <w:t>清真食品生产保障体系可以与现有的质量管理体系、食品安全管理体系融合在一起。例如，在采购程序中规定清真原料的采购要求，包括清真原料的索证要求、运输要求等；在研发控制程序中规定，开发清真产品，必须使用清真原料清单中的原料，使用新原料时，清真团队必须对原料的清真性做评估等；在内审程序文件中规定，内审应包括配方表和清真物料清单一致，采购单和清真物料清单一致等涉及清真要求的内容。所提交的清真相关文件资料包括原辅料清单、供应商资料、认证产品清单、清真保障体</w:t>
      </w:r>
      <w:r>
        <w:rPr>
          <w:rFonts w:ascii="Times New Roman" w:eastAsiaTheme="minorEastAsia" w:hAnsi="Times New Roman" w:cs="Times New Roman"/>
        </w:rPr>
        <w:t>系文件等，都需要上传到清真认证机构的系统中，如需增加新原料，则应事先经过认证机构允许或定期提交相关报告，经认证机构审核通过方可使用。如需增加新的产品，则要经过资料审核及现场审核，或者在每年监督审核前提交资料，现场审核通过后，在清真证书中增</w:t>
      </w:r>
      <w:r>
        <w:rPr>
          <w:rFonts w:ascii="Times New Roman" w:eastAsiaTheme="minorEastAsia" w:hAnsi="Times New Roman" w:cs="Times New Roman"/>
          <w:kern w:val="2"/>
        </w:rPr>
        <w:t>加相应的产品明细。</w:t>
      </w:r>
      <w:r>
        <w:rPr>
          <w:rFonts w:ascii="Times New Roman" w:eastAsiaTheme="minorEastAsia" w:hAnsi="Times New Roman" w:cs="Times New Roman"/>
          <w:b/>
          <w:bCs/>
        </w:rPr>
        <w:t> </w:t>
      </w:r>
    </w:p>
    <w:p w14:paraId="7914C2EE"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5</w:t>
      </w:r>
      <w:r>
        <w:rPr>
          <w:rFonts w:ascii="Times New Roman" w:eastAsiaTheme="minorEastAsia" w:hAnsi="Times New Roman" w:cs="Times New Roman"/>
        </w:rPr>
        <w:t>）避免清真食品与非清真食品的交叉污染</w:t>
      </w:r>
    </w:p>
    <w:p w14:paraId="2C8714B4"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kern w:val="2"/>
        </w:rPr>
      </w:pPr>
      <w:r>
        <w:rPr>
          <w:rFonts w:ascii="Times New Roman" w:eastAsiaTheme="minorEastAsia" w:hAnsi="Times New Roman" w:cs="Times New Roman"/>
          <w:kern w:val="2"/>
        </w:rPr>
        <w:t>现在很多企业由于市场的需求，既想生产清真食品又不想放弃非清真食品，针对这种情况，为了避免交叉污染的发生，清真认证中需要注意以下几点。如果生产设备之前有生产过含有猪肉或是其衍生物的产品，所有的设备需要在穆斯林审核</w:t>
      </w:r>
      <w:r>
        <w:rPr>
          <w:rFonts w:ascii="Times New Roman" w:eastAsiaTheme="minorEastAsia" w:hAnsi="Times New Roman" w:cs="Times New Roman"/>
          <w:kern w:val="2"/>
        </w:rPr>
        <w:t>员的监督下举行清洗仪式，具体清洗仪式需要遵照</w:t>
      </w:r>
      <w:r>
        <w:rPr>
          <w:rFonts w:ascii="Times New Roman" w:eastAsiaTheme="minorEastAsia" w:hAnsi="Times New Roman" w:cs="Times New Roman"/>
          <w:kern w:val="2"/>
        </w:rPr>
        <w:t>Halal</w:t>
      </w:r>
      <w:r>
        <w:rPr>
          <w:rFonts w:ascii="Times New Roman" w:eastAsiaTheme="minorEastAsia" w:hAnsi="Times New Roman" w:cs="Times New Roman"/>
          <w:kern w:val="2"/>
        </w:rPr>
        <w:t>清真审核员的指导和要求，一般需要清洗几次，其中一次使用土壤或是黏土肥皂；</w:t>
      </w:r>
      <w:r>
        <w:rPr>
          <w:rFonts w:ascii="Times New Roman" w:eastAsiaTheme="minorEastAsia" w:hAnsi="Times New Roman" w:cs="Times New Roman"/>
          <w:kern w:val="2"/>
        </w:rPr>
        <w:t>Halal</w:t>
      </w:r>
      <w:r>
        <w:rPr>
          <w:rFonts w:ascii="Times New Roman" w:eastAsiaTheme="minorEastAsia" w:hAnsi="Times New Roman" w:cs="Times New Roman"/>
          <w:kern w:val="2"/>
        </w:rPr>
        <w:t>清真产品的原料库和非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清真产品的原料库必须分开堆放，并且设置</w:t>
      </w:r>
      <w:r>
        <w:rPr>
          <w:rFonts w:ascii="Times New Roman" w:eastAsiaTheme="minorEastAsia" w:hAnsi="Times New Roman" w:cs="Times New Roman"/>
          <w:kern w:val="2"/>
        </w:rPr>
        <w:t>Halal</w:t>
      </w:r>
      <w:r>
        <w:rPr>
          <w:rFonts w:ascii="Times New Roman" w:eastAsiaTheme="minorEastAsia" w:hAnsi="Times New Roman" w:cs="Times New Roman"/>
          <w:kern w:val="2"/>
        </w:rPr>
        <w:t>清真和非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清真标志；如果涉及到穆斯林禁忌的成分或是非</w:t>
      </w:r>
      <w:r>
        <w:rPr>
          <w:rFonts w:ascii="Times New Roman" w:eastAsiaTheme="minorEastAsia" w:hAnsi="Times New Roman" w:cs="Times New Roman"/>
          <w:kern w:val="2"/>
        </w:rPr>
        <w:t>halal</w:t>
      </w:r>
      <w:r>
        <w:rPr>
          <w:rFonts w:ascii="Times New Roman" w:eastAsiaTheme="minorEastAsia" w:hAnsi="Times New Roman" w:cs="Times New Roman"/>
          <w:kern w:val="2"/>
        </w:rPr>
        <w:t>清真的原料，必须设置专用的</w:t>
      </w:r>
      <w:r>
        <w:rPr>
          <w:rFonts w:ascii="Times New Roman" w:eastAsiaTheme="minorEastAsia" w:hAnsi="Times New Roman" w:cs="Times New Roman"/>
          <w:kern w:val="2"/>
        </w:rPr>
        <w:t>Halal</w:t>
      </w:r>
      <w:r>
        <w:rPr>
          <w:rFonts w:ascii="Times New Roman" w:eastAsiaTheme="minorEastAsia" w:hAnsi="Times New Roman" w:cs="Times New Roman"/>
          <w:kern w:val="2"/>
        </w:rPr>
        <w:t>清真原料库；生产过程中，从入料库生产的每一个环节再到包装</w:t>
      </w:r>
      <w:r>
        <w:rPr>
          <w:rFonts w:ascii="Times New Roman" w:eastAsiaTheme="minorEastAsia" w:hAnsi="Times New Roman" w:cs="Times New Roman"/>
          <w:kern w:val="2"/>
        </w:rPr>
        <w:lastRenderedPageBreak/>
        <w:t>必须完全隔离，不能有任何的交叉情况产生；如果涉及到穆斯林禁忌的成分或是非</w:t>
      </w:r>
      <w:r>
        <w:rPr>
          <w:rFonts w:ascii="Times New Roman" w:eastAsiaTheme="minorEastAsia" w:hAnsi="Times New Roman" w:cs="Times New Roman"/>
          <w:kern w:val="2"/>
        </w:rPr>
        <w:t>Halal</w:t>
      </w:r>
      <w:r>
        <w:rPr>
          <w:rFonts w:ascii="Times New Roman" w:eastAsiaTheme="minorEastAsia" w:hAnsi="Times New Roman" w:cs="Times New Roman"/>
          <w:kern w:val="2"/>
        </w:rPr>
        <w:t>清真的原料，</w:t>
      </w:r>
      <w:r>
        <w:rPr>
          <w:rFonts w:ascii="Times New Roman" w:eastAsiaTheme="minorEastAsia" w:hAnsi="Times New Roman" w:cs="Times New Roman"/>
          <w:kern w:val="2"/>
        </w:rPr>
        <w:t>Halal</w:t>
      </w:r>
      <w:r>
        <w:rPr>
          <w:rFonts w:ascii="Times New Roman" w:eastAsiaTheme="minorEastAsia" w:hAnsi="Times New Roman" w:cs="Times New Roman"/>
          <w:kern w:val="2"/>
        </w:rPr>
        <w:t>清真车间和非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清真车间必</w:t>
      </w:r>
      <w:r>
        <w:rPr>
          <w:rFonts w:ascii="Times New Roman" w:eastAsiaTheme="minorEastAsia" w:hAnsi="Times New Roman" w:cs="Times New Roman"/>
          <w:kern w:val="2"/>
        </w:rPr>
        <w:t>须完全独立；</w:t>
      </w:r>
      <w:r>
        <w:rPr>
          <w:rFonts w:ascii="Times New Roman" w:eastAsiaTheme="minorEastAsia" w:hAnsi="Times New Roman" w:cs="Times New Roman"/>
          <w:kern w:val="2"/>
        </w:rPr>
        <w:t>Halal</w:t>
      </w:r>
      <w:r>
        <w:rPr>
          <w:rFonts w:ascii="Times New Roman" w:eastAsiaTheme="minorEastAsia" w:hAnsi="Times New Roman" w:cs="Times New Roman"/>
          <w:kern w:val="2"/>
        </w:rPr>
        <w:t>清真产品和非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清真食品的外包装需要有区别，或者工厂有专业的区分编码，确保工人在搬运的过程中不会混淆；成品需要分开堆放，并且设置</w:t>
      </w:r>
      <w:r>
        <w:rPr>
          <w:rFonts w:ascii="Times New Roman" w:eastAsiaTheme="minorEastAsia" w:hAnsi="Times New Roman" w:cs="Times New Roman"/>
          <w:kern w:val="2"/>
        </w:rPr>
        <w:t>Halal</w:t>
      </w:r>
      <w:r>
        <w:rPr>
          <w:rFonts w:ascii="Times New Roman" w:eastAsiaTheme="minorEastAsia" w:hAnsi="Times New Roman" w:cs="Times New Roman"/>
          <w:kern w:val="2"/>
        </w:rPr>
        <w:t>清真产品和非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清真食品标志；如果产品中涉及到穆斯林禁忌的成分或是非</w:t>
      </w:r>
      <w:r>
        <w:rPr>
          <w:rFonts w:ascii="Times New Roman" w:eastAsiaTheme="minorEastAsia" w:hAnsi="Times New Roman" w:cs="Times New Roman"/>
          <w:kern w:val="2"/>
        </w:rPr>
        <w:t>Halal</w:t>
      </w:r>
      <w:r>
        <w:rPr>
          <w:rFonts w:ascii="Times New Roman" w:eastAsiaTheme="minorEastAsia" w:hAnsi="Times New Roman" w:cs="Times New Roman"/>
          <w:kern w:val="2"/>
        </w:rPr>
        <w:t>清真的原料，必须设置专用的</w:t>
      </w:r>
      <w:r>
        <w:rPr>
          <w:rFonts w:ascii="Times New Roman" w:eastAsiaTheme="minorEastAsia" w:hAnsi="Times New Roman" w:cs="Times New Roman"/>
          <w:kern w:val="2"/>
        </w:rPr>
        <w:t>Halal</w:t>
      </w:r>
      <w:r>
        <w:rPr>
          <w:rFonts w:ascii="Times New Roman" w:eastAsiaTheme="minorEastAsia" w:hAnsi="Times New Roman" w:cs="Times New Roman"/>
          <w:kern w:val="2"/>
        </w:rPr>
        <w:t>清真成品库；运输过程中，</w:t>
      </w:r>
      <w:r>
        <w:rPr>
          <w:rFonts w:ascii="Times New Roman" w:eastAsiaTheme="minorEastAsia" w:hAnsi="Times New Roman" w:cs="Times New Roman"/>
          <w:kern w:val="2"/>
        </w:rPr>
        <w:t>Halal</w:t>
      </w:r>
      <w:r>
        <w:rPr>
          <w:rFonts w:ascii="Times New Roman" w:eastAsiaTheme="minorEastAsia" w:hAnsi="Times New Roman" w:cs="Times New Roman"/>
          <w:kern w:val="2"/>
        </w:rPr>
        <w:t>清真食品和非</w:t>
      </w:r>
      <w:r>
        <w:rPr>
          <w:rFonts w:ascii="Times New Roman" w:eastAsiaTheme="minorEastAsia" w:hAnsi="Times New Roman" w:cs="Times New Roman"/>
          <w:kern w:val="2"/>
        </w:rPr>
        <w:t>Halal</w:t>
      </w:r>
      <w:r>
        <w:rPr>
          <w:rFonts w:ascii="Times New Roman" w:eastAsiaTheme="minorEastAsia" w:hAnsi="Times New Roman" w:cs="Times New Roman"/>
          <w:kern w:val="2"/>
        </w:rPr>
        <w:t>清真食品也需要分开运输。</w:t>
      </w:r>
    </w:p>
    <w:p w14:paraId="55321B20" w14:textId="77777777" w:rsidR="00970176" w:rsidRDefault="008D6EE0">
      <w:pPr>
        <w:pStyle w:val="4"/>
      </w:pPr>
      <w:r>
        <w:t>10.1.2.</w:t>
      </w:r>
      <w:r>
        <w:rPr>
          <w:rFonts w:hint="eastAsia"/>
        </w:rPr>
        <w:t>6</w:t>
      </w:r>
      <w:r>
        <w:t xml:space="preserve"> </w:t>
      </w:r>
      <w:r>
        <w:t>主要原辅料在清真食品认证中的要求</w:t>
      </w:r>
    </w:p>
    <w:p w14:paraId="7E477D61"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清真食品认证的原理就是要确保认证的每个产品里面所有用到所有的原料、辅料、添加剂等成分都是符合</w:t>
      </w:r>
      <w:r>
        <w:rPr>
          <w:rFonts w:ascii="Times New Roman" w:eastAsiaTheme="minorEastAsia" w:hAnsi="Times New Roman" w:cs="Times New Roman"/>
        </w:rPr>
        <w:t>清真认证的要求的。申请</w:t>
      </w:r>
      <w:r>
        <w:rPr>
          <w:rFonts w:ascii="Times New Roman" w:eastAsiaTheme="minorEastAsia" w:hAnsi="Times New Roman" w:cs="Times New Roman"/>
          <w:kern w:val="2"/>
        </w:rPr>
        <w:t>Halal</w:t>
      </w:r>
      <w:r>
        <w:rPr>
          <w:rFonts w:ascii="Times New Roman" w:eastAsiaTheme="minorEastAsia" w:hAnsi="Times New Roman" w:cs="Times New Roman"/>
        </w:rPr>
        <w:t>认证时很多时候需要有些原料供应商提供该原料的清真证书，才能继续后续清真认证的申报流程。</w:t>
      </w:r>
    </w:p>
    <w:p w14:paraId="17A1DB84"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1</w:t>
      </w:r>
      <w:r>
        <w:rPr>
          <w:rFonts w:ascii="Times New Roman" w:eastAsiaTheme="minorEastAsia" w:hAnsi="Times New Roman" w:cs="Times New Roman"/>
        </w:rPr>
        <w:t>）香精香料在清真食品认证中的要求</w:t>
      </w:r>
    </w:p>
    <w:p w14:paraId="376F125F"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按照是否含有动物成分，可将食用香精分为甜味香精和咸味香精两大类。甜味香精一般不含有动物成分，在</w:t>
      </w:r>
      <w:r>
        <w:rPr>
          <w:rFonts w:ascii="Times New Roman" w:eastAsiaTheme="minorEastAsia" w:hAnsi="Times New Roman" w:cs="Times New Roman"/>
        </w:rPr>
        <w:t>Halal</w:t>
      </w:r>
      <w:r>
        <w:rPr>
          <w:rFonts w:ascii="Times New Roman" w:eastAsiaTheme="minorEastAsia" w:hAnsi="Times New Roman" w:cs="Times New Roman"/>
        </w:rPr>
        <w:t>清真认证里面，敏感点在于液体甜味香精的酒精含量，因为</w:t>
      </w:r>
      <w:r>
        <w:rPr>
          <w:rFonts w:ascii="Times New Roman" w:eastAsiaTheme="minorEastAsia" w:hAnsi="Times New Roman" w:cs="Times New Roman"/>
        </w:rPr>
        <w:t>Halal</w:t>
      </w:r>
      <w:r>
        <w:rPr>
          <w:rFonts w:ascii="Times New Roman" w:eastAsiaTheme="minorEastAsia" w:hAnsi="Times New Roman" w:cs="Times New Roman"/>
        </w:rPr>
        <w:t>清真认证里面要求酒精的含量不能超过</w:t>
      </w:r>
      <w:r>
        <w:rPr>
          <w:rFonts w:ascii="Times New Roman" w:eastAsiaTheme="minorEastAsia" w:hAnsi="Times New Roman" w:cs="Times New Roman"/>
        </w:rPr>
        <w:t>0.5%</w:t>
      </w:r>
      <w:r>
        <w:rPr>
          <w:rFonts w:ascii="Times New Roman" w:eastAsiaTheme="minorEastAsia" w:hAnsi="Times New Roman" w:cs="Times New Roman"/>
        </w:rPr>
        <w:t>，香精因为是不能直接食用的添加剂可以放宽到</w:t>
      </w:r>
      <w:r>
        <w:rPr>
          <w:rFonts w:ascii="Times New Roman" w:eastAsiaTheme="minorEastAsia" w:hAnsi="Times New Roman" w:cs="Times New Roman"/>
        </w:rPr>
        <w:t>1%</w:t>
      </w:r>
      <w:r>
        <w:rPr>
          <w:rFonts w:ascii="Times New Roman" w:eastAsiaTheme="minorEastAsia" w:hAnsi="Times New Roman" w:cs="Times New Roman"/>
        </w:rPr>
        <w:t>以内，所以酒精含量超过</w:t>
      </w:r>
      <w:r>
        <w:rPr>
          <w:rFonts w:ascii="Times New Roman" w:eastAsiaTheme="minorEastAsia" w:hAnsi="Times New Roman" w:cs="Times New Roman"/>
        </w:rPr>
        <w:t>1%</w:t>
      </w:r>
      <w:r>
        <w:rPr>
          <w:rFonts w:ascii="Times New Roman" w:eastAsiaTheme="minorEastAsia" w:hAnsi="Times New Roman" w:cs="Times New Roman"/>
        </w:rPr>
        <w:t>的香精是不能申请</w:t>
      </w:r>
      <w:r>
        <w:rPr>
          <w:rFonts w:ascii="Times New Roman" w:eastAsiaTheme="minorEastAsia" w:hAnsi="Times New Roman" w:cs="Times New Roman"/>
        </w:rPr>
        <w:t>Halal</w:t>
      </w:r>
      <w:r>
        <w:rPr>
          <w:rFonts w:ascii="Times New Roman" w:eastAsiaTheme="minorEastAsia" w:hAnsi="Times New Roman" w:cs="Times New Roman"/>
        </w:rPr>
        <w:t>清真认证的，另外如果名字里面含有酒这个字眼或与酒</w:t>
      </w:r>
      <w:r>
        <w:rPr>
          <w:rFonts w:ascii="Times New Roman" w:eastAsiaTheme="minorEastAsia" w:hAnsi="Times New Roman" w:cs="Times New Roman"/>
        </w:rPr>
        <w:t>有关的字眼的香精也是不能申请</w:t>
      </w:r>
      <w:r>
        <w:rPr>
          <w:rFonts w:ascii="Times New Roman" w:eastAsiaTheme="minorEastAsia" w:hAnsi="Times New Roman" w:cs="Times New Roman"/>
        </w:rPr>
        <w:t>Halal</w:t>
      </w:r>
      <w:r>
        <w:rPr>
          <w:rFonts w:ascii="Times New Roman" w:eastAsiaTheme="minorEastAsia" w:hAnsi="Times New Roman" w:cs="Times New Roman"/>
        </w:rPr>
        <w:t>清真认证的。另外，需要注意还有奶味香精，因为奶味香精在生产的过程中有可能会涉及到来自动物成分的原料，一般需要供应商提供相应的</w:t>
      </w:r>
      <w:r>
        <w:rPr>
          <w:rFonts w:ascii="Times New Roman" w:eastAsiaTheme="minorEastAsia" w:hAnsi="Times New Roman" w:cs="Times New Roman"/>
        </w:rPr>
        <w:t>Halal</w:t>
      </w:r>
      <w:r>
        <w:rPr>
          <w:rFonts w:ascii="Times New Roman" w:eastAsiaTheme="minorEastAsia" w:hAnsi="Times New Roman" w:cs="Times New Roman"/>
        </w:rPr>
        <w:t>清真证书。</w:t>
      </w:r>
    </w:p>
    <w:p w14:paraId="3B20A1ED"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大部分咸味香精的原料来源都是动物成分，通过对肉类进行酶解然后与多种氨基酸和还原性糖进行美拉德反应，形成各种风味特色的肉味反应香基，辅以盐、味精、天然香辛料再与载体充分搅拌混合而成，也有一些咸味香精现在是通过化工合成的，但是是比较少的，咸味香精在申请</w:t>
      </w:r>
      <w:r>
        <w:rPr>
          <w:rFonts w:ascii="Times New Roman" w:eastAsiaTheme="minorEastAsia" w:hAnsi="Times New Roman" w:cs="Times New Roman"/>
        </w:rPr>
        <w:t>Halal</w:t>
      </w:r>
      <w:r>
        <w:rPr>
          <w:rFonts w:ascii="Times New Roman" w:eastAsiaTheme="minorEastAsia" w:hAnsi="Times New Roman" w:cs="Times New Roman"/>
        </w:rPr>
        <w:t>清真认证的时候，首先含有穆斯林禁忌的成分的香精是不能申请</w:t>
      </w:r>
      <w:r>
        <w:rPr>
          <w:rFonts w:ascii="Times New Roman" w:eastAsiaTheme="minorEastAsia" w:hAnsi="Times New Roman" w:cs="Times New Roman"/>
        </w:rPr>
        <w:t>Halal</w:t>
      </w:r>
      <w:r>
        <w:rPr>
          <w:rFonts w:ascii="Times New Roman" w:eastAsiaTheme="minorEastAsia" w:hAnsi="Times New Roman" w:cs="Times New Roman"/>
        </w:rPr>
        <w:t>清真</w:t>
      </w:r>
      <w:r>
        <w:rPr>
          <w:rFonts w:ascii="Times New Roman" w:eastAsiaTheme="minorEastAsia" w:hAnsi="Times New Roman" w:cs="Times New Roman"/>
        </w:rPr>
        <w:t>认证，比如猪肉香精，即使香精是化工合成的不含有任何的动物成分，但是名字里面有猪、狗等穆斯林禁忌的动</w:t>
      </w:r>
      <w:r>
        <w:rPr>
          <w:rFonts w:ascii="Times New Roman" w:eastAsiaTheme="minorEastAsia" w:hAnsi="Times New Roman" w:cs="Times New Roman"/>
        </w:rPr>
        <w:lastRenderedPageBreak/>
        <w:t>物字眼也是不可能申请的，其它穆斯林可以食用的动物源成分的原料供应商必须有相应的</w:t>
      </w:r>
      <w:r>
        <w:rPr>
          <w:rFonts w:ascii="Times New Roman" w:eastAsiaTheme="minorEastAsia" w:hAnsi="Times New Roman" w:cs="Times New Roman"/>
        </w:rPr>
        <w:t>Halal</w:t>
      </w:r>
      <w:r>
        <w:rPr>
          <w:rFonts w:ascii="Times New Roman" w:eastAsiaTheme="minorEastAsia" w:hAnsi="Times New Roman" w:cs="Times New Roman"/>
        </w:rPr>
        <w:t>清真证书。</w:t>
      </w:r>
    </w:p>
    <w:p w14:paraId="6DF0CBA6"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b/>
          <w:bCs/>
        </w:rPr>
      </w:pPr>
      <w:r>
        <w:rPr>
          <w:rFonts w:ascii="Times New Roman" w:eastAsiaTheme="minorEastAsia" w:hAnsi="Times New Roman" w:cs="Times New Roman"/>
        </w:rPr>
        <w:t>目前食食品配料表里面的配料表基本都是用的食用香精这个大类，所以穆斯林在消费这些产品的时候，特别是有可能含有咸味香精的产品，尽量选择有明确的</w:t>
      </w:r>
      <w:r>
        <w:rPr>
          <w:rFonts w:ascii="Times New Roman" w:eastAsiaTheme="minorEastAsia" w:hAnsi="Times New Roman" w:cs="Times New Roman"/>
        </w:rPr>
        <w:t>Halal</w:t>
      </w:r>
      <w:r>
        <w:rPr>
          <w:rFonts w:ascii="Times New Roman" w:eastAsiaTheme="minorEastAsia" w:hAnsi="Times New Roman" w:cs="Times New Roman"/>
        </w:rPr>
        <w:t>清真标志的产品。香精香料在国外清真认证机构批准名单见表</w:t>
      </w:r>
      <w:r>
        <w:rPr>
          <w:rFonts w:ascii="Times New Roman" w:eastAsiaTheme="minorEastAsia" w:hAnsi="Times New Roman" w:cs="Times New Roman"/>
        </w:rPr>
        <w:t>2</w:t>
      </w:r>
      <w:r>
        <w:rPr>
          <w:rFonts w:ascii="Times New Roman" w:eastAsiaTheme="minorEastAsia" w:hAnsi="Times New Roman" w:cs="Times New Roman"/>
        </w:rPr>
        <w:t>。</w:t>
      </w:r>
    </w:p>
    <w:p w14:paraId="49C1953E" w14:textId="77777777" w:rsidR="00970176" w:rsidRDefault="008D6EE0">
      <w:pPr>
        <w:pStyle w:val="ae"/>
        <w:shd w:val="clear" w:color="auto" w:fill="FFFFFF"/>
        <w:spacing w:beforeAutospacing="0" w:afterAutospacing="0" w:line="360" w:lineRule="auto"/>
        <w:ind w:firstLineChars="200" w:firstLine="482"/>
        <w:jc w:val="center"/>
        <w:rPr>
          <w:rFonts w:ascii="Times New Roman" w:eastAsiaTheme="minorEastAsia" w:hAnsi="Times New Roman" w:cs="Times New Roman"/>
          <w:b/>
          <w:bCs/>
        </w:rPr>
      </w:pPr>
      <w:r>
        <w:rPr>
          <w:rFonts w:ascii="Times New Roman" w:eastAsiaTheme="minorEastAsia" w:hAnsi="Times New Roman" w:cs="Times New Roman"/>
          <w:b/>
          <w:bCs/>
        </w:rPr>
        <w:t>表</w:t>
      </w:r>
      <w:r>
        <w:rPr>
          <w:rFonts w:ascii="Times New Roman" w:eastAsiaTheme="minorEastAsia" w:hAnsi="Times New Roman" w:cs="Times New Roman"/>
          <w:b/>
          <w:bCs/>
        </w:rPr>
        <w:t xml:space="preserve">2  </w:t>
      </w:r>
      <w:r>
        <w:rPr>
          <w:rFonts w:ascii="Times New Roman" w:eastAsiaTheme="minorEastAsia" w:hAnsi="Times New Roman" w:cs="Times New Roman"/>
          <w:b/>
          <w:bCs/>
        </w:rPr>
        <w:t>香精香料工业类的国外清真认证机构批准名单</w:t>
      </w:r>
    </w:p>
    <w:tbl>
      <w:tblPr>
        <w:tblW w:w="8522" w:type="dxa"/>
        <w:jc w:val="center"/>
        <w:tblLayout w:type="fixed"/>
        <w:tblCellMar>
          <w:left w:w="0" w:type="dxa"/>
          <w:right w:w="0" w:type="dxa"/>
        </w:tblCellMar>
        <w:tblLook w:val="04A0" w:firstRow="1" w:lastRow="0" w:firstColumn="1" w:lastColumn="0" w:noHBand="0" w:noVBand="1"/>
      </w:tblPr>
      <w:tblGrid>
        <w:gridCol w:w="717"/>
        <w:gridCol w:w="6182"/>
        <w:gridCol w:w="1623"/>
      </w:tblGrid>
      <w:tr w:rsidR="00970176" w14:paraId="5A90EC98"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28741C5" w14:textId="77777777" w:rsidR="00970176" w:rsidRDefault="008D6EE0">
            <w:pPr>
              <w:widowControl/>
              <w:spacing w:before="100" w:after="100" w:line="360" w:lineRule="auto"/>
              <w:jc w:val="center"/>
              <w:rPr>
                <w:rFonts w:ascii="Times New Roman" w:hAnsi="Times New Roman" w:cs="Times New Roman"/>
                <w:b/>
                <w:bCs/>
                <w:kern w:val="0"/>
                <w:sz w:val="24"/>
                <w:szCs w:val="24"/>
              </w:rPr>
            </w:pPr>
            <w:r>
              <w:rPr>
                <w:rFonts w:ascii="Times New Roman" w:hAnsi="Times New Roman" w:cs="Times New Roman"/>
                <w:b/>
                <w:bCs/>
                <w:kern w:val="0"/>
                <w:sz w:val="24"/>
                <w:szCs w:val="24"/>
              </w:rPr>
              <w:t>No.</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9F2D8AA" w14:textId="77777777" w:rsidR="00970176" w:rsidRDefault="008D6EE0">
            <w:pPr>
              <w:widowControl/>
              <w:spacing w:before="100" w:after="100" w:line="360" w:lineRule="auto"/>
              <w:jc w:val="center"/>
              <w:rPr>
                <w:rFonts w:ascii="Times New Roman" w:hAnsi="Times New Roman" w:cs="Times New Roman"/>
                <w:b/>
                <w:bCs/>
                <w:kern w:val="0"/>
                <w:sz w:val="24"/>
                <w:szCs w:val="24"/>
              </w:rPr>
            </w:pPr>
            <w:r>
              <w:rPr>
                <w:rFonts w:ascii="Times New Roman" w:hAnsi="Times New Roman" w:cs="Times New Roman"/>
                <w:b/>
                <w:bCs/>
                <w:kern w:val="0"/>
                <w:sz w:val="24"/>
                <w:szCs w:val="24"/>
              </w:rPr>
              <w:t xml:space="preserve">Name of Islamic </w:t>
            </w:r>
            <w:r>
              <w:rPr>
                <w:rFonts w:ascii="Times New Roman" w:hAnsi="Times New Roman" w:cs="Times New Roman"/>
                <w:b/>
                <w:bCs/>
                <w:kern w:val="0"/>
                <w:sz w:val="24"/>
                <w:szCs w:val="24"/>
              </w:rPr>
              <w:t>Organization and Countries</w:t>
            </w:r>
          </w:p>
          <w:p w14:paraId="346ED124" w14:textId="77777777" w:rsidR="00970176" w:rsidRDefault="008D6EE0">
            <w:pPr>
              <w:widowControl/>
              <w:spacing w:before="100" w:after="100" w:line="360" w:lineRule="auto"/>
              <w:jc w:val="center"/>
              <w:rPr>
                <w:rFonts w:ascii="Times New Roman" w:hAnsi="Times New Roman" w:cs="Times New Roman"/>
                <w:b/>
                <w:bCs/>
                <w:kern w:val="0"/>
                <w:sz w:val="24"/>
                <w:szCs w:val="24"/>
              </w:rPr>
            </w:pPr>
            <w:r>
              <w:rPr>
                <w:rFonts w:ascii="Times New Roman" w:hAnsi="Times New Roman" w:cs="Times New Roman"/>
                <w:b/>
                <w:bCs/>
                <w:kern w:val="0"/>
                <w:sz w:val="24"/>
                <w:szCs w:val="24"/>
              </w:rPr>
              <w:t>伊斯兰机构和国家名称</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1A5A34B0" w14:textId="77777777" w:rsidR="00970176" w:rsidRDefault="008D6EE0">
            <w:pPr>
              <w:widowControl/>
              <w:spacing w:before="100" w:after="100" w:line="360" w:lineRule="auto"/>
              <w:jc w:val="center"/>
              <w:rPr>
                <w:rFonts w:ascii="Times New Roman" w:hAnsi="Times New Roman" w:cs="Times New Roman"/>
                <w:b/>
                <w:bCs/>
                <w:kern w:val="0"/>
                <w:sz w:val="24"/>
                <w:szCs w:val="24"/>
              </w:rPr>
            </w:pPr>
            <w:r>
              <w:rPr>
                <w:rFonts w:ascii="Times New Roman" w:hAnsi="Times New Roman" w:cs="Times New Roman"/>
                <w:b/>
                <w:bCs/>
                <w:kern w:val="0"/>
                <w:sz w:val="24"/>
                <w:szCs w:val="24"/>
              </w:rPr>
              <w:t>Remark</w:t>
            </w:r>
          </w:p>
          <w:p w14:paraId="11A3F8EA" w14:textId="77777777" w:rsidR="00970176" w:rsidRDefault="008D6EE0">
            <w:pPr>
              <w:widowControl/>
              <w:spacing w:before="100" w:after="100" w:line="360" w:lineRule="auto"/>
              <w:jc w:val="center"/>
              <w:rPr>
                <w:rFonts w:ascii="Times New Roman" w:hAnsi="Times New Roman" w:cs="Times New Roman"/>
                <w:b/>
                <w:bCs/>
                <w:kern w:val="0"/>
                <w:sz w:val="24"/>
                <w:szCs w:val="24"/>
              </w:rPr>
            </w:pPr>
            <w:r>
              <w:rPr>
                <w:rFonts w:ascii="Times New Roman" w:hAnsi="Times New Roman" w:cs="Times New Roman"/>
                <w:b/>
                <w:bCs/>
                <w:kern w:val="0"/>
                <w:sz w:val="24"/>
                <w:szCs w:val="24"/>
              </w:rPr>
              <w:t>备注</w:t>
            </w:r>
          </w:p>
        </w:tc>
      </w:tr>
      <w:tr w:rsidR="00970176" w14:paraId="168DC59F" w14:textId="77777777">
        <w:trPr>
          <w:jc w:val="center"/>
        </w:trPr>
        <w:tc>
          <w:tcPr>
            <w:tcW w:w="6899" w:type="dxa"/>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4D156EB"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Asia</w:t>
            </w:r>
            <w:r>
              <w:rPr>
                <w:rFonts w:ascii="Times New Roman" w:hAnsi="Times New Roman" w:cs="Times New Roman"/>
                <w:kern w:val="0"/>
                <w:sz w:val="24"/>
                <w:szCs w:val="24"/>
              </w:rPr>
              <w:t>亚洲</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E0024B9" w14:textId="77777777" w:rsidR="00970176" w:rsidRDefault="00970176">
            <w:pPr>
              <w:widowControl/>
              <w:spacing w:before="100" w:after="100" w:line="360" w:lineRule="auto"/>
              <w:ind w:firstLineChars="200" w:firstLine="480"/>
              <w:jc w:val="center"/>
              <w:rPr>
                <w:rFonts w:ascii="Times New Roman" w:hAnsi="Times New Roman" w:cs="Times New Roman"/>
                <w:kern w:val="0"/>
                <w:sz w:val="24"/>
                <w:szCs w:val="24"/>
              </w:rPr>
            </w:pPr>
          </w:p>
        </w:tc>
      </w:tr>
      <w:tr w:rsidR="00970176" w14:paraId="42169A58"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57E31457"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1</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D90348F"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Islamic Da'wah Council of The Philippines, Inc. (IDCP) –Philippines</w:t>
            </w:r>
          </w:p>
          <w:p w14:paraId="603D1B74"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菲律宾伊斯兰宣教理事会</w:t>
            </w:r>
            <w:r>
              <w:rPr>
                <w:rFonts w:ascii="Times New Roman" w:hAnsi="Times New Roman" w:cs="Times New Roman"/>
                <w:kern w:val="0"/>
                <w:sz w:val="24"/>
                <w:szCs w:val="24"/>
              </w:rPr>
              <w:t>(IDCP)——</w:t>
            </w:r>
            <w:r>
              <w:rPr>
                <w:rFonts w:ascii="Times New Roman" w:hAnsi="Times New Roman" w:cs="Times New Roman"/>
                <w:kern w:val="0"/>
                <w:sz w:val="24"/>
                <w:szCs w:val="24"/>
              </w:rPr>
              <w:t>菲律宾</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3531240"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44EFE450"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27FE86BF"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82BEE2B"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2</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485CDD68"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Japan Muslim Association (JMA) –Japan</w:t>
            </w:r>
          </w:p>
          <w:p w14:paraId="2DA6CD4D"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日本穆斯林协会</w:t>
            </w:r>
            <w:r>
              <w:rPr>
                <w:rFonts w:ascii="Times New Roman" w:hAnsi="Times New Roman" w:cs="Times New Roman"/>
                <w:kern w:val="0"/>
                <w:sz w:val="24"/>
                <w:szCs w:val="24"/>
              </w:rPr>
              <w:t>(JMA)——</w:t>
            </w:r>
            <w:r>
              <w:rPr>
                <w:rFonts w:ascii="Times New Roman" w:hAnsi="Times New Roman" w:cs="Times New Roman"/>
                <w:kern w:val="0"/>
                <w:sz w:val="24"/>
                <w:szCs w:val="24"/>
              </w:rPr>
              <w:t>日本</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31ED9BD"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01940E8A"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6D1BF6CA" w14:textId="77777777">
        <w:trPr>
          <w:jc w:val="center"/>
        </w:trPr>
        <w:tc>
          <w:tcPr>
            <w:tcW w:w="6899" w:type="dxa"/>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A841338"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Europe</w:t>
            </w:r>
            <w:r>
              <w:rPr>
                <w:rFonts w:ascii="Times New Roman" w:hAnsi="Times New Roman" w:cs="Times New Roman"/>
                <w:kern w:val="0"/>
                <w:sz w:val="24"/>
                <w:szCs w:val="24"/>
              </w:rPr>
              <w:t>欧洲</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7E23BC6" w14:textId="77777777" w:rsidR="00970176" w:rsidRDefault="00970176">
            <w:pPr>
              <w:widowControl/>
              <w:spacing w:before="100" w:after="100" w:line="360" w:lineRule="auto"/>
              <w:ind w:firstLineChars="200" w:firstLine="480"/>
              <w:jc w:val="center"/>
              <w:rPr>
                <w:rFonts w:ascii="Times New Roman" w:hAnsi="Times New Roman" w:cs="Times New Roman"/>
                <w:kern w:val="0"/>
                <w:sz w:val="24"/>
                <w:szCs w:val="24"/>
              </w:rPr>
            </w:pPr>
          </w:p>
        </w:tc>
      </w:tr>
      <w:tr w:rsidR="00970176" w14:paraId="32981B06"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4D797BF"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1</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DE557AC"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Halal Control e.K. – Germany</w:t>
            </w:r>
          </w:p>
          <w:p w14:paraId="226140CC"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清真监管局</w:t>
            </w:r>
            <w:r>
              <w:rPr>
                <w:rFonts w:ascii="Times New Roman" w:hAnsi="Times New Roman" w:cs="Times New Roman"/>
                <w:kern w:val="0"/>
                <w:sz w:val="24"/>
                <w:szCs w:val="24"/>
              </w:rPr>
              <w:t>——</w:t>
            </w:r>
            <w:r>
              <w:rPr>
                <w:rFonts w:ascii="Times New Roman" w:hAnsi="Times New Roman" w:cs="Times New Roman"/>
                <w:kern w:val="0"/>
                <w:sz w:val="24"/>
                <w:szCs w:val="24"/>
              </w:rPr>
              <w:t>德国</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7FF8763"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70F99A0F"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3AB625D1"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10518C79"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2</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386C8E3"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Halal Feed and Food Inspection Authority (HFFIA) – Netherlands</w:t>
            </w:r>
          </w:p>
          <w:p w14:paraId="04D57885"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清真饲料和食品检验局（</w:t>
            </w:r>
            <w:r>
              <w:rPr>
                <w:rFonts w:ascii="Times New Roman" w:hAnsi="Times New Roman" w:cs="Times New Roman"/>
                <w:kern w:val="0"/>
                <w:sz w:val="24"/>
                <w:szCs w:val="24"/>
              </w:rPr>
              <w:t>HFFIA</w:t>
            </w:r>
            <w:r>
              <w:rPr>
                <w:rFonts w:ascii="Times New Roman" w:hAnsi="Times New Roman" w:cs="Times New Roman"/>
                <w:kern w:val="0"/>
                <w:sz w:val="24"/>
                <w:szCs w:val="24"/>
              </w:rPr>
              <w:t>）</w:t>
            </w:r>
            <w:r>
              <w:rPr>
                <w:rFonts w:ascii="Times New Roman" w:hAnsi="Times New Roman" w:cs="Times New Roman"/>
                <w:kern w:val="0"/>
                <w:sz w:val="24"/>
                <w:szCs w:val="24"/>
              </w:rPr>
              <w:t>——</w:t>
            </w:r>
            <w:r>
              <w:rPr>
                <w:rFonts w:ascii="Times New Roman" w:hAnsi="Times New Roman" w:cs="Times New Roman"/>
                <w:kern w:val="0"/>
                <w:sz w:val="24"/>
                <w:szCs w:val="24"/>
              </w:rPr>
              <w:t>荷兰</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C7D47CF"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3D387A3C"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7096E1B0"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8D58A7B"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3</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32E7C6E"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Islamic Food Council of Europe (IFCE)- Belgiun</w:t>
            </w:r>
          </w:p>
          <w:p w14:paraId="19686998"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欧洲伊斯兰食品理事会</w:t>
            </w:r>
            <w:r>
              <w:rPr>
                <w:rFonts w:ascii="Times New Roman" w:hAnsi="Times New Roman" w:cs="Times New Roman"/>
                <w:kern w:val="0"/>
                <w:sz w:val="24"/>
                <w:szCs w:val="24"/>
              </w:rPr>
              <w:t>(IFCE)</w:t>
            </w:r>
            <w:r>
              <w:rPr>
                <w:rFonts w:ascii="Times New Roman" w:hAnsi="Times New Roman" w:cs="Times New Roman"/>
                <w:kern w:val="0"/>
                <w:sz w:val="24"/>
                <w:szCs w:val="24"/>
              </w:rPr>
              <w:t>）</w:t>
            </w:r>
            <w:r>
              <w:rPr>
                <w:rFonts w:ascii="Times New Roman" w:hAnsi="Times New Roman" w:cs="Times New Roman"/>
                <w:kern w:val="0"/>
                <w:sz w:val="24"/>
                <w:szCs w:val="24"/>
              </w:rPr>
              <w:t>——</w:t>
            </w:r>
            <w:r>
              <w:rPr>
                <w:rFonts w:ascii="Times New Roman" w:hAnsi="Times New Roman" w:cs="Times New Roman"/>
                <w:kern w:val="0"/>
                <w:sz w:val="24"/>
                <w:szCs w:val="24"/>
              </w:rPr>
              <w:t>比利时</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55A7B9B2"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1E8BB476"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226D1534" w14:textId="77777777">
        <w:trPr>
          <w:jc w:val="center"/>
        </w:trPr>
        <w:tc>
          <w:tcPr>
            <w:tcW w:w="6899" w:type="dxa"/>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75D206F"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United States of America (USA)</w:t>
            </w:r>
            <w:r>
              <w:rPr>
                <w:rFonts w:ascii="Times New Roman" w:hAnsi="Times New Roman" w:cs="Times New Roman"/>
                <w:kern w:val="0"/>
                <w:sz w:val="24"/>
                <w:szCs w:val="24"/>
              </w:rPr>
              <w:t>美国</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AB23A22" w14:textId="77777777" w:rsidR="00970176" w:rsidRDefault="00970176">
            <w:pPr>
              <w:widowControl/>
              <w:spacing w:before="100" w:after="100" w:line="360" w:lineRule="auto"/>
              <w:ind w:firstLineChars="200" w:firstLine="480"/>
              <w:jc w:val="center"/>
              <w:rPr>
                <w:rFonts w:ascii="Times New Roman" w:hAnsi="Times New Roman" w:cs="Times New Roman"/>
                <w:kern w:val="0"/>
                <w:sz w:val="24"/>
                <w:szCs w:val="24"/>
              </w:rPr>
            </w:pPr>
          </w:p>
        </w:tc>
      </w:tr>
      <w:tr w:rsidR="00970176" w14:paraId="098829E9"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4DD32044"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lastRenderedPageBreak/>
              <w:t>1</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789A945"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American Halal Foundation (AHF)</w:t>
            </w:r>
          </w:p>
          <w:p w14:paraId="372F8A5E"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美国清真基金会</w:t>
            </w:r>
            <w:r>
              <w:rPr>
                <w:rFonts w:ascii="Times New Roman" w:hAnsi="Times New Roman" w:cs="Times New Roman"/>
                <w:kern w:val="0"/>
                <w:sz w:val="24"/>
                <w:szCs w:val="24"/>
              </w:rPr>
              <w:t>(AHF)</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35DC0ADF"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5599D4DE"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5621057C"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47BC7A47"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2</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4ABDD32"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Halal Food Council S.E.A.</w:t>
            </w:r>
          </w:p>
          <w:p w14:paraId="7051941D"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海外清真食品理事会</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4AC0B48"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57398E9D"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60CF823D"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4BDC47D4"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3</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5CBC6B6D"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 xml:space="preserve">Islamic Food and Nutrition Council of </w:t>
            </w:r>
            <w:r>
              <w:rPr>
                <w:rFonts w:ascii="Times New Roman" w:hAnsi="Times New Roman" w:cs="Times New Roman"/>
                <w:kern w:val="0"/>
                <w:sz w:val="24"/>
                <w:szCs w:val="24"/>
              </w:rPr>
              <w:t>America (IFANCA)</w:t>
            </w:r>
          </w:p>
          <w:p w14:paraId="43722584"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美国伊斯兰食品和营养协会</w:t>
            </w:r>
            <w:r>
              <w:rPr>
                <w:rFonts w:ascii="Times New Roman" w:hAnsi="Times New Roman" w:cs="Times New Roman"/>
                <w:kern w:val="0"/>
                <w:sz w:val="24"/>
                <w:szCs w:val="24"/>
              </w:rPr>
              <w:t>(IFANCA)</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D160888"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2151F923"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4AEA4DAE"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13C445CA"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4</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BB611E0"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Islamic Services of America (ISA)</w:t>
            </w:r>
          </w:p>
          <w:p w14:paraId="42D8A0C2"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美国伊斯兰服务</w:t>
            </w:r>
            <w:r>
              <w:rPr>
                <w:rFonts w:ascii="Times New Roman" w:hAnsi="Times New Roman" w:cs="Times New Roman"/>
                <w:kern w:val="0"/>
                <w:sz w:val="24"/>
                <w:szCs w:val="24"/>
              </w:rPr>
              <w:t>(ISA)</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B9BF8FD"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79ABB276"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1D23D406" w14:textId="77777777">
        <w:trPr>
          <w:jc w:val="center"/>
        </w:trPr>
        <w:tc>
          <w:tcPr>
            <w:tcW w:w="6899" w:type="dxa"/>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19B2ECF2"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Australia</w:t>
            </w:r>
            <w:r>
              <w:rPr>
                <w:rFonts w:ascii="Times New Roman" w:hAnsi="Times New Roman" w:cs="Times New Roman"/>
                <w:kern w:val="0"/>
                <w:sz w:val="24"/>
                <w:szCs w:val="24"/>
              </w:rPr>
              <w:t>澳大利亚</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038C680" w14:textId="77777777" w:rsidR="00970176" w:rsidRDefault="00970176">
            <w:pPr>
              <w:widowControl/>
              <w:spacing w:before="100" w:after="100" w:line="360" w:lineRule="auto"/>
              <w:ind w:firstLineChars="200" w:firstLine="480"/>
              <w:jc w:val="center"/>
              <w:rPr>
                <w:rFonts w:ascii="Times New Roman" w:hAnsi="Times New Roman" w:cs="Times New Roman"/>
                <w:kern w:val="0"/>
                <w:sz w:val="24"/>
                <w:szCs w:val="24"/>
              </w:rPr>
            </w:pPr>
          </w:p>
        </w:tc>
      </w:tr>
      <w:tr w:rsidR="00970176" w14:paraId="7DE8ED2B"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289B484"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1</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7DECEA4"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Australian Halal Food Services (AHFS)</w:t>
            </w:r>
          </w:p>
          <w:p w14:paraId="39AA6D9B"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澳大利亚清真食品服务（</w:t>
            </w:r>
            <w:r>
              <w:rPr>
                <w:rFonts w:ascii="Times New Roman" w:hAnsi="Times New Roman" w:cs="Times New Roman"/>
                <w:kern w:val="0"/>
                <w:sz w:val="24"/>
                <w:szCs w:val="24"/>
              </w:rPr>
              <w:t>AHFS</w:t>
            </w:r>
            <w:r>
              <w:rPr>
                <w:rFonts w:ascii="Times New Roman" w:hAnsi="Times New Roman" w:cs="Times New Roman"/>
                <w:kern w:val="0"/>
                <w:sz w:val="24"/>
                <w:szCs w:val="24"/>
              </w:rPr>
              <w:t>）</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5A3B9FCF"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3C6EB37F"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r w:rsidR="00970176" w14:paraId="621D5A4A" w14:textId="77777777">
        <w:trPr>
          <w:jc w:val="center"/>
        </w:trPr>
        <w:tc>
          <w:tcPr>
            <w:tcW w:w="71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6BDF893F" w14:textId="77777777" w:rsidR="00970176" w:rsidRDefault="008D6EE0">
            <w:pPr>
              <w:widowControl/>
              <w:spacing w:before="100" w:after="10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2</w:t>
            </w:r>
          </w:p>
        </w:tc>
        <w:tc>
          <w:tcPr>
            <w:tcW w:w="618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9A13530"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 xml:space="preserve">The Islamic </w:t>
            </w:r>
            <w:r>
              <w:rPr>
                <w:rFonts w:ascii="Times New Roman" w:hAnsi="Times New Roman" w:cs="Times New Roman"/>
                <w:kern w:val="0"/>
                <w:sz w:val="24"/>
                <w:szCs w:val="24"/>
              </w:rPr>
              <w:t>Coordinating Council of Victoria (ICCV)</w:t>
            </w:r>
          </w:p>
          <w:p w14:paraId="388263A8" w14:textId="77777777" w:rsidR="00970176" w:rsidRDefault="008D6EE0">
            <w:pPr>
              <w:widowControl/>
              <w:spacing w:before="100" w:after="100" w:line="360" w:lineRule="auto"/>
              <w:jc w:val="left"/>
              <w:rPr>
                <w:rFonts w:ascii="Times New Roman" w:hAnsi="Times New Roman" w:cs="Times New Roman"/>
                <w:kern w:val="0"/>
                <w:sz w:val="24"/>
                <w:szCs w:val="24"/>
              </w:rPr>
            </w:pPr>
            <w:r>
              <w:rPr>
                <w:rFonts w:ascii="Times New Roman" w:hAnsi="Times New Roman" w:cs="Times New Roman"/>
                <w:kern w:val="0"/>
                <w:sz w:val="24"/>
                <w:szCs w:val="24"/>
              </w:rPr>
              <w:t>维多利亚伊斯兰协调委员会（</w:t>
            </w:r>
            <w:r>
              <w:rPr>
                <w:rFonts w:ascii="Times New Roman" w:hAnsi="Times New Roman" w:cs="Times New Roman"/>
                <w:kern w:val="0"/>
                <w:sz w:val="24"/>
                <w:szCs w:val="24"/>
              </w:rPr>
              <w:t>ICCV</w:t>
            </w:r>
            <w:r>
              <w:rPr>
                <w:rFonts w:ascii="Times New Roman" w:hAnsi="Times New Roman" w:cs="Times New Roman"/>
                <w:kern w:val="0"/>
                <w:sz w:val="24"/>
                <w:szCs w:val="24"/>
              </w:rPr>
              <w:t>）</w:t>
            </w:r>
          </w:p>
        </w:tc>
        <w:tc>
          <w:tcPr>
            <w:tcW w:w="16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D35E930"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Witness Audit</w:t>
            </w:r>
          </w:p>
          <w:p w14:paraId="183FC961" w14:textId="77777777" w:rsidR="00970176" w:rsidRDefault="008D6EE0">
            <w:pPr>
              <w:widowControl/>
              <w:spacing w:before="100" w:after="100" w:line="360" w:lineRule="auto"/>
              <w:rPr>
                <w:rFonts w:ascii="Times New Roman" w:hAnsi="Times New Roman" w:cs="Times New Roman"/>
                <w:kern w:val="0"/>
                <w:sz w:val="24"/>
                <w:szCs w:val="24"/>
              </w:rPr>
            </w:pPr>
            <w:r>
              <w:rPr>
                <w:rFonts w:ascii="Times New Roman" w:hAnsi="Times New Roman" w:cs="Times New Roman"/>
                <w:kern w:val="0"/>
                <w:sz w:val="24"/>
                <w:szCs w:val="24"/>
              </w:rPr>
              <w:t>审核证明</w:t>
            </w:r>
          </w:p>
        </w:tc>
      </w:tr>
    </w:tbl>
    <w:p w14:paraId="1B1DB0BC"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2</w:t>
      </w:r>
      <w:r>
        <w:rPr>
          <w:rFonts w:ascii="Times New Roman" w:eastAsiaTheme="minorEastAsia" w:hAnsi="Times New Roman" w:cs="Times New Roman"/>
        </w:rPr>
        <w:t>）增鲜剂（核苷酸二钠）在清真食品认证中的要求</w:t>
      </w:r>
    </w:p>
    <w:p w14:paraId="5D11ECB2"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核苷酸二钠（</w:t>
      </w:r>
      <w:r>
        <w:rPr>
          <w:rFonts w:ascii="Times New Roman" w:eastAsiaTheme="minorEastAsia" w:hAnsi="Times New Roman" w:cs="Times New Roman"/>
        </w:rPr>
        <w:t>I+G</w:t>
      </w:r>
      <w:r>
        <w:rPr>
          <w:rFonts w:ascii="Times New Roman" w:eastAsiaTheme="minorEastAsia" w:hAnsi="Times New Roman" w:cs="Times New Roman"/>
        </w:rPr>
        <w:t>）是一种增鲜剂。</w:t>
      </w:r>
      <w:r>
        <w:rPr>
          <w:rFonts w:ascii="Times New Roman" w:eastAsiaTheme="minorEastAsia" w:hAnsi="Times New Roman" w:cs="Times New Roman"/>
        </w:rPr>
        <w:t>I+G</w:t>
      </w:r>
      <w:r>
        <w:rPr>
          <w:rFonts w:ascii="Times New Roman" w:eastAsiaTheme="minorEastAsia" w:hAnsi="Times New Roman" w:cs="Times New Roman"/>
        </w:rPr>
        <w:t>其实是二种调味剂结合取开头英文字母的简称，即</w:t>
      </w:r>
      <w:r>
        <w:rPr>
          <w:rFonts w:ascii="Times New Roman" w:eastAsiaTheme="minorEastAsia" w:hAnsi="Times New Roman" w:cs="Times New Roman"/>
        </w:rPr>
        <w:t>5′</w:t>
      </w:r>
      <w:r>
        <w:rPr>
          <w:rFonts w:ascii="Times New Roman" w:eastAsiaTheme="minorEastAsia" w:hAnsi="Times New Roman" w:cs="Times New Roman"/>
        </w:rPr>
        <w:t>肌苷酸钠</w:t>
      </w:r>
      <w:r>
        <w:rPr>
          <w:rFonts w:ascii="Times New Roman" w:eastAsiaTheme="minorEastAsia" w:hAnsi="Times New Roman" w:cs="Times New Roman"/>
        </w:rPr>
        <w:t>—IMP</w:t>
      </w:r>
      <w:r>
        <w:rPr>
          <w:rFonts w:ascii="Times New Roman" w:eastAsiaTheme="minorEastAsia" w:hAnsi="Times New Roman" w:cs="Times New Roman"/>
        </w:rPr>
        <w:t>和</w:t>
      </w:r>
      <w:r>
        <w:rPr>
          <w:rFonts w:ascii="Times New Roman" w:eastAsiaTheme="minorEastAsia" w:hAnsi="Times New Roman" w:cs="Times New Roman"/>
        </w:rPr>
        <w:t>5′</w:t>
      </w:r>
      <w:r>
        <w:rPr>
          <w:rFonts w:ascii="Times New Roman" w:eastAsiaTheme="minorEastAsia" w:hAnsi="Times New Roman" w:cs="Times New Roman"/>
        </w:rPr>
        <w:t>鸟核酸钠</w:t>
      </w:r>
      <w:r>
        <w:rPr>
          <w:rFonts w:ascii="Times New Roman" w:eastAsiaTheme="minorEastAsia" w:hAnsi="Times New Roman" w:cs="Times New Roman"/>
        </w:rPr>
        <w:t>—GMP</w:t>
      </w:r>
      <w:r>
        <w:rPr>
          <w:rFonts w:ascii="Times New Roman" w:eastAsiaTheme="minorEastAsia" w:hAnsi="Times New Roman" w:cs="Times New Roman"/>
        </w:rPr>
        <w:t>的结合。又称为核苷酸二钠。可直接加入到食品中，起增鲜作用，是方便面调味包、调味品如鸡精、鸡粉、增鲜酱油和一些小零食等的主要呈味成份之一。</w:t>
      </w:r>
    </w:p>
    <w:p w14:paraId="13B23EAF"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IMP</w:t>
      </w:r>
      <w:r>
        <w:rPr>
          <w:rFonts w:ascii="Times New Roman" w:eastAsiaTheme="minorEastAsia" w:hAnsi="Times New Roman" w:cs="Times New Roman"/>
        </w:rPr>
        <w:t>、</w:t>
      </w:r>
      <w:r>
        <w:rPr>
          <w:rFonts w:ascii="Times New Roman" w:eastAsiaTheme="minorEastAsia" w:hAnsi="Times New Roman" w:cs="Times New Roman"/>
        </w:rPr>
        <w:t>GMP</w:t>
      </w:r>
      <w:r>
        <w:rPr>
          <w:rFonts w:ascii="Times New Roman" w:eastAsiaTheme="minorEastAsia" w:hAnsi="Times New Roman" w:cs="Times New Roman"/>
        </w:rPr>
        <w:t>过去一般从肉类和海产品中提取，由于这种方法成本过高，基本已经不使用。现在使用的</w:t>
      </w:r>
      <w:r>
        <w:rPr>
          <w:rFonts w:ascii="Times New Roman" w:eastAsiaTheme="minorEastAsia" w:hAnsi="Times New Roman" w:cs="Times New Roman"/>
        </w:rPr>
        <w:t>I+G</w:t>
      </w:r>
      <w:r>
        <w:rPr>
          <w:rFonts w:ascii="Times New Roman" w:eastAsiaTheme="minorEastAsia" w:hAnsi="Times New Roman" w:cs="Times New Roman"/>
        </w:rPr>
        <w:t>，主要通过微生物发酵或是从酵母中提取的。从以上的</w:t>
      </w:r>
      <w:r>
        <w:rPr>
          <w:rFonts w:ascii="Times New Roman" w:eastAsiaTheme="minorEastAsia" w:hAnsi="Times New Roman" w:cs="Times New Roman"/>
        </w:rPr>
        <w:t>I+G</w:t>
      </w:r>
      <w:r>
        <w:rPr>
          <w:rFonts w:ascii="Times New Roman" w:eastAsiaTheme="minorEastAsia" w:hAnsi="Times New Roman" w:cs="Times New Roman"/>
        </w:rPr>
        <w:t>的原料来源我们可以看出，不管是从动物里面提取，还是通过微生物发酵或是从酵母中提取都是比较复杂的工艺，在生产过程中微生物、菌种或是酶制剂，培养基培养液都有可能涉及到穆斯林敏感或是禁忌的成分，所以在</w:t>
      </w:r>
      <w:r>
        <w:rPr>
          <w:rFonts w:ascii="Times New Roman" w:eastAsiaTheme="minorEastAsia" w:hAnsi="Times New Roman" w:cs="Times New Roman"/>
        </w:rPr>
        <w:t>Halal</w:t>
      </w:r>
      <w:r>
        <w:rPr>
          <w:rFonts w:ascii="Times New Roman" w:eastAsiaTheme="minorEastAsia" w:hAnsi="Times New Roman" w:cs="Times New Roman"/>
        </w:rPr>
        <w:t>清真认证里面，</w:t>
      </w:r>
      <w:r>
        <w:rPr>
          <w:rFonts w:ascii="Times New Roman" w:eastAsiaTheme="minorEastAsia" w:hAnsi="Times New Roman" w:cs="Times New Roman"/>
        </w:rPr>
        <w:t>I+G</w:t>
      </w:r>
      <w:r>
        <w:rPr>
          <w:rFonts w:ascii="Times New Roman" w:eastAsiaTheme="minorEastAsia" w:hAnsi="Times New Roman" w:cs="Times New Roman"/>
        </w:rPr>
        <w:t>这个原料是必须有</w:t>
      </w:r>
      <w:r>
        <w:rPr>
          <w:rFonts w:ascii="Times New Roman" w:eastAsiaTheme="minorEastAsia" w:hAnsi="Times New Roman" w:cs="Times New Roman"/>
        </w:rPr>
        <w:t>Halal</w:t>
      </w:r>
      <w:r>
        <w:rPr>
          <w:rFonts w:ascii="Times New Roman" w:eastAsiaTheme="minorEastAsia" w:hAnsi="Times New Roman" w:cs="Times New Roman"/>
        </w:rPr>
        <w:t>清真证书的。</w:t>
      </w:r>
    </w:p>
    <w:p w14:paraId="381B8722"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lastRenderedPageBreak/>
        <w:t>目前国内市场上常见的和主要使用的</w:t>
      </w:r>
      <w:r>
        <w:rPr>
          <w:rFonts w:ascii="Times New Roman" w:eastAsiaTheme="minorEastAsia" w:hAnsi="Times New Roman" w:cs="Times New Roman"/>
        </w:rPr>
        <w:t>I+G</w:t>
      </w:r>
      <w:r>
        <w:rPr>
          <w:rFonts w:ascii="Times New Roman" w:eastAsiaTheme="minorEastAsia" w:hAnsi="Times New Roman" w:cs="Times New Roman"/>
        </w:rPr>
        <w:t>厂家有安琪、韩国希杰、日本味之素等，这几个大的企业都有</w:t>
      </w:r>
      <w:r>
        <w:rPr>
          <w:rFonts w:ascii="Times New Roman" w:eastAsiaTheme="minorEastAsia" w:hAnsi="Times New Roman" w:cs="Times New Roman"/>
        </w:rPr>
        <w:t>Halal</w:t>
      </w:r>
      <w:r>
        <w:rPr>
          <w:rFonts w:ascii="Times New Roman" w:eastAsiaTheme="minorEastAsia" w:hAnsi="Times New Roman" w:cs="Times New Roman"/>
        </w:rPr>
        <w:t>清真证书。</w:t>
      </w:r>
    </w:p>
    <w:p w14:paraId="131BE8BD"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b/>
          <w:bCs/>
        </w:rPr>
      </w:pPr>
      <w:r>
        <w:rPr>
          <w:rFonts w:ascii="Times New Roman" w:eastAsiaTheme="minorEastAsia" w:hAnsi="Times New Roman" w:cs="Times New Roman"/>
        </w:rPr>
        <w:t>（</w:t>
      </w:r>
      <w:r>
        <w:rPr>
          <w:rFonts w:ascii="Times New Roman" w:eastAsiaTheme="minorEastAsia" w:hAnsi="Times New Roman" w:cs="Times New Roman"/>
        </w:rPr>
        <w:t>3</w:t>
      </w:r>
      <w:r>
        <w:rPr>
          <w:rFonts w:ascii="Times New Roman" w:eastAsiaTheme="minorEastAsia" w:hAnsi="Times New Roman" w:cs="Times New Roman"/>
        </w:rPr>
        <w:t>）奶油在清真食品认证中的要求</w:t>
      </w:r>
    </w:p>
    <w:p w14:paraId="30BC55C8"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在</w:t>
      </w:r>
      <w:r>
        <w:rPr>
          <w:rFonts w:ascii="Times New Roman" w:eastAsiaTheme="minorEastAsia" w:hAnsi="Times New Roman" w:cs="Times New Roman"/>
        </w:rPr>
        <w:t>Halal</w:t>
      </w:r>
      <w:r>
        <w:rPr>
          <w:rFonts w:ascii="Times New Roman" w:eastAsiaTheme="minorEastAsia" w:hAnsi="Times New Roman" w:cs="Times New Roman"/>
        </w:rPr>
        <w:t>清真认证中，按照原料的来源可以把奶油分为动物奶油和植脂奶油。动物奶油是由牛奶中的脂肪分离获得的。而植物奶油是以大豆油、棕榈油等植物油和水、盐、奶粉等加工而成的。从原料的来源可以看出不管是动物奶油还是植物奶油，都不含有穆斯林禁忌的成分，但市场上的奶油基本都添加了很多成分，比如蛋糕房里面的奶油，它的主要成分是氢化植物油、淀粉水解物、一些蛋白质成分、香精和</w:t>
      </w:r>
      <w:r>
        <w:rPr>
          <w:rFonts w:ascii="Times New Roman" w:eastAsiaTheme="minorEastAsia" w:hAnsi="Times New Roman" w:cs="Times New Roman"/>
        </w:rPr>
        <w:t>其他食品添加剂的混合物；市场上的动物奶油其主要成分是牛奶、奶蛋白质、增稠剂等。另外为了防止油相与水相的分离，一般会添加单（双）甘油酯，而单（双）甘油酯既可以来自动物成分也可以来自植物成分。</w:t>
      </w:r>
      <w:r>
        <w:rPr>
          <w:rFonts w:ascii="Times New Roman" w:eastAsiaTheme="minorEastAsia" w:hAnsi="Times New Roman" w:cs="Times New Roman"/>
        </w:rPr>
        <w:t>Halal</w:t>
      </w:r>
      <w:r>
        <w:rPr>
          <w:rFonts w:ascii="Times New Roman" w:eastAsiaTheme="minorEastAsia" w:hAnsi="Times New Roman" w:cs="Times New Roman"/>
        </w:rPr>
        <w:t>清真认证里面，奶油所有的原辅料必须都是符合穆斯林的食用要求才能获得</w:t>
      </w:r>
      <w:r>
        <w:rPr>
          <w:rFonts w:ascii="Times New Roman" w:eastAsiaTheme="minorEastAsia" w:hAnsi="Times New Roman" w:cs="Times New Roman"/>
        </w:rPr>
        <w:t>Halal</w:t>
      </w:r>
      <w:r>
        <w:rPr>
          <w:rFonts w:ascii="Times New Roman" w:eastAsiaTheme="minorEastAsia" w:hAnsi="Times New Roman" w:cs="Times New Roman"/>
        </w:rPr>
        <w:t>清真认证，所以穆斯林在发现食物中含有奶油时应尽量避免食用，除非有明确的权威的</w:t>
      </w:r>
      <w:r>
        <w:rPr>
          <w:rFonts w:ascii="Times New Roman" w:eastAsiaTheme="minorEastAsia" w:hAnsi="Times New Roman" w:cs="Times New Roman"/>
        </w:rPr>
        <w:t>Halal</w:t>
      </w:r>
      <w:r>
        <w:rPr>
          <w:rFonts w:ascii="Times New Roman" w:eastAsiaTheme="minorEastAsia" w:hAnsi="Times New Roman" w:cs="Times New Roman"/>
        </w:rPr>
        <w:t>标志。</w:t>
      </w:r>
    </w:p>
    <w:p w14:paraId="44339932"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4</w:t>
      </w:r>
      <w:r>
        <w:rPr>
          <w:rFonts w:ascii="Times New Roman" w:eastAsiaTheme="minorEastAsia" w:hAnsi="Times New Roman" w:cs="Times New Roman"/>
        </w:rPr>
        <w:t>）起酥油在清真食品认证中的要求</w:t>
      </w:r>
    </w:p>
    <w:p w14:paraId="0A88EE35"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起酥油（</w:t>
      </w:r>
      <w:r>
        <w:rPr>
          <w:rFonts w:ascii="Times New Roman" w:eastAsiaTheme="minorEastAsia" w:hAnsi="Times New Roman" w:cs="Times New Roman"/>
        </w:rPr>
        <w:t>shortening</w:t>
      </w:r>
      <w:r>
        <w:rPr>
          <w:rFonts w:ascii="Times New Roman" w:eastAsiaTheme="minorEastAsia" w:hAnsi="Times New Roman" w:cs="Times New Roman"/>
        </w:rPr>
        <w:t>）是指经精炼的动植物油脂、氢化油或上述油脂的混合物，经急冷、捏合而成的固态油脂，</w:t>
      </w:r>
      <w:r>
        <w:rPr>
          <w:rFonts w:ascii="Times New Roman" w:eastAsiaTheme="minorEastAsia" w:hAnsi="Times New Roman" w:cs="Times New Roman"/>
        </w:rPr>
        <w:t>或不经急冷、捏合而成的固态或流动态的油脂产品。</w:t>
      </w:r>
      <w:r>
        <w:rPr>
          <w:rFonts w:ascii="Times New Roman" w:eastAsiaTheme="minorEastAsia" w:hAnsi="Times New Roman" w:cs="Times New Roman"/>
        </w:rPr>
        <w:t>Halal</w:t>
      </w:r>
      <w:r>
        <w:rPr>
          <w:rFonts w:ascii="Times New Roman" w:eastAsiaTheme="minorEastAsia" w:hAnsi="Times New Roman" w:cs="Times New Roman"/>
        </w:rPr>
        <w:t>清真认证按照原料的来源分类，可以把起酥油分为植物性起酥油、动物性起酥油、动植物混合型起酥油。这里的动物性起酥油的原料一般就是猪脂，因为植物性起酥油的价格比较贵，生产企业为了降低生产成本很多使用动物性起酥油。从原料的来源可以了解到起酥油申请</w:t>
      </w:r>
      <w:r>
        <w:rPr>
          <w:rFonts w:ascii="Times New Roman" w:eastAsiaTheme="minorEastAsia" w:hAnsi="Times New Roman" w:cs="Times New Roman"/>
        </w:rPr>
        <w:t>Halal</w:t>
      </w:r>
      <w:r>
        <w:rPr>
          <w:rFonts w:ascii="Times New Roman" w:eastAsiaTheme="minorEastAsia" w:hAnsi="Times New Roman" w:cs="Times New Roman"/>
        </w:rPr>
        <w:t>清真认证，如果原料是氢化植物油是可以申请</w:t>
      </w:r>
      <w:r>
        <w:rPr>
          <w:rFonts w:ascii="Times New Roman" w:eastAsiaTheme="minorEastAsia" w:hAnsi="Times New Roman" w:cs="Times New Roman"/>
        </w:rPr>
        <w:t>Halal</w:t>
      </w:r>
      <w:r>
        <w:rPr>
          <w:rFonts w:ascii="Times New Roman" w:eastAsiaTheme="minorEastAsia" w:hAnsi="Times New Roman" w:cs="Times New Roman"/>
        </w:rPr>
        <w:t>清真认证的，如果是来自动物油脂，只能是来自穆斯林可以食用的并且按照伊斯兰教法屠宰的动物脂肪，如果含有猪脂是不能申请的。一般含有起酥油的食品有面包、饼干，糕点等</w:t>
      </w:r>
      <w:r>
        <w:rPr>
          <w:rFonts w:ascii="Times New Roman" w:eastAsiaTheme="minorEastAsia" w:hAnsi="Times New Roman" w:cs="Times New Roman"/>
        </w:rPr>
        <w:t>，比如常见的蛋挞、酥皮等，面包店里面的起酥油基本都是使用动物性起酥油。所以穆斯林在食用这些食品的时候要留意是否有起酥油原料来源是否符合</w:t>
      </w:r>
      <w:r>
        <w:rPr>
          <w:rFonts w:ascii="Times New Roman" w:eastAsiaTheme="minorEastAsia" w:hAnsi="Times New Roman" w:cs="Times New Roman"/>
        </w:rPr>
        <w:t>Halal</w:t>
      </w:r>
      <w:r>
        <w:rPr>
          <w:rFonts w:ascii="Times New Roman" w:eastAsiaTheme="minorEastAsia" w:hAnsi="Times New Roman" w:cs="Times New Roman"/>
        </w:rPr>
        <w:t>清真认证。</w:t>
      </w:r>
    </w:p>
    <w:p w14:paraId="42270EF7"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b/>
          <w:bCs/>
        </w:rPr>
      </w:pPr>
      <w:r>
        <w:rPr>
          <w:rFonts w:ascii="Times New Roman" w:eastAsiaTheme="minorEastAsia" w:hAnsi="Times New Roman" w:cs="Times New Roman"/>
        </w:rPr>
        <w:t>（</w:t>
      </w:r>
      <w:r>
        <w:rPr>
          <w:rFonts w:ascii="Times New Roman" w:eastAsiaTheme="minorEastAsia" w:hAnsi="Times New Roman" w:cs="Times New Roman"/>
        </w:rPr>
        <w:t>5</w:t>
      </w:r>
      <w:r>
        <w:rPr>
          <w:rFonts w:ascii="Times New Roman" w:eastAsiaTheme="minorEastAsia" w:hAnsi="Times New Roman" w:cs="Times New Roman"/>
        </w:rPr>
        <w:t>）酶制剂在清真食品认证中的要求</w:t>
      </w:r>
    </w:p>
    <w:p w14:paraId="6F75FDE8"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lastRenderedPageBreak/>
        <w:t>酶制剂是指从生物中提取的具有酶特性的一类物质，主要作用是催化食品加工过程中各种化学反应，改进食品加工方法。酶制剂是从生物提取出来的，这里的生活包含了微生物、植物、动物，按照</w:t>
      </w:r>
      <w:r>
        <w:rPr>
          <w:rFonts w:ascii="Times New Roman" w:eastAsiaTheme="minorEastAsia" w:hAnsi="Times New Roman" w:cs="Times New Roman"/>
        </w:rPr>
        <w:t>Halal</w:t>
      </w:r>
      <w:r>
        <w:rPr>
          <w:rFonts w:ascii="Times New Roman" w:eastAsiaTheme="minorEastAsia" w:hAnsi="Times New Roman" w:cs="Times New Roman"/>
        </w:rPr>
        <w:t>清真认证的要求，从植物或是微生物提取出来的酶可以申请</w:t>
      </w:r>
      <w:r>
        <w:rPr>
          <w:rFonts w:ascii="Times New Roman" w:eastAsiaTheme="minorEastAsia" w:hAnsi="Times New Roman" w:cs="Times New Roman"/>
        </w:rPr>
        <w:t>Halal</w:t>
      </w:r>
      <w:r>
        <w:rPr>
          <w:rFonts w:ascii="Times New Roman" w:eastAsiaTheme="minorEastAsia" w:hAnsi="Times New Roman" w:cs="Times New Roman"/>
        </w:rPr>
        <w:t>清真认证。如果酶是来自动物器官的话，来自于</w:t>
      </w:r>
      <w:r>
        <w:rPr>
          <w:rFonts w:ascii="Times New Roman" w:eastAsiaTheme="minorEastAsia" w:hAnsi="Times New Roman" w:cs="Times New Roman"/>
        </w:rPr>
        <w:t>Halal</w:t>
      </w:r>
      <w:r>
        <w:rPr>
          <w:rFonts w:ascii="Times New Roman" w:eastAsiaTheme="minorEastAsia" w:hAnsi="Times New Roman" w:cs="Times New Roman"/>
        </w:rPr>
        <w:t>清真屠宰的动物的器官是可</w:t>
      </w:r>
      <w:r>
        <w:rPr>
          <w:rFonts w:ascii="Times New Roman" w:eastAsiaTheme="minorEastAsia" w:hAnsi="Times New Roman" w:cs="Times New Roman"/>
        </w:rPr>
        <w:t>以使用的，如果是从猪的器官提取的则是禁止的，从动物器官中提取的酶一般有过氧化氢酶、蛋白酶、胃蛋白酶等。酶制剂生产过程中还有一个很重要的环节，就是培养基、培养液，培养基一般会含有甘油、蛋白胨、酵母膏等，所以所有组成培养基或是培养液的成分也必须是满足</w:t>
      </w:r>
      <w:r>
        <w:rPr>
          <w:rFonts w:ascii="Times New Roman" w:eastAsiaTheme="minorEastAsia" w:hAnsi="Times New Roman" w:cs="Times New Roman"/>
        </w:rPr>
        <w:t>Halal</w:t>
      </w:r>
      <w:r>
        <w:rPr>
          <w:rFonts w:ascii="Times New Roman" w:eastAsiaTheme="minorEastAsia" w:hAnsi="Times New Roman" w:cs="Times New Roman"/>
        </w:rPr>
        <w:t>清真食品生产要求，不能使用含有以猪或其他非</w:t>
      </w:r>
      <w:r>
        <w:rPr>
          <w:rFonts w:ascii="Times New Roman" w:eastAsiaTheme="minorEastAsia" w:hAnsi="Times New Roman" w:cs="Times New Roman"/>
        </w:rPr>
        <w:t>Halal</w:t>
      </w:r>
      <w:r>
        <w:rPr>
          <w:rFonts w:ascii="Times New Roman" w:eastAsiaTheme="minorEastAsia" w:hAnsi="Times New Roman" w:cs="Times New Roman"/>
        </w:rPr>
        <w:t>清真动物为来源的酶或材料进行处理。</w:t>
      </w:r>
    </w:p>
    <w:p w14:paraId="1C9AA7DE"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酶制剂在食品工业中主要用于干酪、烘培食品、淀粉、饮料、乳制品等。因此，上述相关食品在进入清真市场需提请</w:t>
      </w:r>
      <w:r>
        <w:rPr>
          <w:rFonts w:ascii="Times New Roman" w:eastAsiaTheme="minorEastAsia" w:hAnsi="Times New Roman" w:cs="Times New Roman"/>
        </w:rPr>
        <w:t>Halal</w:t>
      </w:r>
      <w:r>
        <w:rPr>
          <w:rFonts w:ascii="Times New Roman" w:eastAsiaTheme="minorEastAsia" w:hAnsi="Times New Roman" w:cs="Times New Roman"/>
        </w:rPr>
        <w:t>清真认证。</w:t>
      </w:r>
    </w:p>
    <w:p w14:paraId="7426A96A"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6</w:t>
      </w:r>
      <w:r>
        <w:rPr>
          <w:rFonts w:ascii="Times New Roman" w:eastAsiaTheme="minorEastAsia" w:hAnsi="Times New Roman" w:cs="Times New Roman"/>
        </w:rPr>
        <w:t>）甘油在清真食品认证中的要求</w:t>
      </w:r>
    </w:p>
    <w:p w14:paraId="0A3E4970"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甘油又称为</w:t>
      </w:r>
      <w:r>
        <w:rPr>
          <w:rFonts w:ascii="Times New Roman" w:eastAsiaTheme="minorEastAsia" w:hAnsi="Times New Roman" w:cs="Times New Roman"/>
        </w:rPr>
        <w:t>丙三醇，是无色、无臭、味甜的澄明黏稠液体。甘油的生产方法一般分为两大类：一是以天然油脂为原料的生产方法，二是以丙烯为原料的化工合成方法。</w:t>
      </w:r>
      <w:r>
        <w:rPr>
          <w:rFonts w:ascii="Times New Roman" w:eastAsiaTheme="minorEastAsia" w:hAnsi="Times New Roman" w:cs="Times New Roman"/>
        </w:rPr>
        <w:t>Halal</w:t>
      </w:r>
      <w:r>
        <w:rPr>
          <w:rFonts w:ascii="Times New Roman" w:eastAsiaTheme="minorEastAsia" w:hAnsi="Times New Roman" w:cs="Times New Roman"/>
        </w:rPr>
        <w:t>清真认证的标准主要是审核原料的来源，根据来源追根溯源去判断产品的清真与否。可能日常生活中大部分人并不会觉得甘油是一定需要清真证书的产品，之所以这样认为，那是因为我们就忽略了一个大的问题，那就是甘油的来源。到目前为止生产甘油的主要来源仍然是天然油脂，但是需要注意的是天然油脂是可能来源于动物油脂的，这就是为什么甘油需要</w:t>
      </w:r>
      <w:r>
        <w:rPr>
          <w:rFonts w:ascii="Times New Roman" w:eastAsiaTheme="minorEastAsia" w:hAnsi="Times New Roman" w:cs="Times New Roman"/>
        </w:rPr>
        <w:t>Halal</w:t>
      </w:r>
      <w:r>
        <w:rPr>
          <w:rFonts w:ascii="Times New Roman" w:eastAsiaTheme="minorEastAsia" w:hAnsi="Times New Roman" w:cs="Times New Roman"/>
        </w:rPr>
        <w:t>清真认证的原因。所以如果甘油要申请</w:t>
      </w:r>
      <w:r>
        <w:rPr>
          <w:rFonts w:ascii="Times New Roman" w:eastAsiaTheme="minorEastAsia" w:hAnsi="Times New Roman" w:cs="Times New Roman"/>
        </w:rPr>
        <w:t>Hal</w:t>
      </w:r>
      <w:r>
        <w:rPr>
          <w:rFonts w:ascii="Times New Roman" w:eastAsiaTheme="minorEastAsia" w:hAnsi="Times New Roman" w:cs="Times New Roman"/>
        </w:rPr>
        <w:t>al</w:t>
      </w:r>
      <w:r>
        <w:rPr>
          <w:rFonts w:ascii="Times New Roman" w:eastAsiaTheme="minorEastAsia" w:hAnsi="Times New Roman" w:cs="Times New Roman"/>
        </w:rPr>
        <w:t>清真认证，首先需要的是确认油脂的来源：如果是化工合成或是来自植物油脂，认证就相对简单一些，因为不含有穆斯林禁忌的成分；如果是来自动物油脂，那首先就要确定来自哪种动物的油脂，除了需要避开穆斯林禁忌的动物之外还需要保证的是该动物必须是来自按照伊斯兰教法</w:t>
      </w:r>
      <w:r>
        <w:rPr>
          <w:rFonts w:ascii="Times New Roman" w:eastAsiaTheme="minorEastAsia" w:hAnsi="Times New Roman" w:cs="Times New Roman"/>
        </w:rPr>
        <w:t>Halal</w:t>
      </w:r>
      <w:r>
        <w:rPr>
          <w:rFonts w:ascii="Times New Roman" w:eastAsiaTheme="minorEastAsia" w:hAnsi="Times New Roman" w:cs="Times New Roman"/>
        </w:rPr>
        <w:t>屠宰的牛或者羊。</w:t>
      </w:r>
    </w:p>
    <w:p w14:paraId="1293FFF8"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b/>
          <w:bCs/>
        </w:rPr>
      </w:pPr>
      <w:r>
        <w:rPr>
          <w:rFonts w:ascii="Times New Roman" w:eastAsiaTheme="minorEastAsia" w:hAnsi="Times New Roman" w:cs="Times New Roman"/>
        </w:rPr>
        <w:t>（</w:t>
      </w:r>
      <w:r>
        <w:rPr>
          <w:rFonts w:ascii="Times New Roman" w:eastAsiaTheme="minorEastAsia" w:hAnsi="Times New Roman" w:cs="Times New Roman"/>
        </w:rPr>
        <w:t>7</w:t>
      </w:r>
      <w:r>
        <w:rPr>
          <w:rFonts w:ascii="Times New Roman" w:eastAsiaTheme="minorEastAsia" w:hAnsi="Times New Roman" w:cs="Times New Roman"/>
        </w:rPr>
        <w:t>）明胶在清真食品认证中的要求</w:t>
      </w:r>
    </w:p>
    <w:p w14:paraId="52CF7BFF"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明胶可以用于乳制品和糕点的生产，如酸奶、酸性稀奶油、鲜干酪；也常用于冷饮甜食，如冰淇淋、奶油馅饼、有些蛋糕；还经常用于软糖、口香糖、牛奶</w:t>
      </w:r>
      <w:r>
        <w:rPr>
          <w:rFonts w:ascii="Times New Roman" w:eastAsiaTheme="minorEastAsia" w:hAnsi="Times New Roman" w:cs="Times New Roman"/>
        </w:rPr>
        <w:lastRenderedPageBreak/>
        <w:t>糖等；在药品中主要用于胶囊和软胶囊；此外明胶还经常用作增稠剂、</w:t>
      </w:r>
      <w:r>
        <w:rPr>
          <w:rFonts w:ascii="Times New Roman" w:eastAsiaTheme="minorEastAsia" w:hAnsi="Times New Roman" w:cs="Times New Roman"/>
        </w:rPr>
        <w:t>乳化剂、稳定剂等。在</w:t>
      </w:r>
      <w:r>
        <w:rPr>
          <w:rFonts w:ascii="Times New Roman" w:eastAsiaTheme="minorEastAsia" w:hAnsi="Times New Roman" w:cs="Times New Roman"/>
        </w:rPr>
        <w:t>Halal</w:t>
      </w:r>
      <w:r>
        <w:rPr>
          <w:rFonts w:ascii="Times New Roman" w:eastAsiaTheme="minorEastAsia" w:hAnsi="Times New Roman" w:cs="Times New Roman"/>
        </w:rPr>
        <w:t>清真认证里按照明胶原料的来源，一般可以把明胶分为骨胶、皮胶、鱼明胶。骨胶最常用的骨料是牛骨和猪骨，皮胶最常用的皮是牛皮和猪皮，鱼明胶一般用鱼皮和鱼骨。从原料的来源可以看出，不管是骨胶或是皮胶，都有可能来源于猪，即使都来自牛，也可能来非清真的牛，清真的骨胶或是皮胶都只能是来源于按照伊斯兰教法屠宰的牛的身上。</w:t>
      </w:r>
    </w:p>
    <w:p w14:paraId="7CD4DA99"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8</w:t>
      </w:r>
      <w:r>
        <w:rPr>
          <w:rFonts w:ascii="Times New Roman" w:eastAsiaTheme="minorEastAsia" w:hAnsi="Times New Roman" w:cs="Times New Roman"/>
        </w:rPr>
        <w:t>）酒精在清真认证中的要求</w:t>
      </w:r>
    </w:p>
    <w:p w14:paraId="0CD30E2E"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Halal</w:t>
      </w:r>
      <w:r>
        <w:rPr>
          <w:rFonts w:ascii="Times New Roman" w:eastAsiaTheme="minorEastAsia" w:hAnsi="Times New Roman" w:cs="Times New Roman"/>
        </w:rPr>
        <w:t>清真认证中对酒精要求非常严格。酒精（乙醇）只能来自化工工厂的食品级酒精，不能来自酒厂。酒精（乙醇）只能用于生产加工环节的清洗消毒、萃取</w:t>
      </w:r>
      <w:r>
        <w:rPr>
          <w:rFonts w:ascii="Times New Roman" w:eastAsiaTheme="minorEastAsia" w:hAnsi="Times New Roman" w:cs="Times New Roman"/>
        </w:rPr>
        <w:t>，总的来说也就是只能利用酒精（乙醇）的一些物理性质不能利用酒精的化学性质。酒精可以在清真食品中少量添加，国际清真认证机构一般要求成品的酒精（乙醇）的含量控制在</w:t>
      </w:r>
      <w:r>
        <w:rPr>
          <w:rFonts w:ascii="Times New Roman" w:eastAsiaTheme="minorEastAsia" w:hAnsi="Times New Roman" w:cs="Times New Roman"/>
        </w:rPr>
        <w:t>0.5%</w:t>
      </w:r>
      <w:r>
        <w:rPr>
          <w:rFonts w:ascii="Times New Roman" w:eastAsiaTheme="minorEastAsia" w:hAnsi="Times New Roman" w:cs="Times New Roman"/>
        </w:rPr>
        <w:t>，香精香料等不能直接食用的原料可以控制在</w:t>
      </w:r>
      <w:r>
        <w:rPr>
          <w:rFonts w:ascii="Times New Roman" w:eastAsiaTheme="minorEastAsia" w:hAnsi="Times New Roman" w:cs="Times New Roman"/>
        </w:rPr>
        <w:t>1%</w:t>
      </w:r>
      <w:r>
        <w:rPr>
          <w:rFonts w:ascii="Times New Roman" w:eastAsiaTheme="minorEastAsia" w:hAnsi="Times New Roman" w:cs="Times New Roman"/>
        </w:rPr>
        <w:t>，最好都控制在</w:t>
      </w:r>
      <w:r>
        <w:rPr>
          <w:rFonts w:ascii="Times New Roman" w:eastAsiaTheme="minorEastAsia" w:hAnsi="Times New Roman" w:cs="Times New Roman"/>
        </w:rPr>
        <w:t>0.5%</w:t>
      </w:r>
      <w:r>
        <w:rPr>
          <w:rFonts w:ascii="Times New Roman" w:eastAsiaTheme="minorEastAsia" w:hAnsi="Times New Roman" w:cs="Times New Roman"/>
        </w:rPr>
        <w:t>。</w:t>
      </w:r>
    </w:p>
    <w:p w14:paraId="17D3B216"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w:t>
      </w:r>
      <w:r>
        <w:rPr>
          <w:rFonts w:ascii="Times New Roman" w:eastAsiaTheme="minorEastAsia" w:hAnsi="Times New Roman" w:cs="Times New Roman"/>
        </w:rPr>
        <w:t>9</w:t>
      </w:r>
      <w:r>
        <w:rPr>
          <w:rFonts w:ascii="Times New Roman" w:eastAsiaTheme="minorEastAsia" w:hAnsi="Times New Roman" w:cs="Times New Roman"/>
        </w:rPr>
        <w:t>）化学食品添加剂在清真食品认证中的要求</w:t>
      </w:r>
    </w:p>
    <w:p w14:paraId="2F63B263" w14:textId="77777777" w:rsidR="00970176" w:rsidRDefault="008D6EE0">
      <w:pPr>
        <w:pStyle w:val="ae"/>
        <w:shd w:val="clear" w:color="auto" w:fill="FFFFFF"/>
        <w:spacing w:beforeAutospacing="0" w:afterAutospacing="0" w:line="360" w:lineRule="auto"/>
        <w:ind w:firstLineChars="200" w:firstLine="480"/>
        <w:rPr>
          <w:rFonts w:ascii="Times New Roman" w:eastAsiaTheme="minorEastAsia" w:hAnsi="Times New Roman" w:cs="Times New Roman"/>
        </w:rPr>
      </w:pPr>
      <w:r>
        <w:rPr>
          <w:rFonts w:ascii="Times New Roman" w:eastAsiaTheme="minorEastAsia" w:hAnsi="Times New Roman" w:cs="Times New Roman"/>
        </w:rPr>
        <w:t>化工原料一般都是来自化学物质，不涉及到穆斯林禁忌或是敏感的成分。但由于化工产品在生产和加工的各个环节有可能会直接添加或间接接触到一些敏感原料，为了确保整个生产过程中所有的原料和环节都是符合清真的要求才需要申请</w:t>
      </w:r>
      <w:r>
        <w:rPr>
          <w:rFonts w:ascii="Times New Roman" w:eastAsiaTheme="minorEastAsia" w:hAnsi="Times New Roman" w:cs="Times New Roman"/>
        </w:rPr>
        <w:t>Halal</w:t>
      </w:r>
      <w:r>
        <w:rPr>
          <w:rFonts w:ascii="Times New Roman" w:eastAsiaTheme="minorEastAsia" w:hAnsi="Times New Roman" w:cs="Times New Roman"/>
        </w:rPr>
        <w:t>清真认证。例如</w:t>
      </w:r>
      <w:r>
        <w:rPr>
          <w:rFonts w:ascii="Times New Roman" w:eastAsiaTheme="minorEastAsia" w:hAnsi="Times New Roman" w:cs="Times New Roman"/>
        </w:rPr>
        <w:t>，某化工企业生产硬脂酸镁，硬脂酸镁原材料用到了脂肪酸。其实一般情况下用到硬脂酸镁原材料的脂肪酸是植物来源。但因为硬脂酸可来自植物油（比如棕榈油）提炼，也可是动物油脂。</w:t>
      </w:r>
    </w:p>
    <w:p w14:paraId="1EBF42E1" w14:textId="77777777" w:rsidR="00970176" w:rsidRDefault="008D6EE0">
      <w:pPr>
        <w:pStyle w:val="2"/>
      </w:pPr>
      <w:bookmarkStart w:id="2488" w:name="_Toc14992174"/>
      <w:r>
        <w:t xml:space="preserve">10.2 </w:t>
      </w:r>
      <w:r>
        <w:t>清真食品的调香与调味技术</w:t>
      </w:r>
      <w:bookmarkEnd w:id="2488"/>
    </w:p>
    <w:p w14:paraId="2A756D15" w14:textId="77777777" w:rsidR="00970176" w:rsidRDefault="008D6EE0">
      <w:pPr>
        <w:pStyle w:val="Bodytext1"/>
        <w:spacing w:after="0" w:line="480" w:lineRule="exact"/>
        <w:ind w:firstLineChars="200" w:firstLine="480"/>
        <w:jc w:val="both"/>
        <w:rPr>
          <w:rFonts w:eastAsia="宋体"/>
          <w:color w:val="548DD4"/>
          <w:lang w:eastAsia="zh-CN"/>
        </w:rPr>
      </w:pPr>
      <w:r>
        <w:rPr>
          <w:rFonts w:eastAsia="宋体"/>
          <w:lang w:eastAsia="zh-CN"/>
        </w:rPr>
        <w:t>风味物质是现代食品中最复杂的成分之一，它们是由大量不同来源的原料形成的，风味物质的复杂性也使得它们在遵守法规和其他要求</w:t>
      </w:r>
      <w:r>
        <w:rPr>
          <w:rFonts w:eastAsia="宋体"/>
          <w:lang w:eastAsia="zh-CN"/>
        </w:rPr>
        <w:t>(</w:t>
      </w:r>
      <w:r>
        <w:rPr>
          <w:rFonts w:eastAsia="宋体"/>
          <w:lang w:eastAsia="zh-CN"/>
        </w:rPr>
        <w:t>如清真状态</w:t>
      </w:r>
      <w:r>
        <w:rPr>
          <w:rFonts w:eastAsia="宋体"/>
          <w:lang w:eastAsia="zh-CN"/>
        </w:rPr>
        <w:t>)</w:t>
      </w:r>
      <w:r>
        <w:rPr>
          <w:rFonts w:eastAsia="宋体"/>
          <w:lang w:eastAsia="zh-CN"/>
        </w:rPr>
        <w:t>方面特别有趣。需要注意的是，</w:t>
      </w:r>
      <w:r>
        <w:rPr>
          <w:rFonts w:eastAsia="宋体"/>
          <w:lang w:eastAsia="zh-CN"/>
        </w:rPr>
        <w:t>90%</w:t>
      </w:r>
      <w:r>
        <w:rPr>
          <w:rFonts w:eastAsia="宋体"/>
          <w:lang w:eastAsia="zh-CN"/>
        </w:rPr>
        <w:t>以上用于</w:t>
      </w:r>
      <w:r>
        <w:rPr>
          <w:rFonts w:eastAsia="宋体"/>
          <w:color w:val="000000" w:themeColor="text1"/>
          <w:lang w:eastAsia="zh-CN"/>
        </w:rPr>
        <w:t>香料</w:t>
      </w:r>
      <w:r>
        <w:rPr>
          <w:rFonts w:eastAsia="宋体"/>
          <w:lang w:eastAsia="zh-CN"/>
        </w:rPr>
        <w:t>生产的原材料对成品的清真状态没有任何影响，因为它们的来源要么是合成物，要么是可接受的植物源。这是一个受欢迎的简化，因为有超过</w:t>
      </w:r>
      <w:r>
        <w:rPr>
          <w:rFonts w:eastAsia="宋体"/>
          <w:lang w:eastAsia="zh-CN"/>
        </w:rPr>
        <w:t>400</w:t>
      </w:r>
      <w:r>
        <w:rPr>
          <w:rFonts w:eastAsia="宋体"/>
          <w:lang w:eastAsia="zh-CN"/>
        </w:rPr>
        <w:t>0</w:t>
      </w:r>
      <w:r>
        <w:rPr>
          <w:rFonts w:eastAsia="宋体"/>
          <w:lang w:eastAsia="zh-CN"/>
        </w:rPr>
        <w:t>种配料</w:t>
      </w:r>
      <w:r>
        <w:rPr>
          <w:rFonts w:eastAsia="宋体"/>
          <w:color w:val="000000" w:themeColor="text1"/>
          <w:lang w:eastAsia="zh-CN"/>
        </w:rPr>
        <w:t>在香料行</w:t>
      </w:r>
      <w:r>
        <w:rPr>
          <w:rFonts w:eastAsia="宋体"/>
          <w:lang w:eastAsia="zh-CN"/>
        </w:rPr>
        <w:t>业中使用，但是这些原材料的大多数供应商没有提供清真认证。</w:t>
      </w:r>
    </w:p>
    <w:p w14:paraId="75E69312"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lastRenderedPageBreak/>
        <w:t>在大多数市场上，</w:t>
      </w:r>
      <w:r>
        <w:rPr>
          <w:rFonts w:eastAsia="宋体"/>
          <w:color w:val="auto"/>
          <w:lang w:eastAsia="zh-CN"/>
        </w:rPr>
        <w:t>“</w:t>
      </w:r>
      <w:r>
        <w:rPr>
          <w:rFonts w:eastAsia="宋体"/>
          <w:color w:val="auto"/>
          <w:lang w:eastAsia="zh-CN"/>
        </w:rPr>
        <w:t>风味剂</w:t>
      </w:r>
      <w:r>
        <w:rPr>
          <w:rFonts w:eastAsia="宋体"/>
          <w:color w:val="auto"/>
          <w:lang w:eastAsia="zh-CN"/>
        </w:rPr>
        <w:t>”</w:t>
      </w:r>
      <w:r>
        <w:rPr>
          <w:rFonts w:eastAsia="宋体"/>
          <w:color w:val="auto"/>
          <w:lang w:eastAsia="zh-CN"/>
        </w:rPr>
        <w:t>或</w:t>
      </w:r>
      <w:r>
        <w:rPr>
          <w:rFonts w:eastAsia="宋体"/>
          <w:color w:val="auto"/>
          <w:lang w:eastAsia="zh-CN"/>
        </w:rPr>
        <w:t>“</w:t>
      </w:r>
      <w:r>
        <w:rPr>
          <w:rFonts w:eastAsia="宋体"/>
          <w:color w:val="auto"/>
          <w:lang w:eastAsia="zh-CN"/>
        </w:rPr>
        <w:t>香精</w:t>
      </w:r>
      <w:r>
        <w:rPr>
          <w:rFonts w:eastAsia="宋体"/>
          <w:color w:val="auto"/>
          <w:lang w:eastAsia="zh-CN"/>
        </w:rPr>
        <w:t>”</w:t>
      </w:r>
      <w:r>
        <w:rPr>
          <w:rFonts w:eastAsia="宋体"/>
          <w:color w:val="000000" w:themeColor="text1"/>
          <w:lang w:eastAsia="zh-CN"/>
        </w:rPr>
        <w:t>一词可以包括许多材料，只要它们共同作用来改变除了甜味、咸味、酸味、苦味之外的成品的味道。因此，可以使用一种添加剂来提高甜度、降低含糖量，并且称它为一种只在材料本身不甜的情况下使用调味品。若从材料中观察到其甜度达到阈值以上，则必须宣布其为食品添加剂或甜味剂。另一个例子是，柠檬酸被用作软饮料中的一种酸化剂</w:t>
      </w:r>
      <w:r>
        <w:rPr>
          <w:rFonts w:eastAsia="宋体"/>
          <w:color w:val="000000" w:themeColor="text1"/>
          <w:lang w:eastAsia="zh-CN"/>
        </w:rPr>
        <w:t>(</w:t>
      </w:r>
      <w:r>
        <w:rPr>
          <w:rFonts w:eastAsia="宋体"/>
          <w:color w:val="000000" w:themeColor="text1"/>
          <w:lang w:eastAsia="zh-CN"/>
        </w:rPr>
        <w:t>若没有柠檬酸，许多水果的味道就会变的平淡或让人腻烦</w:t>
      </w:r>
      <w:r>
        <w:rPr>
          <w:rFonts w:eastAsia="宋体"/>
          <w:color w:val="000000" w:themeColor="text1"/>
          <w:lang w:eastAsia="zh-CN"/>
        </w:rPr>
        <w:t>)</w:t>
      </w:r>
      <w:r>
        <w:rPr>
          <w:rFonts w:eastAsia="宋体"/>
          <w:color w:val="000000" w:themeColor="text1"/>
          <w:lang w:eastAsia="zh-CN"/>
        </w:rPr>
        <w:t>时必须进行声明，因为在几乎任何有效的水平上，材</w:t>
      </w:r>
      <w:r>
        <w:rPr>
          <w:rFonts w:eastAsia="宋体"/>
          <w:color w:val="000000" w:themeColor="text1"/>
          <w:lang w:eastAsia="zh-CN"/>
        </w:rPr>
        <w:t>料本身就会产生酸味。因此，它不能在</w:t>
      </w:r>
      <w:r>
        <w:rPr>
          <w:rFonts w:eastAsia="宋体"/>
          <w:color w:val="000000" w:themeColor="text1"/>
          <w:lang w:eastAsia="zh-CN"/>
        </w:rPr>
        <w:t>“</w:t>
      </w:r>
      <w:r>
        <w:rPr>
          <w:rFonts w:eastAsia="宋体"/>
          <w:color w:val="000000" w:themeColor="text1"/>
          <w:lang w:eastAsia="zh-CN"/>
        </w:rPr>
        <w:t>风味剂</w:t>
      </w:r>
      <w:r>
        <w:rPr>
          <w:rFonts w:eastAsia="宋体"/>
          <w:color w:val="000000" w:themeColor="text1"/>
          <w:lang w:eastAsia="zh-CN"/>
        </w:rPr>
        <w:t>”</w:t>
      </w:r>
      <w:r>
        <w:rPr>
          <w:rFonts w:eastAsia="宋体"/>
          <w:color w:val="000000" w:themeColor="text1"/>
          <w:lang w:eastAsia="zh-CN"/>
        </w:rPr>
        <w:t>这一般类别下的成分说明中表示，因为它本身就改变了五种基本味觉模式之一。香料中的某些成分有不止一种功能，这可以由制造商自行决定是否将其列为</w:t>
      </w:r>
      <w:r>
        <w:rPr>
          <w:rFonts w:eastAsia="宋体"/>
          <w:color w:val="000000" w:themeColor="text1"/>
          <w:lang w:eastAsia="zh-CN"/>
        </w:rPr>
        <w:t>“</w:t>
      </w:r>
      <w:r>
        <w:rPr>
          <w:rFonts w:eastAsia="宋体"/>
          <w:color w:val="000000" w:themeColor="text1"/>
          <w:lang w:eastAsia="zh-CN"/>
        </w:rPr>
        <w:t>香精</w:t>
      </w:r>
      <w:r>
        <w:rPr>
          <w:rFonts w:eastAsia="宋体"/>
          <w:color w:val="000000" w:themeColor="text1"/>
          <w:lang w:eastAsia="zh-CN"/>
        </w:rPr>
        <w:t>”</w:t>
      </w:r>
      <w:r>
        <w:rPr>
          <w:rFonts w:eastAsia="宋体"/>
          <w:color w:val="000000" w:themeColor="text1"/>
          <w:lang w:eastAsia="zh-CN"/>
        </w:rPr>
        <w:t>类别，还是作为单独的添加剂</w:t>
      </w:r>
      <w:r>
        <w:rPr>
          <w:rFonts w:eastAsia="宋体"/>
          <w:color w:val="000000" w:themeColor="text1"/>
          <w:lang w:eastAsia="zh-CN"/>
        </w:rPr>
        <w:t>(</w:t>
      </w:r>
      <w:r>
        <w:rPr>
          <w:rFonts w:eastAsia="宋体"/>
          <w:color w:val="000000" w:themeColor="text1"/>
          <w:lang w:eastAsia="zh-CN"/>
        </w:rPr>
        <w:t>美国食品和药品管理局，</w:t>
      </w:r>
      <w:r>
        <w:rPr>
          <w:rFonts w:eastAsia="宋体"/>
          <w:color w:val="000000" w:themeColor="text1"/>
          <w:lang w:eastAsia="zh-CN"/>
        </w:rPr>
        <w:t>2016</w:t>
      </w:r>
      <w:r>
        <w:rPr>
          <w:rFonts w:eastAsia="宋体"/>
          <w:color w:val="000000" w:themeColor="text1"/>
          <w:lang w:eastAsia="zh-CN"/>
        </w:rPr>
        <w:t>年</w:t>
      </w:r>
      <w:r>
        <w:rPr>
          <w:rFonts w:eastAsia="宋体"/>
          <w:color w:val="000000" w:themeColor="text1"/>
          <w:lang w:eastAsia="zh-CN"/>
        </w:rPr>
        <w:t>)</w:t>
      </w:r>
      <w:r>
        <w:rPr>
          <w:rFonts w:eastAsia="宋体"/>
          <w:color w:val="000000" w:themeColor="text1"/>
          <w:lang w:eastAsia="zh-CN"/>
        </w:rPr>
        <w:t>。</w:t>
      </w:r>
    </w:p>
    <w:p w14:paraId="29A50E94"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加上了为了消费者的标签，风味的复杂性已经导致了广泛的</w:t>
      </w:r>
      <w:r>
        <w:rPr>
          <w:rFonts w:eastAsia="宋体"/>
          <w:color w:val="000000" w:themeColor="text1"/>
          <w:lang w:eastAsia="zh-CN"/>
        </w:rPr>
        <w:t>“</w:t>
      </w:r>
      <w:r>
        <w:rPr>
          <w:rFonts w:eastAsia="宋体"/>
          <w:color w:val="000000" w:themeColor="text1"/>
          <w:lang w:eastAsia="zh-CN"/>
        </w:rPr>
        <w:t>口味</w:t>
      </w:r>
      <w:r>
        <w:rPr>
          <w:rFonts w:eastAsia="宋体"/>
          <w:color w:val="000000" w:themeColor="text1"/>
          <w:lang w:eastAsia="zh-CN"/>
        </w:rPr>
        <w:t>”</w:t>
      </w:r>
      <w:r>
        <w:rPr>
          <w:rFonts w:eastAsia="宋体"/>
          <w:color w:val="000000" w:themeColor="text1"/>
          <w:lang w:eastAsia="zh-CN"/>
        </w:rPr>
        <w:t>类别下对材料的广泛接受。虽然这样做的原因是接合符合情况的</w:t>
      </w:r>
      <w:r>
        <w:rPr>
          <w:rFonts w:eastAsia="宋体"/>
          <w:color w:val="000000" w:themeColor="text1"/>
          <w:lang w:eastAsia="zh-CN"/>
        </w:rPr>
        <w:t>(</w:t>
      </w:r>
      <w:r>
        <w:rPr>
          <w:rFonts w:eastAsia="宋体"/>
          <w:color w:val="000000" w:themeColor="text1"/>
          <w:lang w:eastAsia="zh-CN"/>
        </w:rPr>
        <w:t>考虑一下列出额外的</w:t>
      </w:r>
      <w:r>
        <w:rPr>
          <w:rFonts w:eastAsia="宋体"/>
          <w:color w:val="000000" w:themeColor="text1"/>
          <w:lang w:eastAsia="zh-CN"/>
        </w:rPr>
        <w:t>20</w:t>
      </w:r>
      <w:r>
        <w:rPr>
          <w:rFonts w:eastAsia="宋体"/>
          <w:color w:val="000000" w:themeColor="text1"/>
          <w:lang w:eastAsia="zh-CN"/>
        </w:rPr>
        <w:t>种或更多的成分的带来的效果</w:t>
      </w:r>
      <w:r>
        <w:rPr>
          <w:rFonts w:eastAsia="宋体"/>
          <w:color w:val="000000" w:themeColor="text1"/>
          <w:lang w:eastAsia="zh-CN"/>
        </w:rPr>
        <w:t>--</w:t>
      </w:r>
      <w:r>
        <w:rPr>
          <w:rFonts w:eastAsia="宋体"/>
          <w:color w:val="000000" w:themeColor="text1"/>
          <w:lang w:eastAsia="zh-CN"/>
        </w:rPr>
        <w:t>即使是在每个食品标签上，风味制造商也希望对它们所服务的食品公司保密</w:t>
      </w:r>
      <w:r>
        <w:rPr>
          <w:rFonts w:eastAsia="宋体"/>
          <w:color w:val="000000" w:themeColor="text1"/>
          <w:lang w:eastAsia="zh-CN"/>
        </w:rPr>
        <w:t>)</w:t>
      </w:r>
      <w:r>
        <w:rPr>
          <w:rFonts w:eastAsia="宋体"/>
          <w:color w:val="000000" w:themeColor="text1"/>
          <w:lang w:eastAsia="zh-CN"/>
        </w:rPr>
        <w:t>，但这种做法可能会引</w:t>
      </w:r>
      <w:r>
        <w:rPr>
          <w:rFonts w:eastAsia="宋体"/>
          <w:color w:val="000000" w:themeColor="text1"/>
          <w:lang w:eastAsia="zh-CN"/>
        </w:rPr>
        <w:t>起人们对调味品的质疑，因为他可能会在食品中引入未知或可疑来源的未申报的添加剂。为了解决这些问题，欧洲理事会和美国食品和药物管理局</w:t>
      </w:r>
      <w:r>
        <w:rPr>
          <w:rFonts w:eastAsia="宋体"/>
          <w:color w:val="000000" w:themeColor="text1"/>
          <w:lang w:eastAsia="zh-CN"/>
        </w:rPr>
        <w:t>(FDA)</w:t>
      </w:r>
      <w:r>
        <w:rPr>
          <w:rFonts w:eastAsia="宋体"/>
          <w:color w:val="000000" w:themeColor="text1"/>
          <w:lang w:eastAsia="zh-CN"/>
        </w:rPr>
        <w:t>等大多数监管机构都有简明的定义，确定在</w:t>
      </w:r>
      <w:r>
        <w:rPr>
          <w:rFonts w:eastAsia="宋体"/>
          <w:color w:val="000000" w:themeColor="text1"/>
          <w:lang w:eastAsia="zh-CN"/>
        </w:rPr>
        <w:t>“</w:t>
      </w:r>
      <w:r>
        <w:rPr>
          <w:rFonts w:eastAsia="宋体"/>
          <w:color w:val="000000" w:themeColor="text1"/>
          <w:lang w:eastAsia="zh-CN"/>
        </w:rPr>
        <w:t>风味</w:t>
      </w:r>
      <w:r>
        <w:rPr>
          <w:rFonts w:eastAsia="宋体"/>
          <w:color w:val="000000" w:themeColor="text1"/>
          <w:lang w:eastAsia="zh-CN"/>
        </w:rPr>
        <w:t>”</w:t>
      </w:r>
      <w:r>
        <w:rPr>
          <w:rFonts w:eastAsia="宋体"/>
          <w:color w:val="000000" w:themeColor="text1"/>
          <w:lang w:eastAsia="zh-CN"/>
        </w:rPr>
        <w:t>一词下可以包括或不包括什么：如美国：</w:t>
      </w:r>
      <w:r>
        <w:rPr>
          <w:rFonts w:eastAsia="宋体"/>
          <w:color w:val="000000" w:themeColor="text1"/>
          <w:lang w:eastAsia="zh-CN"/>
        </w:rPr>
        <w:t>21 CFR 501.22</w:t>
      </w:r>
      <w:r>
        <w:rPr>
          <w:rFonts w:eastAsia="宋体"/>
          <w:color w:val="000000" w:themeColor="text1"/>
          <w:lang w:eastAsia="zh-CN"/>
        </w:rPr>
        <w:t>，</w:t>
      </w:r>
      <w:r>
        <w:rPr>
          <w:rFonts w:eastAsia="宋体"/>
          <w:color w:val="000000" w:themeColor="text1"/>
          <w:lang w:eastAsia="zh-CN"/>
        </w:rPr>
        <w:t>21 CFR 101.22</w:t>
      </w:r>
      <w:r>
        <w:rPr>
          <w:rFonts w:eastAsia="宋体"/>
          <w:color w:val="000000" w:themeColor="text1"/>
          <w:lang w:eastAsia="zh-CN"/>
        </w:rPr>
        <w:t>；欧盟：</w:t>
      </w:r>
      <w:r>
        <w:rPr>
          <w:rFonts w:eastAsia="宋体"/>
          <w:color w:val="000000" w:themeColor="text1"/>
          <w:lang w:eastAsia="zh-CN"/>
        </w:rPr>
        <w:t>EC 2334/2008</w:t>
      </w:r>
      <w:r>
        <w:rPr>
          <w:rFonts w:eastAsia="宋体"/>
          <w:color w:val="000000" w:themeColor="text1"/>
          <w:lang w:eastAsia="zh-CN"/>
        </w:rPr>
        <w:t>；等等。本书的前一节已介绍非调味食品添加剂的清真状态和相关特性；下面的将讨论几类风味产品和那些通常被宣布为香料或香精的原料，以及一些用于它们的制造的一些重要的中间体。</w:t>
      </w:r>
    </w:p>
    <w:p w14:paraId="3C2D131E"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lang w:eastAsia="zh-CN"/>
        </w:rPr>
        <w:t>香精产品有多种不同的形式，从由几种液体</w:t>
      </w:r>
      <w:r>
        <w:rPr>
          <w:rFonts w:eastAsia="宋体"/>
          <w:lang w:eastAsia="zh-CN"/>
        </w:rPr>
        <w:t>成分合成的简单混合物到可能包括先进的封装技术高度工艺化的</w:t>
      </w:r>
      <w:r>
        <w:rPr>
          <w:rFonts w:eastAsia="宋体"/>
          <w:lang w:eastAsia="zh-CN"/>
        </w:rPr>
        <w:t>“</w:t>
      </w:r>
      <w:r>
        <w:rPr>
          <w:rFonts w:eastAsia="宋体"/>
          <w:lang w:eastAsia="zh-CN"/>
        </w:rPr>
        <w:t>风味系统</w:t>
      </w:r>
      <w:r>
        <w:rPr>
          <w:rFonts w:eastAsia="宋体"/>
          <w:lang w:eastAsia="zh-CN"/>
        </w:rPr>
        <w:t>”</w:t>
      </w:r>
      <w:r>
        <w:rPr>
          <w:rFonts w:eastAsia="宋体"/>
          <w:lang w:eastAsia="zh-CN"/>
        </w:rPr>
        <w:t>。任何特定的香精材料所采取的形式都是由几个因素决定的，但很大程度上取决于性质的影响</w:t>
      </w:r>
      <w:r>
        <w:rPr>
          <w:rFonts w:eastAsia="宋体"/>
          <w:lang w:eastAsia="zh-CN"/>
        </w:rPr>
        <w:t>(</w:t>
      </w:r>
      <w:r>
        <w:rPr>
          <w:rFonts w:eastAsia="宋体"/>
          <w:lang w:eastAsia="zh-CN"/>
        </w:rPr>
        <w:t>例如，碳酸软饮料和早餐谷类食品可能有极其不同的要求，包括溶解度和热稳定性及与其他食品原料的相容性，这里仅举几个</w:t>
      </w:r>
      <w:r>
        <w:rPr>
          <w:rFonts w:eastAsia="宋体"/>
          <w:color w:val="000000" w:themeColor="text1"/>
          <w:lang w:eastAsia="zh-CN"/>
        </w:rPr>
        <w:t>例子），壳体寿命、是否易于搬运和使用成本是其他因素，这些因素可能决定了香精产品的分配和使用形式。</w:t>
      </w:r>
    </w:p>
    <w:p w14:paraId="28432716"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为满足产品质量和监管要求，清真食品生产商和消费者从收集到的信息中获益良多，香精产品生产中使用的原料必须仔细检查，以确保生产商能够持续地生产和适当地销售他</w:t>
      </w:r>
      <w:r>
        <w:rPr>
          <w:rFonts w:eastAsia="宋体"/>
          <w:color w:val="000000" w:themeColor="text1"/>
          <w:lang w:eastAsia="zh-CN"/>
        </w:rPr>
        <w:t>们的产品。例如，要满足客户对自然或有机状态的要求，必须</w:t>
      </w:r>
      <w:r>
        <w:rPr>
          <w:rFonts w:eastAsia="宋体"/>
          <w:color w:val="000000" w:themeColor="text1"/>
          <w:lang w:eastAsia="zh-CN"/>
        </w:rPr>
        <w:lastRenderedPageBreak/>
        <w:t>了解产品配方中的每一种原料的信息，</w:t>
      </w:r>
      <w:r>
        <w:rPr>
          <w:rFonts w:eastAsia="宋体"/>
          <w:color w:val="000000" w:themeColor="text1"/>
          <w:lang w:eastAsia="zh-CN"/>
        </w:rPr>
        <w:t xml:space="preserve"> </w:t>
      </w:r>
      <w:r>
        <w:rPr>
          <w:rFonts w:eastAsia="宋体"/>
          <w:color w:val="000000" w:themeColor="text1"/>
          <w:lang w:eastAsia="zh-CN"/>
        </w:rPr>
        <w:t>大量的未经认证的成分都会影响成品的状态。所以需要查明和跟踪每一种原料的不同信息，然后将任何单独成分的清真状态作为一个常规过程加以跟踪。</w:t>
      </w:r>
    </w:p>
    <w:p w14:paraId="333F51E2" w14:textId="77777777" w:rsidR="00970176" w:rsidRDefault="008D6EE0">
      <w:pPr>
        <w:pStyle w:val="Bodytext1"/>
        <w:spacing w:after="280" w:line="480" w:lineRule="exact"/>
        <w:ind w:firstLineChars="200" w:firstLine="480"/>
        <w:jc w:val="both"/>
        <w:rPr>
          <w:rFonts w:eastAsia="宋体"/>
          <w:color w:val="000000" w:themeColor="text1"/>
          <w:lang w:eastAsia="zh-CN"/>
        </w:rPr>
      </w:pPr>
      <w:r>
        <w:rPr>
          <w:rFonts w:eastAsia="宋体"/>
          <w:color w:val="000000" w:themeColor="text1"/>
          <w:lang w:eastAsia="zh-CN"/>
        </w:rPr>
        <w:t>那么，人们如何开始评估含有数十种成分的产品的清真状态是否合规？答案是密切关注那些具有最高风险的材料。香精清真规则可概括为四项原则，但有一些小例外：</w:t>
      </w:r>
    </w:p>
    <w:p w14:paraId="1F350B3E" w14:textId="77777777" w:rsidR="00970176" w:rsidRDefault="008D6EE0">
      <w:pPr>
        <w:pStyle w:val="Bodytext1"/>
        <w:spacing w:after="280" w:line="480" w:lineRule="exact"/>
        <w:ind w:left="340" w:firstLineChars="200" w:firstLine="480"/>
        <w:jc w:val="both"/>
        <w:rPr>
          <w:rFonts w:eastAsia="宋体"/>
          <w:color w:val="000000" w:themeColor="text1"/>
          <w:lang w:eastAsia="zh-CN"/>
        </w:rPr>
      </w:pPr>
      <w:r>
        <w:rPr>
          <w:rFonts w:eastAsia="宋体"/>
          <w:color w:val="000000" w:themeColor="text1"/>
          <w:lang w:eastAsia="zh-CN"/>
        </w:rPr>
        <w:t>1.</w:t>
      </w:r>
      <w:r>
        <w:rPr>
          <w:rFonts w:eastAsia="宋体"/>
          <w:color w:val="000000" w:themeColor="text1"/>
          <w:lang w:eastAsia="zh-CN"/>
        </w:rPr>
        <w:t>动物产品必须是清真的</w:t>
      </w:r>
      <w:r>
        <w:rPr>
          <w:rFonts w:eastAsia="宋体"/>
          <w:color w:val="000000" w:themeColor="text1"/>
          <w:lang w:eastAsia="zh-CN"/>
        </w:rPr>
        <w:t>(</w:t>
      </w:r>
      <w:r>
        <w:rPr>
          <w:rFonts w:eastAsia="宋体"/>
          <w:color w:val="000000" w:themeColor="text1"/>
          <w:lang w:eastAsia="zh-CN"/>
        </w:rPr>
        <w:t>蜂蜜，乳制品</w:t>
      </w:r>
      <w:r>
        <w:rPr>
          <w:rFonts w:eastAsia="宋体"/>
          <w:color w:val="000000" w:themeColor="text1"/>
          <w:lang w:eastAsia="zh-CN"/>
        </w:rPr>
        <w:t>)</w:t>
      </w:r>
      <w:r>
        <w:rPr>
          <w:rFonts w:eastAsia="宋体"/>
          <w:color w:val="000000" w:themeColor="text1"/>
          <w:lang w:eastAsia="zh-CN"/>
        </w:rPr>
        <w:t>，或者来自根据伊斯兰法律中可接受的宰杀物种。蔬菜材料是清真的，但如果包括动物来源的遗传物质，则除外。</w:t>
      </w:r>
    </w:p>
    <w:p w14:paraId="50FD0F95" w14:textId="77777777" w:rsidR="00970176" w:rsidRDefault="008D6EE0">
      <w:pPr>
        <w:pStyle w:val="Bodytext1"/>
        <w:spacing w:after="280" w:line="480" w:lineRule="exact"/>
        <w:ind w:left="340" w:firstLineChars="200" w:firstLine="480"/>
        <w:jc w:val="both"/>
        <w:rPr>
          <w:rFonts w:eastAsia="宋体"/>
          <w:color w:val="000000" w:themeColor="text1"/>
          <w:lang w:eastAsia="zh-CN"/>
        </w:rPr>
      </w:pPr>
      <w:r>
        <w:rPr>
          <w:rFonts w:eastAsia="宋体"/>
          <w:color w:val="000000" w:themeColor="text1"/>
          <w:lang w:eastAsia="zh-CN"/>
        </w:rPr>
        <w:t>2.</w:t>
      </w:r>
      <w:r>
        <w:rPr>
          <w:rFonts w:eastAsia="宋体"/>
          <w:color w:val="000000" w:themeColor="text1"/>
          <w:lang w:eastAsia="zh-CN"/>
        </w:rPr>
        <w:t>乙醇和其他麻醉剂不是清真的。对于自然发生或比例不至于导致中毒的乙醇，必须作出一些允许，但禁止生产含酒精饮料的产品。</w:t>
      </w:r>
    </w:p>
    <w:p w14:paraId="174B9A9A" w14:textId="77777777" w:rsidR="00970176" w:rsidRDefault="008D6EE0">
      <w:pPr>
        <w:pStyle w:val="Bodytext1"/>
        <w:spacing w:after="280" w:line="480" w:lineRule="exact"/>
        <w:ind w:left="340" w:firstLineChars="200" w:firstLine="480"/>
        <w:jc w:val="both"/>
        <w:rPr>
          <w:rFonts w:eastAsia="宋体"/>
          <w:color w:val="000000" w:themeColor="text1"/>
          <w:lang w:eastAsia="zh-CN"/>
        </w:rPr>
      </w:pPr>
      <w:r>
        <w:rPr>
          <w:rFonts w:eastAsia="宋体"/>
          <w:color w:val="000000" w:themeColor="text1"/>
          <w:lang w:eastAsia="zh-CN"/>
        </w:rPr>
        <w:t>3.</w:t>
      </w:r>
      <w:r>
        <w:rPr>
          <w:rFonts w:eastAsia="宋体"/>
          <w:color w:val="000000" w:themeColor="text1"/>
          <w:lang w:eastAsia="zh-CN"/>
        </w:rPr>
        <w:t>发酵剂，包括微生物和酵素，必须根据清真原理来衍生和维持，也就是要监测起源和基因修饰，并且要有不含非清真成分或添加剂的生长培养基。</w:t>
      </w:r>
      <w:r>
        <w:rPr>
          <w:rFonts w:eastAsia="宋体"/>
          <w:color w:val="000000" w:themeColor="text1"/>
          <w:lang w:eastAsia="zh-CN"/>
        </w:rPr>
        <w:t xml:space="preserve"> </w:t>
      </w:r>
    </w:p>
    <w:p w14:paraId="4A76C6C2" w14:textId="77777777" w:rsidR="00970176" w:rsidRDefault="008D6EE0">
      <w:pPr>
        <w:pStyle w:val="Bodytext1"/>
        <w:spacing w:after="280" w:line="480" w:lineRule="exact"/>
        <w:ind w:left="340" w:firstLineChars="200" w:firstLine="480"/>
        <w:jc w:val="both"/>
        <w:rPr>
          <w:rFonts w:eastAsia="宋体"/>
          <w:color w:val="4F81BD"/>
          <w:lang w:eastAsia="zh-CN"/>
        </w:rPr>
      </w:pPr>
      <w:r>
        <w:rPr>
          <w:rFonts w:eastAsia="宋体"/>
          <w:color w:val="000000" w:themeColor="text1"/>
          <w:lang w:eastAsia="zh-CN"/>
        </w:rPr>
        <w:t>4.</w:t>
      </w:r>
      <w:r>
        <w:rPr>
          <w:rFonts w:eastAsia="宋体"/>
          <w:color w:val="000000" w:themeColor="text1"/>
          <w:lang w:eastAsia="zh-CN"/>
        </w:rPr>
        <w:t>必须管理生产设备和环境，以防止清真产品受到任何非法材料污染。</w:t>
      </w:r>
    </w:p>
    <w:p w14:paraId="49B3DEE3" w14:textId="77777777" w:rsidR="00970176" w:rsidRDefault="008D6EE0">
      <w:pPr>
        <w:pStyle w:val="Bodytext1"/>
        <w:spacing w:after="0" w:line="480" w:lineRule="exact"/>
        <w:ind w:firstLineChars="200" w:firstLine="480"/>
        <w:jc w:val="both"/>
        <w:rPr>
          <w:rFonts w:eastAsia="宋体"/>
          <w:color w:val="000000" w:themeColor="text1"/>
          <w:lang w:eastAsia="zh-CN"/>
        </w:rPr>
      </w:pPr>
      <w:bookmarkStart w:id="2489" w:name="bookmark18"/>
      <w:bookmarkEnd w:id="2489"/>
      <w:r>
        <w:rPr>
          <w:rFonts w:eastAsia="宋体"/>
          <w:color w:val="000000" w:themeColor="text1"/>
          <w:lang w:eastAsia="zh-CN"/>
        </w:rPr>
        <w:t>这些要求中的前三项可以通过对采购和配方信息的控制得到充分的管理。如前面所述，从供应商那里收集有关原料来源、清真认证和其他方面的数据，可以自动筛选产品配方中不符合要求的成分，比如基因改造或制造</w:t>
      </w:r>
      <w:r>
        <w:rPr>
          <w:rFonts w:eastAsia="宋体"/>
          <w:color w:val="000000" w:themeColor="text1"/>
          <w:lang w:eastAsia="zh-CN"/>
        </w:rPr>
        <w:t>细节的具体情况。</w:t>
      </w:r>
    </w:p>
    <w:p w14:paraId="147A7F36"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对生产环境的监测通常需要建立和执行生产程序，以确保清真风味的完整性。这一点将在本章后面深入讨论。</w:t>
      </w:r>
    </w:p>
    <w:p w14:paraId="3A6EFEC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这些原则的最后一个推论是，任何与原料或成品的清真状态有关的灰色地带或问题只能通过主管清真当局的决定才能解决。</w:t>
      </w:r>
    </w:p>
    <w:p w14:paraId="4F31E38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全球粮食生产业务的一个不可避免的特点是，认证机构对清真生产将有不同的标准和方法。成功的解决结果是</w:t>
      </w:r>
      <w:r>
        <w:rPr>
          <w:rFonts w:eastAsia="宋体"/>
          <w:color w:val="000000" w:themeColor="text1"/>
          <w:lang w:eastAsia="zh-CN"/>
        </w:rPr>
        <w:t xml:space="preserve"> </w:t>
      </w:r>
      <w:r>
        <w:rPr>
          <w:rFonts w:eastAsia="宋体"/>
          <w:color w:val="000000" w:themeColor="text1"/>
          <w:lang w:eastAsia="zh-CN"/>
        </w:rPr>
        <w:t>与认证机构建立良好的关系，这也是维护清真项目完整性的基本承诺，包括管理整个价值链的政策，从原材料采购和配方设计到库存、生产和运输流程的管理。</w:t>
      </w:r>
    </w:p>
    <w:p w14:paraId="47F37356" w14:textId="77777777" w:rsidR="00970176" w:rsidRDefault="008D6EE0">
      <w:pPr>
        <w:pStyle w:val="Bodytext2"/>
        <w:spacing w:after="72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在大多数文化中认为，食物占据中心位置是完全合适</w:t>
      </w:r>
      <w:r>
        <w:rPr>
          <w:rFonts w:eastAsia="宋体"/>
          <w:color w:val="000000" w:themeColor="text1"/>
          <w:sz w:val="24"/>
          <w:szCs w:val="24"/>
          <w:lang w:eastAsia="zh-CN"/>
        </w:rPr>
        <w:t>的，甚至是直觉上的感</w:t>
      </w:r>
      <w:r>
        <w:rPr>
          <w:rFonts w:eastAsia="宋体"/>
          <w:color w:val="000000" w:themeColor="text1"/>
          <w:sz w:val="24"/>
          <w:szCs w:val="24"/>
          <w:lang w:eastAsia="zh-CN"/>
        </w:rPr>
        <w:lastRenderedPageBreak/>
        <w:t>受，而那些向普通民众提供这些必需品的人则需要坚持高标准的正直。这反映在世界上大多数地区有关粮食及其生产的详细立法中；这也反映在人们怀疑公司和其他利润驱动的实体有时被认为是为消费提供产品，这些情况使从事食品和食品配料生产的企业面临重大风险。尽管清真生产是为了给本来会关闭的市场提供机会（即商业动机），但必须充分理解遵守其灵活性所带来的成本和牺牲。在制造清真产品的承诺或程序上出现的失误，会导致其他领域的合规问题，其本身就足以严重损害一个品牌。在清真领域，如果不能引起对程序设计和维护必要资源的注</w:t>
      </w:r>
      <w:r>
        <w:rPr>
          <w:rFonts w:eastAsia="宋体"/>
          <w:color w:val="000000" w:themeColor="text1"/>
          <w:sz w:val="24"/>
          <w:szCs w:val="24"/>
          <w:lang w:eastAsia="zh-CN"/>
        </w:rPr>
        <w:t>意，放弃商业机会要比冒险不遵守规定要明智得多。以下是多年来积累的在许多不同的环境中管理清真香精制造方面的信息。</w:t>
      </w:r>
    </w:p>
    <w:p w14:paraId="619C7F49" w14:textId="77777777" w:rsidR="00970176" w:rsidRDefault="008D6EE0">
      <w:pPr>
        <w:pStyle w:val="3"/>
        <w:rPr>
          <w:sz w:val="24"/>
          <w:szCs w:val="24"/>
        </w:rPr>
      </w:pPr>
      <w:bookmarkStart w:id="2490" w:name="_Toc14992175"/>
      <w:r>
        <w:t>10.2.1</w:t>
      </w:r>
      <w:r>
        <w:t>简单混合物</w:t>
      </w:r>
      <w:bookmarkEnd w:id="2490"/>
    </w:p>
    <w:p w14:paraId="4BCBF394" w14:textId="77777777" w:rsidR="00970176" w:rsidRDefault="008D6EE0">
      <w:pPr>
        <w:pStyle w:val="4"/>
      </w:pPr>
      <w:r>
        <w:t>10.2.1.1</w:t>
      </w:r>
      <w:r>
        <w:t>浓缩液体香精</w:t>
      </w:r>
    </w:p>
    <w:p w14:paraId="6A4C495B" w14:textId="77777777" w:rsidR="00970176" w:rsidRDefault="008D6EE0">
      <w:pPr>
        <w:pStyle w:val="Other1"/>
        <w:spacing w:line="480" w:lineRule="exact"/>
        <w:ind w:firstLineChars="200" w:firstLine="480"/>
        <w:jc w:val="both"/>
        <w:rPr>
          <w:rFonts w:eastAsia="宋体"/>
          <w:smallCaps/>
          <w:color w:val="000000" w:themeColor="text1"/>
          <w:lang w:eastAsia="zh-CN"/>
        </w:rPr>
      </w:pPr>
      <w:r>
        <w:rPr>
          <w:rFonts w:eastAsia="宋体"/>
          <w:smallCaps/>
          <w:color w:val="000000" w:themeColor="text1"/>
          <w:lang w:eastAsia="zh-CN"/>
        </w:rPr>
        <w:t>也许最常见的调味材料是浓缩液体香精，引起这种情况的原因有很多，包括大大简化处理和制造过程，现成的液态原料，一般（虽然并不是普遍）缺乏溶解度问题，与航运和使用成本有关的更实用的商业优势等。浓缩液体香精的清真状态与所有其他风味制剂一样，不仅取决于配方中所用原料的状况，还取决于其它方面，特别是用于制造、处理和储存它们的生产设备。</w:t>
      </w:r>
    </w:p>
    <w:p w14:paraId="0BA72B09" w14:textId="77777777" w:rsidR="00970176" w:rsidRDefault="008D6EE0">
      <w:pPr>
        <w:pStyle w:val="Bodytext2"/>
        <w:spacing w:after="60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浓缩液体香精与清真有关的基本简化特性是，制造配方可直接用于确定原料的状态。也就是说，在大多数情况下，成品是原料的简单混合物，在通常情况下（下边涵盖），原料之间的相互作用会影响清真状态。此外，经认证为清真的液体风味配方本身也可用作任何数量的香料</w:t>
      </w:r>
      <w:r>
        <w:rPr>
          <w:rFonts w:eastAsia="宋体"/>
          <w:color w:val="000000" w:themeColor="text1"/>
          <w:sz w:val="24"/>
          <w:szCs w:val="24"/>
          <w:lang w:eastAsia="zh-CN"/>
        </w:rPr>
        <w:t>(</w:t>
      </w:r>
      <w:r>
        <w:rPr>
          <w:rFonts w:eastAsia="宋体"/>
          <w:color w:val="000000" w:themeColor="text1"/>
          <w:sz w:val="24"/>
          <w:szCs w:val="24"/>
          <w:lang w:eastAsia="zh-CN"/>
        </w:rPr>
        <w:t>几乎任何形式</w:t>
      </w:r>
      <w:r>
        <w:rPr>
          <w:rFonts w:eastAsia="宋体"/>
          <w:color w:val="000000" w:themeColor="text1"/>
          <w:sz w:val="24"/>
          <w:szCs w:val="24"/>
          <w:lang w:eastAsia="zh-CN"/>
        </w:rPr>
        <w:t>)</w:t>
      </w:r>
      <w:r>
        <w:rPr>
          <w:rFonts w:eastAsia="宋体"/>
          <w:color w:val="000000" w:themeColor="text1"/>
          <w:sz w:val="24"/>
          <w:szCs w:val="24"/>
          <w:lang w:eastAsia="zh-CN"/>
        </w:rPr>
        <w:t>的成分，它的清真状态可以通过证书来验证，而不是对配方中的每一种原材料进行审查。</w:t>
      </w:r>
    </w:p>
    <w:p w14:paraId="272ABF3A" w14:textId="77777777" w:rsidR="00970176" w:rsidRDefault="008D6EE0">
      <w:pPr>
        <w:pStyle w:val="4"/>
        <w:rPr>
          <w:szCs w:val="24"/>
        </w:rPr>
      </w:pPr>
      <w:r>
        <w:t>10.2.1.2</w:t>
      </w:r>
      <w:r>
        <w:t>稀释</w:t>
      </w:r>
    </w:p>
    <w:p w14:paraId="2DF6EE6F" w14:textId="77777777" w:rsidR="00970176" w:rsidRDefault="008D6EE0">
      <w:pPr>
        <w:pStyle w:val="Bodytext2"/>
        <w:spacing w:after="58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稀释后的浓缩液体香精提供了一个例子来证明浓缩香精的价值。要确定稀释</w:t>
      </w:r>
      <w:r>
        <w:rPr>
          <w:rFonts w:eastAsia="宋体"/>
          <w:color w:val="000000" w:themeColor="text1"/>
          <w:sz w:val="24"/>
          <w:szCs w:val="24"/>
          <w:lang w:eastAsia="zh-CN"/>
        </w:rPr>
        <w:lastRenderedPageBreak/>
        <w:t>的清真状态，只需提供浓缩形式的证书，并确保稀释溶剂在认证机构认为合适的水平上用于清真产品。显而易见的复杂情况是使用乙醇作为稀释溶剂</w:t>
      </w:r>
      <w:r>
        <w:rPr>
          <w:rFonts w:eastAsia="宋体"/>
          <w:color w:val="000000" w:themeColor="text1"/>
          <w:sz w:val="24"/>
          <w:szCs w:val="24"/>
          <w:lang w:eastAsia="zh-CN"/>
        </w:rPr>
        <w:t>(</w:t>
      </w:r>
      <w:r>
        <w:rPr>
          <w:rFonts w:eastAsia="宋体"/>
          <w:color w:val="000000" w:themeColor="text1"/>
          <w:sz w:val="24"/>
          <w:szCs w:val="24"/>
          <w:lang w:eastAsia="zh-CN"/>
        </w:rPr>
        <w:t>下文将详细介绍</w:t>
      </w:r>
      <w:r>
        <w:rPr>
          <w:rFonts w:eastAsia="宋体"/>
          <w:color w:val="000000" w:themeColor="text1"/>
          <w:sz w:val="24"/>
          <w:szCs w:val="24"/>
          <w:lang w:eastAsia="zh-CN"/>
        </w:rPr>
        <w:t>)</w:t>
      </w:r>
      <w:r>
        <w:rPr>
          <w:rFonts w:eastAsia="宋体"/>
          <w:color w:val="000000" w:themeColor="text1"/>
          <w:sz w:val="24"/>
          <w:szCs w:val="24"/>
          <w:lang w:eastAsia="zh-CN"/>
        </w:rPr>
        <w:t>，但也有其他常用的溶剂，</w:t>
      </w:r>
      <w:r>
        <w:rPr>
          <w:rFonts w:eastAsia="宋体"/>
          <w:color w:val="auto"/>
          <w:sz w:val="24"/>
          <w:szCs w:val="24"/>
          <w:lang w:eastAsia="zh-CN"/>
        </w:rPr>
        <w:t>可以从非清真物质中提取或混合。</w:t>
      </w:r>
      <w:r>
        <w:rPr>
          <w:rFonts w:eastAsia="宋体"/>
          <w:color w:val="000000" w:themeColor="text1"/>
          <w:sz w:val="24"/>
          <w:szCs w:val="24"/>
          <w:lang w:eastAsia="zh-CN"/>
        </w:rPr>
        <w:t>甘油是一种常用的稀释剂，可以从动物脂肪中获取，虽然是合成的，但是天然的植物来源的甘油也很广泛，价格也更便宜。</w:t>
      </w:r>
      <w:r>
        <w:rPr>
          <w:rFonts w:eastAsia="宋体"/>
          <w:color w:val="000000" w:themeColor="text1"/>
          <w:sz w:val="24"/>
          <w:szCs w:val="24"/>
          <w:lang w:eastAsia="zh-CN"/>
        </w:rPr>
        <w:t xml:space="preserve"> </w:t>
      </w:r>
      <w:r>
        <w:rPr>
          <w:rFonts w:eastAsia="宋体"/>
          <w:color w:val="000000" w:themeColor="text1"/>
          <w:sz w:val="24"/>
          <w:szCs w:val="24"/>
          <w:lang w:eastAsia="zh-CN"/>
        </w:rPr>
        <w:t>同样，注意从原料和溶剂供应商那里收集和验证信息对于确保清真制剂的完整性至关重要。</w:t>
      </w:r>
    </w:p>
    <w:p w14:paraId="7525F468" w14:textId="77777777" w:rsidR="00970176" w:rsidRDefault="008D6EE0">
      <w:pPr>
        <w:pStyle w:val="4"/>
        <w:rPr>
          <w:rFonts w:ascii="Times New Roman" w:hAnsi="Times New Roman" w:cs="Times New Roman"/>
          <w:sz w:val="24"/>
          <w:szCs w:val="24"/>
        </w:rPr>
      </w:pPr>
      <w:r>
        <w:rPr>
          <w:rFonts w:ascii="Times New Roman" w:hAnsi="Times New Roman" w:cs="Times New Roman"/>
        </w:rPr>
        <w:t>10.2.1.3</w:t>
      </w:r>
      <w:r>
        <w:rPr>
          <w:rFonts w:ascii="Times New Roman" w:hAnsi="Times New Roman" w:cs="Times New Roman"/>
        </w:rPr>
        <w:t>调配香精</w:t>
      </w:r>
    </w:p>
    <w:p w14:paraId="4C1E430D" w14:textId="77777777" w:rsidR="00970176" w:rsidRDefault="008D6EE0">
      <w:pPr>
        <w:pStyle w:val="Bodytext2"/>
        <w:spacing w:after="58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与简单的混合物相比，经过额</w:t>
      </w:r>
      <w:r>
        <w:rPr>
          <w:rFonts w:eastAsia="宋体"/>
          <w:color w:val="000000" w:themeColor="text1"/>
          <w:sz w:val="24"/>
          <w:szCs w:val="24"/>
          <w:lang w:eastAsia="zh-CN"/>
        </w:rPr>
        <w:t>外加工步骤的调配香精不一定被认为只是它们的配方中原料的组合。</w:t>
      </w:r>
    </w:p>
    <w:p w14:paraId="3FFF1A92" w14:textId="77777777" w:rsidR="00970176" w:rsidRDefault="008D6EE0">
      <w:pPr>
        <w:pStyle w:val="4"/>
        <w:rPr>
          <w:rFonts w:ascii="Times New Roman" w:hAnsi="Times New Roman" w:cs="Times New Roman"/>
          <w:sz w:val="24"/>
          <w:szCs w:val="24"/>
        </w:rPr>
      </w:pPr>
      <w:r>
        <w:rPr>
          <w:rFonts w:ascii="Times New Roman" w:hAnsi="Times New Roman" w:cs="Times New Roman"/>
        </w:rPr>
        <w:t>10.2.1.4</w:t>
      </w:r>
      <w:r>
        <w:rPr>
          <w:rFonts w:ascii="Times New Roman" w:hAnsi="Times New Roman" w:cs="Times New Roman"/>
        </w:rPr>
        <w:t>萃取</w:t>
      </w:r>
    </w:p>
    <w:p w14:paraId="38AB2C81" w14:textId="77777777" w:rsidR="00970176" w:rsidRDefault="008D6EE0">
      <w:pPr>
        <w:pStyle w:val="Bodytext2"/>
        <w:spacing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 xml:space="preserve"> </w:t>
      </w:r>
      <w:r>
        <w:rPr>
          <w:rFonts w:eastAsia="宋体"/>
          <w:color w:val="000000" w:themeColor="text1"/>
          <w:sz w:val="24"/>
          <w:szCs w:val="24"/>
          <w:lang w:eastAsia="zh-CN"/>
        </w:rPr>
        <w:t>萃取是一种广泛应用的技术，通过用溶剂处理原料，选择性地从更复杂的（通常是天然产品）基质中去除特定的活性或理想的调味品成分。清真的主要考虑因素是基质的组成和清真状态以及萃取溶剂。常见的例子包括：</w:t>
      </w:r>
    </w:p>
    <w:p w14:paraId="19D7260F" w14:textId="77777777" w:rsidR="00970176" w:rsidRDefault="008D6EE0">
      <w:pPr>
        <w:pStyle w:val="Bodytext2"/>
        <w:tabs>
          <w:tab w:val="left" w:pos="1452"/>
        </w:tabs>
        <w:spacing w:after="0" w:line="480" w:lineRule="exact"/>
        <w:ind w:left="0" w:firstLineChars="200" w:firstLine="480"/>
        <w:jc w:val="both"/>
        <w:rPr>
          <w:rFonts w:eastAsia="宋体"/>
          <w:color w:val="000000" w:themeColor="text1"/>
          <w:sz w:val="24"/>
          <w:szCs w:val="24"/>
          <w:lang w:eastAsia="zh-CN"/>
        </w:rPr>
      </w:pPr>
      <w:bookmarkStart w:id="2491" w:name="bookmark22"/>
      <w:bookmarkEnd w:id="2491"/>
      <w:r>
        <w:rPr>
          <w:rFonts w:eastAsia="宋体"/>
          <w:color w:val="000000" w:themeColor="text1"/>
          <w:sz w:val="24"/>
          <w:szCs w:val="24"/>
          <w:lang w:eastAsia="zh-CN"/>
        </w:rPr>
        <w:t>1.</w:t>
      </w:r>
      <w:r>
        <w:rPr>
          <w:rFonts w:eastAsia="宋体"/>
          <w:color w:val="000000" w:themeColor="text1"/>
          <w:sz w:val="24"/>
          <w:szCs w:val="24"/>
          <w:lang w:eastAsia="zh-CN"/>
        </w:rPr>
        <w:t>天然提取物：这一过程涉及从自然产生的生物基质中去除活性风味化合物。</w:t>
      </w:r>
      <w:r>
        <w:rPr>
          <w:rFonts w:eastAsia="宋体"/>
          <w:color w:val="000000" w:themeColor="text1"/>
          <w:sz w:val="24"/>
          <w:szCs w:val="24"/>
          <w:lang w:eastAsia="zh-CN"/>
        </w:rPr>
        <w:t xml:space="preserve"> </w:t>
      </w:r>
      <w:r>
        <w:rPr>
          <w:rFonts w:eastAsia="宋体"/>
          <w:color w:val="000000" w:themeColor="text1"/>
          <w:sz w:val="24"/>
          <w:szCs w:val="24"/>
          <w:lang w:eastAsia="zh-CN"/>
        </w:rPr>
        <w:t>这可以通过各种溶剂来实现，尽管用于食品</w:t>
      </w:r>
      <w:r>
        <w:rPr>
          <w:rFonts w:eastAsia="宋体"/>
          <w:color w:val="000000" w:themeColor="text1"/>
          <w:sz w:val="24"/>
          <w:szCs w:val="24"/>
          <w:lang w:eastAsia="zh-CN"/>
        </w:rPr>
        <w:t>(</w:t>
      </w:r>
      <w:r>
        <w:rPr>
          <w:rFonts w:eastAsia="宋体"/>
          <w:color w:val="000000" w:themeColor="text1"/>
          <w:sz w:val="24"/>
          <w:szCs w:val="24"/>
          <w:lang w:eastAsia="zh-CN"/>
        </w:rPr>
        <w:t>和调味品</w:t>
      </w:r>
      <w:r>
        <w:rPr>
          <w:rFonts w:eastAsia="宋体"/>
          <w:color w:val="000000" w:themeColor="text1"/>
          <w:sz w:val="24"/>
          <w:szCs w:val="24"/>
          <w:lang w:eastAsia="zh-CN"/>
        </w:rPr>
        <w:t>)</w:t>
      </w:r>
      <w:r>
        <w:rPr>
          <w:rFonts w:eastAsia="宋体"/>
          <w:color w:val="000000" w:themeColor="text1"/>
          <w:sz w:val="24"/>
          <w:szCs w:val="24"/>
          <w:lang w:eastAsia="zh-CN"/>
        </w:rPr>
        <w:t>的提取物的制造仅限于那些具有可接受毒性的溶剂，包括水、二氧化碳，还有乙醇等。天然香草提取物具有美国食品及药物管</w:t>
      </w:r>
      <w:r>
        <w:rPr>
          <w:rFonts w:eastAsia="宋体"/>
          <w:color w:val="000000" w:themeColor="text1"/>
          <w:sz w:val="24"/>
          <w:szCs w:val="24"/>
          <w:lang w:eastAsia="zh-CN"/>
        </w:rPr>
        <w:t>理局</w:t>
      </w:r>
      <w:r>
        <w:rPr>
          <w:rFonts w:eastAsia="宋体"/>
          <w:color w:val="000000" w:themeColor="text1"/>
          <w:sz w:val="24"/>
          <w:szCs w:val="24"/>
          <w:lang w:eastAsia="zh-CN"/>
        </w:rPr>
        <w:t>(FDA)</w:t>
      </w:r>
      <w:r>
        <w:rPr>
          <w:rFonts w:eastAsia="宋体"/>
          <w:color w:val="000000" w:themeColor="text1"/>
          <w:sz w:val="24"/>
          <w:szCs w:val="24"/>
          <w:lang w:eastAsia="zh-CN"/>
        </w:rPr>
        <w:t>规定的特定身份标准</w:t>
      </w:r>
      <w:r>
        <w:rPr>
          <w:rFonts w:eastAsia="宋体"/>
          <w:color w:val="000000" w:themeColor="text1"/>
          <w:sz w:val="24"/>
          <w:szCs w:val="24"/>
          <w:lang w:eastAsia="zh-CN"/>
        </w:rPr>
        <w:t>--</w:t>
      </w:r>
      <w:r>
        <w:rPr>
          <w:rFonts w:eastAsia="宋体"/>
          <w:color w:val="000000" w:themeColor="text1"/>
          <w:sz w:val="24"/>
          <w:szCs w:val="24"/>
          <w:lang w:eastAsia="zh-CN"/>
        </w:rPr>
        <w:t>必须含有至少</w:t>
      </w:r>
      <w:r>
        <w:rPr>
          <w:rFonts w:eastAsia="宋体"/>
          <w:color w:val="000000" w:themeColor="text1"/>
          <w:sz w:val="24"/>
          <w:szCs w:val="24"/>
          <w:lang w:eastAsia="zh-CN"/>
        </w:rPr>
        <w:t>35%</w:t>
      </w:r>
      <w:r>
        <w:rPr>
          <w:rFonts w:eastAsia="宋体"/>
          <w:color w:val="000000" w:themeColor="text1"/>
          <w:sz w:val="24"/>
          <w:szCs w:val="24"/>
          <w:lang w:eastAsia="zh-CN"/>
        </w:rPr>
        <w:t>的乙醇可以达到标准：美国</w:t>
      </w:r>
      <w:r>
        <w:rPr>
          <w:rFonts w:eastAsia="宋体"/>
          <w:color w:val="000000" w:themeColor="text1"/>
          <w:sz w:val="24"/>
          <w:szCs w:val="24"/>
          <w:lang w:eastAsia="zh-CN"/>
        </w:rPr>
        <w:t>FDA</w:t>
      </w:r>
      <w:r>
        <w:rPr>
          <w:rFonts w:eastAsia="宋体"/>
          <w:color w:val="000000" w:themeColor="text1"/>
          <w:sz w:val="24"/>
          <w:szCs w:val="24"/>
          <w:lang w:eastAsia="zh-CN"/>
        </w:rPr>
        <w:t>，</w:t>
      </w:r>
      <w:r>
        <w:rPr>
          <w:rFonts w:eastAsia="宋体"/>
          <w:color w:val="000000" w:themeColor="text1"/>
          <w:sz w:val="24"/>
          <w:szCs w:val="24"/>
          <w:lang w:eastAsia="zh-CN"/>
        </w:rPr>
        <w:t>21CFR169.I75</w:t>
      </w:r>
      <w:r>
        <w:rPr>
          <w:rFonts w:eastAsia="宋体"/>
          <w:color w:val="000000" w:themeColor="text1"/>
          <w:sz w:val="24"/>
          <w:szCs w:val="24"/>
          <w:lang w:eastAsia="zh-CN"/>
        </w:rPr>
        <w:t>。</w:t>
      </w:r>
      <w:r>
        <w:rPr>
          <w:rFonts w:eastAsia="宋体"/>
          <w:color w:val="000000" w:themeColor="text1"/>
          <w:sz w:val="24"/>
          <w:szCs w:val="24"/>
          <w:lang w:eastAsia="zh-CN"/>
        </w:rPr>
        <w:t xml:space="preserve"> </w:t>
      </w:r>
      <w:r>
        <w:rPr>
          <w:rFonts w:eastAsia="宋体"/>
          <w:color w:val="000000" w:themeColor="text1"/>
          <w:sz w:val="24"/>
          <w:szCs w:val="24"/>
          <w:lang w:eastAsia="zh-CN"/>
        </w:rPr>
        <w:t>清真认证机构会仔细管理这一要求，要求提供有关提取液中乙醇来源的信息，并验证是否有一定程度将使酒精含量增加的使用方式。消费品达到可接受的水平，然后才允许提取物可以贴上清真的标签。由于乙醇含量高，提取液本身不能被认证或标记为清真。</w:t>
      </w:r>
    </w:p>
    <w:p w14:paraId="6DDBD514" w14:textId="77777777" w:rsidR="00970176" w:rsidRDefault="008D6EE0">
      <w:pPr>
        <w:pStyle w:val="Bodytext2"/>
        <w:tabs>
          <w:tab w:val="left" w:pos="1456"/>
        </w:tabs>
        <w:spacing w:after="620" w:line="480" w:lineRule="exact"/>
        <w:ind w:left="0" w:firstLineChars="200" w:firstLine="480"/>
        <w:jc w:val="both"/>
        <w:rPr>
          <w:rFonts w:eastAsia="宋体"/>
          <w:color w:val="9BBB59"/>
          <w:sz w:val="24"/>
          <w:szCs w:val="24"/>
          <w:lang w:eastAsia="zh-CN"/>
        </w:rPr>
      </w:pPr>
      <w:bookmarkStart w:id="2492" w:name="bookmark23"/>
      <w:bookmarkEnd w:id="2492"/>
      <w:r>
        <w:rPr>
          <w:rFonts w:eastAsia="宋体"/>
          <w:color w:val="000000" w:themeColor="text1"/>
          <w:sz w:val="24"/>
          <w:szCs w:val="24"/>
          <w:lang w:eastAsia="zh-CN"/>
        </w:rPr>
        <w:t>2.</w:t>
      </w:r>
      <w:r>
        <w:rPr>
          <w:rFonts w:eastAsia="宋体"/>
          <w:color w:val="000000" w:themeColor="text1"/>
          <w:sz w:val="24"/>
          <w:szCs w:val="24"/>
          <w:lang w:eastAsia="zh-CN"/>
        </w:rPr>
        <w:t>洗涤油：这些是从精油中提取的属于中度极性风味化合物的水和酒精，然后通过压榨</w:t>
      </w:r>
      <w:r>
        <w:rPr>
          <w:rFonts w:eastAsia="宋体"/>
          <w:color w:val="000000" w:themeColor="text1"/>
          <w:sz w:val="24"/>
          <w:szCs w:val="24"/>
          <w:lang w:eastAsia="zh-CN"/>
        </w:rPr>
        <w:t>(</w:t>
      </w:r>
      <w:r>
        <w:rPr>
          <w:rFonts w:eastAsia="宋体"/>
          <w:color w:val="000000" w:themeColor="text1"/>
          <w:sz w:val="24"/>
          <w:szCs w:val="24"/>
          <w:lang w:eastAsia="zh-CN"/>
        </w:rPr>
        <w:t>通常是柑橘类</w:t>
      </w:r>
      <w:r>
        <w:rPr>
          <w:rFonts w:eastAsia="宋体"/>
          <w:color w:val="000000" w:themeColor="text1"/>
          <w:sz w:val="24"/>
          <w:szCs w:val="24"/>
          <w:lang w:eastAsia="zh-CN"/>
        </w:rPr>
        <w:t>)</w:t>
      </w:r>
      <w:r>
        <w:rPr>
          <w:rFonts w:eastAsia="宋体"/>
          <w:color w:val="000000" w:themeColor="text1"/>
          <w:sz w:val="24"/>
          <w:szCs w:val="24"/>
          <w:lang w:eastAsia="zh-CN"/>
        </w:rPr>
        <w:t>从它们的来源中去除或者蒸馏浓缩到一个均匀的油相。这项技术使用水调合某种类型的</w:t>
      </w:r>
      <w:r>
        <w:rPr>
          <w:rFonts w:eastAsia="宋体"/>
          <w:color w:val="000000" w:themeColor="text1"/>
          <w:sz w:val="24"/>
          <w:szCs w:val="24"/>
          <w:lang w:eastAsia="zh-CN"/>
        </w:rPr>
        <w:t>酒精来提供一个适当的极性萃取溶剂。溶剂</w:t>
      </w:r>
      <w:r>
        <w:rPr>
          <w:rFonts w:eastAsia="宋体"/>
          <w:color w:val="000000" w:themeColor="text1"/>
          <w:sz w:val="24"/>
          <w:szCs w:val="24"/>
          <w:lang w:eastAsia="zh-CN"/>
        </w:rPr>
        <w:lastRenderedPageBreak/>
        <w:t>与精油</w:t>
      </w:r>
      <w:r>
        <w:rPr>
          <w:rFonts w:eastAsia="宋体"/>
          <w:color w:val="000000" w:themeColor="text1"/>
          <w:sz w:val="24"/>
          <w:szCs w:val="24"/>
          <w:lang w:eastAsia="zh-CN"/>
        </w:rPr>
        <w:t>(</w:t>
      </w:r>
      <w:r>
        <w:rPr>
          <w:rFonts w:eastAsia="宋体"/>
          <w:color w:val="000000" w:themeColor="text1"/>
          <w:sz w:val="24"/>
          <w:szCs w:val="24"/>
          <w:lang w:eastAsia="zh-CN"/>
        </w:rPr>
        <w:t>与其不相容</w:t>
      </w:r>
      <w:r>
        <w:rPr>
          <w:rFonts w:eastAsia="宋体"/>
          <w:color w:val="000000" w:themeColor="text1"/>
          <w:sz w:val="24"/>
          <w:szCs w:val="24"/>
          <w:lang w:eastAsia="zh-CN"/>
        </w:rPr>
        <w:t>)</w:t>
      </w:r>
      <w:r>
        <w:rPr>
          <w:rFonts w:eastAsia="宋体"/>
          <w:color w:val="000000" w:themeColor="text1"/>
          <w:sz w:val="24"/>
          <w:szCs w:val="24"/>
          <w:lang w:eastAsia="zh-CN"/>
        </w:rPr>
        <w:t>结合，并搅拌可以提取所需的极性化合物，然后对溶剂进行分离，并在随后的步骤中对其进行过滤或标准化。所得产物具有水溶性的优点并且许多最强烈的较高浓度的风味化合物将存在于原精油中。如果在萃取溶剂中使用乙醇，清真认证机构在确认是否允许这些提取物用于清真食品前，将考虑其有关来源和级别的具体信息。</w:t>
      </w:r>
    </w:p>
    <w:p w14:paraId="258A52FC" w14:textId="77777777" w:rsidR="00970176" w:rsidRDefault="008D6EE0">
      <w:pPr>
        <w:pStyle w:val="4"/>
        <w:rPr>
          <w:rFonts w:ascii="Times New Roman" w:hAnsi="Times New Roman" w:cs="Times New Roman"/>
          <w:sz w:val="24"/>
          <w:szCs w:val="24"/>
        </w:rPr>
      </w:pPr>
      <w:r>
        <w:rPr>
          <w:rFonts w:ascii="Times New Roman" w:hAnsi="Times New Roman" w:cs="Times New Roman"/>
        </w:rPr>
        <w:t>10.2.1.5</w:t>
      </w:r>
      <w:r>
        <w:rPr>
          <w:rFonts w:ascii="Times New Roman" w:hAnsi="Times New Roman" w:cs="Times New Roman"/>
        </w:rPr>
        <w:t>反应香料</w:t>
      </w:r>
    </w:p>
    <w:p w14:paraId="469E449E" w14:textId="77777777" w:rsidR="00970176" w:rsidRDefault="008D6EE0">
      <w:pPr>
        <w:pStyle w:val="Bodytext2"/>
        <w:spacing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特别依靠两种或两种以上原料之间的化学反应来提供所需风味特征的香料制剂代表了另一种复杂程度，因为成品的成分与任何原料都是不同的。然而，评估这些</w:t>
      </w:r>
      <w:r>
        <w:rPr>
          <w:rFonts w:eastAsia="宋体"/>
          <w:color w:val="000000" w:themeColor="text1"/>
          <w:sz w:val="24"/>
          <w:szCs w:val="24"/>
          <w:lang w:eastAsia="zh-CN"/>
        </w:rPr>
        <w:t>产品的清真可接受性的关键还是检查它们的配方。这类香料制剂的两个例子特别提到：</w:t>
      </w:r>
    </w:p>
    <w:p w14:paraId="40BB4EA5" w14:textId="77777777" w:rsidR="00970176" w:rsidRDefault="008D6EE0">
      <w:pPr>
        <w:pStyle w:val="Bodytext2"/>
        <w:tabs>
          <w:tab w:val="left" w:pos="823"/>
        </w:tabs>
        <w:spacing w:after="0" w:line="480" w:lineRule="exact"/>
        <w:ind w:left="0" w:firstLineChars="200" w:firstLine="480"/>
        <w:jc w:val="both"/>
        <w:rPr>
          <w:rFonts w:eastAsia="宋体"/>
          <w:color w:val="9BBB59"/>
          <w:sz w:val="24"/>
          <w:szCs w:val="24"/>
          <w:lang w:eastAsia="zh-CN"/>
        </w:rPr>
      </w:pPr>
      <w:bookmarkStart w:id="2493" w:name="bookmark24"/>
      <w:bookmarkEnd w:id="2493"/>
      <w:r>
        <w:rPr>
          <w:rFonts w:eastAsia="宋体"/>
          <w:color w:val="000000" w:themeColor="text1"/>
          <w:sz w:val="24"/>
          <w:szCs w:val="24"/>
          <w:lang w:eastAsia="zh-CN"/>
        </w:rPr>
        <w:t>1.</w:t>
      </w:r>
      <w:r>
        <w:rPr>
          <w:rFonts w:eastAsia="宋体"/>
          <w:color w:val="000000" w:themeColor="text1"/>
          <w:sz w:val="24"/>
          <w:szCs w:val="24"/>
          <w:lang w:eastAsia="zh-CN"/>
        </w:rPr>
        <w:t>美拉德反应。这个术语描述了一个复杂的反应链，其细节超出了本章的范围，只是提到第一个反应步骤是氨基酸和一种还原糖分子之间的反应。在清真可接受性方面，除了配方中的其他成分外，重点还将放在反应中使用的氨基酸的来源上。应该指出的是，尽管美拉德反应通常可以用来产生</w:t>
      </w:r>
      <w:r>
        <w:rPr>
          <w:rFonts w:eastAsia="宋体"/>
          <w:color w:val="000000" w:themeColor="text1"/>
          <w:sz w:val="24"/>
          <w:szCs w:val="24"/>
          <w:lang w:eastAsia="zh-CN"/>
        </w:rPr>
        <w:t>“</w:t>
      </w:r>
      <w:r>
        <w:rPr>
          <w:rFonts w:eastAsia="宋体"/>
          <w:color w:val="000000" w:themeColor="text1"/>
          <w:sz w:val="24"/>
          <w:szCs w:val="24"/>
          <w:lang w:eastAsia="zh-CN"/>
        </w:rPr>
        <w:t>美味</w:t>
      </w:r>
      <w:r>
        <w:rPr>
          <w:rFonts w:eastAsia="宋体"/>
          <w:color w:val="000000" w:themeColor="text1"/>
          <w:sz w:val="24"/>
          <w:szCs w:val="24"/>
          <w:lang w:eastAsia="zh-CN"/>
        </w:rPr>
        <w:t>”</w:t>
      </w:r>
      <w:r>
        <w:rPr>
          <w:rFonts w:eastAsia="宋体"/>
          <w:color w:val="000000" w:themeColor="text1"/>
          <w:sz w:val="24"/>
          <w:szCs w:val="24"/>
          <w:lang w:eastAsia="zh-CN"/>
        </w:rPr>
        <w:t>或</w:t>
      </w:r>
      <w:r>
        <w:rPr>
          <w:rFonts w:eastAsia="宋体"/>
          <w:color w:val="000000" w:themeColor="text1"/>
          <w:sz w:val="24"/>
          <w:szCs w:val="24"/>
          <w:lang w:eastAsia="zh-CN"/>
        </w:rPr>
        <w:t>“</w:t>
      </w:r>
      <w:r>
        <w:rPr>
          <w:rFonts w:eastAsia="宋体"/>
          <w:color w:val="000000" w:themeColor="text1"/>
          <w:sz w:val="24"/>
          <w:szCs w:val="24"/>
          <w:lang w:eastAsia="zh-CN"/>
        </w:rPr>
        <w:t>肉味</w:t>
      </w:r>
      <w:r>
        <w:rPr>
          <w:rFonts w:eastAsia="宋体"/>
          <w:color w:val="000000" w:themeColor="text1"/>
          <w:sz w:val="24"/>
          <w:szCs w:val="24"/>
          <w:lang w:eastAsia="zh-CN"/>
        </w:rPr>
        <w:t>”</w:t>
      </w:r>
      <w:r>
        <w:rPr>
          <w:rFonts w:eastAsia="宋体"/>
          <w:color w:val="000000" w:themeColor="text1"/>
          <w:sz w:val="24"/>
          <w:szCs w:val="24"/>
          <w:lang w:eastAsia="zh-CN"/>
        </w:rPr>
        <w:t>风味，但成品的色调不一定能对清真风险进行适当的评估。动物来源的氨基酸可以参与蔬菜、谷类食品或烘焙香料的生产，同样的，许多</w:t>
      </w:r>
      <w:r>
        <w:rPr>
          <w:rFonts w:eastAsia="宋体"/>
          <w:color w:val="000000" w:themeColor="text1"/>
          <w:sz w:val="24"/>
          <w:szCs w:val="24"/>
          <w:lang w:eastAsia="zh-CN"/>
        </w:rPr>
        <w:t>“</w:t>
      </w:r>
      <w:r>
        <w:rPr>
          <w:rFonts w:eastAsia="宋体"/>
          <w:color w:val="000000" w:themeColor="text1"/>
          <w:sz w:val="24"/>
          <w:szCs w:val="24"/>
          <w:lang w:eastAsia="zh-CN"/>
        </w:rPr>
        <w:t>肉</w:t>
      </w:r>
      <w:r>
        <w:rPr>
          <w:rFonts w:eastAsia="宋体"/>
          <w:color w:val="000000" w:themeColor="text1"/>
          <w:sz w:val="24"/>
          <w:szCs w:val="24"/>
          <w:lang w:eastAsia="zh-CN"/>
        </w:rPr>
        <w:t>”</w:t>
      </w:r>
      <w:r>
        <w:rPr>
          <w:rFonts w:eastAsia="宋体"/>
          <w:color w:val="000000" w:themeColor="text1"/>
          <w:sz w:val="24"/>
          <w:szCs w:val="24"/>
          <w:lang w:eastAsia="zh-CN"/>
        </w:rPr>
        <w:t>味也可以用严格的从蔬菜中提取的氨</w:t>
      </w:r>
      <w:r>
        <w:rPr>
          <w:rFonts w:eastAsia="宋体"/>
          <w:color w:val="000000" w:themeColor="text1"/>
          <w:sz w:val="24"/>
          <w:szCs w:val="24"/>
          <w:lang w:eastAsia="zh-CN"/>
        </w:rPr>
        <w:t>基酸来制造。</w:t>
      </w:r>
    </w:p>
    <w:p w14:paraId="6CC4E356" w14:textId="77777777" w:rsidR="00970176" w:rsidRDefault="008D6EE0">
      <w:pPr>
        <w:pStyle w:val="Bodytext2"/>
        <w:tabs>
          <w:tab w:val="left" w:pos="840"/>
        </w:tabs>
        <w:spacing w:line="480" w:lineRule="exact"/>
        <w:ind w:left="0" w:firstLineChars="200" w:firstLine="480"/>
        <w:jc w:val="both"/>
        <w:rPr>
          <w:rFonts w:eastAsia="宋体"/>
          <w:color w:val="000000" w:themeColor="text1"/>
          <w:sz w:val="24"/>
          <w:szCs w:val="24"/>
          <w:lang w:eastAsia="zh-CN"/>
        </w:rPr>
      </w:pPr>
      <w:bookmarkStart w:id="2494" w:name="bookmark25"/>
      <w:bookmarkEnd w:id="2494"/>
      <w:r>
        <w:rPr>
          <w:rFonts w:eastAsia="宋体"/>
          <w:color w:val="000000" w:themeColor="text1"/>
          <w:sz w:val="24"/>
          <w:szCs w:val="24"/>
          <w:lang w:eastAsia="zh-CN"/>
        </w:rPr>
        <w:t>2.</w:t>
      </w:r>
      <w:r>
        <w:rPr>
          <w:rFonts w:eastAsia="宋体"/>
          <w:color w:val="000000" w:themeColor="text1"/>
          <w:sz w:val="24"/>
          <w:szCs w:val="24"/>
          <w:lang w:eastAsia="zh-CN"/>
        </w:rPr>
        <w:t>酯化：这一反应涉及由有机酸与酒精控制生成酯化合物的过程。酯类在许多食物中自然存在。以</w:t>
      </w:r>
      <w:r>
        <w:rPr>
          <w:rFonts w:eastAsia="宋体"/>
          <w:color w:val="auto"/>
          <w:sz w:val="24"/>
          <w:szCs w:val="24"/>
          <w:lang w:eastAsia="zh-CN"/>
        </w:rPr>
        <w:t>果香和乙醚</w:t>
      </w:r>
      <w:r>
        <w:rPr>
          <w:rFonts w:eastAsia="宋体"/>
          <w:color w:val="000000" w:themeColor="text1"/>
          <w:sz w:val="24"/>
          <w:szCs w:val="24"/>
          <w:lang w:eastAsia="zh-CN"/>
        </w:rPr>
        <w:t>为特征，它们通常用于食品香料的制造。反应本身发生在水溶液中，几乎可以与任何醇</w:t>
      </w:r>
      <w:r>
        <w:rPr>
          <w:rFonts w:eastAsia="宋体"/>
          <w:color w:val="000000" w:themeColor="text1"/>
          <w:sz w:val="24"/>
          <w:szCs w:val="24"/>
          <w:lang w:eastAsia="zh-CN"/>
        </w:rPr>
        <w:t>-</w:t>
      </w:r>
      <w:r>
        <w:rPr>
          <w:rFonts w:eastAsia="宋体"/>
          <w:color w:val="000000" w:themeColor="text1"/>
          <w:sz w:val="24"/>
          <w:szCs w:val="24"/>
          <w:lang w:eastAsia="zh-CN"/>
        </w:rPr>
        <w:t>酸结合在一起；并且通过适当控制</w:t>
      </w:r>
      <w:r>
        <w:rPr>
          <w:rFonts w:eastAsia="宋体"/>
          <w:color w:val="000000" w:themeColor="text1"/>
          <w:sz w:val="24"/>
          <w:szCs w:val="24"/>
          <w:lang w:eastAsia="zh-CN"/>
        </w:rPr>
        <w:t>pH</w:t>
      </w:r>
      <w:r>
        <w:rPr>
          <w:rFonts w:eastAsia="宋体"/>
          <w:color w:val="000000" w:themeColor="text1"/>
          <w:sz w:val="24"/>
          <w:szCs w:val="24"/>
          <w:lang w:eastAsia="zh-CN"/>
        </w:rPr>
        <w:t>和加热可以增强反应。同样，如果乙醇被用作反应中的酒精，清真的主要关注点将是乙醇的来源。乙醇的酯在化合物名称中用</w:t>
      </w:r>
      <w:r>
        <w:rPr>
          <w:rFonts w:eastAsia="宋体"/>
          <w:color w:val="000000" w:themeColor="text1"/>
          <w:sz w:val="24"/>
          <w:szCs w:val="24"/>
          <w:lang w:eastAsia="zh-CN"/>
        </w:rPr>
        <w:t>“</w:t>
      </w:r>
      <w:r>
        <w:rPr>
          <w:rFonts w:eastAsia="宋体"/>
          <w:color w:val="000000" w:themeColor="text1"/>
          <w:sz w:val="24"/>
          <w:szCs w:val="24"/>
          <w:lang w:eastAsia="zh-CN"/>
        </w:rPr>
        <w:t>乙酯</w:t>
      </w:r>
      <w:r>
        <w:rPr>
          <w:rFonts w:eastAsia="宋体"/>
          <w:color w:val="000000" w:themeColor="text1"/>
          <w:sz w:val="24"/>
          <w:szCs w:val="24"/>
          <w:lang w:eastAsia="zh-CN"/>
        </w:rPr>
        <w:t>”</w:t>
      </w:r>
      <w:r>
        <w:rPr>
          <w:rFonts w:eastAsia="宋体"/>
          <w:color w:val="000000" w:themeColor="text1"/>
          <w:sz w:val="24"/>
          <w:szCs w:val="24"/>
          <w:lang w:eastAsia="zh-CN"/>
        </w:rPr>
        <w:t>这个词来表示</w:t>
      </w:r>
      <w:r>
        <w:rPr>
          <w:rFonts w:eastAsia="宋体"/>
          <w:color w:val="000000" w:themeColor="text1"/>
          <w:sz w:val="24"/>
          <w:szCs w:val="24"/>
          <w:lang w:eastAsia="zh-CN"/>
        </w:rPr>
        <w:t>(</w:t>
      </w:r>
      <w:r>
        <w:rPr>
          <w:rFonts w:eastAsia="宋体"/>
          <w:color w:val="000000" w:themeColor="text1"/>
          <w:sz w:val="24"/>
          <w:szCs w:val="24"/>
          <w:lang w:eastAsia="zh-CN"/>
        </w:rPr>
        <w:t>例如丁酸乙酯或丙酸乙酯，分别表示乙醇与丁酸和丙酸的结合</w:t>
      </w:r>
      <w:r>
        <w:rPr>
          <w:rFonts w:eastAsia="宋体"/>
          <w:color w:val="000000" w:themeColor="text1"/>
          <w:sz w:val="24"/>
          <w:szCs w:val="24"/>
          <w:lang w:eastAsia="zh-CN"/>
        </w:rPr>
        <w:t>)</w:t>
      </w:r>
      <w:r>
        <w:rPr>
          <w:rFonts w:eastAsia="宋体"/>
          <w:color w:val="000000" w:themeColor="text1"/>
          <w:sz w:val="24"/>
          <w:szCs w:val="24"/>
          <w:lang w:eastAsia="zh-CN"/>
        </w:rPr>
        <w:t>。由其他醇形成的酯类不存在清真风险</w:t>
      </w:r>
      <w:r>
        <w:rPr>
          <w:rFonts w:eastAsia="宋体"/>
          <w:color w:val="000000" w:themeColor="text1"/>
          <w:sz w:val="24"/>
          <w:szCs w:val="24"/>
          <w:lang w:eastAsia="zh-CN"/>
        </w:rPr>
        <w:t>,</w:t>
      </w:r>
      <w:r>
        <w:rPr>
          <w:rFonts w:eastAsia="宋体"/>
          <w:color w:val="000000" w:themeColor="text1"/>
          <w:sz w:val="24"/>
          <w:szCs w:val="24"/>
          <w:lang w:eastAsia="zh-CN"/>
        </w:rPr>
        <w:t>必须指出，酯化反应是可逆的，在适当的条件下，酯，包括乙酯，可以恢</w:t>
      </w:r>
      <w:r>
        <w:rPr>
          <w:rFonts w:eastAsia="宋体"/>
          <w:color w:val="000000" w:themeColor="text1"/>
          <w:sz w:val="24"/>
          <w:szCs w:val="24"/>
          <w:lang w:eastAsia="zh-CN"/>
        </w:rPr>
        <w:t>复到它们醇和酸的组成。因此有可能对于不含乙醇的产品，其配方中含有少量可测量的乙醇。在这些案例中看到的乙醇浓度很少会上升到清真的关注程度。</w:t>
      </w:r>
    </w:p>
    <w:p w14:paraId="58523A73" w14:textId="77777777" w:rsidR="00970176" w:rsidRDefault="008D6EE0">
      <w:pPr>
        <w:pStyle w:val="3"/>
        <w:rPr>
          <w:rFonts w:ascii="Times New Roman" w:hAnsi="Times New Roman" w:cs="Times New Roman"/>
        </w:rPr>
      </w:pPr>
      <w:bookmarkStart w:id="2495" w:name="_Toc14992176"/>
      <w:r>
        <w:rPr>
          <w:rFonts w:ascii="Times New Roman" w:hAnsi="Times New Roman" w:cs="Times New Roman"/>
        </w:rPr>
        <w:lastRenderedPageBreak/>
        <w:t>10.2.2</w:t>
      </w:r>
      <w:r>
        <w:rPr>
          <w:rFonts w:ascii="Times New Roman" w:hAnsi="Times New Roman" w:cs="Times New Roman"/>
        </w:rPr>
        <w:t>香精制造</w:t>
      </w:r>
      <w:r>
        <w:rPr>
          <w:rFonts w:ascii="Times New Roman" w:hAnsi="Times New Roman" w:cs="Times New Roman"/>
        </w:rPr>
        <w:t>“</w:t>
      </w:r>
      <w:r>
        <w:rPr>
          <w:rFonts w:ascii="Times New Roman" w:hAnsi="Times New Roman" w:cs="Times New Roman"/>
        </w:rPr>
        <w:t>系统</w:t>
      </w:r>
      <w:r>
        <w:rPr>
          <w:rFonts w:ascii="Times New Roman" w:hAnsi="Times New Roman" w:cs="Times New Roman"/>
        </w:rPr>
        <w:t>”</w:t>
      </w:r>
      <w:bookmarkEnd w:id="2495"/>
    </w:p>
    <w:p w14:paraId="6599304E" w14:textId="77777777" w:rsidR="00970176" w:rsidRDefault="008D6EE0">
      <w:pPr>
        <w:pStyle w:val="Bodytext1"/>
        <w:spacing w:after="520" w:line="480" w:lineRule="exact"/>
        <w:ind w:firstLineChars="200" w:firstLine="480"/>
        <w:jc w:val="both"/>
        <w:rPr>
          <w:rFonts w:eastAsia="宋体"/>
          <w:color w:val="000000" w:themeColor="text1"/>
          <w:lang w:eastAsia="zh-CN"/>
        </w:rPr>
      </w:pPr>
      <w:r>
        <w:rPr>
          <w:rFonts w:eastAsia="宋体"/>
          <w:color w:val="000000" w:themeColor="text1"/>
          <w:lang w:eastAsia="zh-CN"/>
        </w:rPr>
        <w:t>为了满足食品生产者和消费者的特殊需要，香精制造商将以新的创新想法和技术应用作出反应。无论挑战是延长保质期，为烹饪或烘焙应用提供温度稳定性，还是解决溶解性问题，香精生产商通常超越风味化学的范围，以满足其客户和全球市场不断变化的需求。这些努力的结果往往体现在产品中，这些产品除了提供风味之外，还在消费品中发挥一定的功能作用。在评估这些材料是否适合清真时，可能会遇到需要特别考虑的新的或不寻常的成分。</w:t>
      </w:r>
      <w:r>
        <w:rPr>
          <w:rFonts w:eastAsia="宋体"/>
          <w:color w:val="000000" w:themeColor="text1"/>
          <w:lang w:eastAsia="zh-CN"/>
        </w:rPr>
        <w:t xml:space="preserve"> </w:t>
      </w:r>
      <w:r>
        <w:rPr>
          <w:rFonts w:eastAsia="宋体"/>
          <w:color w:val="000000" w:themeColor="text1"/>
          <w:lang w:eastAsia="zh-CN"/>
        </w:rPr>
        <w:t>由于风味体系的功能可能取决于赋予所需功能特性的独特原材料，所以要注意这些因素是所有技术平台遵循的共同原则。</w:t>
      </w:r>
      <w:r>
        <w:rPr>
          <w:rFonts w:eastAsia="宋体"/>
          <w:color w:val="000000" w:themeColor="text1"/>
          <w:lang w:eastAsia="zh-CN"/>
        </w:rPr>
        <w:t xml:space="preserve"> </w:t>
      </w:r>
      <w:r>
        <w:rPr>
          <w:rFonts w:eastAsia="宋体"/>
          <w:color w:val="000000" w:themeColor="text1"/>
          <w:lang w:eastAsia="zh-CN"/>
        </w:rPr>
        <w:t>通常，制</w:t>
      </w:r>
      <w:r>
        <w:rPr>
          <w:rFonts w:eastAsia="宋体"/>
          <w:color w:val="000000" w:themeColor="text1"/>
          <w:lang w:eastAsia="zh-CN"/>
        </w:rPr>
        <w:t>造这些功能性风味产品需要复杂而昂贵的生产设备，并且应遵循严格的隔离政策，以避免避免无意中污染清真专用机械。</w:t>
      </w:r>
    </w:p>
    <w:p w14:paraId="40DF1B12" w14:textId="77777777" w:rsidR="00970176" w:rsidRDefault="008D6EE0">
      <w:pPr>
        <w:pStyle w:val="4"/>
        <w:rPr>
          <w:rFonts w:ascii="Times New Roman" w:hAnsi="Times New Roman" w:cs="Times New Roman"/>
        </w:rPr>
      </w:pPr>
      <w:r>
        <w:rPr>
          <w:rFonts w:ascii="Times New Roman" w:hAnsi="Times New Roman" w:cs="Times New Roman"/>
        </w:rPr>
        <w:t>10.2.2.1</w:t>
      </w:r>
      <w:r>
        <w:rPr>
          <w:rFonts w:ascii="Times New Roman" w:hAnsi="Times New Roman" w:cs="Times New Roman"/>
        </w:rPr>
        <w:t>喷雾干燥香精</w:t>
      </w:r>
    </w:p>
    <w:p w14:paraId="4A1E493F" w14:textId="77777777" w:rsidR="00970176" w:rsidRDefault="008D6EE0">
      <w:pPr>
        <w:pStyle w:val="Bodytext1"/>
        <w:spacing w:after="520" w:line="480" w:lineRule="exact"/>
        <w:ind w:firstLineChars="200" w:firstLine="480"/>
        <w:jc w:val="both"/>
        <w:rPr>
          <w:rFonts w:eastAsia="宋体"/>
          <w:color w:val="000000" w:themeColor="text1"/>
          <w:lang w:eastAsia="zh-CN"/>
        </w:rPr>
      </w:pPr>
      <w:r>
        <w:rPr>
          <w:rFonts w:eastAsia="宋体"/>
          <w:color w:val="000000" w:themeColor="text1"/>
          <w:lang w:eastAsia="zh-CN"/>
        </w:rPr>
        <w:t>喷雾干燥是一种成熟的技术，用于干燥液体风味物质，使之形成固体基质，最终的产品是一种可能具有一系列物理性能的粉末，这在很大程度上取决于矩阵的性质和粒子的大小。喷雾干燥设备通常意味着很大的投资，在想要充分利用设备的想法驱使下可能导致制造商在用于清真生产的同一设备上运行非清真配方。</w:t>
      </w:r>
      <w:r>
        <w:rPr>
          <w:rFonts w:eastAsia="宋体"/>
          <w:color w:val="000000" w:themeColor="text1"/>
          <w:lang w:eastAsia="zh-CN"/>
        </w:rPr>
        <w:t xml:space="preserve"> </w:t>
      </w:r>
      <w:r>
        <w:rPr>
          <w:rFonts w:eastAsia="宋体"/>
          <w:color w:val="000000" w:themeColor="text1"/>
          <w:lang w:eastAsia="zh-CN"/>
        </w:rPr>
        <w:t>一般来说，对生产不同产品的操作程序采取适当的清洁步骤</w:t>
      </w:r>
      <w:r>
        <w:rPr>
          <w:rFonts w:eastAsia="宋体"/>
          <w:color w:val="000000" w:themeColor="text1"/>
          <w:lang w:eastAsia="zh-CN"/>
        </w:rPr>
        <w:t>(</w:t>
      </w:r>
      <w:r>
        <w:rPr>
          <w:rFonts w:eastAsia="宋体"/>
          <w:color w:val="000000" w:themeColor="text1"/>
          <w:lang w:eastAsia="zh-CN"/>
        </w:rPr>
        <w:t>由清真认证者确定</w:t>
      </w:r>
      <w:r>
        <w:rPr>
          <w:rFonts w:eastAsia="宋体"/>
          <w:color w:val="000000" w:themeColor="text1"/>
          <w:lang w:eastAsia="zh-CN"/>
        </w:rPr>
        <w:t>)</w:t>
      </w:r>
      <w:r>
        <w:rPr>
          <w:rFonts w:eastAsia="宋体"/>
          <w:color w:val="000000" w:themeColor="text1"/>
          <w:lang w:eastAsia="zh-CN"/>
        </w:rPr>
        <w:t>就不会出现问题，在大多数情况下，制造商的内部质量要求足以解决清真问题。值得注意的例外是使用任何来源于猪的材料；设备已经被用来加工猪肉或其衍生物，即使经过仔细验证的</w:t>
      </w:r>
      <w:r>
        <w:rPr>
          <w:rFonts w:eastAsia="宋体"/>
          <w:color w:val="000000" w:themeColor="text1"/>
          <w:lang w:eastAsia="zh-CN"/>
        </w:rPr>
        <w:t>清洁程序也不足以维持设备的清真可接受性。如果发生意外污染，清真认证人可能会建议采取一些非常措施来修复设备；</w:t>
      </w:r>
      <w:r>
        <w:rPr>
          <w:rFonts w:eastAsia="宋体"/>
          <w:color w:val="000000" w:themeColor="text1"/>
          <w:lang w:eastAsia="zh-CN"/>
        </w:rPr>
        <w:t xml:space="preserve"> </w:t>
      </w:r>
      <w:r>
        <w:rPr>
          <w:rFonts w:eastAsia="宋体"/>
          <w:color w:val="000000" w:themeColor="text1"/>
          <w:lang w:eastAsia="zh-CN"/>
        </w:rPr>
        <w:t>但是可以预料到会有大量的停机时间和费用，因此应当通过仔细的生产规划和与认证机构的密切协商来尽量减少这种情况发生的可能性。当干燥、非清真或猪肉产品的选择有限时，可以有效地实施收费制造策略。如果非清真屠宰的牛肉明胶要用喷雾干燥机干燥，那么喷雾干燥机的清洁就不可能了，因为干燥机需要专用。</w:t>
      </w:r>
      <w:r>
        <w:rPr>
          <w:rFonts w:eastAsia="宋体"/>
          <w:color w:val="000000" w:themeColor="text1"/>
          <w:lang w:eastAsia="zh-CN"/>
        </w:rPr>
        <w:t xml:space="preserve"> </w:t>
      </w:r>
      <w:r>
        <w:rPr>
          <w:rFonts w:eastAsia="宋体"/>
          <w:color w:val="000000" w:themeColor="text1"/>
          <w:lang w:eastAsia="zh-CN"/>
        </w:rPr>
        <w:t>制造商越来越多地转向外部承包喷雾干燥业务来管理复杂的生产问题，其中许多合同烘干机都有健全的清真计划。</w:t>
      </w:r>
    </w:p>
    <w:p w14:paraId="06ECC936" w14:textId="77777777" w:rsidR="00970176" w:rsidRDefault="008D6EE0">
      <w:pPr>
        <w:pStyle w:val="4"/>
        <w:rPr>
          <w:rFonts w:ascii="Times New Roman" w:hAnsi="Times New Roman" w:cs="Times New Roman"/>
        </w:rPr>
      </w:pPr>
      <w:r>
        <w:rPr>
          <w:rFonts w:ascii="Times New Roman" w:hAnsi="Times New Roman" w:cs="Times New Roman"/>
        </w:rPr>
        <w:lastRenderedPageBreak/>
        <w:t>10.2.2.2</w:t>
      </w:r>
      <w:r>
        <w:rPr>
          <w:rFonts w:ascii="Times New Roman" w:hAnsi="Times New Roman" w:cs="Times New Roman"/>
        </w:rPr>
        <w:t>乳</w:t>
      </w:r>
      <w:r>
        <w:rPr>
          <w:rFonts w:ascii="Times New Roman" w:hAnsi="Times New Roman" w:cs="Times New Roman"/>
        </w:rPr>
        <w:t>化</w:t>
      </w:r>
    </w:p>
    <w:p w14:paraId="44EFCF7E" w14:textId="77777777" w:rsidR="00970176" w:rsidRDefault="008D6EE0">
      <w:pPr>
        <w:pStyle w:val="Bodytext1"/>
        <w:spacing w:after="460" w:line="480" w:lineRule="exact"/>
        <w:ind w:firstLineChars="200" w:firstLine="480"/>
        <w:jc w:val="both"/>
        <w:rPr>
          <w:rFonts w:eastAsia="宋体"/>
          <w:color w:val="000000" w:themeColor="text1"/>
          <w:lang w:eastAsia="zh-CN"/>
        </w:rPr>
      </w:pPr>
      <w:r>
        <w:rPr>
          <w:rFonts w:eastAsia="宋体"/>
          <w:color w:val="000000" w:themeColor="text1"/>
          <w:lang w:eastAsia="zh-CN"/>
        </w:rPr>
        <w:t>乳化是另一种经过时间检验的用来达到理想溶解性的技术，特别是在饮料中的应用。即采用水相和油相的高剪切混合，实现小颗粒在另一相中的完全悬浮。</w:t>
      </w:r>
      <w:r>
        <w:rPr>
          <w:rFonts w:eastAsia="宋体"/>
          <w:color w:val="000000" w:themeColor="text1"/>
          <w:lang w:eastAsia="zh-CN"/>
        </w:rPr>
        <w:t xml:space="preserve"> </w:t>
      </w:r>
      <w:r>
        <w:rPr>
          <w:rFonts w:eastAsia="宋体"/>
          <w:color w:val="000000" w:themeColor="text1"/>
          <w:lang w:eastAsia="zh-CN"/>
        </w:rPr>
        <w:t>乳化液的稳定性或者不稳定性是一种热力学现象，可以通过使用作用在乳状液中微观粒子表面的材料来加以修正，但是</w:t>
      </w:r>
      <w:r>
        <w:rPr>
          <w:rFonts w:eastAsia="宋体"/>
          <w:color w:val="000000" w:themeColor="text1"/>
          <w:lang w:eastAsia="zh-CN"/>
        </w:rPr>
        <w:t xml:space="preserve"> </w:t>
      </w:r>
      <w:r>
        <w:rPr>
          <w:rFonts w:eastAsia="宋体"/>
          <w:color w:val="000000" w:themeColor="text1"/>
          <w:lang w:eastAsia="zh-CN"/>
        </w:rPr>
        <w:t>永远不可能完全稳定。许多常见的乳化剂，如山梨醇酯</w:t>
      </w:r>
      <w:r>
        <w:rPr>
          <w:rFonts w:eastAsia="宋体"/>
          <w:color w:val="000000" w:themeColor="text1"/>
          <w:lang w:eastAsia="zh-CN"/>
        </w:rPr>
        <w:t>(</w:t>
      </w:r>
      <w:r>
        <w:rPr>
          <w:rFonts w:eastAsia="宋体"/>
          <w:color w:val="000000" w:themeColor="text1"/>
          <w:lang w:eastAsia="zh-CN"/>
        </w:rPr>
        <w:t>聚山梨酸酯</w:t>
      </w:r>
      <w:r>
        <w:rPr>
          <w:rFonts w:eastAsia="宋体"/>
          <w:color w:val="000000" w:themeColor="text1"/>
          <w:lang w:eastAsia="zh-CN"/>
        </w:rPr>
        <w:t>)</w:t>
      </w:r>
      <w:r>
        <w:rPr>
          <w:rFonts w:eastAsia="宋体"/>
          <w:color w:val="000000" w:themeColor="text1"/>
          <w:lang w:eastAsia="zh-CN"/>
        </w:rPr>
        <w:t>或甘油</w:t>
      </w:r>
      <w:r>
        <w:rPr>
          <w:rFonts w:eastAsia="宋体"/>
          <w:color w:val="000000" w:themeColor="text1"/>
          <w:lang w:eastAsia="zh-CN"/>
        </w:rPr>
        <w:t>(</w:t>
      </w:r>
      <w:r>
        <w:rPr>
          <w:rFonts w:eastAsia="宋体"/>
          <w:color w:val="000000" w:themeColor="text1"/>
          <w:lang w:eastAsia="zh-CN"/>
        </w:rPr>
        <w:t>单甘油和二甘油</w:t>
      </w:r>
      <w:r>
        <w:rPr>
          <w:rFonts w:eastAsia="宋体"/>
          <w:color w:val="000000" w:themeColor="text1"/>
          <w:lang w:eastAsia="zh-CN"/>
        </w:rPr>
        <w:t>)</w:t>
      </w:r>
      <w:r>
        <w:rPr>
          <w:rFonts w:eastAsia="宋体"/>
          <w:color w:val="000000" w:themeColor="text1"/>
          <w:lang w:eastAsia="zh-CN"/>
        </w:rPr>
        <w:t>的功能是因为它们的分子结构促进了水相和油相的</w:t>
      </w:r>
      <w:r>
        <w:rPr>
          <w:rFonts w:eastAsia="宋体"/>
          <w:color w:val="000000" w:themeColor="text1"/>
          <w:lang w:eastAsia="zh-CN"/>
        </w:rPr>
        <w:t>“</w:t>
      </w:r>
      <w:r>
        <w:rPr>
          <w:rFonts w:eastAsia="宋体"/>
          <w:color w:val="000000" w:themeColor="text1"/>
          <w:lang w:eastAsia="zh-CN"/>
        </w:rPr>
        <w:t>桥接</w:t>
      </w:r>
      <w:r>
        <w:rPr>
          <w:rFonts w:eastAsia="宋体"/>
          <w:color w:val="000000" w:themeColor="text1"/>
          <w:lang w:eastAsia="zh-CN"/>
        </w:rPr>
        <w:t>”--</w:t>
      </w:r>
      <w:r>
        <w:rPr>
          <w:rFonts w:eastAsia="宋体"/>
          <w:color w:val="000000" w:themeColor="text1"/>
          <w:lang w:eastAsia="zh-CN"/>
        </w:rPr>
        <w:t>分子的极性部分与水相有很好的相互作用，亲脂部分与油相结合。这些材料可以部分或全部来自动物，需要对这些或其他表面活性剂和乳化</w:t>
      </w:r>
      <w:r>
        <w:rPr>
          <w:rFonts w:eastAsia="宋体"/>
          <w:color w:val="000000" w:themeColor="text1"/>
          <w:lang w:eastAsia="zh-CN"/>
        </w:rPr>
        <w:t>液稳定剂的来源进行适当的验证，以便对所使用的产品进行清真认证。</w:t>
      </w:r>
    </w:p>
    <w:p w14:paraId="3EF7FB6D" w14:textId="77777777" w:rsidR="00970176" w:rsidRDefault="008D6EE0">
      <w:pPr>
        <w:pStyle w:val="4"/>
        <w:rPr>
          <w:rFonts w:ascii="Times New Roman" w:hAnsi="Times New Roman" w:cs="Times New Roman"/>
        </w:rPr>
      </w:pPr>
      <w:r>
        <w:rPr>
          <w:rFonts w:ascii="Times New Roman" w:hAnsi="Times New Roman" w:cs="Times New Roman"/>
        </w:rPr>
        <w:t>10.2.2.3</w:t>
      </w:r>
      <w:r>
        <w:rPr>
          <w:rFonts w:ascii="Times New Roman" w:hAnsi="Times New Roman" w:cs="Times New Roman"/>
        </w:rPr>
        <w:t>其他封装技术和风味传递系统</w:t>
      </w:r>
    </w:p>
    <w:p w14:paraId="4A755898"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鉴于消费产品的快速发展，这一主题是动态的，这推动了风味技术的创新。这主要关注的是使用新的成分以及任何具体的加工设备或步骤来赋予产品新的特性，。制造设备本身不会对清真状态构成风险，除非它可能受到</w:t>
      </w:r>
      <w:r>
        <w:rPr>
          <w:rFonts w:eastAsia="宋体"/>
          <w:color w:val="000000" w:themeColor="text1"/>
          <w:lang w:eastAsia="zh-CN"/>
        </w:rPr>
        <w:t>“</w:t>
      </w:r>
      <w:r>
        <w:rPr>
          <w:rFonts w:eastAsia="宋体"/>
          <w:color w:val="000000" w:themeColor="text1"/>
          <w:lang w:eastAsia="zh-CN"/>
        </w:rPr>
        <w:t>脏物</w:t>
      </w:r>
      <w:r>
        <w:rPr>
          <w:rFonts w:eastAsia="宋体"/>
          <w:color w:val="000000" w:themeColor="text1"/>
          <w:lang w:eastAsia="zh-CN"/>
        </w:rPr>
        <w:t>” (</w:t>
      </w:r>
      <w:r>
        <w:rPr>
          <w:rFonts w:eastAsia="宋体"/>
          <w:color w:val="000000" w:themeColor="text1"/>
          <w:lang w:eastAsia="zh-CN"/>
        </w:rPr>
        <w:t>主要是猪肉</w:t>
      </w:r>
      <w:r>
        <w:rPr>
          <w:rFonts w:eastAsia="宋体"/>
          <w:color w:val="000000" w:themeColor="text1"/>
          <w:lang w:eastAsia="zh-CN"/>
        </w:rPr>
        <w:t>)</w:t>
      </w:r>
      <w:r>
        <w:rPr>
          <w:rFonts w:eastAsia="宋体"/>
          <w:color w:val="000000" w:themeColor="text1"/>
          <w:lang w:eastAsia="zh-CN"/>
        </w:rPr>
        <w:t>的污染。与风味系统创新领域中的组分有关的内容可扩大到生物技术的使用方面，下文将对此作更全面的论述。</w:t>
      </w:r>
    </w:p>
    <w:p w14:paraId="12D48A73" w14:textId="77777777" w:rsidR="00970176" w:rsidRDefault="008D6EE0">
      <w:pPr>
        <w:pStyle w:val="Bodytext1"/>
        <w:spacing w:after="460" w:line="480" w:lineRule="exact"/>
        <w:ind w:firstLineChars="200" w:firstLine="480"/>
        <w:jc w:val="both"/>
        <w:rPr>
          <w:rFonts w:eastAsia="宋体"/>
          <w:color w:val="000000" w:themeColor="text1"/>
          <w:lang w:eastAsia="zh-CN"/>
        </w:rPr>
      </w:pPr>
      <w:r>
        <w:rPr>
          <w:rFonts w:eastAsia="宋体"/>
          <w:color w:val="000000" w:themeColor="text1"/>
          <w:lang w:eastAsia="zh-CN"/>
        </w:rPr>
        <w:t>如前所述，清真可接受性的重点是整个价值链，从原材料接收到制造过程。以下讨论了一些常用于风</w:t>
      </w:r>
      <w:r>
        <w:rPr>
          <w:rFonts w:eastAsia="宋体"/>
          <w:color w:val="000000" w:themeColor="text1"/>
          <w:lang w:eastAsia="zh-CN"/>
        </w:rPr>
        <w:t>味产生的原材料类别，以及可能关注的清真适宜性。</w:t>
      </w:r>
    </w:p>
    <w:p w14:paraId="7ED01F56" w14:textId="77777777" w:rsidR="00970176" w:rsidRDefault="008D6EE0">
      <w:pPr>
        <w:pStyle w:val="4"/>
        <w:rPr>
          <w:rFonts w:ascii="Times New Roman" w:hAnsi="Times New Roman" w:cs="Times New Roman"/>
        </w:rPr>
      </w:pPr>
      <w:r>
        <w:rPr>
          <w:rFonts w:ascii="Times New Roman" w:hAnsi="Times New Roman" w:cs="Times New Roman"/>
        </w:rPr>
        <w:t>10.2.2.4</w:t>
      </w:r>
      <w:r>
        <w:rPr>
          <w:rFonts w:ascii="Times New Roman" w:hAnsi="Times New Roman" w:cs="Times New Roman"/>
        </w:rPr>
        <w:t>合成化学品</w:t>
      </w:r>
    </w:p>
    <w:p w14:paraId="114F23FA" w14:textId="77777777" w:rsidR="00970176" w:rsidRDefault="008D6EE0">
      <w:pPr>
        <w:pStyle w:val="Bodytext1"/>
        <w:spacing w:after="460" w:line="480" w:lineRule="exact"/>
        <w:ind w:firstLineChars="200" w:firstLine="480"/>
        <w:jc w:val="both"/>
        <w:rPr>
          <w:rFonts w:eastAsia="宋体"/>
          <w:color w:val="000000" w:themeColor="text1"/>
          <w:lang w:eastAsia="zh-CN"/>
        </w:rPr>
      </w:pPr>
      <w:r>
        <w:rPr>
          <w:rFonts w:eastAsia="宋体"/>
          <w:color w:val="000000" w:themeColor="text1"/>
          <w:lang w:eastAsia="zh-CN"/>
        </w:rPr>
        <w:t>合成化学品通常属于清真中低风险类别的，因为大多数合成材料都是来源于石油，因此是清真物质。涉及生物技术或酶活性的生产步骤将由认证机构审查，以确保与清真规则保持一致性。</w:t>
      </w:r>
    </w:p>
    <w:p w14:paraId="2423D981" w14:textId="77777777" w:rsidR="00970176" w:rsidRDefault="008D6EE0">
      <w:pPr>
        <w:pStyle w:val="4"/>
        <w:rPr>
          <w:rFonts w:ascii="Times New Roman" w:hAnsi="Times New Roman" w:cs="Times New Roman"/>
        </w:rPr>
      </w:pPr>
      <w:r>
        <w:rPr>
          <w:rFonts w:ascii="Times New Roman" w:hAnsi="Times New Roman" w:cs="Times New Roman"/>
        </w:rPr>
        <w:lastRenderedPageBreak/>
        <w:t>10.2.2.5</w:t>
      </w:r>
      <w:r>
        <w:rPr>
          <w:rFonts w:ascii="Times New Roman" w:hAnsi="Times New Roman" w:cs="Times New Roman"/>
        </w:rPr>
        <w:t>油树脂和精油</w:t>
      </w:r>
    </w:p>
    <w:p w14:paraId="0E5BFFBC" w14:textId="77777777" w:rsidR="00970176" w:rsidRDefault="008D6EE0">
      <w:pPr>
        <w:pStyle w:val="Bodytext3"/>
        <w:spacing w:after="160" w:line="480" w:lineRule="exact"/>
        <w:ind w:firstLineChars="200" w:firstLine="480"/>
        <w:jc w:val="both"/>
        <w:rPr>
          <w:rFonts w:ascii="Times New Roman" w:eastAsia="宋体" w:hAnsi="Times New Roman" w:cs="Times New Roman"/>
          <w:smallCaps/>
          <w:color w:val="000000" w:themeColor="text1"/>
          <w:sz w:val="24"/>
          <w:szCs w:val="24"/>
          <w:lang w:eastAsia="zh-CN"/>
        </w:rPr>
      </w:pPr>
      <w:r>
        <w:rPr>
          <w:rFonts w:ascii="Times New Roman" w:eastAsia="宋体" w:hAnsi="Times New Roman" w:cs="Times New Roman"/>
          <w:color w:val="000000" w:themeColor="text1"/>
          <w:sz w:val="24"/>
          <w:szCs w:val="24"/>
          <w:lang w:eastAsia="zh-CN"/>
        </w:rPr>
        <w:t>这些材料来源于蔬菜，本身不具有危险性；但是，应注意在提取过程中使用的任何溶剂以及材料中的残留量。还有，应评估涉及发酵或酶活性的加工步骤，以确保所有组分均符合清真标准。</w:t>
      </w:r>
    </w:p>
    <w:p w14:paraId="7A6E88EA" w14:textId="77777777" w:rsidR="00970176" w:rsidRDefault="008D6EE0">
      <w:pPr>
        <w:pStyle w:val="4"/>
        <w:rPr>
          <w:rFonts w:ascii="Times New Roman" w:hAnsi="Times New Roman" w:cs="Times New Roman"/>
        </w:rPr>
      </w:pPr>
      <w:r>
        <w:rPr>
          <w:rFonts w:ascii="Times New Roman" w:hAnsi="Times New Roman" w:cs="Times New Roman"/>
        </w:rPr>
        <w:t>10.2.2.6</w:t>
      </w:r>
      <w:r>
        <w:rPr>
          <w:rFonts w:ascii="Times New Roman" w:hAnsi="Times New Roman" w:cs="Times New Roman"/>
        </w:rPr>
        <w:t>果汁和浓缩汁</w:t>
      </w:r>
    </w:p>
    <w:p w14:paraId="7D876CFE" w14:textId="77777777" w:rsidR="00970176" w:rsidRDefault="008D6EE0">
      <w:pPr>
        <w:pStyle w:val="Bodytext1"/>
        <w:spacing w:after="320" w:line="480" w:lineRule="exact"/>
        <w:ind w:firstLineChars="200" w:firstLine="480"/>
        <w:jc w:val="both"/>
        <w:rPr>
          <w:rFonts w:eastAsia="宋体"/>
          <w:color w:val="000000" w:themeColor="text1"/>
          <w:lang w:eastAsia="zh-CN"/>
        </w:rPr>
      </w:pPr>
      <w:r>
        <w:rPr>
          <w:rFonts w:eastAsia="宋体"/>
          <w:smallCaps/>
          <w:color w:val="000000" w:themeColor="text1"/>
          <w:lang w:eastAsia="zh-CN"/>
        </w:rPr>
        <w:t>这些材料是最常见的天然香料成分，本质上是清</w:t>
      </w:r>
      <w:r>
        <w:rPr>
          <w:rFonts w:eastAsia="宋体"/>
          <w:smallCaps/>
          <w:color w:val="000000" w:themeColor="text1"/>
          <w:lang w:eastAsia="zh-CN"/>
        </w:rPr>
        <w:t>真的，除非被污染或自然产生的乙醇浓缩到较高水平，不过其使用的稳定剂或乳化剂等添加剂应受到认证机构的审查。</w:t>
      </w:r>
    </w:p>
    <w:p w14:paraId="4F6D535E" w14:textId="77777777" w:rsidR="00970176" w:rsidRDefault="008D6EE0">
      <w:pPr>
        <w:pStyle w:val="4"/>
        <w:rPr>
          <w:rFonts w:ascii="Times New Roman" w:hAnsi="Times New Roman" w:cs="Times New Roman"/>
        </w:rPr>
      </w:pPr>
      <w:r>
        <w:rPr>
          <w:rFonts w:ascii="Times New Roman" w:hAnsi="Times New Roman" w:cs="Times New Roman"/>
        </w:rPr>
        <w:t>10.2.2.7</w:t>
      </w:r>
      <w:r>
        <w:rPr>
          <w:rFonts w:ascii="Times New Roman" w:hAnsi="Times New Roman" w:cs="Times New Roman"/>
        </w:rPr>
        <w:t>糖和淀粉</w:t>
      </w:r>
    </w:p>
    <w:p w14:paraId="30242A2C" w14:textId="77777777" w:rsidR="00970176" w:rsidRDefault="008D6EE0">
      <w:pPr>
        <w:pStyle w:val="Bodytext1"/>
        <w:spacing w:after="580" w:line="480" w:lineRule="exact"/>
        <w:ind w:firstLineChars="200" w:firstLine="480"/>
        <w:jc w:val="both"/>
        <w:rPr>
          <w:rFonts w:eastAsia="宋体"/>
          <w:color w:val="000000" w:themeColor="text1"/>
          <w:lang w:eastAsia="zh-CN"/>
        </w:rPr>
      </w:pPr>
      <w:r>
        <w:rPr>
          <w:rFonts w:eastAsia="宋体"/>
          <w:color w:val="000000" w:themeColor="text1"/>
          <w:lang w:eastAsia="zh-CN"/>
        </w:rPr>
        <w:t>糖加工中最常见的问题是通过牛或猪的骨炭</w:t>
      </w:r>
      <w:r>
        <w:rPr>
          <w:rFonts w:eastAsia="宋体"/>
          <w:color w:val="000000" w:themeColor="text1"/>
          <w:lang w:eastAsia="zh-CN"/>
        </w:rPr>
        <w:t>(</w:t>
      </w:r>
      <w:r>
        <w:rPr>
          <w:rFonts w:eastAsia="宋体"/>
          <w:color w:val="000000" w:themeColor="text1"/>
          <w:lang w:eastAsia="zh-CN"/>
        </w:rPr>
        <w:t>用动物骨头制成的木炭</w:t>
      </w:r>
      <w:r>
        <w:rPr>
          <w:rFonts w:eastAsia="宋体"/>
          <w:color w:val="000000" w:themeColor="text1"/>
          <w:lang w:eastAsia="zh-CN"/>
        </w:rPr>
        <w:t>)</w:t>
      </w:r>
      <w:r>
        <w:rPr>
          <w:rFonts w:eastAsia="宋体"/>
          <w:color w:val="000000" w:themeColor="text1"/>
          <w:lang w:eastAsia="zh-CN"/>
        </w:rPr>
        <w:t>进行过滤。如果骨炭来源于猪，则不允许在经清真认证的产品中使用。不过因为在制作牛骨头时使用了很高的温度，所以大多数穆斯林学者都接受牛骨。淀粉可能来自玉米、马铃薯、木薯、水稻、小麦或其他谷物。</w:t>
      </w:r>
      <w:r>
        <w:rPr>
          <w:rFonts w:eastAsia="宋体"/>
          <w:color w:val="000000" w:themeColor="text1"/>
          <w:lang w:eastAsia="zh-CN"/>
        </w:rPr>
        <w:t xml:space="preserve"> </w:t>
      </w:r>
      <w:r>
        <w:rPr>
          <w:rFonts w:eastAsia="宋体"/>
          <w:color w:val="000000" w:themeColor="text1"/>
          <w:lang w:eastAsia="zh-CN"/>
        </w:rPr>
        <w:t>改性食品淀粉被认为是清真食品，但改性过程应由认证机构记录和批准</w:t>
      </w:r>
      <w:r>
        <w:rPr>
          <w:rFonts w:eastAsia="宋体"/>
          <w:color w:val="000000" w:themeColor="text1"/>
          <w:lang w:eastAsia="zh-CN"/>
        </w:rPr>
        <w:t>(</w:t>
      </w:r>
      <w:r>
        <w:rPr>
          <w:rFonts w:eastAsia="宋体"/>
          <w:color w:val="000000" w:themeColor="text1"/>
          <w:lang w:eastAsia="zh-CN"/>
        </w:rPr>
        <w:t>因为它可能涉及酶的处理</w:t>
      </w:r>
      <w:r>
        <w:rPr>
          <w:rFonts w:eastAsia="宋体"/>
          <w:color w:val="000000" w:themeColor="text1"/>
          <w:lang w:eastAsia="zh-CN"/>
        </w:rPr>
        <w:t>)</w:t>
      </w:r>
      <w:r>
        <w:rPr>
          <w:rFonts w:eastAsia="宋体"/>
          <w:color w:val="000000" w:themeColor="text1"/>
          <w:lang w:eastAsia="zh-CN"/>
        </w:rPr>
        <w:t>。改性淀粉在制造技术中起着很大的作用，因为它们在封装中应用广泛，在成品消费品中也非常有用。</w:t>
      </w:r>
    </w:p>
    <w:p w14:paraId="76729879" w14:textId="77777777" w:rsidR="00970176" w:rsidRDefault="008D6EE0">
      <w:pPr>
        <w:pStyle w:val="4"/>
        <w:rPr>
          <w:rFonts w:ascii="Times New Roman" w:hAnsi="Times New Roman" w:cs="Times New Roman"/>
          <w:color w:val="000000"/>
        </w:rPr>
      </w:pPr>
      <w:r>
        <w:rPr>
          <w:rFonts w:ascii="Times New Roman" w:hAnsi="Times New Roman" w:cs="Times New Roman"/>
        </w:rPr>
        <w:t>10.2.2.8</w:t>
      </w:r>
      <w:r>
        <w:rPr>
          <w:rFonts w:ascii="Times New Roman" w:hAnsi="Times New Roman" w:cs="Times New Roman"/>
        </w:rPr>
        <w:t>氨基酸</w:t>
      </w:r>
    </w:p>
    <w:p w14:paraId="25504688" w14:textId="77777777" w:rsidR="00970176" w:rsidRDefault="008D6EE0">
      <w:pPr>
        <w:pStyle w:val="Bodytext1"/>
        <w:tabs>
          <w:tab w:val="left" w:pos="6121"/>
        </w:tabs>
        <w:spacing w:after="0" w:line="480" w:lineRule="exact"/>
        <w:ind w:firstLineChars="200" w:firstLine="480"/>
        <w:jc w:val="both"/>
        <w:rPr>
          <w:rFonts w:eastAsia="宋体"/>
          <w:color w:val="000000" w:themeColor="text1"/>
          <w:lang w:eastAsia="zh-CN"/>
        </w:rPr>
      </w:pPr>
      <w:r>
        <w:rPr>
          <w:rFonts w:eastAsia="宋体"/>
          <w:color w:val="FF0000"/>
          <w:lang w:eastAsia="zh-CN"/>
        </w:rPr>
        <w:t xml:space="preserve"> </w:t>
      </w:r>
      <w:r>
        <w:rPr>
          <w:rFonts w:eastAsia="宋体"/>
          <w:lang w:eastAsia="zh-CN"/>
        </w:rPr>
        <w:t>氨基酸广泛应用于调味料的生产，尤其是</w:t>
      </w:r>
      <w:r>
        <w:rPr>
          <w:rFonts w:eastAsia="宋体"/>
          <w:color w:val="auto"/>
          <w:lang w:eastAsia="zh-CN"/>
        </w:rPr>
        <w:t>鲜味的增强和促进剂。</w:t>
      </w:r>
      <w:r>
        <w:rPr>
          <w:rFonts w:eastAsia="宋体"/>
          <w:color w:val="000000" w:themeColor="text1"/>
          <w:lang w:eastAsia="zh-CN"/>
        </w:rPr>
        <w:t>在上述美拉德过程中，它们可用作反应物，通常以矿物酸结晶盐</w:t>
      </w:r>
      <w:r>
        <w:rPr>
          <w:rFonts w:eastAsia="宋体"/>
          <w:color w:val="000000" w:themeColor="text1"/>
          <w:lang w:eastAsia="zh-CN"/>
        </w:rPr>
        <w:t>(</w:t>
      </w:r>
      <w:r>
        <w:rPr>
          <w:rFonts w:eastAsia="宋体"/>
          <w:color w:val="000000" w:themeColor="text1"/>
          <w:lang w:eastAsia="zh-CN"/>
        </w:rPr>
        <w:t>例如，赖氨酸盐酸</w:t>
      </w:r>
      <w:r>
        <w:rPr>
          <w:rFonts w:eastAsia="宋体"/>
          <w:color w:val="000000" w:themeColor="text1"/>
          <w:lang w:eastAsia="zh-CN"/>
        </w:rPr>
        <w:t>)</w:t>
      </w:r>
      <w:r>
        <w:rPr>
          <w:rFonts w:eastAsia="宋体"/>
          <w:color w:val="000000" w:themeColor="text1"/>
          <w:lang w:eastAsia="zh-CN"/>
        </w:rPr>
        <w:t>的形式存在。</w:t>
      </w:r>
      <w:r>
        <w:rPr>
          <w:rFonts w:eastAsia="宋体"/>
          <w:color w:val="000000" w:themeColor="text1"/>
          <w:lang w:eastAsia="zh-CN"/>
        </w:rPr>
        <w:t xml:space="preserve"> </w:t>
      </w:r>
      <w:r>
        <w:rPr>
          <w:rFonts w:eastAsia="宋体"/>
          <w:color w:val="000000" w:themeColor="text1"/>
          <w:lang w:eastAsia="zh-CN"/>
        </w:rPr>
        <w:t>除少数情况外，氨基酸是来自动物和植物蛋白质的组成单体。氨基酸可以通过水解天然蛋白质来提取，这一过程可以借助酶，也可以不借助于酶。当然，蛋白质在自然界中无处不在，任何氨基酸的生物来源都是决定其清真状态的关键。清真食品中不允许出现来自猪肉或其他非法动物的氨基酸，这一禁令也适</w:t>
      </w:r>
      <w:r>
        <w:rPr>
          <w:rFonts w:eastAsia="宋体"/>
          <w:color w:val="000000" w:themeColor="text1"/>
          <w:lang w:eastAsia="zh-CN"/>
        </w:rPr>
        <w:lastRenderedPageBreak/>
        <w:t>用于转基因和其他生物衍生的成分。</w:t>
      </w:r>
      <w:r>
        <w:rPr>
          <w:rFonts w:eastAsia="宋体"/>
          <w:color w:val="000000" w:themeColor="text1"/>
          <w:lang w:eastAsia="zh-CN"/>
        </w:rPr>
        <w:tab/>
      </w:r>
      <w:r>
        <w:rPr>
          <w:rFonts w:eastAsia="宋体"/>
          <w:color w:val="000000" w:themeColor="text1"/>
          <w:lang w:val="zh-CN" w:eastAsia="zh-CN" w:bidi="zh-CN"/>
        </w:rPr>
        <w:t>」</w:t>
      </w:r>
    </w:p>
    <w:p w14:paraId="13AE8A87" w14:textId="77777777" w:rsidR="00970176" w:rsidRDefault="008D6EE0">
      <w:pPr>
        <w:pStyle w:val="Bodytext1"/>
        <w:spacing w:after="480" w:line="480" w:lineRule="exact"/>
        <w:ind w:firstLineChars="200" w:firstLine="480"/>
        <w:jc w:val="both"/>
        <w:rPr>
          <w:rFonts w:eastAsia="宋体"/>
          <w:color w:val="000000" w:themeColor="text1"/>
          <w:lang w:eastAsia="zh-CN"/>
        </w:rPr>
      </w:pPr>
      <w:r>
        <w:rPr>
          <w:rFonts w:eastAsia="宋体"/>
          <w:color w:val="000000" w:themeColor="text1"/>
          <w:lang w:eastAsia="zh-CN"/>
        </w:rPr>
        <w:t>特别值得一提的是，</w:t>
      </w:r>
      <w:r>
        <w:rPr>
          <w:rFonts w:eastAsia="宋体"/>
          <w:color w:val="000000" w:themeColor="text1"/>
          <w:lang w:eastAsia="zh-CN"/>
        </w:rPr>
        <w:t>L-</w:t>
      </w:r>
      <w:r>
        <w:rPr>
          <w:rFonts w:eastAsia="宋体"/>
          <w:color w:val="000000" w:themeColor="text1"/>
          <w:lang w:eastAsia="zh-CN"/>
        </w:rPr>
        <w:t>半胱氨酸可以从人的头发、动物的羽毛或</w:t>
      </w:r>
      <w:r>
        <w:rPr>
          <w:rFonts w:eastAsia="宋体"/>
          <w:color w:val="000000" w:themeColor="text1"/>
          <w:lang w:eastAsia="zh-CN"/>
        </w:rPr>
        <w:t>合成物中提取。人类头发中的半胱氨酸是禁止在清真食物中使用的，但如果羽毛材料来源于经过适当宰杀的清真动物，则是可以接受的，如果是合成的或发酵的，也可以被视为清真，只要所有的步骤和成分被公认的清真当局认为是适当的即可。</w:t>
      </w:r>
    </w:p>
    <w:p w14:paraId="2A051C95" w14:textId="77777777" w:rsidR="00970176" w:rsidRDefault="008D6EE0">
      <w:pPr>
        <w:pStyle w:val="4"/>
        <w:rPr>
          <w:rFonts w:ascii="Times New Roman" w:hAnsi="Times New Roman" w:cs="Times New Roman"/>
          <w:color w:val="000000"/>
        </w:rPr>
      </w:pPr>
      <w:r>
        <w:rPr>
          <w:rFonts w:ascii="Times New Roman" w:hAnsi="Times New Roman" w:cs="Times New Roman"/>
        </w:rPr>
        <w:t>10.2.2.9</w:t>
      </w:r>
      <w:r>
        <w:rPr>
          <w:rFonts w:ascii="Times New Roman" w:hAnsi="Times New Roman" w:cs="Times New Roman"/>
        </w:rPr>
        <w:t>脂肪和脂肪酸</w:t>
      </w:r>
    </w:p>
    <w:p w14:paraId="21265B2B" w14:textId="77777777" w:rsidR="00970176" w:rsidRDefault="008D6EE0">
      <w:pPr>
        <w:pStyle w:val="Bodytext1"/>
        <w:spacing w:after="320" w:line="480" w:lineRule="exact"/>
        <w:ind w:firstLineChars="200" w:firstLine="480"/>
        <w:jc w:val="both"/>
        <w:rPr>
          <w:rFonts w:eastAsia="宋体"/>
          <w:color w:val="000000" w:themeColor="text1"/>
          <w:lang w:eastAsia="zh-CN"/>
        </w:rPr>
      </w:pPr>
      <w:r>
        <w:rPr>
          <w:rFonts w:eastAsia="宋体"/>
          <w:color w:val="000000" w:themeColor="text1"/>
          <w:lang w:eastAsia="zh-CN"/>
        </w:rPr>
        <w:t>由于其感官和物理特性，脂类，包括脂肪、脂肪酸、蜡和甾醇等，在香料中被广泛使用。许多维生素和特殊脂肪酸也因其营养价值而被纳入食品中，但很少与</w:t>
      </w:r>
      <w:r>
        <w:rPr>
          <w:rFonts w:eastAsia="宋体"/>
          <w:color w:val="000000" w:themeColor="text1"/>
          <w:lang w:eastAsia="zh-CN"/>
        </w:rPr>
        <w:t>“</w:t>
      </w:r>
      <w:r>
        <w:rPr>
          <w:rFonts w:eastAsia="宋体"/>
          <w:color w:val="000000" w:themeColor="text1"/>
          <w:lang w:eastAsia="zh-CN"/>
        </w:rPr>
        <w:t>风味</w:t>
      </w:r>
      <w:r>
        <w:rPr>
          <w:rFonts w:eastAsia="宋体"/>
          <w:color w:val="000000" w:themeColor="text1"/>
          <w:lang w:eastAsia="zh-CN"/>
        </w:rPr>
        <w:t>”</w:t>
      </w:r>
      <w:r>
        <w:rPr>
          <w:rFonts w:eastAsia="宋体"/>
          <w:color w:val="000000" w:themeColor="text1"/>
          <w:lang w:eastAsia="zh-CN"/>
        </w:rPr>
        <w:t>混淆。在香料包封体系中，卵磷脂和甘油酯混合物等脂类化合物常被用来稳定体系和帮助风味成分的保留。除了合成的原料外，这些成分</w:t>
      </w:r>
      <w:r>
        <w:rPr>
          <w:rFonts w:eastAsia="宋体"/>
          <w:color w:val="000000" w:themeColor="text1"/>
          <w:lang w:eastAsia="zh-CN"/>
        </w:rPr>
        <w:t>大部分都可以作为天然材料从植物和动物中获得。这类材料的动物（和生物技术）来源将受到怀疑，因此必须经认证机构审查，才能在成品中被接受。</w:t>
      </w:r>
      <w:r>
        <w:rPr>
          <w:rFonts w:eastAsia="宋体"/>
          <w:color w:val="000000" w:themeColor="text1"/>
          <w:lang w:eastAsia="zh-CN"/>
        </w:rPr>
        <w:t>.</w:t>
      </w:r>
    </w:p>
    <w:p w14:paraId="57844EB2" w14:textId="77777777" w:rsidR="00970176" w:rsidRDefault="008D6EE0">
      <w:pPr>
        <w:pStyle w:val="3"/>
        <w:rPr>
          <w:rFonts w:ascii="Times New Roman" w:hAnsi="Times New Roman" w:cs="Times New Roman"/>
          <w:color w:val="000000"/>
        </w:rPr>
      </w:pPr>
      <w:bookmarkStart w:id="2496" w:name="_Toc14992177"/>
      <w:r>
        <w:rPr>
          <w:rFonts w:ascii="Times New Roman" w:hAnsi="Times New Roman" w:cs="Times New Roman"/>
        </w:rPr>
        <w:t>10.2.3</w:t>
      </w:r>
      <w:r>
        <w:rPr>
          <w:rFonts w:ascii="Times New Roman" w:hAnsi="Times New Roman" w:cs="Times New Roman"/>
        </w:rPr>
        <w:t>清真特别关注的领域</w:t>
      </w:r>
      <w:bookmarkEnd w:id="2496"/>
    </w:p>
    <w:p w14:paraId="09CBE6D9" w14:textId="77777777" w:rsidR="00970176" w:rsidRDefault="008D6EE0">
      <w:pPr>
        <w:pStyle w:val="4"/>
        <w:rPr>
          <w:rFonts w:ascii="Times New Roman" w:hAnsi="Times New Roman" w:cs="Times New Roman"/>
        </w:rPr>
      </w:pPr>
      <w:r>
        <w:rPr>
          <w:rFonts w:ascii="Times New Roman" w:hAnsi="Times New Roman" w:cs="Times New Roman"/>
        </w:rPr>
        <w:t>10.2.3.1</w:t>
      </w:r>
      <w:r>
        <w:rPr>
          <w:rFonts w:ascii="Times New Roman" w:hAnsi="Times New Roman" w:cs="Times New Roman"/>
        </w:rPr>
        <w:t>生物工艺学</w:t>
      </w:r>
    </w:p>
    <w:p w14:paraId="6E63C0B0" w14:textId="77777777" w:rsidR="00970176" w:rsidRDefault="008D6EE0">
      <w:pPr>
        <w:pStyle w:val="Bodytext1"/>
        <w:spacing w:line="480" w:lineRule="exact"/>
        <w:ind w:firstLineChars="200" w:firstLine="480"/>
        <w:jc w:val="both"/>
        <w:rPr>
          <w:rFonts w:eastAsia="宋体"/>
          <w:color w:val="FF0000"/>
          <w:lang w:eastAsia="zh-CN"/>
        </w:rPr>
      </w:pPr>
      <w:r>
        <w:rPr>
          <w:rFonts w:eastAsia="宋体"/>
          <w:color w:val="000000" w:themeColor="text1"/>
          <w:lang w:eastAsia="zh-CN"/>
        </w:rPr>
        <w:t>生物技术可以广泛地定义为经过生物过程来实现工业目标。自从文明诞生以来，生物技术在烘烤、冲泡等传统的食品制备方法中都得到了应用。这个领域从可以被认为是常规农业活动的整个动物或植物有机体的使用，到在这些生物或微生物中涉及重组遗传物质的先进工艺都涵盖在内，因此涵盖范围很广。在食物方面，特别是在风味生产方面。这些方法正越来</w:t>
      </w:r>
      <w:r>
        <w:rPr>
          <w:rFonts w:eastAsia="宋体"/>
          <w:color w:val="000000" w:themeColor="text1"/>
          <w:lang w:eastAsia="zh-CN"/>
        </w:rPr>
        <w:t>越多地被用于实现新的性能和更有效的实现既定材料的生产路线。在这一过程中，应评估微生物来源的材料，以确保其生长和培养基以及来源环境是清真可接受的。转基因生物的成分也将受到认证机构的审查，以确保在存在清真标准的地方能够达到清真标准。在没有先例，或清真情形受到广泛质疑的情况下，建议食品和风味制造商寻求其他来源，否则将在清真认证方面面临反复的挑战和拖延，这也是来自客户和消费者的潜在反弹</w:t>
      </w:r>
      <w:r>
        <w:rPr>
          <w:rFonts w:eastAsia="宋体"/>
          <w:color w:val="auto"/>
          <w:lang w:eastAsia="zh-CN"/>
        </w:rPr>
        <w:t>。</w:t>
      </w:r>
    </w:p>
    <w:p w14:paraId="03E40013" w14:textId="77777777" w:rsidR="00970176" w:rsidRDefault="008D6EE0">
      <w:pPr>
        <w:pStyle w:val="Bodytext1"/>
        <w:tabs>
          <w:tab w:val="left" w:pos="597"/>
        </w:tabs>
        <w:spacing w:after="0" w:line="480" w:lineRule="exact"/>
        <w:ind w:left="340" w:firstLineChars="200" w:firstLine="480"/>
        <w:jc w:val="both"/>
        <w:rPr>
          <w:rFonts w:eastAsia="宋体"/>
          <w:color w:val="000000" w:themeColor="text1"/>
          <w:lang w:eastAsia="zh-CN"/>
        </w:rPr>
      </w:pPr>
      <w:bookmarkStart w:id="2497" w:name="bookmark26"/>
      <w:bookmarkEnd w:id="2497"/>
      <w:r>
        <w:rPr>
          <w:rFonts w:eastAsia="宋体"/>
          <w:color w:val="000000" w:themeColor="text1"/>
          <w:lang w:eastAsia="zh-CN"/>
        </w:rPr>
        <w:lastRenderedPageBreak/>
        <w:t>1.</w:t>
      </w:r>
      <w:r>
        <w:rPr>
          <w:rFonts w:eastAsia="宋体"/>
          <w:color w:val="000000" w:themeColor="text1"/>
          <w:lang w:eastAsia="zh-CN"/>
        </w:rPr>
        <w:t>酶：</w:t>
      </w:r>
      <w:r>
        <w:rPr>
          <w:rFonts w:eastAsia="宋体"/>
          <w:color w:val="000000" w:themeColor="text1"/>
          <w:lang w:eastAsia="zh-CN"/>
        </w:rPr>
        <w:t xml:space="preserve"> </w:t>
      </w:r>
      <w:r>
        <w:rPr>
          <w:rFonts w:eastAsia="宋体"/>
          <w:color w:val="000000" w:themeColor="text1"/>
          <w:lang w:eastAsia="zh-CN"/>
        </w:rPr>
        <w:t>酶是由生物系统产生的蛋白质，具有催化特定化学反应的特点，这也是它们在生物中的用途。</w:t>
      </w:r>
      <w:r>
        <w:rPr>
          <w:rFonts w:eastAsia="宋体"/>
          <w:color w:val="000000" w:themeColor="text1"/>
          <w:lang w:eastAsia="zh-CN"/>
        </w:rPr>
        <w:t xml:space="preserve"> </w:t>
      </w:r>
      <w:r>
        <w:rPr>
          <w:rFonts w:eastAsia="宋体"/>
          <w:color w:val="000000" w:themeColor="text1"/>
          <w:lang w:eastAsia="zh-CN"/>
        </w:rPr>
        <w:t>它们可从活体组织中提取，并可保留其</w:t>
      </w:r>
      <w:r>
        <w:rPr>
          <w:rFonts w:eastAsia="宋体"/>
          <w:color w:val="000000" w:themeColor="text1"/>
          <w:lang w:eastAsia="zh-CN"/>
        </w:rPr>
        <w:t>催化活性，用于食品或风味制造过程等。例如，奶酪是用凝乳酶制成的，这种酶最初是从反刍动物的消化系统中提取出来的，它能使牛奶凝结成凝乳。不过只有经过适当宰杀的清真动物的非动物</w:t>
      </w:r>
      <w:r>
        <w:rPr>
          <w:rFonts w:eastAsia="宋体"/>
          <w:color w:val="000000" w:themeColor="text1"/>
          <w:lang w:eastAsia="zh-CN"/>
        </w:rPr>
        <w:t>(</w:t>
      </w:r>
      <w:r>
        <w:rPr>
          <w:rFonts w:eastAsia="宋体"/>
          <w:color w:val="000000" w:themeColor="text1"/>
          <w:lang w:eastAsia="zh-CN"/>
        </w:rPr>
        <w:t>蔬菜或真菌</w:t>
      </w:r>
      <w:r>
        <w:rPr>
          <w:rFonts w:eastAsia="宋体"/>
          <w:color w:val="000000" w:themeColor="text1"/>
          <w:lang w:eastAsia="zh-CN"/>
        </w:rPr>
        <w:t>)</w:t>
      </w:r>
      <w:r>
        <w:rPr>
          <w:rFonts w:eastAsia="宋体"/>
          <w:color w:val="000000" w:themeColor="text1"/>
          <w:lang w:eastAsia="zh-CN"/>
        </w:rPr>
        <w:t>凝乳酶或凝乳酶才可以用来制造清真乳制品。使用过程中应该</w:t>
      </w:r>
      <w:r>
        <w:rPr>
          <w:rFonts w:eastAsia="宋体"/>
          <w:color w:val="000000" w:themeColor="text1"/>
          <w:lang w:eastAsia="zh-CN"/>
        </w:rPr>
        <w:t xml:space="preserve"> </w:t>
      </w:r>
      <w:r>
        <w:rPr>
          <w:rFonts w:eastAsia="宋体"/>
          <w:color w:val="000000" w:themeColor="text1"/>
          <w:lang w:eastAsia="zh-CN"/>
        </w:rPr>
        <w:t>彻底记录下来这些蛋白质的基因来源，以供清真认证机构审查，以确保转基因生物的任何酶的可接受性。微生物来源的酶必须与微生物本身一样，同样满足载体、生长介质、营养等方面的标准。</w:t>
      </w:r>
    </w:p>
    <w:p w14:paraId="5CE38E2D" w14:textId="77777777" w:rsidR="00970176" w:rsidRDefault="008D6EE0">
      <w:pPr>
        <w:pStyle w:val="Bodytext1"/>
        <w:tabs>
          <w:tab w:val="left" w:pos="632"/>
        </w:tabs>
        <w:spacing w:after="0" w:line="480" w:lineRule="exact"/>
        <w:ind w:left="340" w:firstLineChars="200" w:firstLine="480"/>
        <w:jc w:val="both"/>
        <w:rPr>
          <w:rFonts w:eastAsia="宋体"/>
          <w:color w:val="000000" w:themeColor="text1"/>
          <w:lang w:eastAsia="zh-CN"/>
        </w:rPr>
      </w:pPr>
      <w:bookmarkStart w:id="2498" w:name="bookmark27"/>
      <w:bookmarkEnd w:id="2498"/>
      <w:r>
        <w:rPr>
          <w:rFonts w:eastAsia="宋体"/>
          <w:color w:val="000000" w:themeColor="text1"/>
          <w:lang w:eastAsia="zh-CN"/>
        </w:rPr>
        <w:t>2.</w:t>
      </w:r>
      <w:r>
        <w:rPr>
          <w:rFonts w:eastAsia="宋体"/>
          <w:color w:val="000000" w:themeColor="text1"/>
          <w:lang w:eastAsia="zh-CN"/>
        </w:rPr>
        <w:t>发酵：从技术上讲，发酵是微生物或酶活性的一个通用术语，尽管它经常被科学界用来专门指糖在还原氧环境</w:t>
      </w:r>
      <w:r>
        <w:rPr>
          <w:rFonts w:eastAsia="宋体"/>
          <w:color w:val="000000" w:themeColor="text1"/>
          <w:lang w:eastAsia="zh-CN"/>
        </w:rPr>
        <w:t>中被生物转化为酒精的酒精发酵过程。重要的是要了解发酵在传统食品加工中的广泛应用，当它只是发展独特的风味而不产生乙醇时，奶酪的制作可以作为典型的例子。当发酵产物被用于调味品时，其中重要的因素是微生物的来源和发酵体系中的其他成分，来源不干净的细菌或真菌被认为是非法的，从被禁止的动物</w:t>
      </w:r>
      <w:r>
        <w:rPr>
          <w:rFonts w:eastAsia="宋体"/>
          <w:color w:val="000000" w:themeColor="text1"/>
          <w:lang w:eastAsia="zh-CN"/>
        </w:rPr>
        <w:t>(</w:t>
      </w:r>
      <w:r>
        <w:rPr>
          <w:rFonts w:eastAsia="宋体"/>
          <w:color w:val="000000" w:themeColor="text1"/>
          <w:lang w:eastAsia="zh-CN"/>
        </w:rPr>
        <w:t>如猪脂肪酶</w:t>
      </w:r>
      <w:r>
        <w:rPr>
          <w:rFonts w:eastAsia="宋体"/>
          <w:color w:val="000000" w:themeColor="text1"/>
          <w:lang w:eastAsia="zh-CN"/>
        </w:rPr>
        <w:t>)</w:t>
      </w:r>
      <w:r>
        <w:rPr>
          <w:rFonts w:eastAsia="宋体"/>
          <w:color w:val="000000" w:themeColor="text1"/>
          <w:lang w:eastAsia="zh-CN"/>
        </w:rPr>
        <w:t>中提取的酶也是非法的。有时可能有特殊情况发生，例如在醋的生产中，细菌被用来在二次发酵过程中将乙醇</w:t>
      </w:r>
      <w:r>
        <w:rPr>
          <w:rFonts w:eastAsia="宋体"/>
          <w:color w:val="000000" w:themeColor="text1"/>
          <w:lang w:eastAsia="zh-CN"/>
        </w:rPr>
        <w:t>(</w:t>
      </w:r>
      <w:r>
        <w:rPr>
          <w:rFonts w:eastAsia="宋体"/>
          <w:color w:val="000000" w:themeColor="text1"/>
          <w:lang w:eastAsia="zh-CN"/>
        </w:rPr>
        <w:t>底物</w:t>
      </w:r>
      <w:r>
        <w:rPr>
          <w:rFonts w:eastAsia="宋体"/>
          <w:color w:val="000000" w:themeColor="text1"/>
          <w:lang w:eastAsia="zh-CN"/>
        </w:rPr>
        <w:t>)</w:t>
      </w:r>
      <w:r>
        <w:rPr>
          <w:rFonts w:eastAsia="宋体"/>
          <w:color w:val="000000" w:themeColor="text1"/>
          <w:lang w:eastAsia="zh-CN"/>
        </w:rPr>
        <w:t>转化为乙酸。出现这些情况时，应与有经验的核证当局密切协商，共同处理这些罕见的案件。</w:t>
      </w:r>
      <w:r>
        <w:rPr>
          <w:rFonts w:eastAsia="宋体"/>
          <w:color w:val="000000" w:themeColor="text1"/>
          <w:lang w:eastAsia="zh-CN"/>
        </w:rPr>
        <w:t xml:space="preserve"> </w:t>
      </w:r>
      <w:r>
        <w:rPr>
          <w:rFonts w:eastAsia="宋体"/>
          <w:color w:val="000000" w:themeColor="text1"/>
          <w:lang w:eastAsia="zh-CN"/>
        </w:rPr>
        <w:t>当发酵产生酒精时，成品中允许的量</w:t>
      </w:r>
      <w:r>
        <w:rPr>
          <w:rFonts w:eastAsia="宋体"/>
          <w:color w:val="000000" w:themeColor="text1"/>
          <w:lang w:eastAsia="zh-CN"/>
        </w:rPr>
        <w:t>通常是极小的。要确定发酵产品的清真状态，通常需要向清真认证者全面披露每一个过程步骤的来源和成分，包括转基因材料的来源，以及任何成分、底物、试剂、营养物或用于产生、繁殖或提取活性酶或有机体的其他添加剂。与生产含酒精饮料有关的发酵过程不被视为清真，同样，清真食品和香料也禁止此类加工的副产品。</w:t>
      </w:r>
    </w:p>
    <w:p w14:paraId="20D233CF" w14:textId="77777777" w:rsidR="00970176" w:rsidRDefault="008D6EE0">
      <w:pPr>
        <w:pStyle w:val="Bodytext1"/>
        <w:tabs>
          <w:tab w:val="left" w:pos="617"/>
        </w:tabs>
        <w:spacing w:after="460" w:line="480" w:lineRule="exact"/>
        <w:ind w:left="320" w:firstLineChars="200" w:firstLine="480"/>
        <w:jc w:val="both"/>
        <w:rPr>
          <w:rFonts w:eastAsia="宋体"/>
          <w:smallCaps/>
          <w:lang w:eastAsia="zh-CN"/>
        </w:rPr>
      </w:pPr>
      <w:bookmarkStart w:id="2499" w:name="bookmark28"/>
      <w:bookmarkEnd w:id="2499"/>
      <w:r>
        <w:rPr>
          <w:rFonts w:eastAsia="宋体"/>
          <w:lang w:eastAsia="zh-CN"/>
        </w:rPr>
        <w:t>3.</w:t>
      </w:r>
      <w:r>
        <w:rPr>
          <w:rFonts w:eastAsia="宋体"/>
          <w:lang w:eastAsia="zh-CN"/>
        </w:rPr>
        <w:t>转基因生物（</w:t>
      </w:r>
      <w:r>
        <w:rPr>
          <w:rFonts w:eastAsia="宋体"/>
          <w:lang w:eastAsia="zh-CN"/>
        </w:rPr>
        <w:t>GMO</w:t>
      </w:r>
      <w:r>
        <w:rPr>
          <w:rFonts w:eastAsia="宋体"/>
          <w:lang w:eastAsia="zh-CN"/>
        </w:rPr>
        <w:t>）：转基因生物的可接受性通常是一个很有争议的话题，在清真食品方面也不例外。</w:t>
      </w:r>
      <w:r>
        <w:rPr>
          <w:rFonts w:eastAsia="宋体"/>
          <w:lang w:eastAsia="zh-CN"/>
        </w:rPr>
        <w:t xml:space="preserve"> </w:t>
      </w:r>
      <w:r>
        <w:rPr>
          <w:rFonts w:eastAsia="宋体"/>
          <w:lang w:eastAsia="zh-CN"/>
        </w:rPr>
        <w:t>出于清真的目的，可能关注的领域是基因从动物转移到动物，昆虫转移到植物，动物转移到植物。在这种情况下，可以将非法动物</w:t>
      </w:r>
      <w:r>
        <w:rPr>
          <w:rFonts w:eastAsia="宋体"/>
          <w:lang w:eastAsia="zh-CN"/>
        </w:rPr>
        <w:t>/</w:t>
      </w:r>
      <w:r>
        <w:rPr>
          <w:rFonts w:eastAsia="宋体"/>
          <w:lang w:eastAsia="zh-CN"/>
        </w:rPr>
        <w:t>昆虫的基</w:t>
      </w:r>
      <w:r>
        <w:rPr>
          <w:rFonts w:eastAsia="宋体"/>
          <w:lang w:eastAsia="zh-CN"/>
        </w:rPr>
        <w:t>因引入其他可接受的成分来源中。虽然本主题的详细内容超出了本章的范围，但值得注意的是，</w:t>
      </w:r>
      <w:r>
        <w:rPr>
          <w:rFonts w:eastAsia="宋体"/>
          <w:lang w:eastAsia="zh-CN"/>
        </w:rPr>
        <w:t>GMO</w:t>
      </w:r>
      <w:r>
        <w:rPr>
          <w:rFonts w:eastAsia="宋体"/>
          <w:lang w:eastAsia="zh-CN"/>
        </w:rPr>
        <w:t>状态应该是原材料的数据收集点，如果清真认证机构提出要求，则必须提供这些信息。</w:t>
      </w:r>
    </w:p>
    <w:p w14:paraId="3B1A4F69" w14:textId="77777777" w:rsidR="00970176" w:rsidRDefault="008D6EE0">
      <w:pPr>
        <w:pStyle w:val="4"/>
        <w:rPr>
          <w:rFonts w:ascii="Times New Roman" w:hAnsi="Times New Roman" w:cs="Times New Roman"/>
        </w:rPr>
      </w:pPr>
      <w:r>
        <w:rPr>
          <w:rFonts w:ascii="Times New Roman" w:hAnsi="Times New Roman" w:cs="Times New Roman"/>
        </w:rPr>
        <w:lastRenderedPageBreak/>
        <w:t>10.2.3.2</w:t>
      </w:r>
      <w:r>
        <w:rPr>
          <w:rFonts w:ascii="Times New Roman" w:hAnsi="Times New Roman" w:cs="Times New Roman"/>
        </w:rPr>
        <w:t>动物衍生材料</w:t>
      </w:r>
    </w:p>
    <w:p w14:paraId="7B65465C" w14:textId="77777777" w:rsidR="00970176" w:rsidRDefault="008D6EE0">
      <w:pPr>
        <w:pStyle w:val="Bodytext1"/>
        <w:spacing w:after="300" w:line="480" w:lineRule="exact"/>
        <w:ind w:firstLineChars="200" w:firstLine="480"/>
        <w:jc w:val="both"/>
        <w:rPr>
          <w:rFonts w:eastAsia="宋体"/>
          <w:color w:val="000000" w:themeColor="text1"/>
          <w:lang w:eastAsia="zh-CN"/>
        </w:rPr>
      </w:pPr>
      <w:r>
        <w:rPr>
          <w:rFonts w:eastAsia="宋体"/>
          <w:color w:val="000000" w:themeColor="text1"/>
          <w:lang w:eastAsia="zh-CN"/>
        </w:rPr>
        <w:t>动物材料可以通过多种方式引入香料中。</w:t>
      </w:r>
      <w:r>
        <w:rPr>
          <w:rFonts w:eastAsia="宋体"/>
          <w:color w:val="000000" w:themeColor="text1"/>
          <w:lang w:eastAsia="zh-CN"/>
        </w:rPr>
        <w:t xml:space="preserve"> </w:t>
      </w:r>
      <w:r>
        <w:rPr>
          <w:rFonts w:eastAsia="宋体"/>
          <w:color w:val="000000" w:themeColor="text1"/>
          <w:lang w:eastAsia="zh-CN"/>
        </w:rPr>
        <w:t>加工助剂、生产方法，甚至发酵中的培养基，每一种都可能有助于在原料中</w:t>
      </w:r>
      <w:r>
        <w:rPr>
          <w:rFonts w:eastAsia="宋体"/>
          <w:color w:val="000000" w:themeColor="text1"/>
          <w:lang w:eastAsia="zh-CN"/>
        </w:rPr>
        <w:t>“</w:t>
      </w:r>
      <w:r>
        <w:rPr>
          <w:rFonts w:eastAsia="宋体"/>
          <w:color w:val="000000" w:themeColor="text1"/>
          <w:lang w:eastAsia="zh-CN"/>
        </w:rPr>
        <w:t>隐藏</w:t>
      </w:r>
      <w:r>
        <w:rPr>
          <w:rFonts w:eastAsia="宋体"/>
          <w:color w:val="000000" w:themeColor="text1"/>
          <w:lang w:eastAsia="zh-CN"/>
        </w:rPr>
        <w:t>”</w:t>
      </w:r>
      <w:r>
        <w:rPr>
          <w:rFonts w:eastAsia="宋体"/>
          <w:color w:val="000000" w:themeColor="text1"/>
          <w:lang w:eastAsia="zh-CN"/>
        </w:rPr>
        <w:t>动物成分。</w:t>
      </w:r>
      <w:r>
        <w:rPr>
          <w:rFonts w:eastAsia="宋体"/>
          <w:color w:val="000000" w:themeColor="text1"/>
          <w:lang w:eastAsia="zh-CN"/>
        </w:rPr>
        <w:t xml:space="preserve"> </w:t>
      </w:r>
      <w:r>
        <w:rPr>
          <w:rFonts w:eastAsia="宋体"/>
          <w:color w:val="000000" w:themeColor="text1"/>
          <w:lang w:eastAsia="zh-CN"/>
        </w:rPr>
        <w:t>如果成分中存在任何动物衍生物，则在被纳入清真认证产品之前，清真认证机构必须证明它们是可以接受的。那么良好的保存记录和质量计划将有助于含有动物副产品的原材料的确定。重要的是，如果一种味道需要使用肉类或家禽产品，那么该动物需要按照伊斯兰法律被宗教屠杀。屠宰记录或经验证的清真证书必须由风味制造商保存，并在用于清真生产之前经认证机构批准。其他一些值得注意的动物衍生材料是：</w:t>
      </w:r>
    </w:p>
    <w:p w14:paraId="774921BE" w14:textId="77777777" w:rsidR="00970176" w:rsidRDefault="008D6EE0">
      <w:pPr>
        <w:pStyle w:val="Bodytext1"/>
        <w:tabs>
          <w:tab w:val="left" w:pos="628"/>
        </w:tabs>
        <w:spacing w:after="240" w:line="480" w:lineRule="exact"/>
        <w:ind w:left="380" w:firstLineChars="200" w:firstLine="480"/>
        <w:jc w:val="both"/>
        <w:rPr>
          <w:rFonts w:eastAsia="宋体"/>
          <w:color w:val="000000" w:themeColor="text1"/>
          <w:lang w:eastAsia="zh-CN"/>
        </w:rPr>
      </w:pPr>
      <w:bookmarkStart w:id="2500" w:name="bookmark29"/>
      <w:bookmarkEnd w:id="2500"/>
      <w:r>
        <w:rPr>
          <w:rFonts w:eastAsia="宋体"/>
          <w:color w:val="000000" w:themeColor="text1"/>
          <w:lang w:eastAsia="zh-CN"/>
        </w:rPr>
        <w:t>1.</w:t>
      </w:r>
      <w:r>
        <w:rPr>
          <w:rFonts w:eastAsia="宋体"/>
          <w:color w:val="000000" w:themeColor="text1"/>
          <w:lang w:eastAsia="zh-CN"/>
        </w:rPr>
        <w:t>蓖麻、甲基吲哚、灵猫香</w:t>
      </w:r>
      <w:r>
        <w:rPr>
          <w:rFonts w:eastAsia="宋体"/>
          <w:color w:val="auto"/>
          <w:lang w:eastAsia="zh-CN"/>
        </w:rPr>
        <w:t>：</w:t>
      </w:r>
      <w:r>
        <w:rPr>
          <w:rFonts w:eastAsia="宋体"/>
          <w:color w:val="000000" w:themeColor="text1"/>
          <w:lang w:eastAsia="zh-CN"/>
        </w:rPr>
        <w:t>这些是</w:t>
      </w:r>
      <w:r>
        <w:rPr>
          <w:rFonts w:eastAsia="宋体"/>
          <w:color w:val="000000" w:themeColor="text1"/>
          <w:lang w:eastAsia="zh-CN"/>
        </w:rPr>
        <w:t>(</w:t>
      </w:r>
      <w:r>
        <w:rPr>
          <w:rFonts w:eastAsia="宋体"/>
          <w:color w:val="000000" w:themeColor="text1"/>
          <w:lang w:eastAsia="zh-CN"/>
        </w:rPr>
        <w:t>非清真</w:t>
      </w:r>
      <w:r>
        <w:rPr>
          <w:rFonts w:eastAsia="宋体"/>
          <w:color w:val="000000" w:themeColor="text1"/>
          <w:lang w:eastAsia="zh-CN"/>
        </w:rPr>
        <w:t>)</w:t>
      </w:r>
      <w:r>
        <w:rPr>
          <w:rFonts w:eastAsia="宋体"/>
          <w:color w:val="000000" w:themeColor="text1"/>
          <w:lang w:eastAsia="zh-CN"/>
        </w:rPr>
        <w:t>动物衍生材料的例子，有时由于它们的感官特征和</w:t>
      </w:r>
      <w:r>
        <w:rPr>
          <w:rFonts w:eastAsia="宋体"/>
          <w:color w:val="000000" w:themeColor="text1"/>
          <w:lang w:eastAsia="zh-CN"/>
        </w:rPr>
        <w:t>“</w:t>
      </w:r>
      <w:r>
        <w:rPr>
          <w:rFonts w:eastAsia="宋体"/>
          <w:color w:val="000000" w:themeColor="text1"/>
          <w:lang w:eastAsia="zh-CN"/>
        </w:rPr>
        <w:t>自然</w:t>
      </w:r>
      <w:r>
        <w:rPr>
          <w:rFonts w:eastAsia="宋体"/>
          <w:color w:val="000000" w:themeColor="text1"/>
          <w:lang w:eastAsia="zh-CN"/>
        </w:rPr>
        <w:t>”</w:t>
      </w:r>
      <w:r>
        <w:rPr>
          <w:rFonts w:eastAsia="宋体"/>
          <w:color w:val="000000" w:themeColor="text1"/>
          <w:lang w:eastAsia="zh-CN"/>
        </w:rPr>
        <w:t>分类而被用于食品制造，但几乎已经被更便宜的合成产</w:t>
      </w:r>
      <w:r>
        <w:rPr>
          <w:rFonts w:eastAsia="宋体"/>
          <w:color w:val="000000" w:themeColor="text1"/>
          <w:lang w:eastAsia="zh-CN"/>
        </w:rPr>
        <w:t>品或更便宜、更广泛使用的天然成分所取代。如果仍在使用它们，认证机构将要求重新设计产品，在认证前将其移除。</w:t>
      </w:r>
      <w:bookmarkStart w:id="2501" w:name="bookmark30"/>
      <w:bookmarkEnd w:id="2501"/>
    </w:p>
    <w:p w14:paraId="4BA06CA2" w14:textId="77777777" w:rsidR="00970176" w:rsidRDefault="008D6EE0">
      <w:pPr>
        <w:pStyle w:val="Bodytext1"/>
        <w:tabs>
          <w:tab w:val="left" w:pos="628"/>
        </w:tabs>
        <w:spacing w:after="240" w:line="480" w:lineRule="exact"/>
        <w:ind w:left="380" w:firstLineChars="200" w:firstLine="480"/>
        <w:jc w:val="both"/>
        <w:rPr>
          <w:rFonts w:eastAsia="宋体"/>
          <w:lang w:eastAsia="zh-CN"/>
        </w:rPr>
      </w:pPr>
      <w:r>
        <w:rPr>
          <w:rFonts w:eastAsia="宋体"/>
          <w:color w:val="000000" w:themeColor="text1"/>
          <w:lang w:eastAsia="zh-CN"/>
        </w:rPr>
        <w:t>2.</w:t>
      </w:r>
      <w:r>
        <w:rPr>
          <w:rFonts w:eastAsia="宋体"/>
          <w:color w:val="000000" w:themeColor="text1"/>
          <w:lang w:eastAsia="zh-CN"/>
        </w:rPr>
        <w:t>鱼类和甲壳类动物：根据消费市场和区域清真当局对古兰经法的解释，一些鱼类和甲壳类动物会被视为非法动物</w:t>
      </w:r>
      <w:r>
        <w:rPr>
          <w:rFonts w:eastAsia="宋体"/>
          <w:lang w:eastAsia="zh-CN"/>
        </w:rPr>
        <w:t>。</w:t>
      </w:r>
      <w:bookmarkStart w:id="2502" w:name="bookmark31"/>
      <w:bookmarkEnd w:id="2502"/>
    </w:p>
    <w:p w14:paraId="6474715E" w14:textId="77777777" w:rsidR="00970176" w:rsidRDefault="008D6EE0">
      <w:pPr>
        <w:pStyle w:val="Bodytext1"/>
        <w:tabs>
          <w:tab w:val="left" w:pos="628"/>
        </w:tabs>
        <w:spacing w:after="240" w:line="480" w:lineRule="exact"/>
        <w:ind w:left="380" w:firstLineChars="200" w:firstLine="480"/>
        <w:jc w:val="both"/>
        <w:rPr>
          <w:rFonts w:eastAsia="宋体"/>
          <w:color w:val="000000" w:themeColor="text1"/>
          <w:lang w:eastAsia="zh-CN"/>
        </w:rPr>
      </w:pPr>
      <w:r>
        <w:rPr>
          <w:rFonts w:eastAsia="宋体"/>
          <w:color w:val="000000" w:themeColor="text1"/>
          <w:lang w:eastAsia="zh-CN"/>
        </w:rPr>
        <w:t>3.</w:t>
      </w:r>
      <w:r>
        <w:rPr>
          <w:rFonts w:eastAsia="宋体"/>
          <w:color w:val="000000" w:themeColor="text1"/>
          <w:lang w:eastAsia="zh-CN"/>
        </w:rPr>
        <w:t>昆虫：同样，这将取决于清真权威对</w:t>
      </w:r>
      <w:r>
        <w:rPr>
          <w:rFonts w:eastAsia="宋体"/>
          <w:color w:val="000000" w:themeColor="text1"/>
          <w:lang w:eastAsia="zh-CN"/>
        </w:rPr>
        <w:t>“</w:t>
      </w:r>
      <w:r>
        <w:rPr>
          <w:rFonts w:eastAsia="宋体"/>
          <w:color w:val="000000" w:themeColor="text1"/>
          <w:lang w:eastAsia="zh-CN"/>
        </w:rPr>
        <w:t>古兰经</w:t>
      </w:r>
      <w:r>
        <w:rPr>
          <w:rFonts w:eastAsia="宋体"/>
          <w:color w:val="000000" w:themeColor="text1"/>
          <w:lang w:eastAsia="zh-CN"/>
        </w:rPr>
        <w:t>”</w:t>
      </w:r>
      <w:r>
        <w:rPr>
          <w:rFonts w:eastAsia="宋体"/>
          <w:color w:val="000000" w:themeColor="text1"/>
          <w:lang w:eastAsia="zh-CN"/>
        </w:rPr>
        <w:t>的解释。有些昆虫被认为是允许使用的；胭脂红，一种天然的着色剂，是昆虫衍生物的一个常见例子，它可能存在于食物或香料中，可以被认为是清真可接受，也可以被认为是不可接受的。</w:t>
      </w:r>
      <w:bookmarkStart w:id="2503" w:name="bookmark32"/>
      <w:bookmarkEnd w:id="2503"/>
    </w:p>
    <w:p w14:paraId="622E2047" w14:textId="77777777" w:rsidR="00970176" w:rsidRDefault="008D6EE0">
      <w:pPr>
        <w:pStyle w:val="Bodytext1"/>
        <w:tabs>
          <w:tab w:val="left" w:pos="628"/>
        </w:tabs>
        <w:spacing w:after="240" w:line="480" w:lineRule="exact"/>
        <w:ind w:left="380" w:firstLineChars="200" w:firstLine="480"/>
        <w:jc w:val="both"/>
        <w:rPr>
          <w:rFonts w:eastAsia="宋体"/>
          <w:color w:val="9BBB59"/>
          <w:lang w:eastAsia="zh-CN"/>
        </w:rPr>
      </w:pPr>
      <w:r>
        <w:rPr>
          <w:rFonts w:eastAsia="宋体"/>
          <w:color w:val="000000" w:themeColor="text1"/>
          <w:lang w:eastAsia="zh-CN"/>
        </w:rPr>
        <w:t xml:space="preserve">4. </w:t>
      </w:r>
      <w:r>
        <w:rPr>
          <w:rFonts w:eastAsia="宋体"/>
          <w:color w:val="000000" w:themeColor="text1"/>
          <w:lang w:eastAsia="zh-CN"/>
        </w:rPr>
        <w:t>膳食调味品：只要产品完全来源于清真</w:t>
      </w:r>
      <w:r>
        <w:rPr>
          <w:rFonts w:eastAsia="宋体"/>
          <w:color w:val="000000" w:themeColor="text1"/>
          <w:lang w:eastAsia="zh-CN"/>
        </w:rPr>
        <w:t>(</w:t>
      </w:r>
      <w:r>
        <w:rPr>
          <w:rFonts w:eastAsia="宋体"/>
          <w:color w:val="000000" w:themeColor="text1"/>
          <w:lang w:eastAsia="zh-CN"/>
        </w:rPr>
        <w:t>事实上，许多</w:t>
      </w:r>
      <w:r>
        <w:rPr>
          <w:rFonts w:eastAsia="宋体"/>
          <w:color w:val="000000" w:themeColor="text1"/>
          <w:lang w:eastAsia="zh-CN"/>
        </w:rPr>
        <w:t>“</w:t>
      </w:r>
      <w:r>
        <w:rPr>
          <w:rFonts w:eastAsia="宋体"/>
          <w:color w:val="000000" w:themeColor="text1"/>
          <w:lang w:eastAsia="zh-CN"/>
        </w:rPr>
        <w:t>肉</w:t>
      </w:r>
      <w:r>
        <w:rPr>
          <w:rFonts w:eastAsia="宋体"/>
          <w:color w:val="000000" w:themeColor="text1"/>
          <w:lang w:eastAsia="zh-CN"/>
        </w:rPr>
        <w:t>”</w:t>
      </w:r>
      <w:r>
        <w:rPr>
          <w:rFonts w:eastAsia="宋体"/>
          <w:color w:val="000000" w:themeColor="text1"/>
          <w:lang w:eastAsia="zh-CN"/>
        </w:rPr>
        <w:t>口味都是完全以蔬菜为基础的</w:t>
      </w:r>
      <w:r>
        <w:rPr>
          <w:rFonts w:eastAsia="宋体"/>
          <w:color w:val="000000" w:themeColor="text1"/>
          <w:lang w:eastAsia="zh-CN"/>
        </w:rPr>
        <w:t>)</w:t>
      </w:r>
      <w:r>
        <w:rPr>
          <w:rFonts w:eastAsia="宋体"/>
          <w:color w:val="000000" w:themeColor="text1"/>
          <w:lang w:eastAsia="zh-CN"/>
        </w:rPr>
        <w:t>，肉类调味料就可以被认可为清真。不过要注意以任何方式模仿培根、火腿或猪肉的肉类调味料。</w:t>
      </w:r>
      <w:r>
        <w:rPr>
          <w:rFonts w:eastAsia="宋体"/>
          <w:color w:val="000000" w:themeColor="text1"/>
          <w:lang w:eastAsia="zh-CN"/>
        </w:rPr>
        <w:t xml:space="preserve"> </w:t>
      </w:r>
      <w:r>
        <w:rPr>
          <w:rFonts w:eastAsia="宋体"/>
          <w:color w:val="000000" w:themeColor="text1"/>
          <w:lang w:eastAsia="zh-CN"/>
        </w:rPr>
        <w:t>风味的命名惯例很重要，这样才能区分那些虔诚的人</w:t>
      </w:r>
      <w:r>
        <w:rPr>
          <w:rFonts w:eastAsia="宋体"/>
          <w:color w:val="000000" w:themeColor="text1"/>
          <w:lang w:eastAsia="zh-CN"/>
        </w:rPr>
        <w:t>(</w:t>
      </w:r>
      <w:r>
        <w:rPr>
          <w:rFonts w:eastAsia="宋体"/>
          <w:color w:val="000000" w:themeColor="text1"/>
          <w:lang w:eastAsia="zh-CN"/>
        </w:rPr>
        <w:t>非法的名字不能用于需要清真认证的产品</w:t>
      </w:r>
      <w:r>
        <w:rPr>
          <w:rFonts w:eastAsia="宋体"/>
          <w:color w:val="000000" w:themeColor="text1"/>
          <w:lang w:eastAsia="zh-CN"/>
        </w:rPr>
        <w:t>)</w:t>
      </w:r>
      <w:r>
        <w:rPr>
          <w:rFonts w:eastAsia="宋体"/>
          <w:color w:val="000000" w:themeColor="text1"/>
          <w:lang w:eastAsia="zh-CN"/>
        </w:rPr>
        <w:t>。当然，用于肉类风味的动物成分必须遵守清真屠宰的要求。</w:t>
      </w:r>
    </w:p>
    <w:p w14:paraId="1E992AAC" w14:textId="77777777" w:rsidR="00970176" w:rsidRDefault="008D6EE0">
      <w:pPr>
        <w:pStyle w:val="4"/>
        <w:rPr>
          <w:rFonts w:ascii="Times New Roman" w:hAnsi="Times New Roman" w:cs="Times New Roman"/>
        </w:rPr>
      </w:pPr>
      <w:r>
        <w:rPr>
          <w:rFonts w:ascii="Times New Roman" w:hAnsi="Times New Roman" w:cs="Times New Roman"/>
        </w:rPr>
        <w:lastRenderedPageBreak/>
        <w:t>10.2.3.3</w:t>
      </w:r>
      <w:r>
        <w:rPr>
          <w:rFonts w:ascii="Times New Roman" w:hAnsi="Times New Roman" w:cs="Times New Roman"/>
        </w:rPr>
        <w:t>乙醇、酒精</w:t>
      </w:r>
      <w:r>
        <w:rPr>
          <w:rFonts w:ascii="Times New Roman" w:hAnsi="Times New Roman" w:cs="Times New Roman"/>
        </w:rPr>
        <w:tab/>
      </w:r>
    </w:p>
    <w:p w14:paraId="7506CB05" w14:textId="77777777" w:rsidR="00970176" w:rsidRDefault="008D6EE0">
      <w:pPr>
        <w:pStyle w:val="Bodytext2"/>
        <w:spacing w:after="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清真认证产品所关注的酒精类型是乙醇或威士忌。在清真的背景下，区分乙醇和其他在化学上被归类为醇的有机化合物是很重要的，因为在许多文化中禁止乙醇是由它用作享乐或娱乐陶醉剂开始的。</w:t>
      </w:r>
      <w:r>
        <w:rPr>
          <w:rFonts w:eastAsia="宋体"/>
          <w:color w:val="000000" w:themeColor="text1"/>
          <w:sz w:val="24"/>
          <w:szCs w:val="24"/>
          <w:lang w:eastAsia="zh-CN"/>
        </w:rPr>
        <w:t xml:space="preserve"> </w:t>
      </w:r>
      <w:r>
        <w:rPr>
          <w:rFonts w:eastAsia="宋体"/>
          <w:color w:val="000000" w:themeColor="text1"/>
          <w:sz w:val="24"/>
          <w:szCs w:val="24"/>
          <w:lang w:eastAsia="zh-CN"/>
        </w:rPr>
        <w:t>许多调味品被化学分类为醇类，对食品的清真状态不构成任何风险，但由于这种关联</w:t>
      </w:r>
      <w:r>
        <w:rPr>
          <w:rFonts w:eastAsia="宋体"/>
          <w:color w:val="000000" w:themeColor="text1"/>
          <w:sz w:val="24"/>
          <w:szCs w:val="24"/>
          <w:lang w:eastAsia="zh-CN"/>
        </w:rPr>
        <w:t>，人们</w:t>
      </w:r>
      <w:r>
        <w:rPr>
          <w:rFonts w:eastAsia="宋体"/>
          <w:color w:val="000000" w:themeColor="text1"/>
          <w:sz w:val="24"/>
          <w:szCs w:val="24"/>
          <w:lang w:eastAsia="zh-CN"/>
        </w:rPr>
        <w:t>(</w:t>
      </w:r>
      <w:r>
        <w:rPr>
          <w:rFonts w:eastAsia="宋体"/>
          <w:color w:val="000000" w:themeColor="text1"/>
          <w:sz w:val="24"/>
          <w:szCs w:val="24"/>
          <w:lang w:eastAsia="zh-CN"/>
        </w:rPr>
        <w:t>尤其是消费者</w:t>
      </w:r>
      <w:r>
        <w:rPr>
          <w:rFonts w:eastAsia="宋体"/>
          <w:color w:val="000000" w:themeColor="text1"/>
          <w:sz w:val="24"/>
          <w:szCs w:val="24"/>
          <w:lang w:eastAsia="zh-CN"/>
        </w:rPr>
        <w:t>)</w:t>
      </w:r>
      <w:r>
        <w:rPr>
          <w:rFonts w:eastAsia="宋体"/>
          <w:color w:val="000000" w:themeColor="text1"/>
          <w:sz w:val="24"/>
          <w:szCs w:val="24"/>
          <w:lang w:eastAsia="zh-CN"/>
        </w:rPr>
        <w:t>经常质疑。</w:t>
      </w:r>
      <w:r>
        <w:rPr>
          <w:rFonts w:eastAsia="宋体"/>
          <w:color w:val="000000" w:themeColor="text1"/>
          <w:sz w:val="24"/>
          <w:szCs w:val="24"/>
          <w:lang w:eastAsia="zh-CN"/>
        </w:rPr>
        <w:t xml:space="preserve"> </w:t>
      </w:r>
      <w:r>
        <w:rPr>
          <w:rFonts w:eastAsia="宋体"/>
          <w:color w:val="000000" w:themeColor="text1"/>
          <w:sz w:val="24"/>
          <w:szCs w:val="24"/>
          <w:lang w:eastAsia="zh-CN"/>
        </w:rPr>
        <w:t>即使是乙醇的清真状态也不确定，因为它自然存在于许多对伊斯兰教中推广为有益的物质中，如醋和新鲜果汁。</w:t>
      </w:r>
    </w:p>
    <w:p w14:paraId="20A7640C" w14:textId="77777777" w:rsidR="00970176" w:rsidRDefault="008D6EE0">
      <w:pPr>
        <w:pStyle w:val="Bodytext2"/>
        <w:spacing w:after="0" w:line="480" w:lineRule="exact"/>
        <w:ind w:left="0" w:firstLineChars="200" w:firstLine="480"/>
        <w:jc w:val="both"/>
        <w:rPr>
          <w:rFonts w:eastAsia="宋体"/>
          <w:color w:val="000000" w:themeColor="text1"/>
          <w:sz w:val="24"/>
          <w:szCs w:val="24"/>
          <w:lang w:eastAsia="zh-CN"/>
        </w:rPr>
      </w:pPr>
      <w:r>
        <w:rPr>
          <w:rFonts w:eastAsia="宋体"/>
          <w:color w:val="000000" w:themeColor="text1"/>
          <w:sz w:val="24"/>
          <w:szCs w:val="24"/>
          <w:lang w:eastAsia="zh-CN"/>
        </w:rPr>
        <w:t>酒精饮料中的乙醇在任何水平上都是严禁的。如果想要乙醇在任何程度上都是允许的，它必须在原料中自然存在或作为</w:t>
      </w:r>
      <w:r>
        <w:rPr>
          <w:rFonts w:eastAsia="宋体"/>
          <w:color w:val="000000" w:themeColor="text1"/>
          <w:sz w:val="24"/>
          <w:szCs w:val="24"/>
          <w:lang w:eastAsia="zh-CN"/>
        </w:rPr>
        <w:t>“</w:t>
      </w:r>
      <w:r>
        <w:rPr>
          <w:rFonts w:eastAsia="宋体"/>
          <w:color w:val="000000" w:themeColor="text1"/>
          <w:sz w:val="24"/>
          <w:szCs w:val="24"/>
          <w:lang w:eastAsia="zh-CN"/>
        </w:rPr>
        <w:t>工业</w:t>
      </w:r>
      <w:r>
        <w:rPr>
          <w:rFonts w:eastAsia="宋体"/>
          <w:color w:val="000000" w:themeColor="text1"/>
          <w:sz w:val="24"/>
          <w:szCs w:val="24"/>
          <w:lang w:eastAsia="zh-CN"/>
        </w:rPr>
        <w:t>”</w:t>
      </w:r>
      <w:r>
        <w:rPr>
          <w:rFonts w:eastAsia="宋体"/>
          <w:color w:val="000000" w:themeColor="text1"/>
          <w:sz w:val="24"/>
          <w:szCs w:val="24"/>
          <w:lang w:eastAsia="zh-CN"/>
        </w:rPr>
        <w:t>乙醇生产</w:t>
      </w:r>
      <w:r>
        <w:rPr>
          <w:rFonts w:eastAsia="宋体"/>
          <w:color w:val="000000" w:themeColor="text1"/>
          <w:sz w:val="24"/>
          <w:szCs w:val="24"/>
          <w:lang w:eastAsia="zh-CN"/>
        </w:rPr>
        <w:t>(</w:t>
      </w:r>
      <w:r>
        <w:rPr>
          <w:rFonts w:eastAsia="宋体"/>
          <w:color w:val="000000" w:themeColor="text1"/>
          <w:sz w:val="24"/>
          <w:szCs w:val="24"/>
          <w:lang w:eastAsia="zh-CN"/>
        </w:rPr>
        <w:t>不是专门用于饮料生产）过程的一部分，如葡萄发酵制酒。在调味品中使用工业乙醇时，因为乙醇没有清真认证证书，清真认证者通常会根据其来源来确定其状态，天然产生的乙醇通常存在于含有糖的天然物质的衍生物或副产品中，如橙汁。</w:t>
      </w:r>
    </w:p>
    <w:p w14:paraId="50B5E31F" w14:textId="77777777" w:rsidR="00970176" w:rsidRDefault="008D6EE0">
      <w:pPr>
        <w:pStyle w:val="Bodytext2"/>
        <w:spacing w:after="0" w:line="480" w:lineRule="exact"/>
        <w:ind w:left="0" w:firstLineChars="200" w:firstLine="480"/>
        <w:jc w:val="both"/>
        <w:rPr>
          <w:rFonts w:eastAsia="宋体"/>
          <w:color w:val="auto"/>
          <w:sz w:val="24"/>
          <w:szCs w:val="24"/>
          <w:lang w:eastAsia="zh-CN"/>
        </w:rPr>
      </w:pPr>
      <w:r>
        <w:rPr>
          <w:rFonts w:eastAsia="宋体"/>
          <w:color w:val="000000" w:themeColor="text1"/>
          <w:sz w:val="24"/>
          <w:szCs w:val="24"/>
          <w:lang w:eastAsia="zh-CN"/>
        </w:rPr>
        <w:t>在某些生产过程中，为了提高效率</w:t>
      </w:r>
      <w:r>
        <w:rPr>
          <w:rFonts w:eastAsia="宋体"/>
          <w:color w:val="auto"/>
          <w:sz w:val="24"/>
          <w:szCs w:val="24"/>
          <w:lang w:eastAsia="zh-CN"/>
        </w:rPr>
        <w:t>（清洗过的油</w:t>
      </w:r>
      <w:r>
        <w:rPr>
          <w:rFonts w:eastAsia="宋体"/>
          <w:color w:val="auto"/>
          <w:sz w:val="24"/>
          <w:szCs w:val="24"/>
          <w:lang w:eastAsia="zh-CN"/>
        </w:rPr>
        <w:t>）和达到管理（如香草）</w:t>
      </w:r>
      <w:r>
        <w:rPr>
          <w:rFonts w:eastAsia="宋体"/>
          <w:color w:val="000000" w:themeColor="text1"/>
          <w:sz w:val="24"/>
          <w:szCs w:val="24"/>
          <w:lang w:eastAsia="zh-CN"/>
        </w:rPr>
        <w:t>目的，乙醇是必要的。</w:t>
      </w:r>
      <w:r>
        <w:rPr>
          <w:rFonts w:eastAsia="宋体"/>
          <w:color w:val="000000" w:themeColor="text1"/>
          <w:sz w:val="24"/>
          <w:szCs w:val="24"/>
          <w:lang w:eastAsia="zh-CN"/>
        </w:rPr>
        <w:t xml:space="preserve"> </w:t>
      </w:r>
      <w:r>
        <w:rPr>
          <w:rFonts w:eastAsia="宋体"/>
          <w:color w:val="000000" w:themeColor="text1"/>
          <w:sz w:val="24"/>
          <w:szCs w:val="24"/>
          <w:lang w:eastAsia="zh-CN"/>
        </w:rPr>
        <w:t>它具有多种功能应用，可用于萃取，作为加工助剂，香料载体，溶剂，甚至作为消毒剂。乙醇的这些应用被是允许的，只要成品香料</w:t>
      </w:r>
      <w:r>
        <w:rPr>
          <w:rFonts w:eastAsia="宋体"/>
          <w:color w:val="000000" w:themeColor="text1"/>
          <w:sz w:val="24"/>
          <w:szCs w:val="24"/>
          <w:lang w:eastAsia="zh-CN"/>
        </w:rPr>
        <w:t>(</w:t>
      </w:r>
      <w:r>
        <w:rPr>
          <w:rFonts w:eastAsia="宋体"/>
          <w:color w:val="000000" w:themeColor="text1"/>
          <w:sz w:val="24"/>
          <w:szCs w:val="24"/>
          <w:lang w:eastAsia="zh-CN"/>
        </w:rPr>
        <w:t>它仍然是一种成分</w:t>
      </w:r>
      <w:r>
        <w:rPr>
          <w:rFonts w:eastAsia="宋体"/>
          <w:color w:val="000000" w:themeColor="text1"/>
          <w:sz w:val="24"/>
          <w:szCs w:val="24"/>
          <w:lang w:eastAsia="zh-CN"/>
        </w:rPr>
        <w:t>)</w:t>
      </w:r>
      <w:r>
        <w:rPr>
          <w:rFonts w:eastAsia="宋体"/>
          <w:color w:val="000000" w:themeColor="text1"/>
          <w:sz w:val="24"/>
          <w:szCs w:val="24"/>
          <w:lang w:eastAsia="zh-CN"/>
        </w:rPr>
        <w:t>中剩余乙醇的总量不超过</w:t>
      </w:r>
      <w:r>
        <w:rPr>
          <w:rFonts w:eastAsia="宋体"/>
          <w:color w:val="000000" w:themeColor="text1"/>
          <w:sz w:val="24"/>
          <w:szCs w:val="24"/>
          <w:lang w:eastAsia="zh-CN"/>
        </w:rPr>
        <w:t>0.5%</w:t>
      </w:r>
      <w:r>
        <w:rPr>
          <w:rFonts w:eastAsia="宋体"/>
          <w:color w:val="000000" w:themeColor="text1"/>
          <w:sz w:val="24"/>
          <w:szCs w:val="24"/>
          <w:lang w:eastAsia="zh-CN"/>
        </w:rPr>
        <w:t>。全球大多数认证机构一致认为，这一水平是调味原料的最大可接受程度。更重要的是，最终的消费产品将有一个更低的可接受水平，这取决于清真认证者对最终产品的要求。一般来说，香料在任何消费品的总构成中所占的比例很小</w:t>
      </w:r>
      <w:r>
        <w:rPr>
          <w:rFonts w:eastAsia="宋体"/>
          <w:color w:val="000000" w:themeColor="text1"/>
          <w:sz w:val="24"/>
          <w:szCs w:val="24"/>
          <w:lang w:eastAsia="zh-CN"/>
        </w:rPr>
        <w:t>(</w:t>
      </w:r>
      <w:r>
        <w:rPr>
          <w:rFonts w:eastAsia="宋体"/>
          <w:color w:val="000000" w:themeColor="text1"/>
          <w:sz w:val="24"/>
          <w:szCs w:val="24"/>
          <w:lang w:eastAsia="zh-CN"/>
        </w:rPr>
        <w:t>通常小于</w:t>
      </w:r>
      <w:r>
        <w:rPr>
          <w:rFonts w:eastAsia="宋体"/>
          <w:color w:val="000000" w:themeColor="text1"/>
          <w:sz w:val="24"/>
          <w:szCs w:val="24"/>
          <w:lang w:eastAsia="zh-CN"/>
        </w:rPr>
        <w:t>1%</w:t>
      </w:r>
      <w:r>
        <w:rPr>
          <w:rFonts w:eastAsia="宋体"/>
          <w:color w:val="000000" w:themeColor="text1"/>
          <w:sz w:val="24"/>
          <w:szCs w:val="24"/>
          <w:lang w:eastAsia="zh-CN"/>
        </w:rPr>
        <w:t>，但这可能因运用过程的不</w:t>
      </w:r>
      <w:r>
        <w:rPr>
          <w:rFonts w:eastAsia="宋体"/>
          <w:color w:val="auto"/>
          <w:sz w:val="24"/>
          <w:szCs w:val="24"/>
          <w:lang w:eastAsia="zh-CN"/>
        </w:rPr>
        <w:t>同而有很大差异</w:t>
      </w:r>
      <w:r>
        <w:rPr>
          <w:rFonts w:eastAsia="宋体"/>
          <w:color w:val="auto"/>
          <w:sz w:val="24"/>
          <w:szCs w:val="24"/>
          <w:lang w:eastAsia="zh-CN"/>
        </w:rPr>
        <w:t>)</w:t>
      </w:r>
      <w:r>
        <w:rPr>
          <w:rFonts w:eastAsia="宋体"/>
          <w:color w:val="auto"/>
          <w:sz w:val="24"/>
          <w:szCs w:val="24"/>
          <w:lang w:eastAsia="zh-CN"/>
        </w:rPr>
        <w:t>。</w:t>
      </w:r>
    </w:p>
    <w:p w14:paraId="6CD6F007" w14:textId="77777777" w:rsidR="00970176" w:rsidRDefault="008D6EE0">
      <w:pPr>
        <w:pStyle w:val="4"/>
        <w:rPr>
          <w:rFonts w:ascii="Times New Roman" w:hAnsi="Times New Roman" w:cs="Times New Roman"/>
        </w:rPr>
      </w:pPr>
      <w:r>
        <w:rPr>
          <w:rFonts w:ascii="Times New Roman" w:hAnsi="Times New Roman" w:cs="Times New Roman"/>
        </w:rPr>
        <w:t>10.2.3.4</w:t>
      </w:r>
      <w:r>
        <w:rPr>
          <w:rFonts w:ascii="Times New Roman" w:hAnsi="Times New Roman" w:cs="Times New Roman"/>
        </w:rPr>
        <w:t>工序</w:t>
      </w:r>
    </w:p>
    <w:p w14:paraId="0CC33F99" w14:textId="77777777" w:rsidR="00970176" w:rsidRDefault="008D6EE0">
      <w:pPr>
        <w:pStyle w:val="Bodytext1"/>
        <w:spacing w:after="300" w:line="480" w:lineRule="exact"/>
        <w:ind w:firstLineChars="200" w:firstLine="480"/>
        <w:jc w:val="both"/>
        <w:rPr>
          <w:rFonts w:eastAsia="宋体"/>
          <w:color w:val="auto"/>
          <w:lang w:eastAsia="zh-CN"/>
        </w:rPr>
      </w:pPr>
      <w:r>
        <w:rPr>
          <w:rFonts w:eastAsia="宋体"/>
          <w:color w:val="auto"/>
          <w:lang w:eastAsia="zh-CN"/>
        </w:rPr>
        <w:t>正如本章前面所提到的，生产清真香料相关的限制是最小的，并且只要良好的质量保证计划实施到位，在生产设施方面的管理就会相对容易。</w:t>
      </w:r>
      <w:r>
        <w:rPr>
          <w:rFonts w:eastAsia="宋体"/>
          <w:color w:val="auto"/>
          <w:lang w:eastAsia="zh-CN"/>
        </w:rPr>
        <w:t xml:space="preserve"> </w:t>
      </w:r>
      <w:r>
        <w:rPr>
          <w:rFonts w:eastAsia="宋体"/>
          <w:color w:val="auto"/>
          <w:lang w:eastAsia="zh-CN"/>
        </w:rPr>
        <w:t>清真计划会审查整个价值链，从收到的原材料，到储存和制造，设备清洁程序，最后到标签和运输。同时清真要求可以整合到</w:t>
      </w:r>
      <w:r>
        <w:rPr>
          <w:rFonts w:eastAsia="宋体"/>
          <w:color w:val="auto"/>
          <w:lang w:eastAsia="zh-CN"/>
        </w:rPr>
        <w:t>HACCP</w:t>
      </w:r>
      <w:r>
        <w:rPr>
          <w:rFonts w:eastAsia="宋体"/>
          <w:color w:val="auto"/>
          <w:lang w:eastAsia="zh-CN"/>
        </w:rPr>
        <w:t>、</w:t>
      </w:r>
      <w:r>
        <w:rPr>
          <w:rFonts w:eastAsia="宋体"/>
          <w:color w:val="auto"/>
          <w:lang w:eastAsia="zh-CN"/>
        </w:rPr>
        <w:t>GMP</w:t>
      </w:r>
      <w:r>
        <w:rPr>
          <w:rFonts w:eastAsia="宋体"/>
          <w:color w:val="auto"/>
          <w:lang w:eastAsia="zh-CN"/>
        </w:rPr>
        <w:t>或食品安全计划中，或者至少可以利用这些程序中使用的过程和信息。以下准则构成清真制造计划的基础：</w:t>
      </w:r>
    </w:p>
    <w:p w14:paraId="396B7838" w14:textId="77777777" w:rsidR="00970176" w:rsidRDefault="008D6EE0">
      <w:pPr>
        <w:pStyle w:val="Bodytext1"/>
        <w:tabs>
          <w:tab w:val="left" w:pos="614"/>
        </w:tabs>
        <w:spacing w:after="0" w:line="480" w:lineRule="exact"/>
        <w:ind w:firstLineChars="200" w:firstLine="480"/>
        <w:jc w:val="both"/>
        <w:rPr>
          <w:rFonts w:eastAsia="宋体"/>
          <w:color w:val="auto"/>
          <w:lang w:eastAsia="zh-CN"/>
        </w:rPr>
      </w:pPr>
      <w:bookmarkStart w:id="2504" w:name="bookmark33"/>
      <w:bookmarkEnd w:id="2504"/>
      <w:r>
        <w:rPr>
          <w:rFonts w:eastAsia="宋体"/>
          <w:color w:val="auto"/>
          <w:lang w:eastAsia="zh-CN"/>
        </w:rPr>
        <w:lastRenderedPageBreak/>
        <w:t>1.</w:t>
      </w:r>
      <w:r>
        <w:rPr>
          <w:rFonts w:eastAsia="宋体"/>
          <w:color w:val="auto"/>
          <w:lang w:eastAsia="zh-CN"/>
        </w:rPr>
        <w:t>成品不得含有任何禁止的动物衍生物或其他非法材料。</w:t>
      </w:r>
    </w:p>
    <w:p w14:paraId="6AEFD98D" w14:textId="77777777" w:rsidR="00970176" w:rsidRDefault="008D6EE0">
      <w:pPr>
        <w:pStyle w:val="Bodytext1"/>
        <w:tabs>
          <w:tab w:val="left" w:pos="301"/>
        </w:tabs>
        <w:spacing w:after="0" w:line="480" w:lineRule="exact"/>
        <w:ind w:firstLineChars="200" w:firstLine="480"/>
        <w:jc w:val="both"/>
        <w:rPr>
          <w:rFonts w:eastAsia="宋体"/>
          <w:color w:val="auto"/>
          <w:lang w:eastAsia="zh-CN"/>
        </w:rPr>
      </w:pPr>
      <w:bookmarkStart w:id="2505" w:name="bookmark34"/>
      <w:bookmarkEnd w:id="2505"/>
      <w:r>
        <w:rPr>
          <w:rFonts w:eastAsia="宋体"/>
          <w:color w:val="auto"/>
          <w:lang w:eastAsia="zh-CN"/>
        </w:rPr>
        <w:t>2.</w:t>
      </w:r>
      <w:r>
        <w:rPr>
          <w:rFonts w:eastAsia="宋体"/>
          <w:color w:val="auto"/>
          <w:lang w:eastAsia="zh-CN"/>
        </w:rPr>
        <w:t>不得使用伊斯兰法律认为是非法的器具或设备准备、加工或制造成品。</w:t>
      </w:r>
    </w:p>
    <w:p w14:paraId="0E79F4EE" w14:textId="77777777" w:rsidR="00970176" w:rsidRDefault="008D6EE0">
      <w:pPr>
        <w:pStyle w:val="Bodytext1"/>
        <w:tabs>
          <w:tab w:val="left" w:pos="661"/>
        </w:tabs>
        <w:spacing w:after="480" w:line="480" w:lineRule="exact"/>
        <w:ind w:firstLineChars="200" w:firstLine="480"/>
        <w:jc w:val="both"/>
        <w:rPr>
          <w:rFonts w:eastAsia="宋体"/>
          <w:color w:val="auto"/>
          <w:lang w:eastAsia="zh-CN"/>
        </w:rPr>
      </w:pPr>
      <w:bookmarkStart w:id="2506" w:name="bookmark35"/>
      <w:bookmarkEnd w:id="2506"/>
      <w:r>
        <w:rPr>
          <w:rFonts w:eastAsia="宋体"/>
          <w:color w:val="auto"/>
          <w:lang w:eastAsia="zh-CN"/>
        </w:rPr>
        <w:t>3.</w:t>
      </w:r>
      <w:r>
        <w:rPr>
          <w:rFonts w:eastAsia="宋体"/>
          <w:color w:val="auto"/>
          <w:lang w:eastAsia="zh-CN"/>
        </w:rPr>
        <w:t>在准备、加工和储存过程中，成品不应与</w:t>
      </w:r>
      <w:r>
        <w:rPr>
          <w:rFonts w:eastAsia="宋体"/>
          <w:color w:val="auto"/>
          <w:lang w:eastAsia="zh-CN"/>
        </w:rPr>
        <w:t>非法产品接触。</w:t>
      </w:r>
    </w:p>
    <w:p w14:paraId="77B607EE" w14:textId="77777777" w:rsidR="00970176" w:rsidRDefault="008D6EE0">
      <w:pPr>
        <w:pStyle w:val="4"/>
        <w:rPr>
          <w:rFonts w:ascii="Times New Roman" w:hAnsi="Times New Roman" w:cs="Times New Roman"/>
        </w:rPr>
      </w:pPr>
      <w:r>
        <w:rPr>
          <w:rFonts w:ascii="Times New Roman" w:hAnsi="Times New Roman" w:cs="Times New Roman"/>
        </w:rPr>
        <w:t>10.2.3.5</w:t>
      </w:r>
      <w:r>
        <w:rPr>
          <w:rFonts w:ascii="Times New Roman" w:hAnsi="Times New Roman" w:cs="Times New Roman"/>
        </w:rPr>
        <w:t>原材料审查</w:t>
      </w:r>
    </w:p>
    <w:p w14:paraId="1D5B1B84" w14:textId="77777777" w:rsidR="00970176" w:rsidRDefault="008D6EE0">
      <w:pPr>
        <w:pStyle w:val="Bodytext1"/>
        <w:spacing w:after="480" w:line="480" w:lineRule="exact"/>
        <w:ind w:firstLineChars="200" w:firstLine="480"/>
        <w:jc w:val="both"/>
        <w:rPr>
          <w:rFonts w:eastAsia="宋体"/>
          <w:color w:val="auto"/>
          <w:lang w:eastAsia="zh-CN"/>
        </w:rPr>
      </w:pPr>
      <w:r>
        <w:rPr>
          <w:rFonts w:eastAsia="宋体"/>
          <w:color w:val="auto"/>
          <w:lang w:eastAsia="zh-CN"/>
        </w:rPr>
        <w:t>原材料审查的一个关键点是确定是否有任何猪肉被用于制造</w:t>
      </w:r>
      <w:r>
        <w:rPr>
          <w:rFonts w:eastAsia="宋体"/>
          <w:color w:val="auto"/>
          <w:lang w:eastAsia="zh-CN"/>
        </w:rPr>
        <w:t>/</w:t>
      </w:r>
      <w:r>
        <w:rPr>
          <w:rFonts w:eastAsia="宋体"/>
          <w:color w:val="auto"/>
          <w:lang w:eastAsia="zh-CN"/>
        </w:rPr>
        <w:t>提取</w:t>
      </w:r>
      <w:r>
        <w:rPr>
          <w:rFonts w:eastAsia="宋体"/>
          <w:color w:val="auto"/>
          <w:lang w:eastAsia="zh-CN"/>
        </w:rPr>
        <w:t>/</w:t>
      </w:r>
      <w:r>
        <w:rPr>
          <w:rFonts w:eastAsia="宋体"/>
          <w:color w:val="auto"/>
          <w:lang w:eastAsia="zh-CN"/>
        </w:rPr>
        <w:t>获取原材料。由于使用猪肉原料可能会带来代价高昂的错误，因此筛选原材料供应商是清真计划的一个重要组成部分。如果在任何原材料中都有猪的衍生物，那么这些信息必须清楚地为制造人员所知，并且这些产品必须被严格隔离和小心使用。</w:t>
      </w:r>
      <w:r>
        <w:rPr>
          <w:rFonts w:eastAsia="宋体"/>
          <w:color w:val="auto"/>
          <w:lang w:eastAsia="zh-CN"/>
        </w:rPr>
        <w:t xml:space="preserve"> </w:t>
      </w:r>
      <w:r>
        <w:rPr>
          <w:rFonts w:eastAsia="宋体"/>
          <w:color w:val="auto"/>
          <w:lang w:eastAsia="zh-CN"/>
        </w:rPr>
        <w:t>任何与猪肉原料接触的容器、测量仪器或设备都不能用于生产清真香料。</w:t>
      </w:r>
      <w:r>
        <w:rPr>
          <w:rFonts w:eastAsia="宋体"/>
          <w:color w:val="auto"/>
          <w:lang w:eastAsia="zh-CN"/>
        </w:rPr>
        <w:t xml:space="preserve"> </w:t>
      </w:r>
      <w:r>
        <w:rPr>
          <w:rFonts w:eastAsia="宋体"/>
          <w:color w:val="auto"/>
          <w:lang w:eastAsia="zh-CN"/>
        </w:rPr>
        <w:t>这种严格的隔离包括接收、质量控制评估和存储。</w:t>
      </w:r>
    </w:p>
    <w:p w14:paraId="4B3B59B7" w14:textId="77777777" w:rsidR="00970176" w:rsidRDefault="008D6EE0">
      <w:pPr>
        <w:pStyle w:val="4"/>
        <w:rPr>
          <w:rFonts w:ascii="Times New Roman" w:hAnsi="Times New Roman" w:cs="Times New Roman"/>
        </w:rPr>
      </w:pPr>
      <w:r>
        <w:rPr>
          <w:rFonts w:ascii="Times New Roman" w:hAnsi="Times New Roman" w:cs="Times New Roman"/>
        </w:rPr>
        <w:t>10.2.3.6</w:t>
      </w:r>
      <w:r>
        <w:rPr>
          <w:rFonts w:ascii="Times New Roman" w:hAnsi="Times New Roman" w:cs="Times New Roman"/>
        </w:rPr>
        <w:t>设备隔离</w:t>
      </w:r>
    </w:p>
    <w:p w14:paraId="3EED9540" w14:textId="77777777" w:rsidR="00970176" w:rsidRDefault="008D6EE0">
      <w:pPr>
        <w:pStyle w:val="Bodytext1"/>
        <w:spacing w:after="460" w:line="480" w:lineRule="exact"/>
        <w:ind w:firstLineChars="200" w:firstLine="480"/>
        <w:jc w:val="both"/>
        <w:rPr>
          <w:rFonts w:eastAsia="宋体"/>
          <w:color w:val="000000" w:themeColor="text1"/>
          <w:lang w:eastAsia="zh-CN"/>
        </w:rPr>
      </w:pPr>
      <w:r>
        <w:rPr>
          <w:rFonts w:eastAsia="宋体"/>
          <w:color w:val="auto"/>
          <w:lang w:eastAsia="zh-CN"/>
        </w:rPr>
        <w:t>生产设施内的所有设备和容器应有是否可以接触猪肉的区分，这是一个重要的区分，物料可以是非清真的，而不</w:t>
      </w:r>
      <w:r>
        <w:rPr>
          <w:rFonts w:eastAsia="宋体"/>
          <w:color w:val="auto"/>
          <w:lang w:eastAsia="zh-CN"/>
        </w:rPr>
        <w:t>是猪肉衍生的，使用猪肉后的清理比其他非法原料更严格。虽然在建立清真计划时，可以接触猪肉和无猪肉接触似乎是强制性的，但如果实施得当，在实践中管理起来是相当简单的。显然，标签材料表明的是否是猪肉衍生</w:t>
      </w:r>
      <w:r>
        <w:rPr>
          <w:rFonts w:eastAsia="宋体"/>
          <w:color w:val="auto"/>
          <w:lang w:eastAsia="zh-CN"/>
        </w:rPr>
        <w:t>(</w:t>
      </w:r>
      <w:r>
        <w:rPr>
          <w:rFonts w:eastAsia="宋体"/>
          <w:color w:val="auto"/>
          <w:lang w:eastAsia="zh-CN"/>
        </w:rPr>
        <w:t>无论是通过颜色编码或其他方式</w:t>
      </w:r>
      <w:r>
        <w:rPr>
          <w:rFonts w:eastAsia="宋体"/>
          <w:color w:val="auto"/>
          <w:lang w:eastAsia="zh-CN"/>
        </w:rPr>
        <w:t>)</w:t>
      </w:r>
      <w:r>
        <w:rPr>
          <w:rFonts w:eastAsia="宋体"/>
          <w:color w:val="auto"/>
          <w:lang w:eastAsia="zh-CN"/>
        </w:rPr>
        <w:t>将有助于适当的资源管理。允许在无猪肉设备上制造不含猪衍生物的非清真产品，只要在每批产品之间使用经批准的清洁标准即可。采用系统的方法来管理设备，可以提高制造商在全球</w:t>
      </w:r>
      <w:r>
        <w:rPr>
          <w:rFonts w:eastAsia="宋体"/>
          <w:color w:val="auto"/>
          <w:lang w:eastAsia="zh-CN"/>
        </w:rPr>
        <w:t>(</w:t>
      </w:r>
      <w:r>
        <w:rPr>
          <w:rFonts w:eastAsia="宋体"/>
          <w:color w:val="auto"/>
          <w:lang w:eastAsia="zh-CN"/>
        </w:rPr>
        <w:t>或多工厂</w:t>
      </w:r>
      <w:r>
        <w:rPr>
          <w:rFonts w:eastAsia="宋体"/>
          <w:color w:val="auto"/>
          <w:lang w:eastAsia="zh-CN"/>
        </w:rPr>
        <w:t>)</w:t>
      </w:r>
      <w:r>
        <w:rPr>
          <w:rFonts w:eastAsia="宋体"/>
          <w:color w:val="auto"/>
          <w:lang w:eastAsia="zh-CN"/>
        </w:rPr>
        <w:t>一级遵守和应用清真要求的能力。</w:t>
      </w:r>
    </w:p>
    <w:p w14:paraId="3B8394F0" w14:textId="77777777" w:rsidR="00970176" w:rsidRDefault="008D6EE0">
      <w:pPr>
        <w:pStyle w:val="4"/>
        <w:rPr>
          <w:rFonts w:ascii="Times New Roman" w:hAnsi="Times New Roman" w:cs="Times New Roman"/>
        </w:rPr>
      </w:pPr>
      <w:r>
        <w:rPr>
          <w:rFonts w:ascii="Times New Roman" w:hAnsi="Times New Roman" w:cs="Times New Roman"/>
        </w:rPr>
        <w:t>10.2.3.7</w:t>
      </w:r>
      <w:r>
        <w:rPr>
          <w:rFonts w:ascii="Times New Roman" w:hAnsi="Times New Roman" w:cs="Times New Roman"/>
        </w:rPr>
        <w:t>交叉污染，</w:t>
      </w:r>
      <w:r>
        <w:rPr>
          <w:rFonts w:ascii="Times New Roman" w:hAnsi="Times New Roman" w:cs="Times New Roman"/>
        </w:rPr>
        <w:t>HACCP</w:t>
      </w:r>
      <w:r>
        <w:rPr>
          <w:rFonts w:ascii="Times New Roman" w:hAnsi="Times New Roman" w:cs="Times New Roman"/>
        </w:rPr>
        <w:t>控制</w:t>
      </w:r>
    </w:p>
    <w:p w14:paraId="41F5891D" w14:textId="77777777" w:rsidR="00970176" w:rsidRDefault="008D6EE0">
      <w:pPr>
        <w:pStyle w:val="Bodytext1"/>
        <w:spacing w:after="460" w:line="480" w:lineRule="exact"/>
        <w:ind w:firstLineChars="200" w:firstLine="480"/>
        <w:jc w:val="both"/>
        <w:rPr>
          <w:rFonts w:eastAsia="宋体"/>
          <w:color w:val="000000" w:themeColor="text1"/>
          <w:lang w:eastAsia="zh-CN"/>
        </w:rPr>
      </w:pPr>
      <w:r>
        <w:rPr>
          <w:rFonts w:eastAsia="宋体"/>
          <w:color w:val="000000" w:themeColor="text1"/>
          <w:lang w:eastAsia="zh-CN"/>
        </w:rPr>
        <w:t>正确的交叉污染协议对于确保无猪肉设备的</w:t>
      </w:r>
      <w:r>
        <w:rPr>
          <w:rFonts w:eastAsia="宋体"/>
          <w:color w:val="000000" w:themeColor="text1"/>
          <w:lang w:eastAsia="zh-CN"/>
        </w:rPr>
        <w:t>完整性至关重要。如果遵循和验证</w:t>
      </w:r>
      <w:r>
        <w:rPr>
          <w:rFonts w:eastAsia="宋体"/>
          <w:color w:val="000000" w:themeColor="text1"/>
          <w:lang w:eastAsia="zh-CN"/>
        </w:rPr>
        <w:t>GMP</w:t>
      </w:r>
      <w:r>
        <w:rPr>
          <w:rFonts w:eastAsia="宋体"/>
          <w:color w:val="000000" w:themeColor="text1"/>
          <w:lang w:eastAsia="zh-CN"/>
        </w:rPr>
        <w:t>，根据清真原则，该设施将处于良好的制造地位是合理的。危害分析关键控制点</w:t>
      </w:r>
      <w:r>
        <w:rPr>
          <w:rFonts w:eastAsia="宋体"/>
          <w:color w:val="000000" w:themeColor="text1"/>
          <w:lang w:eastAsia="zh-CN"/>
        </w:rPr>
        <w:t>(HACCP)</w:t>
      </w:r>
      <w:r>
        <w:rPr>
          <w:rFonts w:eastAsia="宋体"/>
          <w:color w:val="000000" w:themeColor="text1"/>
          <w:lang w:eastAsia="zh-CN"/>
        </w:rPr>
        <w:t>框架是一个过程控制系统，它识别食品生产过程中可能发生危</w:t>
      </w:r>
      <w:r>
        <w:rPr>
          <w:rFonts w:eastAsia="宋体"/>
          <w:color w:val="000000" w:themeColor="text1"/>
          <w:lang w:eastAsia="zh-CN"/>
        </w:rPr>
        <w:lastRenderedPageBreak/>
        <w:t>险的地方，并采取严格的行动，所以必须采取这一措施，以防止可识别的危险发生。通过在过程的每一步严格监测和控制已确定的控制点，减少了发生危险的机会。在</w:t>
      </w:r>
      <w:r>
        <w:rPr>
          <w:rFonts w:eastAsia="宋体"/>
          <w:color w:val="000000" w:themeColor="text1"/>
          <w:lang w:eastAsia="zh-CN"/>
        </w:rPr>
        <w:t>HACCP</w:t>
      </w:r>
      <w:r>
        <w:rPr>
          <w:rFonts w:eastAsia="宋体"/>
          <w:color w:val="000000" w:themeColor="text1"/>
          <w:lang w:eastAsia="zh-CN"/>
        </w:rPr>
        <w:t>计划中，过敏原交叉污染被认为是一种化学危害，可以通过适当的设备清洗加以控制。如果以类似的方式处理猪肉，则为了清真认证的目的，应充分控制食品受污染的风险</w:t>
      </w:r>
      <w:r>
        <w:rPr>
          <w:rFonts w:eastAsia="宋体"/>
          <w:color w:val="000000" w:themeColor="text1"/>
          <w:lang w:eastAsia="zh-CN"/>
        </w:rPr>
        <w:t>(Bas</w:t>
      </w:r>
      <w:r>
        <w:rPr>
          <w:rFonts w:eastAsia="宋体"/>
          <w:color w:val="000000" w:themeColor="text1"/>
          <w:lang w:eastAsia="zh-CN"/>
        </w:rPr>
        <w:t>等人，</w:t>
      </w:r>
      <w:r>
        <w:rPr>
          <w:rFonts w:eastAsia="宋体"/>
          <w:color w:val="000000" w:themeColor="text1"/>
          <w:lang w:eastAsia="zh-CN"/>
        </w:rPr>
        <w:t>2006</w:t>
      </w:r>
      <w:r>
        <w:rPr>
          <w:rFonts w:eastAsia="宋体"/>
          <w:color w:val="000000" w:themeColor="text1"/>
          <w:lang w:eastAsia="zh-CN"/>
        </w:rPr>
        <w:t>年，</w:t>
      </w:r>
      <w:r>
        <w:rPr>
          <w:rFonts w:eastAsia="宋体"/>
          <w:color w:val="000000" w:themeColor="text1"/>
          <w:lang w:eastAsia="zh-CN"/>
        </w:rPr>
        <w:t>200</w:t>
      </w:r>
      <w:r>
        <w:rPr>
          <w:rFonts w:eastAsia="宋体"/>
          <w:color w:val="000000" w:themeColor="text1"/>
          <w:lang w:eastAsia="zh-CN"/>
        </w:rPr>
        <w:t>7</w:t>
      </w:r>
      <w:r>
        <w:rPr>
          <w:rFonts w:eastAsia="宋体"/>
          <w:color w:val="000000" w:themeColor="text1"/>
          <w:lang w:eastAsia="zh-CN"/>
        </w:rPr>
        <w:t>年</w:t>
      </w:r>
      <w:r>
        <w:rPr>
          <w:rFonts w:eastAsia="宋体"/>
          <w:color w:val="000000" w:themeColor="text1"/>
          <w:lang w:eastAsia="zh-CN"/>
        </w:rPr>
        <w:t>)</w:t>
      </w:r>
      <w:r>
        <w:rPr>
          <w:rFonts w:eastAsia="宋体"/>
          <w:color w:val="000000" w:themeColor="text1"/>
          <w:lang w:eastAsia="zh-CN"/>
        </w:rPr>
        <w:t>。</w:t>
      </w:r>
    </w:p>
    <w:p w14:paraId="0399F3C8" w14:textId="77777777" w:rsidR="00970176" w:rsidRDefault="008D6EE0">
      <w:pPr>
        <w:pStyle w:val="4"/>
        <w:rPr>
          <w:rFonts w:ascii="Times New Roman" w:hAnsi="Times New Roman" w:cs="Times New Roman"/>
        </w:rPr>
      </w:pPr>
      <w:r>
        <w:rPr>
          <w:rFonts w:ascii="Times New Roman" w:hAnsi="Times New Roman" w:cs="Times New Roman"/>
        </w:rPr>
        <w:t>10.2.3.8</w:t>
      </w:r>
      <w:r>
        <w:rPr>
          <w:rFonts w:ascii="Times New Roman" w:hAnsi="Times New Roman" w:cs="Times New Roman"/>
        </w:rPr>
        <w:t>清洗和储存</w:t>
      </w:r>
    </w:p>
    <w:p w14:paraId="4429F5C1"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在制造过程中使用的清洁方法也必须符合清真标准。如果使用乙醇作为清洗剂，任何痕迹都必须清除，或者必须在产品中的乙醇最终计算中加以说明。清洁剂也应进行审查，以确保它们的来源</w:t>
      </w:r>
      <w:r>
        <w:rPr>
          <w:rFonts w:eastAsia="宋体"/>
          <w:color w:val="000000" w:themeColor="text1"/>
          <w:lang w:eastAsia="zh-CN"/>
        </w:rPr>
        <w:t>(</w:t>
      </w:r>
      <w:r>
        <w:rPr>
          <w:rFonts w:eastAsia="宋体"/>
          <w:color w:val="000000" w:themeColor="text1"/>
          <w:lang w:eastAsia="zh-CN"/>
        </w:rPr>
        <w:t>小心刷子上的猪鬃</w:t>
      </w:r>
      <w:r>
        <w:rPr>
          <w:rFonts w:eastAsia="宋体"/>
          <w:color w:val="000000" w:themeColor="text1"/>
          <w:lang w:eastAsia="zh-CN"/>
        </w:rPr>
        <w:t>)</w:t>
      </w:r>
      <w:r>
        <w:rPr>
          <w:rFonts w:eastAsia="宋体"/>
          <w:color w:val="000000" w:themeColor="text1"/>
          <w:lang w:eastAsia="zh-CN"/>
        </w:rPr>
        <w:t>可以接受。按照</w:t>
      </w:r>
      <w:r>
        <w:rPr>
          <w:rFonts w:eastAsia="宋体"/>
          <w:color w:val="000000" w:themeColor="text1"/>
          <w:lang w:eastAsia="zh-CN"/>
        </w:rPr>
        <w:t>GMP</w:t>
      </w:r>
      <w:r>
        <w:rPr>
          <w:rFonts w:eastAsia="宋体"/>
          <w:color w:val="000000" w:themeColor="text1"/>
          <w:lang w:eastAsia="zh-CN"/>
        </w:rPr>
        <w:t>方法在每一次生产运行后进行清洗，将足以重新认证用于生产香料的设备，这些设备可能含有猪肉以外的某些非清真产品。这些清洁标准需要扩展到整个生产过程，它们要符合</w:t>
      </w:r>
      <w:r>
        <w:rPr>
          <w:rFonts w:eastAsia="宋体"/>
          <w:color w:val="000000" w:themeColor="text1"/>
          <w:lang w:eastAsia="zh-CN"/>
        </w:rPr>
        <w:t>GMP</w:t>
      </w:r>
      <w:r>
        <w:rPr>
          <w:rFonts w:eastAsia="宋体"/>
          <w:color w:val="000000" w:themeColor="text1"/>
          <w:lang w:eastAsia="zh-CN"/>
        </w:rPr>
        <w:t>标准，并且不受昆虫和其他害虫的侵害。</w:t>
      </w:r>
    </w:p>
    <w:p w14:paraId="18C5CC80" w14:textId="77777777" w:rsidR="00970176" w:rsidRDefault="008D6EE0">
      <w:pPr>
        <w:pStyle w:val="Bodytext1"/>
        <w:spacing w:after="0" w:line="480" w:lineRule="exact"/>
        <w:ind w:firstLineChars="200" w:firstLine="480"/>
        <w:jc w:val="both"/>
        <w:rPr>
          <w:sz w:val="28"/>
          <w:szCs w:val="28"/>
          <w:lang w:eastAsia="zh-CN"/>
        </w:rPr>
      </w:pPr>
      <w:r>
        <w:rPr>
          <w:rFonts w:eastAsia="宋体"/>
          <w:color w:val="000000" w:themeColor="text1"/>
          <w:lang w:eastAsia="zh-CN"/>
        </w:rPr>
        <w:t>清真认证的口味是消费品生产中不可缺少的一部分。</w:t>
      </w:r>
      <w:r>
        <w:rPr>
          <w:rFonts w:eastAsia="宋体"/>
          <w:color w:val="000000" w:themeColor="text1"/>
          <w:lang w:eastAsia="zh-CN"/>
        </w:rPr>
        <w:t xml:space="preserve"> </w:t>
      </w:r>
      <w:r>
        <w:rPr>
          <w:rFonts w:eastAsia="宋体"/>
          <w:color w:val="000000" w:themeColor="text1"/>
          <w:lang w:eastAsia="zh-CN"/>
        </w:rPr>
        <w:t>由于香料可以多种方式</w:t>
      </w:r>
      <w:r>
        <w:rPr>
          <w:rFonts w:eastAsia="宋体"/>
          <w:color w:val="000000" w:themeColor="text1"/>
          <w:lang w:eastAsia="zh-CN"/>
        </w:rPr>
        <w:t>加工，并在其生产中包含大量成分，清真认证为食品制造商</w:t>
      </w:r>
      <w:r>
        <w:rPr>
          <w:rFonts w:eastAsia="宋体"/>
          <w:color w:val="000000" w:themeColor="text1"/>
          <w:lang w:eastAsia="zh-CN"/>
        </w:rPr>
        <w:t>(</w:t>
      </w:r>
      <w:r>
        <w:rPr>
          <w:rFonts w:eastAsia="宋体"/>
          <w:color w:val="000000" w:themeColor="text1"/>
          <w:lang w:eastAsia="zh-CN"/>
        </w:rPr>
        <w:t>最终是消费者</w:t>
      </w:r>
      <w:r>
        <w:rPr>
          <w:rFonts w:eastAsia="宋体"/>
          <w:color w:val="000000" w:themeColor="text1"/>
          <w:lang w:eastAsia="zh-CN"/>
        </w:rPr>
        <w:t>)</w:t>
      </w:r>
      <w:r>
        <w:rPr>
          <w:rFonts w:eastAsia="宋体"/>
          <w:color w:val="000000" w:themeColor="text1"/>
          <w:lang w:eastAsia="zh-CN"/>
        </w:rPr>
        <w:t>提供了他们食物中的所有成分都适合那些遵循清真饮食的人的保证。实施和遵循清真计划是一个只要了解几个简单的清真原则，与认证机构建立密切的工作关系就能取得成功的简单的过程。</w:t>
      </w:r>
    </w:p>
    <w:p w14:paraId="774306BD" w14:textId="77777777" w:rsidR="00970176" w:rsidRDefault="00970176">
      <w:pPr>
        <w:pStyle w:val="Bodytext1"/>
        <w:spacing w:after="0" w:line="480" w:lineRule="exact"/>
        <w:ind w:firstLineChars="200" w:firstLine="640"/>
        <w:jc w:val="both"/>
        <w:rPr>
          <w:bCs/>
          <w:sz w:val="32"/>
          <w:szCs w:val="32"/>
          <w:lang w:eastAsia="zh-CN"/>
        </w:rPr>
        <w:sectPr w:rsidR="00970176">
          <w:pgSz w:w="11906" w:h="16838"/>
          <w:pgMar w:top="1440" w:right="1800" w:bottom="1440" w:left="1800" w:header="851" w:footer="992" w:gutter="0"/>
          <w:cols w:space="425"/>
          <w:docGrid w:type="lines" w:linePitch="312"/>
        </w:sectPr>
      </w:pPr>
    </w:p>
    <w:p w14:paraId="6166825C" w14:textId="77777777" w:rsidR="00970176" w:rsidRDefault="008D6EE0">
      <w:pPr>
        <w:pStyle w:val="1"/>
        <w:jc w:val="center"/>
      </w:pPr>
      <w:bookmarkStart w:id="2507" w:name="_Toc14992178"/>
      <w:r>
        <w:lastRenderedPageBreak/>
        <w:t>第</w:t>
      </w:r>
      <w:r>
        <w:rPr>
          <w:rFonts w:hint="eastAsia"/>
        </w:rPr>
        <w:t>十一</w:t>
      </w:r>
      <w:r>
        <w:t>章</w:t>
      </w:r>
      <w:r>
        <w:t xml:space="preserve"> </w:t>
      </w:r>
      <w:r>
        <w:t>食用香精的安全与鉴伪</w:t>
      </w:r>
      <w:bookmarkEnd w:id="2507"/>
    </w:p>
    <w:p w14:paraId="34A3ED72" w14:textId="77777777" w:rsidR="00970176" w:rsidRDefault="008D6EE0">
      <w:pPr>
        <w:pStyle w:val="2"/>
      </w:pPr>
      <w:bookmarkStart w:id="2508" w:name="_Toc14992179"/>
      <w:bookmarkStart w:id="2509" w:name="_GoBack"/>
      <w:bookmarkEnd w:id="2509"/>
      <w:r>
        <w:t xml:space="preserve">11.1 </w:t>
      </w:r>
      <w:r>
        <w:t>有关食用香精的安全性评价性状及发展趋势</w:t>
      </w:r>
      <w:bookmarkEnd w:id="2508"/>
    </w:p>
    <w:p w14:paraId="0FD90915"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食用香精香料在食品的生产和消费中起着十分重要的作用，但是其安全性研究因受多种因素影响而不尽完善。随着人民生活水平的提高以及对食品安全的日益重视，香精香料安全性评价的重要性日益凸显。本文对食用香精香料特点、安全性问题以及国内外安全性研究现状进行介绍，提出目前安全性评价所面临的主要问题，并对今后的研究进行展望</w:t>
      </w:r>
      <w:ins w:id="2510" w:author="Administrator" w:date="2019-12-28T18:15:00Z">
        <w:r>
          <w:rPr>
            <w:rFonts w:eastAsia="宋体" w:hint="eastAsia"/>
            <w:color w:val="000000" w:themeColor="text1"/>
            <w:lang w:eastAsia="zh-CN"/>
          </w:rPr>
          <w:t>。</w:t>
        </w:r>
      </w:ins>
    </w:p>
    <w:p w14:paraId="143E15DE"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食品的风味对于消费者选择以及消费食品起着非常重要的作用。在食品的生产过程中，为了提高食品的香气以及特有的风味，往往会加入天然或人工合成的食用香精来达到目的。食用香精香料作为一类食品添加剂，几乎在所有加工</w:t>
      </w:r>
      <w:r>
        <w:rPr>
          <w:rFonts w:eastAsia="宋体"/>
          <w:color w:val="000000" w:themeColor="text1"/>
          <w:lang w:eastAsia="zh-CN"/>
        </w:rPr>
        <w:t>食品中都有重要或特殊的地位。随着生活水平的不断提高，人们对于食品安全的重视日益加深。不仅如此，</w:t>
      </w:r>
      <w:r>
        <w:rPr>
          <w:rFonts w:eastAsia="宋体"/>
          <w:color w:val="000000" w:themeColor="text1"/>
          <w:lang w:eastAsia="zh-CN"/>
        </w:rPr>
        <w:t xml:space="preserve">2009 </w:t>
      </w:r>
      <w:r>
        <w:rPr>
          <w:rFonts w:eastAsia="宋体"/>
          <w:color w:val="000000" w:themeColor="text1"/>
          <w:lang w:eastAsia="zh-CN"/>
        </w:rPr>
        <w:t>年</w:t>
      </w:r>
      <w:r>
        <w:rPr>
          <w:rFonts w:eastAsia="宋体"/>
          <w:color w:val="000000" w:themeColor="text1"/>
          <w:lang w:eastAsia="zh-CN"/>
        </w:rPr>
        <w:t xml:space="preserve">6 </w:t>
      </w:r>
      <w:r>
        <w:rPr>
          <w:rFonts w:eastAsia="宋体"/>
          <w:color w:val="000000" w:themeColor="text1"/>
          <w:lang w:eastAsia="zh-CN"/>
        </w:rPr>
        <w:t>月</w:t>
      </w:r>
      <w:r>
        <w:rPr>
          <w:rFonts w:eastAsia="宋体"/>
          <w:color w:val="000000" w:themeColor="text1"/>
          <w:lang w:eastAsia="zh-CN"/>
        </w:rPr>
        <w:t xml:space="preserve">1 </w:t>
      </w:r>
      <w:r>
        <w:rPr>
          <w:rFonts w:eastAsia="宋体"/>
          <w:color w:val="000000" w:themeColor="text1"/>
          <w:lang w:eastAsia="zh-CN"/>
        </w:rPr>
        <w:t>日起在我国开始实行的《中华人民共和国食品安全法》更是将食品安全的重要性上升到一个新的高度。因而，对于食品中普遍存在的添加剂包括香精香料的安全性便成为生产者和消费者密切关注的问题。</w:t>
      </w:r>
    </w:p>
    <w:p w14:paraId="2CD991B5" w14:textId="77777777" w:rsidR="00970176" w:rsidRDefault="008D6EE0">
      <w:pPr>
        <w:pStyle w:val="3"/>
        <w:rPr>
          <w:kern w:val="0"/>
        </w:rPr>
      </w:pPr>
      <w:bookmarkStart w:id="2511" w:name="_Toc14992180"/>
      <w:r>
        <w:rPr>
          <w:kern w:val="0"/>
        </w:rPr>
        <w:t xml:space="preserve">11.1.1 </w:t>
      </w:r>
      <w:r>
        <w:rPr>
          <w:kern w:val="0"/>
        </w:rPr>
        <w:t>食用香精香料的特点</w:t>
      </w:r>
      <w:bookmarkEnd w:id="2511"/>
    </w:p>
    <w:p w14:paraId="31B79F1A"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食用香精香料的种类繁多，结构复杂。目前已经发现的食品中存在的香味物质有</w:t>
      </w:r>
      <w:r>
        <w:rPr>
          <w:rFonts w:eastAsia="宋体"/>
          <w:color w:val="000000" w:themeColor="text1"/>
          <w:lang w:eastAsia="zh-CN"/>
        </w:rPr>
        <w:t xml:space="preserve">1 </w:t>
      </w:r>
      <w:r>
        <w:rPr>
          <w:rFonts w:eastAsia="宋体"/>
          <w:color w:val="000000" w:themeColor="text1"/>
          <w:lang w:eastAsia="zh-CN"/>
        </w:rPr>
        <w:t>万多种，其中国际上允许食用的香料品种就多达</w:t>
      </w:r>
      <w:r>
        <w:rPr>
          <w:rFonts w:eastAsia="宋体"/>
          <w:color w:val="000000" w:themeColor="text1"/>
          <w:lang w:eastAsia="zh-CN"/>
        </w:rPr>
        <w:t xml:space="preserve">2600 </w:t>
      </w:r>
      <w:r>
        <w:rPr>
          <w:rFonts w:eastAsia="宋体"/>
          <w:color w:val="000000" w:themeColor="text1"/>
          <w:lang w:eastAsia="zh-CN"/>
        </w:rPr>
        <w:t>多种。不仅如此，随着食品工业和香料工业的发展，这一数目还</w:t>
      </w:r>
      <w:r>
        <w:rPr>
          <w:rFonts w:eastAsia="宋体"/>
          <w:color w:val="000000" w:themeColor="text1"/>
          <w:lang w:eastAsia="zh-CN"/>
        </w:rPr>
        <w:t>在不断的增加。产品的多样性和复杂性给食用香料的安全性评价带来了巨大的挑战。当前，我国食用香精香料的应用非常广泛，在加工食品中，离不开食用香精香料，尤其在饮料冷饮、肉类加工食品、甜味品等食品的加工方面，食用香精香料更是必不可少。由于食用香精香料的适用范围越来越广，其安全性的影响也日益增大。然而一般食用香精香料的使用量较低，这一特点使其不同于其他常用的食品添加剂，如防腐剂、色素等。</w:t>
      </w:r>
      <w:r>
        <w:rPr>
          <w:rFonts w:eastAsia="宋体"/>
          <w:color w:val="000000" w:themeColor="text1"/>
          <w:lang w:eastAsia="zh-CN"/>
        </w:rPr>
        <w:lastRenderedPageBreak/>
        <w:t>食用香精香料一致被认为是一种</w:t>
      </w:r>
      <w:r>
        <w:rPr>
          <w:rFonts w:eastAsia="宋体"/>
          <w:color w:val="000000" w:themeColor="text1"/>
          <w:lang w:eastAsia="zh-CN"/>
        </w:rPr>
        <w:t>“</w:t>
      </w:r>
      <w:r>
        <w:rPr>
          <w:rFonts w:eastAsia="宋体"/>
          <w:color w:val="000000" w:themeColor="text1"/>
          <w:lang w:eastAsia="zh-CN"/>
        </w:rPr>
        <w:t>自我限量</w:t>
      </w:r>
      <w:r>
        <w:rPr>
          <w:rFonts w:eastAsia="宋体"/>
          <w:color w:val="000000" w:themeColor="text1"/>
          <w:lang w:eastAsia="zh-CN"/>
        </w:rPr>
        <w:t>”</w:t>
      </w:r>
      <w:r>
        <w:rPr>
          <w:rFonts w:eastAsia="宋体"/>
          <w:color w:val="000000" w:themeColor="text1"/>
          <w:lang w:eastAsia="zh-CN"/>
        </w:rPr>
        <w:t>的添加物，它的添加量往往受到消费者的接受程度的控制，一般情况下不会出现超量使用的问题，因而其</w:t>
      </w:r>
      <w:r>
        <w:rPr>
          <w:rFonts w:eastAsia="宋体"/>
          <w:color w:val="000000" w:themeColor="text1"/>
          <w:lang w:eastAsia="zh-CN"/>
        </w:rPr>
        <w:t>安全性问题更加容易被人所忽视，人们对食品香精香料安全性问题的重视远远低于色素、防腐剂等其他添加剂。但是，随着食品工业的发展，人们的食物结构发生了巨大变化，自给型食品消费比重逐年下降，一些方便、休闲的新型加工食品的消费量逐年增长。今天市场上的加工食品与</w:t>
      </w:r>
      <w:r>
        <w:rPr>
          <w:rFonts w:eastAsia="宋体"/>
          <w:color w:val="000000" w:themeColor="text1"/>
          <w:lang w:eastAsia="zh-CN"/>
        </w:rPr>
        <w:t xml:space="preserve">20 </w:t>
      </w:r>
      <w:r>
        <w:rPr>
          <w:rFonts w:eastAsia="宋体"/>
          <w:color w:val="000000" w:themeColor="text1"/>
          <w:lang w:eastAsia="zh-CN"/>
        </w:rPr>
        <w:t>年前相比已极为丰富，人们每日消费的含有各种香精香料的加工食品量是</w:t>
      </w:r>
      <w:r>
        <w:rPr>
          <w:rFonts w:eastAsia="宋体"/>
          <w:color w:val="000000" w:themeColor="text1"/>
          <w:lang w:eastAsia="zh-CN"/>
        </w:rPr>
        <w:t>20</w:t>
      </w:r>
      <w:r>
        <w:rPr>
          <w:rFonts w:eastAsia="宋体"/>
          <w:color w:val="000000" w:themeColor="text1"/>
          <w:lang w:eastAsia="zh-CN"/>
        </w:rPr>
        <w:t>年前的几倍甚至几十倍，尤其是一些年轻人由于工作繁忙而无暇下厨，更多选择以快餐或半成品来代替正餐。尽管食用香精香料具有自我限制性，在单一食品中的含量并不高，但是如果将它们在人们消费的各种食品</w:t>
      </w:r>
      <w:r>
        <w:rPr>
          <w:rFonts w:eastAsia="宋体"/>
          <w:color w:val="000000" w:themeColor="text1"/>
          <w:lang w:eastAsia="zh-CN"/>
        </w:rPr>
        <w:t>中的量累加起来，这个总量便不容忽视。日积月累，这些香精香料的摄入对于人类尤其是幼儿和青少年</w:t>
      </w:r>
      <w:r>
        <w:rPr>
          <w:rFonts w:eastAsia="宋体"/>
          <w:color w:val="000000" w:themeColor="text1"/>
          <w:lang w:eastAsia="zh-CN"/>
        </w:rPr>
        <w:t>(</w:t>
      </w:r>
      <w:r>
        <w:rPr>
          <w:rFonts w:eastAsia="宋体"/>
          <w:color w:val="000000" w:themeColor="text1"/>
          <w:lang w:eastAsia="zh-CN"/>
        </w:rPr>
        <w:t>他们是各种零食的主要消费群体并且代谢器官尚未发育完全</w:t>
      </w:r>
      <w:r>
        <w:rPr>
          <w:rFonts w:eastAsia="宋体"/>
          <w:color w:val="000000" w:themeColor="text1"/>
          <w:lang w:eastAsia="zh-CN"/>
        </w:rPr>
        <w:t>)</w:t>
      </w:r>
      <w:r>
        <w:rPr>
          <w:rFonts w:eastAsia="宋体"/>
          <w:color w:val="000000" w:themeColor="text1"/>
          <w:lang w:eastAsia="zh-CN"/>
        </w:rPr>
        <w:t>的健康可能会造成潜在的危害。因此有必要比过去更加严格的控制香精香料的应用，并加深对于食用香精香料安全性的研究。</w:t>
      </w:r>
    </w:p>
    <w:p w14:paraId="6C5F73D2" w14:textId="77777777" w:rsidR="00970176" w:rsidRDefault="008D6EE0">
      <w:pPr>
        <w:pStyle w:val="3"/>
        <w:rPr>
          <w:kern w:val="0"/>
        </w:rPr>
      </w:pPr>
      <w:bookmarkStart w:id="2512" w:name="_Toc14992181"/>
      <w:r>
        <w:rPr>
          <w:kern w:val="0"/>
        </w:rPr>
        <w:t xml:space="preserve">11.1.2 </w:t>
      </w:r>
      <w:r>
        <w:rPr>
          <w:kern w:val="0"/>
        </w:rPr>
        <w:t>食用香精香料存在的安全性问题</w:t>
      </w:r>
      <w:bookmarkEnd w:id="2512"/>
    </w:p>
    <w:p w14:paraId="24EB3527" w14:textId="77777777" w:rsidR="00970176" w:rsidRDefault="008D6EE0">
      <w:pPr>
        <w:pStyle w:val="4"/>
        <w:rPr>
          <w:kern w:val="0"/>
        </w:rPr>
      </w:pPr>
      <w:r>
        <w:rPr>
          <w:kern w:val="0"/>
        </w:rPr>
        <w:t xml:space="preserve">11.1.2.1 </w:t>
      </w:r>
      <w:r>
        <w:rPr>
          <w:kern w:val="0"/>
        </w:rPr>
        <w:t>加工工艺的安全性问题</w:t>
      </w:r>
    </w:p>
    <w:p w14:paraId="6E62E85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加工工艺是影响食用香精香料安全性的自从</w:t>
      </w:r>
      <w:r>
        <w:rPr>
          <w:rFonts w:eastAsia="宋体"/>
          <w:color w:val="000000" w:themeColor="text1"/>
          <w:lang w:eastAsia="zh-CN"/>
        </w:rPr>
        <w:t xml:space="preserve">2002 </w:t>
      </w:r>
      <w:r>
        <w:rPr>
          <w:rFonts w:eastAsia="宋体"/>
          <w:color w:val="000000" w:themeColor="text1"/>
          <w:lang w:eastAsia="zh-CN"/>
        </w:rPr>
        <w:t>年瑞典国家食物管理</w:t>
      </w:r>
      <w:r>
        <w:rPr>
          <w:rFonts w:eastAsia="宋体"/>
          <w:color w:val="000000" w:themeColor="text1"/>
          <w:lang w:eastAsia="zh-CN"/>
        </w:rPr>
        <w:t>(Swedish NationalFood Administ rat ion)</w:t>
      </w:r>
      <w:r>
        <w:rPr>
          <w:rFonts w:eastAsia="宋体"/>
          <w:color w:val="000000" w:themeColor="text1"/>
          <w:lang w:eastAsia="zh-CN"/>
        </w:rPr>
        <w:t>和斯德哥尔摩大学</w:t>
      </w:r>
      <w:r>
        <w:rPr>
          <w:rFonts w:eastAsia="宋体"/>
          <w:color w:val="000000" w:themeColor="text1"/>
          <w:lang w:eastAsia="zh-CN"/>
        </w:rPr>
        <w:t>(Stoc</w:t>
      </w:r>
      <w:r>
        <w:rPr>
          <w:rFonts w:eastAsia="宋体"/>
          <w:color w:val="000000" w:themeColor="text1"/>
          <w:lang w:eastAsia="zh-CN"/>
        </w:rPr>
        <w:t>kholmUniversity)</w:t>
      </w:r>
      <w:r>
        <w:rPr>
          <w:rFonts w:eastAsia="宋体"/>
          <w:color w:val="000000" w:themeColor="text1"/>
          <w:lang w:eastAsia="zh-CN"/>
        </w:rPr>
        <w:t>的科学家报道油炸马铃薯和焙烤食品中含有丙烯酰胺以及丙烯酰胺的潜在危害以来，德国、比利时、中国、日本等国科学家相继发现热反应体系会产生丙烯酰胺这一安全性问题。自</w:t>
      </w:r>
      <w:r>
        <w:rPr>
          <w:rFonts w:eastAsia="宋体"/>
          <w:color w:val="000000" w:themeColor="text1"/>
          <w:lang w:eastAsia="zh-CN"/>
        </w:rPr>
        <w:t xml:space="preserve">20 </w:t>
      </w:r>
      <w:r>
        <w:rPr>
          <w:rFonts w:eastAsia="宋体"/>
          <w:color w:val="000000" w:themeColor="text1"/>
          <w:lang w:eastAsia="zh-CN"/>
        </w:rPr>
        <w:t>世纪</w:t>
      </w:r>
      <w:r>
        <w:rPr>
          <w:rFonts w:eastAsia="宋体"/>
          <w:color w:val="000000" w:themeColor="text1"/>
          <w:lang w:eastAsia="zh-CN"/>
        </w:rPr>
        <w:t xml:space="preserve">60 </w:t>
      </w:r>
      <w:r>
        <w:rPr>
          <w:rFonts w:eastAsia="宋体"/>
          <w:color w:val="000000" w:themeColor="text1"/>
          <w:lang w:eastAsia="zh-CN"/>
        </w:rPr>
        <w:t>年代以来，丙烯酰胺一直作为聚丙烯酰胺的原料应用于饮用水的净化和其他工业用途，在食品中的存在一直未被人所重视。丙烯酰胺对人体具有神经毒系、生殖毒性以及潜在的致癌性，会对大脑及中枢神经造成损害，并被国际癌症研究机构</w:t>
      </w:r>
      <w:r>
        <w:rPr>
          <w:rFonts w:eastAsia="宋体"/>
          <w:color w:val="000000" w:themeColor="text1"/>
          <w:lang w:eastAsia="zh-CN"/>
        </w:rPr>
        <w:t>(IARC)</w:t>
      </w:r>
      <w:r>
        <w:rPr>
          <w:rFonts w:eastAsia="宋体"/>
          <w:color w:val="000000" w:themeColor="text1"/>
          <w:lang w:eastAsia="zh-CN"/>
        </w:rPr>
        <w:t>列为</w:t>
      </w:r>
      <w:r>
        <w:rPr>
          <w:rFonts w:eastAsia="宋体"/>
          <w:color w:val="000000" w:themeColor="text1"/>
          <w:lang w:eastAsia="zh-CN"/>
        </w:rPr>
        <w:t>“</w:t>
      </w:r>
      <w:r>
        <w:rPr>
          <w:rFonts w:eastAsia="宋体"/>
          <w:color w:val="000000" w:themeColor="text1"/>
          <w:lang w:eastAsia="zh-CN"/>
        </w:rPr>
        <w:t>可能对人致癌物质</w:t>
      </w:r>
      <w:r>
        <w:rPr>
          <w:rFonts w:eastAsia="宋体"/>
          <w:color w:val="000000" w:themeColor="text1"/>
          <w:lang w:eastAsia="zh-CN"/>
        </w:rPr>
        <w:t>”</w:t>
      </w:r>
      <w:r>
        <w:rPr>
          <w:rFonts w:eastAsia="宋体"/>
          <w:color w:val="000000" w:themeColor="text1"/>
          <w:lang w:eastAsia="zh-CN"/>
        </w:rPr>
        <w:t>。目前，对食品中丙烯酰胺形成机制的研究并没有确切结论，然而由</w:t>
      </w:r>
      <w:r>
        <w:rPr>
          <w:rFonts w:eastAsia="宋体"/>
          <w:color w:val="000000" w:themeColor="text1"/>
          <w:lang w:eastAsia="zh-CN"/>
        </w:rPr>
        <w:t>氨酸和还原糖在高温加热条件下通过美拉德反应生成丙烯酰胺这一反应机理已经得到了确认。对于肉味香精来说，热反应是制备香精的重要加工工艺，但是对于绝大部分热反应型香精</w:t>
      </w:r>
      <w:r>
        <w:rPr>
          <w:rFonts w:eastAsia="宋体"/>
          <w:color w:val="000000" w:themeColor="text1"/>
          <w:lang w:eastAsia="zh-CN"/>
        </w:rPr>
        <w:lastRenderedPageBreak/>
        <w:t>的安全性评价以及各种成分的毒性分析数据却很少，因而热反应类香精在生产过程中是否有可能生成丙烯酰胺以及其中丙烯酰胺的含量等问题还需要学者进行进一步的研究。</w:t>
      </w:r>
    </w:p>
    <w:p w14:paraId="637937C3"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对于一些以肉类为原料制备得到的热加工型肉类香精来说，其可能产生的毒害物质不仅包括丙烯酰胺，还有杂环胺类物质。杂环胺主要是肉类在热加工过程中产生的一类致癌致突变物质，可导致多种器官肿瘤的生成。因而如何</w:t>
      </w:r>
      <w:r>
        <w:rPr>
          <w:rFonts w:eastAsia="宋体"/>
          <w:color w:val="000000" w:themeColor="text1"/>
          <w:lang w:eastAsia="zh-CN"/>
        </w:rPr>
        <w:t>通过改善加工工艺避免或者降低杂环胺类在热加工肉类香精中的含量也是香精香料生产面临的安全性问题之一。不仅如此，随着植物水解蛋白</w:t>
      </w:r>
      <w:r>
        <w:rPr>
          <w:rFonts w:eastAsia="宋体"/>
          <w:color w:val="000000" w:themeColor="text1"/>
          <w:lang w:eastAsia="zh-CN"/>
        </w:rPr>
        <w:t>(HVP)</w:t>
      </w:r>
      <w:r>
        <w:rPr>
          <w:rFonts w:eastAsia="宋体"/>
          <w:color w:val="000000" w:themeColor="text1"/>
          <w:lang w:eastAsia="zh-CN"/>
        </w:rPr>
        <w:t>作为天然调味香料在食品中的大量使用，其自身带来的安全性问题也逐渐引起人们的重视。传统的水解植物蛋白的生产工艺，是将植物蛋白质用浓盐酸在</w:t>
      </w:r>
      <w:r>
        <w:rPr>
          <w:rFonts w:eastAsia="宋体"/>
          <w:color w:val="000000" w:themeColor="text1"/>
          <w:lang w:eastAsia="zh-CN"/>
        </w:rPr>
        <w:t>109</w:t>
      </w:r>
      <w:r>
        <w:rPr>
          <w:rFonts w:ascii="宋体" w:eastAsia="宋体" w:hAnsi="宋体" w:cs="宋体" w:hint="eastAsia"/>
          <w:color w:val="000000" w:themeColor="text1"/>
          <w:lang w:eastAsia="zh-CN"/>
        </w:rPr>
        <w:t>℃</w:t>
      </w:r>
      <w:r>
        <w:rPr>
          <w:rFonts w:eastAsia="宋体"/>
          <w:color w:val="000000" w:themeColor="text1"/>
          <w:lang w:eastAsia="zh-CN"/>
        </w:rPr>
        <w:t>回流酸解，在这过程中，为了提高氨基酸的得率，需要加入过量的盐酸。此时如果原料中还留存脂肪和油脂，则其中的三酰甘油就同时水解成丙三醇，并进一步与盐酸反应生成氯丙醇。氯丙醇具有生殖毒性、致癌性和致突变性，是继二噁英之后食品污染领域又一热点问</w:t>
      </w:r>
      <w:r>
        <w:rPr>
          <w:rFonts w:eastAsia="宋体"/>
          <w:color w:val="000000" w:themeColor="text1"/>
          <w:lang w:eastAsia="zh-CN"/>
        </w:rPr>
        <w:t>题，被列为食品添加剂联合专家委员会</w:t>
      </w:r>
      <w:r>
        <w:rPr>
          <w:rFonts w:eastAsia="宋体"/>
          <w:color w:val="000000" w:themeColor="text1"/>
          <w:lang w:eastAsia="zh-CN"/>
        </w:rPr>
        <w:t>(JECFA)</w:t>
      </w:r>
      <w:r>
        <w:rPr>
          <w:rFonts w:eastAsia="宋体"/>
          <w:color w:val="000000" w:themeColor="text1"/>
          <w:lang w:eastAsia="zh-CN"/>
        </w:rPr>
        <w:t>优先评价项目。因此如何优化工艺而降低植物水解蛋白中氯丙醇的生成也是食用香精香料安全甚至食品添加剂安全领域亟需解决的问题。</w:t>
      </w:r>
    </w:p>
    <w:p w14:paraId="3C5D16F8" w14:textId="77777777" w:rsidR="00970176" w:rsidRDefault="008D6EE0">
      <w:pPr>
        <w:pStyle w:val="4"/>
        <w:rPr>
          <w:kern w:val="0"/>
        </w:rPr>
      </w:pPr>
      <w:r>
        <w:rPr>
          <w:kern w:val="0"/>
        </w:rPr>
        <w:t xml:space="preserve">11.1.2.2 </w:t>
      </w:r>
      <w:r>
        <w:rPr>
          <w:kern w:val="0"/>
        </w:rPr>
        <w:t>使用过程中的安全性问题</w:t>
      </w:r>
    </w:p>
    <w:p w14:paraId="5A470DD8"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虽然食用香精香料被认为是可</w:t>
      </w:r>
      <w:r>
        <w:rPr>
          <w:rFonts w:eastAsia="宋体"/>
          <w:color w:val="000000" w:themeColor="text1"/>
          <w:lang w:eastAsia="zh-CN"/>
        </w:rPr>
        <w:t>“</w:t>
      </w:r>
      <w:r>
        <w:rPr>
          <w:rFonts w:eastAsia="宋体"/>
          <w:color w:val="000000" w:themeColor="text1"/>
          <w:lang w:eastAsia="zh-CN"/>
        </w:rPr>
        <w:t>自我限量</w:t>
      </w:r>
      <w:r>
        <w:rPr>
          <w:rFonts w:eastAsia="宋体"/>
          <w:color w:val="000000" w:themeColor="text1"/>
          <w:lang w:eastAsia="zh-CN"/>
        </w:rPr>
        <w:t>”</w:t>
      </w:r>
      <w:r>
        <w:rPr>
          <w:rFonts w:eastAsia="宋体"/>
          <w:color w:val="000000" w:themeColor="text1"/>
          <w:lang w:eastAsia="zh-CN"/>
        </w:rPr>
        <w:t>的添加物质，但是随着食品工业的日益发展，香精香料使用的逐渐普遍，消费者的味蕾对于香味的识别阈值也在逐年提高，从而可能造成食用香精香料在使用过程中逐渐增量。</w:t>
      </w:r>
    </w:p>
    <w:p w14:paraId="72EB0AEE"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不仅如此，某些特殊的香精香料例如苯甲酸的使用安全性问题也日益突出。苯甲酸又名安息香酸，具有微弱香脂气味，属于芳香族酸。它</w:t>
      </w:r>
      <w:ins w:id="2513" w:author="Administrator" w:date="2019-12-31T13:44:00Z">
        <w:r>
          <w:rPr>
            <w:rFonts w:eastAsia="宋体"/>
            <w:color w:val="000000" w:themeColor="text1"/>
            <w:lang w:eastAsia="zh-CN"/>
          </w:rPr>
          <w:t>既</w:t>
        </w:r>
      </w:ins>
      <w:ins w:id="2514" w:author="Administrator" w:date="2019-12-28T18:57:00Z">
        <w:r>
          <w:rPr>
            <w:rFonts w:eastAsia="宋体" w:hint="eastAsia"/>
            <w:color w:val="000000" w:themeColor="text1"/>
            <w:lang w:eastAsia="zh-CN"/>
          </w:rPr>
          <w:t>可以作为</w:t>
        </w:r>
      </w:ins>
      <w:del w:id="2515" w:author="Administrator" w:date="2019-12-28T18:57:00Z">
        <w:r>
          <w:rPr>
            <w:rFonts w:eastAsia="宋体"/>
            <w:color w:val="000000" w:themeColor="text1"/>
            <w:lang w:eastAsia="zh-CN"/>
          </w:rPr>
          <w:delText>是</w:delText>
        </w:r>
      </w:del>
      <w:del w:id="2516" w:author="Administrator" w:date="2019-12-31T13:44:00Z">
        <w:r>
          <w:rPr>
            <w:rFonts w:eastAsia="宋体"/>
            <w:color w:val="000000" w:themeColor="text1"/>
            <w:lang w:eastAsia="zh-CN"/>
          </w:rPr>
          <w:delText>既是</w:delText>
        </w:r>
      </w:del>
      <w:r>
        <w:rPr>
          <w:rFonts w:eastAsia="宋体"/>
          <w:color w:val="000000" w:themeColor="text1"/>
          <w:lang w:eastAsia="zh-CN"/>
        </w:rPr>
        <w:t>食品工业中</w:t>
      </w:r>
      <w:ins w:id="2517" w:author="Administrator" w:date="2019-12-28T18:58:00Z">
        <w:r>
          <w:rPr>
            <w:rFonts w:eastAsia="宋体" w:hint="eastAsia"/>
            <w:color w:val="000000" w:themeColor="text1"/>
            <w:lang w:eastAsia="zh-CN"/>
          </w:rPr>
          <w:t>防腐剂使用</w:t>
        </w:r>
      </w:ins>
      <w:del w:id="2518" w:author="Administrator" w:date="2019-12-28T18:58:00Z">
        <w:r>
          <w:rPr>
            <w:rFonts w:eastAsia="宋体"/>
            <w:color w:val="000000" w:themeColor="text1"/>
            <w:lang w:eastAsia="zh-CN"/>
          </w:rPr>
          <w:delText>普遍使用的防腐剂</w:delText>
        </w:r>
      </w:del>
      <w:r>
        <w:rPr>
          <w:rFonts w:eastAsia="宋体"/>
          <w:color w:val="000000" w:themeColor="text1"/>
          <w:lang w:eastAsia="zh-CN"/>
        </w:rPr>
        <w:t>也可以作为香料使用，尤其常在巧克力、柠檬等口味的食品中作为香精使用。防腐剂是食品安全监督非常受关注的一种食品添加剂，而苯甲酸既是防腐剂又是香料的特殊性使其使用会受到多方的限制，也较容易出现安全性问题，并有可能因为将苯甲酸用作香精而导致不知情地扩大了苯甲酸适用范围</w:t>
      </w:r>
      <w:ins w:id="2519" w:author="Administrator" w:date="2019-12-28T19:10:00Z">
        <w:r>
          <w:rPr>
            <w:rFonts w:eastAsia="宋体" w:hint="eastAsia"/>
            <w:color w:val="000000" w:themeColor="text1"/>
            <w:lang w:eastAsia="zh-CN"/>
          </w:rPr>
          <w:t>甚至</w:t>
        </w:r>
      </w:ins>
      <w:del w:id="2520" w:author="Administrator" w:date="2019-12-28T19:10:00Z">
        <w:r>
          <w:rPr>
            <w:rFonts w:eastAsia="宋体"/>
            <w:color w:val="000000" w:themeColor="text1"/>
            <w:lang w:eastAsia="zh-CN"/>
          </w:rPr>
          <w:delText>或者</w:delText>
        </w:r>
      </w:del>
      <w:r>
        <w:rPr>
          <w:rFonts w:eastAsia="宋体"/>
          <w:color w:val="000000" w:themeColor="text1"/>
          <w:lang w:eastAsia="zh-CN"/>
        </w:rPr>
        <w:t>超量使用，例如近年来出现的冰淇淋、面包以及乳制</w:t>
      </w:r>
      <w:r>
        <w:rPr>
          <w:rFonts w:eastAsia="宋体"/>
          <w:color w:val="000000" w:themeColor="text1"/>
          <w:lang w:eastAsia="zh-CN"/>
        </w:rPr>
        <w:lastRenderedPageBreak/>
        <w:t>品中苯甲酸过量的问题就属于香精使用过程中的问题。尽管一般情况下苯甲酸被认为是安全的，但有研究显示苯甲酸类有叠加毒性作用，对于包括婴幼儿在内的一些特殊人群而言，长期过量摄入苯甲酸也可能带来哮喘、荨麻</w:t>
      </w:r>
      <w:r>
        <w:rPr>
          <w:rFonts w:eastAsia="宋体"/>
          <w:color w:val="000000" w:themeColor="text1"/>
          <w:lang w:eastAsia="zh-CN"/>
        </w:rPr>
        <w:t>疹、代谢酸性中毒等不良反应，在一些国家已被禁止在儿童食品中使用。因而香精香料使用过程中的安全性问题同样不容忽视。</w:t>
      </w:r>
    </w:p>
    <w:p w14:paraId="3E0F4924" w14:textId="77777777" w:rsidR="00970176" w:rsidRDefault="008D6EE0">
      <w:pPr>
        <w:pStyle w:val="3"/>
        <w:rPr>
          <w:kern w:val="0"/>
        </w:rPr>
      </w:pPr>
      <w:bookmarkStart w:id="2521" w:name="_Toc14992182"/>
      <w:r>
        <w:rPr>
          <w:kern w:val="0"/>
        </w:rPr>
        <w:t xml:space="preserve">11.1.3 </w:t>
      </w:r>
      <w:r>
        <w:rPr>
          <w:kern w:val="0"/>
        </w:rPr>
        <w:t>食用香精香料安全性的一般评价程序</w:t>
      </w:r>
      <w:bookmarkEnd w:id="2521"/>
    </w:p>
    <w:p w14:paraId="6B75CD81"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由于安全性是食品的命脉，因而食用香精香料的使用范围以及最大使用量，需要通过安全性评价来进行预测。根据我国卫生部</w:t>
      </w:r>
      <w:r>
        <w:rPr>
          <w:rFonts w:eastAsia="宋体"/>
          <w:color w:val="000000" w:themeColor="text1"/>
          <w:lang w:eastAsia="zh-CN"/>
        </w:rPr>
        <w:t xml:space="preserve">1994 </w:t>
      </w:r>
      <w:r>
        <w:rPr>
          <w:rFonts w:eastAsia="宋体"/>
          <w:color w:val="000000" w:themeColor="text1"/>
          <w:lang w:eastAsia="zh-CN"/>
        </w:rPr>
        <w:t>年公布的</w:t>
      </w:r>
      <w:r>
        <w:rPr>
          <w:rFonts w:eastAsia="宋体"/>
          <w:color w:val="000000" w:themeColor="text1"/>
          <w:lang w:eastAsia="zh-CN"/>
        </w:rPr>
        <w:t xml:space="preserve">GB 15193.1 — </w:t>
      </w:r>
      <w:r>
        <w:rPr>
          <w:rFonts w:eastAsia="宋体"/>
          <w:color w:val="000000" w:themeColor="text1"/>
          <w:lang w:eastAsia="zh-CN"/>
        </w:rPr>
        <w:t>1994</w:t>
      </w:r>
      <w:r>
        <w:rPr>
          <w:rFonts w:eastAsia="宋体"/>
          <w:color w:val="000000" w:themeColor="text1"/>
          <w:lang w:eastAsia="zh-CN"/>
        </w:rPr>
        <w:t>《食品安全性毒理学评价程序》及欧盟香精香料专家委员会编写的《热反应香精安全评价系统指南》及相关文献的介绍，食用香精香料的安全性评价可包括以下几个部分：</w:t>
      </w:r>
    </w:p>
    <w:p w14:paraId="2159CF7E"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第一部分：化学结构与毒性关系的确定；</w:t>
      </w:r>
    </w:p>
    <w:p w14:paraId="0D79D18B"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第二部分：特殊组分例如砷、铅、镉等重金属元素和丙烯酰胺以及杂环胺类等有毒特殊成分的测定；</w:t>
      </w:r>
    </w:p>
    <w:p w14:paraId="156880E3"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第三部分：进行</w:t>
      </w:r>
      <w:del w:id="2522" w:author="Administrator" w:date="2019-12-28T19:48:00Z">
        <w:r>
          <w:rPr>
            <w:rFonts w:eastAsia="宋体"/>
            <w:color w:val="000000" w:themeColor="text1"/>
            <w:lang w:eastAsia="zh-CN"/>
          </w:rPr>
          <w:delText>必要的</w:delText>
        </w:r>
      </w:del>
      <w:r>
        <w:rPr>
          <w:rFonts w:eastAsia="宋体"/>
          <w:color w:val="000000" w:themeColor="text1"/>
          <w:lang w:eastAsia="zh-CN"/>
        </w:rPr>
        <w:t>毒理学实验，包括急性毒性实验、联合急性实验、基因诱变实验</w:t>
      </w:r>
      <w:r>
        <w:rPr>
          <w:rFonts w:eastAsia="宋体"/>
          <w:color w:val="000000" w:themeColor="text1"/>
          <w:lang w:eastAsia="zh-CN"/>
        </w:rPr>
        <w:t>[</w:t>
      </w:r>
      <w:del w:id="2523" w:author="Administrator" w:date="2019-12-28T19:46:00Z">
        <w:r>
          <w:rPr>
            <w:rFonts w:eastAsia="宋体"/>
            <w:color w:val="000000" w:themeColor="text1"/>
            <w:lang w:eastAsia="zh-CN"/>
          </w:rPr>
          <w:delText xml:space="preserve"> </w:delText>
        </w:r>
      </w:del>
      <w:r>
        <w:rPr>
          <w:rFonts w:eastAsia="宋体"/>
          <w:color w:val="000000" w:themeColor="text1"/>
          <w:lang w:eastAsia="zh-CN"/>
        </w:rPr>
        <w:t>例如艾姆斯氏试验</w:t>
      </w:r>
      <w:r>
        <w:rPr>
          <w:rFonts w:eastAsia="宋体"/>
          <w:color w:val="000000" w:themeColor="text1"/>
          <w:lang w:eastAsia="zh-CN"/>
        </w:rPr>
        <w:t>(Ames Test)]</w:t>
      </w:r>
      <w:r>
        <w:rPr>
          <w:rFonts w:eastAsia="宋体"/>
          <w:color w:val="000000" w:themeColor="text1"/>
          <w:lang w:eastAsia="zh-CN"/>
        </w:rPr>
        <w:t>、试管中染色体破损实验和</w:t>
      </w:r>
      <w:r>
        <w:rPr>
          <w:rFonts w:eastAsia="宋体"/>
          <w:color w:val="000000" w:themeColor="text1"/>
          <w:lang w:eastAsia="zh-CN"/>
        </w:rPr>
        <w:t xml:space="preserve">90d </w:t>
      </w:r>
      <w:r>
        <w:rPr>
          <w:rFonts w:eastAsia="宋体"/>
          <w:color w:val="000000" w:themeColor="text1"/>
          <w:lang w:eastAsia="zh-CN"/>
        </w:rPr>
        <w:t>啮齿动物喂给实验等，必要时还应包括慢性毒性实验</w:t>
      </w:r>
      <w:r>
        <w:rPr>
          <w:rFonts w:eastAsia="宋体"/>
          <w:color w:val="000000" w:themeColor="text1"/>
          <w:lang w:eastAsia="zh-CN"/>
        </w:rPr>
        <w:t>(</w:t>
      </w:r>
      <w:del w:id="2524" w:author="Administrator" w:date="2019-12-28T19:48:00Z">
        <w:r>
          <w:rPr>
            <w:rFonts w:eastAsia="宋体"/>
            <w:color w:val="000000" w:themeColor="text1"/>
            <w:lang w:eastAsia="zh-CN"/>
          </w:rPr>
          <w:delText xml:space="preserve"> </w:delText>
        </w:r>
      </w:del>
      <w:r>
        <w:rPr>
          <w:rFonts w:eastAsia="宋体"/>
          <w:color w:val="000000" w:themeColor="text1"/>
          <w:lang w:eastAsia="zh-CN"/>
        </w:rPr>
        <w:t>包括致癌实验</w:t>
      </w:r>
      <w:r>
        <w:rPr>
          <w:rFonts w:eastAsia="宋体"/>
          <w:color w:val="000000" w:themeColor="text1"/>
          <w:lang w:eastAsia="zh-CN"/>
        </w:rPr>
        <w:t>)</w:t>
      </w:r>
      <w:r>
        <w:rPr>
          <w:rFonts w:eastAsia="宋体"/>
          <w:color w:val="000000" w:themeColor="text1"/>
          <w:lang w:eastAsia="zh-CN"/>
        </w:rPr>
        <w:t>；</w:t>
      </w:r>
    </w:p>
    <w:p w14:paraId="65255190"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第四</w:t>
      </w:r>
      <w:r>
        <w:rPr>
          <w:rFonts w:eastAsia="宋体"/>
          <w:color w:val="000000" w:themeColor="text1"/>
          <w:lang w:eastAsia="zh-CN"/>
        </w:rPr>
        <w:t>部分：根据现有的测定数据和毒理学数据对该香精香料进行评价。通过以上程序，可以对某种香精香料的安全性进行有效评价，为产品的生产以及消费者的</w:t>
      </w:r>
      <w:ins w:id="2525" w:author="Administrator" w:date="2019-12-28T19:49:00Z">
        <w:r>
          <w:rPr>
            <w:rFonts w:eastAsia="宋体" w:hint="eastAsia"/>
            <w:color w:val="000000" w:themeColor="text1"/>
            <w:lang w:eastAsia="zh-CN"/>
          </w:rPr>
          <w:t>购买</w:t>
        </w:r>
      </w:ins>
      <w:del w:id="2526" w:author="Administrator" w:date="2019-12-28T19:49:00Z">
        <w:r>
          <w:rPr>
            <w:rFonts w:eastAsia="宋体"/>
            <w:color w:val="000000" w:themeColor="text1"/>
            <w:lang w:eastAsia="zh-CN"/>
          </w:rPr>
          <w:delText>消费</w:delText>
        </w:r>
      </w:del>
      <w:r>
        <w:rPr>
          <w:rFonts w:eastAsia="宋体"/>
          <w:color w:val="000000" w:themeColor="text1"/>
          <w:lang w:eastAsia="zh-CN"/>
        </w:rPr>
        <w:t>有良好的指导作用。</w:t>
      </w:r>
    </w:p>
    <w:p w14:paraId="63B6FDFE" w14:textId="77777777" w:rsidR="00970176" w:rsidRDefault="008D6EE0">
      <w:pPr>
        <w:pStyle w:val="3"/>
        <w:rPr>
          <w:kern w:val="0"/>
        </w:rPr>
      </w:pPr>
      <w:bookmarkStart w:id="2527" w:name="_Toc14992183"/>
      <w:r>
        <w:rPr>
          <w:kern w:val="0"/>
        </w:rPr>
        <w:t xml:space="preserve">11.1.4 </w:t>
      </w:r>
      <w:r>
        <w:rPr>
          <w:kern w:val="0"/>
        </w:rPr>
        <w:t>国内外食用香精香料的安全性评价现状</w:t>
      </w:r>
      <w:bookmarkEnd w:id="2527"/>
    </w:p>
    <w:p w14:paraId="7E3ADCB3"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 xml:space="preserve">1958 </w:t>
      </w:r>
      <w:r>
        <w:rPr>
          <w:rFonts w:eastAsia="宋体"/>
          <w:color w:val="000000" w:themeColor="text1"/>
          <w:lang w:eastAsia="zh-CN"/>
        </w:rPr>
        <w:t>年，美国对其</w:t>
      </w:r>
      <w:r>
        <w:rPr>
          <w:rFonts w:eastAsia="宋体"/>
          <w:color w:val="000000" w:themeColor="text1"/>
          <w:lang w:eastAsia="zh-CN"/>
        </w:rPr>
        <w:t xml:space="preserve">1938 </w:t>
      </w:r>
      <w:r>
        <w:rPr>
          <w:rFonts w:eastAsia="宋体"/>
          <w:color w:val="000000" w:themeColor="text1"/>
          <w:lang w:eastAsia="zh-CN"/>
        </w:rPr>
        <w:t>年制订的《食品、药品、化妆品法案》进行了修订，该修订法案建立了食品添加剂包括食用香精香料在内的准许使用系统，并且明确了生产商对于食用香精香料安全性的相关责任。</w:t>
      </w:r>
      <w:r>
        <w:rPr>
          <w:rFonts w:eastAsia="宋体"/>
          <w:color w:val="000000" w:themeColor="text1"/>
          <w:lang w:eastAsia="zh-CN"/>
        </w:rPr>
        <w:t xml:space="preserve">1958 </w:t>
      </w:r>
      <w:r>
        <w:rPr>
          <w:rFonts w:eastAsia="宋体"/>
          <w:color w:val="000000" w:themeColor="text1"/>
          <w:lang w:eastAsia="zh-CN"/>
        </w:rPr>
        <w:t>年的食品修订法案同样提出了</w:t>
      </w:r>
      <w:r>
        <w:rPr>
          <w:rFonts w:eastAsia="宋体"/>
          <w:color w:val="000000" w:themeColor="text1"/>
          <w:lang w:eastAsia="zh-CN"/>
        </w:rPr>
        <w:t>“</w:t>
      </w:r>
      <w:r>
        <w:rPr>
          <w:rFonts w:eastAsia="宋体"/>
          <w:color w:val="000000" w:themeColor="text1"/>
          <w:lang w:eastAsia="zh-CN"/>
        </w:rPr>
        <w:t>公认安全</w:t>
      </w:r>
      <w:r>
        <w:rPr>
          <w:rFonts w:eastAsia="宋体"/>
          <w:color w:val="000000" w:themeColor="text1"/>
          <w:lang w:eastAsia="zh-CN"/>
        </w:rPr>
        <w:t>”(generally recognizedas safe</w:t>
      </w:r>
      <w:r>
        <w:rPr>
          <w:rFonts w:eastAsia="宋体"/>
          <w:color w:val="000000" w:themeColor="text1"/>
          <w:lang w:eastAsia="zh-CN"/>
        </w:rPr>
        <w:t>，</w:t>
      </w:r>
      <w:r>
        <w:rPr>
          <w:rFonts w:eastAsia="宋体"/>
          <w:color w:val="000000" w:themeColor="text1"/>
          <w:lang w:eastAsia="zh-CN"/>
        </w:rPr>
        <w:t>GRAS)</w:t>
      </w:r>
      <w:r>
        <w:rPr>
          <w:rFonts w:eastAsia="宋体"/>
          <w:color w:val="000000" w:themeColor="text1"/>
          <w:lang w:eastAsia="zh-CN"/>
        </w:rPr>
        <w:t>的概念来为食用香料的</w:t>
      </w:r>
      <w:r>
        <w:rPr>
          <w:rFonts w:eastAsia="宋体"/>
          <w:color w:val="000000" w:themeColor="text1"/>
          <w:lang w:eastAsia="zh-CN"/>
        </w:rPr>
        <w:t>“</w:t>
      </w:r>
      <w:r>
        <w:rPr>
          <w:rFonts w:eastAsia="宋体"/>
          <w:color w:val="000000" w:themeColor="text1"/>
          <w:lang w:eastAsia="zh-CN"/>
        </w:rPr>
        <w:t>肯定表</w:t>
      </w:r>
      <w:r>
        <w:rPr>
          <w:rFonts w:eastAsia="宋体"/>
          <w:color w:val="000000" w:themeColor="text1"/>
          <w:lang w:eastAsia="zh-CN"/>
        </w:rPr>
        <w:t>”(positive list)</w:t>
      </w:r>
      <w:r>
        <w:rPr>
          <w:rFonts w:eastAsia="宋体"/>
          <w:color w:val="000000" w:themeColor="text1"/>
          <w:lang w:eastAsia="zh-CN"/>
        </w:rPr>
        <w:t>进行评价。这一任务随后交给了美国食用香料和提取物制</w:t>
      </w:r>
      <w:r>
        <w:rPr>
          <w:rFonts w:eastAsia="宋体"/>
          <w:color w:val="000000" w:themeColor="text1"/>
          <w:lang w:eastAsia="zh-CN"/>
        </w:rPr>
        <w:lastRenderedPageBreak/>
        <w:t>造者协会</w:t>
      </w:r>
      <w:r>
        <w:rPr>
          <w:rFonts w:eastAsia="宋体"/>
          <w:color w:val="000000" w:themeColor="text1"/>
          <w:lang w:eastAsia="zh-CN"/>
        </w:rPr>
        <w:t>(FEMA)</w:t>
      </w:r>
      <w:r>
        <w:rPr>
          <w:rFonts w:eastAsia="宋体"/>
          <w:color w:val="000000" w:themeColor="text1"/>
          <w:lang w:eastAsia="zh-CN"/>
        </w:rPr>
        <w:t>，该组织的专家组自</w:t>
      </w:r>
      <w:r>
        <w:rPr>
          <w:rFonts w:eastAsia="宋体"/>
          <w:color w:val="000000" w:themeColor="text1"/>
          <w:lang w:eastAsia="zh-CN"/>
        </w:rPr>
        <w:t xml:space="preserve">1960 </w:t>
      </w:r>
      <w:r>
        <w:rPr>
          <w:rFonts w:eastAsia="宋体"/>
          <w:color w:val="000000" w:themeColor="text1"/>
          <w:lang w:eastAsia="zh-CN"/>
        </w:rPr>
        <w:t>年以来根据化学结构、结构毒性关系、人体暴露量</w:t>
      </w:r>
      <w:r>
        <w:rPr>
          <w:rFonts w:eastAsia="宋体"/>
          <w:color w:val="000000" w:themeColor="text1"/>
          <w:lang w:eastAsia="zh-CN"/>
        </w:rPr>
        <w:t>(human exposure)</w:t>
      </w:r>
      <w:r>
        <w:rPr>
          <w:rFonts w:eastAsia="宋体"/>
          <w:color w:val="000000" w:themeColor="text1"/>
          <w:lang w:eastAsia="zh-CN"/>
        </w:rPr>
        <w:t>、已</w:t>
      </w:r>
      <w:r>
        <w:rPr>
          <w:rFonts w:eastAsia="宋体"/>
          <w:color w:val="000000" w:themeColor="text1"/>
          <w:lang w:eastAsia="zh-CN"/>
        </w:rPr>
        <w:t>知成分毒性等因素连续对食用香料的安全性进行评价，并于</w:t>
      </w:r>
      <w:r>
        <w:rPr>
          <w:rFonts w:eastAsia="宋体"/>
          <w:color w:val="000000" w:themeColor="text1"/>
          <w:lang w:eastAsia="zh-CN"/>
        </w:rPr>
        <w:t xml:space="preserve">1965 </w:t>
      </w:r>
      <w:r>
        <w:rPr>
          <w:rFonts w:eastAsia="宋体"/>
          <w:color w:val="000000" w:themeColor="text1"/>
          <w:lang w:eastAsia="zh-CN"/>
        </w:rPr>
        <w:t>年公布第一批</w:t>
      </w:r>
      <w:r>
        <w:rPr>
          <w:rFonts w:eastAsia="宋体"/>
          <w:color w:val="000000" w:themeColor="text1"/>
          <w:lang w:eastAsia="zh-CN"/>
        </w:rPr>
        <w:t xml:space="preserve">FEMA GRAS </w:t>
      </w:r>
      <w:r>
        <w:rPr>
          <w:rFonts w:eastAsia="宋体"/>
          <w:color w:val="000000" w:themeColor="text1"/>
          <w:lang w:eastAsia="zh-CN"/>
        </w:rPr>
        <w:t>名单</w:t>
      </w:r>
      <w:r>
        <w:rPr>
          <w:rFonts w:eastAsia="宋体"/>
          <w:color w:val="000000" w:themeColor="text1"/>
          <w:lang w:eastAsia="zh-CN"/>
        </w:rPr>
        <w:t>[1]</w:t>
      </w:r>
      <w:r>
        <w:rPr>
          <w:rFonts w:eastAsia="宋体"/>
          <w:color w:val="000000" w:themeColor="text1"/>
          <w:lang w:eastAsia="zh-CN"/>
        </w:rPr>
        <w:t>。多年以来，</w:t>
      </w:r>
      <w:ins w:id="2528" w:author="Administrator" w:date="2019-12-28T19:54:00Z">
        <w:r>
          <w:rPr>
            <w:rFonts w:eastAsia="宋体" w:hint="eastAsia"/>
            <w:color w:val="000000" w:themeColor="text1"/>
            <w:lang w:eastAsia="zh-CN"/>
          </w:rPr>
          <w:t>提取物制造者协会</w:t>
        </w:r>
      </w:ins>
      <w:del w:id="2529" w:author="Administrator" w:date="2019-12-28T19:54:00Z">
        <w:r>
          <w:rPr>
            <w:rFonts w:eastAsia="宋体"/>
            <w:color w:val="000000" w:themeColor="text1"/>
            <w:lang w:eastAsia="zh-CN"/>
          </w:rPr>
          <w:delText>FEMA</w:delText>
        </w:r>
      </w:del>
      <w:r>
        <w:rPr>
          <w:rFonts w:eastAsia="宋体"/>
          <w:color w:val="000000" w:themeColor="text1"/>
          <w:lang w:eastAsia="zh-CN"/>
        </w:rPr>
        <w:t xml:space="preserve"> </w:t>
      </w:r>
      <w:r>
        <w:rPr>
          <w:rFonts w:eastAsia="宋体"/>
          <w:color w:val="000000" w:themeColor="text1"/>
          <w:lang w:eastAsia="zh-CN"/>
        </w:rPr>
        <w:t>专家组成员致力于食用香料的评估，将结果编录成文献供美国食品药品管理局</w:t>
      </w:r>
      <w:r>
        <w:rPr>
          <w:rFonts w:eastAsia="宋体"/>
          <w:color w:val="000000" w:themeColor="text1"/>
          <w:lang w:eastAsia="zh-CN"/>
        </w:rPr>
        <w:t>(FDA)</w:t>
      </w:r>
      <w:r>
        <w:rPr>
          <w:rFonts w:eastAsia="宋体"/>
          <w:color w:val="000000" w:themeColor="text1"/>
          <w:lang w:eastAsia="zh-CN"/>
        </w:rPr>
        <w:t>使用。随后，专家组将所有公开文献作为继续进行</w:t>
      </w:r>
      <w:r>
        <w:rPr>
          <w:rFonts w:eastAsia="宋体"/>
          <w:color w:val="000000" w:themeColor="text1"/>
          <w:lang w:eastAsia="zh-CN"/>
        </w:rPr>
        <w:t xml:space="preserve">GRAS </w:t>
      </w:r>
      <w:r>
        <w:rPr>
          <w:rFonts w:eastAsia="宋体"/>
          <w:color w:val="000000" w:themeColor="text1"/>
          <w:lang w:eastAsia="zh-CN"/>
        </w:rPr>
        <w:t>安全评估的数据的一部分发表于国家技术信息咨询杂志</w:t>
      </w:r>
      <w:r>
        <w:rPr>
          <w:rFonts w:eastAsia="宋体"/>
          <w:color w:val="000000" w:themeColor="text1"/>
          <w:lang w:eastAsia="zh-CN"/>
        </w:rPr>
        <w:t>(NTIS)</w:t>
      </w:r>
      <w:r>
        <w:rPr>
          <w:rFonts w:eastAsia="宋体"/>
          <w:color w:val="000000" w:themeColor="text1"/>
          <w:lang w:eastAsia="zh-CN"/>
        </w:rPr>
        <w:t>。截止到</w:t>
      </w:r>
      <w:r>
        <w:rPr>
          <w:rFonts w:eastAsia="宋体"/>
          <w:color w:val="000000" w:themeColor="text1"/>
          <w:lang w:eastAsia="zh-CN"/>
        </w:rPr>
        <w:t xml:space="preserve">2009 </w:t>
      </w:r>
      <w:r>
        <w:rPr>
          <w:rFonts w:eastAsia="宋体"/>
          <w:color w:val="000000" w:themeColor="text1"/>
          <w:lang w:eastAsia="zh-CN"/>
        </w:rPr>
        <w:t>年，</w:t>
      </w:r>
      <w:ins w:id="2530" w:author="Administrator" w:date="2019-12-28T19:55:00Z">
        <w:r>
          <w:rPr>
            <w:rFonts w:eastAsia="宋体" w:hint="eastAsia"/>
            <w:color w:val="000000" w:themeColor="text1"/>
            <w:lang w:eastAsia="zh-CN"/>
          </w:rPr>
          <w:t>提取物制造者协会</w:t>
        </w:r>
      </w:ins>
      <w:del w:id="2531" w:author="Administrator" w:date="2019-12-28T19:55:00Z">
        <w:r>
          <w:rPr>
            <w:rFonts w:eastAsia="宋体"/>
            <w:color w:val="000000" w:themeColor="text1"/>
            <w:lang w:eastAsia="zh-CN"/>
          </w:rPr>
          <w:delText>FEMA</w:delText>
        </w:r>
      </w:del>
      <w:r>
        <w:rPr>
          <w:rFonts w:eastAsia="宋体"/>
          <w:color w:val="000000" w:themeColor="text1"/>
          <w:lang w:eastAsia="zh-CN"/>
        </w:rPr>
        <w:t xml:space="preserve"> </w:t>
      </w:r>
      <w:r>
        <w:rPr>
          <w:rFonts w:eastAsia="宋体"/>
          <w:color w:val="000000" w:themeColor="text1"/>
          <w:lang w:eastAsia="zh-CN"/>
        </w:rPr>
        <w:t>的</w:t>
      </w:r>
      <w:r>
        <w:rPr>
          <w:rFonts w:eastAsia="宋体"/>
          <w:color w:val="000000" w:themeColor="text1"/>
          <w:lang w:eastAsia="zh-CN"/>
        </w:rPr>
        <w:t xml:space="preserve">GRAS </w:t>
      </w:r>
      <w:r>
        <w:rPr>
          <w:rFonts w:eastAsia="宋体"/>
          <w:color w:val="000000" w:themeColor="text1"/>
          <w:lang w:eastAsia="zh-CN"/>
        </w:rPr>
        <w:t>名单已经公布到</w:t>
      </w:r>
      <w:r>
        <w:rPr>
          <w:rFonts w:eastAsia="宋体"/>
          <w:color w:val="000000" w:themeColor="text1"/>
          <w:lang w:eastAsia="zh-CN"/>
        </w:rPr>
        <w:t>24</w:t>
      </w:r>
      <w:r>
        <w:rPr>
          <w:rFonts w:eastAsia="宋体"/>
          <w:color w:val="000000" w:themeColor="text1"/>
          <w:lang w:eastAsia="zh-CN"/>
        </w:rPr>
        <w:t>，它对每个经专家组评价为安全的食用香料都给予一个</w:t>
      </w:r>
      <w:ins w:id="2532" w:author="Administrator" w:date="2019-12-28T19:57:00Z">
        <w:r>
          <w:rPr>
            <w:rFonts w:eastAsia="宋体" w:hint="eastAsia"/>
            <w:color w:val="000000" w:themeColor="text1"/>
            <w:lang w:eastAsia="zh-CN"/>
          </w:rPr>
          <w:t>提取物制造者协会</w:t>
        </w:r>
      </w:ins>
      <w:del w:id="2533" w:author="Administrator" w:date="2019-12-28T19:57:00Z">
        <w:r>
          <w:rPr>
            <w:rFonts w:eastAsia="宋体"/>
            <w:color w:val="000000" w:themeColor="text1"/>
            <w:lang w:eastAsia="zh-CN"/>
          </w:rPr>
          <w:delText>FEMA</w:delText>
        </w:r>
      </w:del>
      <w:r>
        <w:rPr>
          <w:rFonts w:eastAsia="宋体"/>
          <w:color w:val="000000" w:themeColor="text1"/>
          <w:lang w:eastAsia="zh-CN"/>
        </w:rPr>
        <w:t xml:space="preserve"> </w:t>
      </w:r>
      <w:r>
        <w:rPr>
          <w:rFonts w:eastAsia="宋体"/>
          <w:color w:val="000000" w:themeColor="text1"/>
          <w:lang w:eastAsia="zh-CN"/>
        </w:rPr>
        <w:t>编号，编号从</w:t>
      </w:r>
      <w:r>
        <w:rPr>
          <w:rFonts w:eastAsia="宋体"/>
          <w:color w:val="000000" w:themeColor="text1"/>
          <w:lang w:eastAsia="zh-CN"/>
        </w:rPr>
        <w:t xml:space="preserve">2001 </w:t>
      </w:r>
      <w:r>
        <w:rPr>
          <w:rFonts w:eastAsia="宋体"/>
          <w:color w:val="000000" w:themeColor="text1"/>
          <w:lang w:eastAsia="zh-CN"/>
        </w:rPr>
        <w:t>号开始，目前已达</w:t>
      </w:r>
      <w:r>
        <w:rPr>
          <w:rFonts w:eastAsia="宋体"/>
          <w:color w:val="000000" w:themeColor="text1"/>
          <w:lang w:eastAsia="zh-CN"/>
        </w:rPr>
        <w:t xml:space="preserve">4666 </w:t>
      </w:r>
      <w:r>
        <w:rPr>
          <w:rFonts w:eastAsia="宋体"/>
          <w:color w:val="000000" w:themeColor="text1"/>
          <w:lang w:eastAsia="zh-CN"/>
        </w:rPr>
        <w:t>号，即允许使用的食用香精香料已达</w:t>
      </w:r>
      <w:r>
        <w:rPr>
          <w:rFonts w:eastAsia="宋体"/>
          <w:color w:val="000000" w:themeColor="text1"/>
          <w:lang w:eastAsia="zh-CN"/>
        </w:rPr>
        <w:t xml:space="preserve">2600 </w:t>
      </w:r>
      <w:r>
        <w:rPr>
          <w:rFonts w:eastAsia="宋体"/>
          <w:color w:val="000000" w:themeColor="text1"/>
          <w:lang w:eastAsia="zh-CN"/>
        </w:rPr>
        <w:t>多种。</w:t>
      </w:r>
      <w:ins w:id="2534" w:author="Administrator" w:date="2019-12-28T19:56:00Z">
        <w:r>
          <w:rPr>
            <w:rFonts w:eastAsia="宋体" w:hint="eastAsia"/>
            <w:color w:val="000000" w:themeColor="text1"/>
            <w:lang w:eastAsia="zh-CN"/>
          </w:rPr>
          <w:t>提取物制造者协会</w:t>
        </w:r>
      </w:ins>
      <w:del w:id="2535" w:author="Administrator" w:date="2019-12-28T19:56:00Z">
        <w:r>
          <w:rPr>
            <w:rFonts w:eastAsia="宋体"/>
            <w:color w:val="000000" w:themeColor="text1"/>
            <w:lang w:eastAsia="zh-CN"/>
          </w:rPr>
          <w:delText>FEMA</w:delText>
        </w:r>
      </w:del>
      <w:r>
        <w:rPr>
          <w:rFonts w:eastAsia="宋体"/>
          <w:color w:val="000000" w:themeColor="text1"/>
          <w:lang w:eastAsia="zh-CN"/>
        </w:rPr>
        <w:t>的</w:t>
      </w:r>
      <w:r>
        <w:rPr>
          <w:rFonts w:eastAsia="宋体"/>
          <w:color w:val="000000" w:themeColor="text1"/>
          <w:lang w:eastAsia="zh-CN"/>
        </w:rPr>
        <w:t xml:space="preserve">GRAS </w:t>
      </w:r>
      <w:r>
        <w:rPr>
          <w:rFonts w:eastAsia="宋体"/>
          <w:color w:val="000000" w:themeColor="text1"/>
          <w:lang w:eastAsia="zh-CN"/>
        </w:rPr>
        <w:t>得到了</w:t>
      </w:r>
      <w:ins w:id="2536" w:author="Administrator" w:date="2019-12-28T19:56:00Z">
        <w:r>
          <w:rPr>
            <w:rFonts w:eastAsia="宋体" w:hint="eastAsia"/>
            <w:color w:val="000000" w:themeColor="text1"/>
            <w:lang w:eastAsia="zh-CN"/>
          </w:rPr>
          <w:t>美国食品药品管理局</w:t>
        </w:r>
      </w:ins>
      <w:del w:id="2537" w:author="Administrator" w:date="2019-12-28T19:56:00Z">
        <w:r>
          <w:rPr>
            <w:rFonts w:eastAsia="宋体"/>
            <w:color w:val="000000" w:themeColor="text1"/>
            <w:lang w:eastAsia="zh-CN"/>
          </w:rPr>
          <w:delText>FDA</w:delText>
        </w:r>
      </w:del>
      <w:r>
        <w:rPr>
          <w:rFonts w:eastAsia="宋体"/>
          <w:color w:val="000000" w:themeColor="text1"/>
          <w:lang w:eastAsia="zh-CN"/>
        </w:rPr>
        <w:t>的认可并作为国家标准执行，而已通过的</w:t>
      </w:r>
      <w:r>
        <w:rPr>
          <w:rFonts w:eastAsia="宋体"/>
          <w:color w:val="000000" w:themeColor="text1"/>
          <w:lang w:eastAsia="zh-CN"/>
        </w:rPr>
        <w:t xml:space="preserve">2600 </w:t>
      </w:r>
      <w:r>
        <w:rPr>
          <w:rFonts w:eastAsia="宋体"/>
          <w:color w:val="000000" w:themeColor="text1"/>
          <w:lang w:eastAsia="zh-CN"/>
        </w:rPr>
        <w:t>多种食用香料也以</w:t>
      </w:r>
      <w:r>
        <w:rPr>
          <w:rFonts w:eastAsia="宋体"/>
          <w:color w:val="000000" w:themeColor="text1"/>
          <w:lang w:eastAsia="zh-CN"/>
        </w:rPr>
        <w:t>“</w:t>
      </w:r>
      <w:r>
        <w:rPr>
          <w:rFonts w:eastAsia="宋体"/>
          <w:color w:val="000000" w:themeColor="text1"/>
          <w:lang w:eastAsia="zh-CN"/>
        </w:rPr>
        <w:t>肯定表</w:t>
      </w:r>
      <w:r>
        <w:rPr>
          <w:rFonts w:eastAsia="宋体"/>
          <w:color w:val="000000" w:themeColor="text1"/>
          <w:lang w:eastAsia="zh-CN"/>
        </w:rPr>
        <w:t>”</w:t>
      </w:r>
      <w:r>
        <w:rPr>
          <w:rFonts w:eastAsia="宋体"/>
          <w:color w:val="000000" w:themeColor="text1"/>
          <w:lang w:eastAsia="zh-CN"/>
        </w:rPr>
        <w:t>的形式进行公布。</w:t>
      </w:r>
    </w:p>
    <w:p w14:paraId="3331C0A8"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由于我国的食品工业起步较晚，因而关于食品特别是食用香料的安全性规范和立法就相应的滞后。</w:t>
      </w:r>
      <w:r>
        <w:rPr>
          <w:rFonts w:eastAsia="宋体"/>
          <w:color w:val="000000" w:themeColor="text1"/>
          <w:lang w:eastAsia="zh-CN"/>
        </w:rPr>
        <w:t xml:space="preserve">1977 </w:t>
      </w:r>
      <w:r>
        <w:rPr>
          <w:rFonts w:eastAsia="宋体"/>
          <w:color w:val="000000" w:themeColor="text1"/>
          <w:lang w:eastAsia="zh-CN"/>
        </w:rPr>
        <w:t>年，我国卫生部根据实际情况，参照国际上的规定，将我国使用的食用香精香料进行分类管理，公布了第一批允许使用的名单共</w:t>
      </w:r>
      <w:r>
        <w:rPr>
          <w:rFonts w:eastAsia="宋体"/>
          <w:color w:val="000000" w:themeColor="text1"/>
          <w:lang w:eastAsia="zh-CN"/>
        </w:rPr>
        <w:t xml:space="preserve">149 </w:t>
      </w:r>
      <w:r>
        <w:rPr>
          <w:rFonts w:eastAsia="宋体"/>
          <w:color w:val="000000" w:themeColor="text1"/>
          <w:lang w:eastAsia="zh-CN"/>
        </w:rPr>
        <w:t>种。</w:t>
      </w:r>
      <w:r>
        <w:rPr>
          <w:rFonts w:eastAsia="宋体"/>
          <w:color w:val="000000" w:themeColor="text1"/>
          <w:lang w:eastAsia="zh-CN"/>
        </w:rPr>
        <w:t>GB 2760-2007</w:t>
      </w:r>
      <w:r>
        <w:rPr>
          <w:rFonts w:eastAsia="宋体"/>
          <w:color w:val="000000" w:themeColor="text1"/>
          <w:lang w:eastAsia="zh-CN"/>
        </w:rPr>
        <w:t>《食品添加剂食用卫生标准》中列入的</w:t>
      </w:r>
      <w:r>
        <w:rPr>
          <w:rFonts w:eastAsia="宋体"/>
          <w:color w:val="000000" w:themeColor="text1"/>
          <w:lang w:eastAsia="zh-CN"/>
        </w:rPr>
        <w:t xml:space="preserve">2000 </w:t>
      </w:r>
      <w:r>
        <w:rPr>
          <w:rFonts w:eastAsia="宋体"/>
          <w:color w:val="000000" w:themeColor="text1"/>
          <w:lang w:eastAsia="zh-CN"/>
        </w:rPr>
        <w:t>多种允许食用的食品添加剂中，有</w:t>
      </w:r>
      <w:r>
        <w:rPr>
          <w:rFonts w:eastAsia="宋体"/>
          <w:color w:val="000000" w:themeColor="text1"/>
          <w:lang w:eastAsia="zh-CN"/>
        </w:rPr>
        <w:t xml:space="preserve">1900 </w:t>
      </w:r>
      <w:r>
        <w:rPr>
          <w:rFonts w:eastAsia="宋体"/>
          <w:color w:val="000000" w:themeColor="text1"/>
          <w:lang w:eastAsia="zh-CN"/>
        </w:rPr>
        <w:t>多种属于食用香精香料。</w:t>
      </w:r>
      <w:r>
        <w:rPr>
          <w:rFonts w:eastAsia="宋体"/>
          <w:color w:val="000000" w:themeColor="text1"/>
          <w:lang w:eastAsia="zh-CN"/>
        </w:rPr>
        <w:t xml:space="preserve">2009 </w:t>
      </w:r>
      <w:r>
        <w:rPr>
          <w:rFonts w:eastAsia="宋体"/>
          <w:color w:val="000000" w:themeColor="text1"/>
          <w:lang w:eastAsia="zh-CN"/>
        </w:rPr>
        <w:t>年</w:t>
      </w:r>
      <w:r>
        <w:rPr>
          <w:rFonts w:eastAsia="宋体"/>
          <w:color w:val="000000" w:themeColor="text1"/>
          <w:lang w:eastAsia="zh-CN"/>
        </w:rPr>
        <w:t>6</w:t>
      </w:r>
      <w:r>
        <w:rPr>
          <w:rFonts w:eastAsia="宋体"/>
          <w:color w:val="000000" w:themeColor="text1"/>
          <w:lang w:eastAsia="zh-CN"/>
        </w:rPr>
        <w:t>月</w:t>
      </w:r>
      <w:r>
        <w:rPr>
          <w:rFonts w:eastAsia="宋体"/>
          <w:color w:val="000000" w:themeColor="text1"/>
          <w:lang w:eastAsia="zh-CN"/>
        </w:rPr>
        <w:t>1</w:t>
      </w:r>
      <w:r>
        <w:rPr>
          <w:rFonts w:eastAsia="宋体"/>
          <w:color w:val="000000" w:themeColor="text1"/>
          <w:lang w:eastAsia="zh-CN"/>
        </w:rPr>
        <w:t>日起实行的《中华人民共和国食品安全法》对食品添加剂的生产、流通、使用、风险评估等方面有明确的条款，是行业在生产、加工和应用添加剂产品时必须遵守的</w:t>
      </w:r>
      <w:r>
        <w:rPr>
          <w:rFonts w:eastAsia="宋体"/>
          <w:color w:val="000000" w:themeColor="text1"/>
          <w:lang w:eastAsia="zh-CN"/>
        </w:rPr>
        <w:t>法律，也为食品包括食用香精香料在内的安全性提供了新的指导框架。</w:t>
      </w:r>
    </w:p>
    <w:p w14:paraId="16B8A9CD" w14:textId="77777777" w:rsidR="00970176" w:rsidRDefault="008D6EE0">
      <w:pPr>
        <w:pStyle w:val="3"/>
        <w:rPr>
          <w:kern w:val="0"/>
        </w:rPr>
      </w:pPr>
      <w:bookmarkStart w:id="2538" w:name="_Toc14992184"/>
      <w:r>
        <w:rPr>
          <w:kern w:val="0"/>
        </w:rPr>
        <w:t xml:space="preserve">11.1.5 </w:t>
      </w:r>
      <w:r>
        <w:rPr>
          <w:kern w:val="0"/>
        </w:rPr>
        <w:t>目前安全性评价所面临的主要问题与未来发展趋势</w:t>
      </w:r>
      <w:bookmarkEnd w:id="2538"/>
    </w:p>
    <w:p w14:paraId="4556DCD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尽管现在世界各国对于食用香精香料的安全性日益重视，各国也相继推出新的法律法规来规范食用香精香料的生产和使用，但是关于其安全性评价的研究资料和报道还是非常稀少的，大都停留在综述层面。我国的食用香精香料业是新兴行业，因此该行业的法律法规还存在着漏洞和空白，尽管</w:t>
      </w:r>
      <w:r>
        <w:rPr>
          <w:rFonts w:eastAsia="宋体"/>
          <w:color w:val="000000" w:themeColor="text1"/>
          <w:lang w:eastAsia="zh-CN"/>
        </w:rPr>
        <w:t>GB 2760-2007</w:t>
      </w:r>
      <w:r>
        <w:rPr>
          <w:rFonts w:eastAsia="宋体"/>
          <w:color w:val="000000" w:themeColor="text1"/>
          <w:lang w:eastAsia="zh-CN"/>
        </w:rPr>
        <w:t>《食品添加剂食用卫生标准》对于食品添加剂的使用进行了规定，允许使用的食用香料已达</w:t>
      </w:r>
      <w:r>
        <w:rPr>
          <w:rFonts w:eastAsia="宋体"/>
          <w:color w:val="000000" w:themeColor="text1"/>
          <w:lang w:eastAsia="zh-CN"/>
        </w:rPr>
        <w:t xml:space="preserve">1900 </w:t>
      </w:r>
      <w:r>
        <w:rPr>
          <w:rFonts w:eastAsia="宋体"/>
          <w:color w:val="000000" w:themeColor="text1"/>
          <w:lang w:eastAsia="zh-CN"/>
        </w:rPr>
        <w:t>多种，但是具有国家</w:t>
      </w:r>
      <w:r>
        <w:rPr>
          <w:rFonts w:eastAsia="宋体"/>
          <w:color w:val="000000" w:themeColor="text1"/>
          <w:lang w:eastAsia="zh-CN"/>
        </w:rPr>
        <w:t>或企业标准的香精香料仅</w:t>
      </w:r>
      <w:r>
        <w:rPr>
          <w:rFonts w:eastAsia="宋体"/>
          <w:color w:val="000000" w:themeColor="text1"/>
          <w:lang w:eastAsia="zh-CN"/>
        </w:rPr>
        <w:t xml:space="preserve">62 </w:t>
      </w:r>
      <w:r>
        <w:rPr>
          <w:rFonts w:eastAsia="宋体"/>
          <w:color w:val="000000" w:themeColor="text1"/>
          <w:lang w:eastAsia="zh-CN"/>
        </w:rPr>
        <w:t>种。食用香精香料</w:t>
      </w:r>
      <w:r>
        <w:rPr>
          <w:rFonts w:eastAsia="宋体"/>
          <w:color w:val="000000" w:themeColor="text1"/>
          <w:lang w:eastAsia="zh-CN"/>
        </w:rPr>
        <w:lastRenderedPageBreak/>
        <w:t>的标准及细则却迟迟没有出台，也没有规范的行业标准，绝大部分的食用香料仅停留在是否允许使用的层面上，对于其更深一步的毒理病理学研究</w:t>
      </w:r>
      <w:ins w:id="2539" w:author="Administrator" w:date="2019-12-28T20:01:00Z">
        <w:r>
          <w:rPr>
            <w:rFonts w:eastAsia="宋体" w:hint="eastAsia"/>
            <w:color w:val="000000" w:themeColor="text1"/>
            <w:lang w:eastAsia="zh-CN"/>
          </w:rPr>
          <w:t>和</w:t>
        </w:r>
      </w:ins>
      <w:del w:id="2540" w:author="Administrator" w:date="2019-12-28T20:01:00Z">
        <w:r>
          <w:rPr>
            <w:rFonts w:eastAsia="宋体"/>
            <w:color w:val="000000" w:themeColor="text1"/>
            <w:lang w:eastAsia="zh-CN"/>
          </w:rPr>
          <w:delText>以及</w:delText>
        </w:r>
      </w:del>
      <w:r>
        <w:rPr>
          <w:rFonts w:eastAsia="宋体"/>
          <w:color w:val="000000" w:themeColor="text1"/>
          <w:lang w:eastAsia="zh-CN"/>
        </w:rPr>
        <w:t>最大暴露量的研究却不够完善和深入，也没有明确规范各种食用香料的适用范围和使用量。这就导致了相当一部分企业私自生产、经销、使用未经国家批准的食用香料，或者使用劣质香料，以牟取暴利。这些法律、标准以及研究的缺失大大制约了我国食用香精香料工业的发展以及新产品的推广和使用，也为消费者的身体健康带来了潜在的风险。</w:t>
      </w:r>
    </w:p>
    <w:p w14:paraId="3063D763" w14:textId="77777777" w:rsidR="00970176" w:rsidRDefault="008D6EE0">
      <w:pPr>
        <w:pStyle w:val="Bodytext1"/>
        <w:spacing w:after="0" w:line="480" w:lineRule="exact"/>
        <w:ind w:firstLineChars="200" w:firstLine="480"/>
        <w:jc w:val="both"/>
        <w:rPr>
          <w:rFonts w:eastAsia="仿宋"/>
          <w:lang w:eastAsia="zh-CN"/>
        </w:rPr>
      </w:pPr>
      <w:r>
        <w:rPr>
          <w:rFonts w:eastAsia="宋体"/>
          <w:color w:val="000000" w:themeColor="text1"/>
          <w:lang w:eastAsia="zh-CN"/>
        </w:rPr>
        <w:t>不仅如此，由于食用香精香料的种类繁多，因而进行安全性评价的成本较高，耗时较长。据统计，如果对世界范围内所有的允许使用的香料进行常规安全性评价实验的话，将会花费至少</w:t>
      </w:r>
      <w:r>
        <w:rPr>
          <w:rFonts w:eastAsia="宋体"/>
          <w:color w:val="000000" w:themeColor="text1"/>
          <w:lang w:eastAsia="zh-CN"/>
        </w:rPr>
        <w:t xml:space="preserve">40 </w:t>
      </w:r>
      <w:r>
        <w:rPr>
          <w:rFonts w:eastAsia="宋体"/>
          <w:color w:val="000000" w:themeColor="text1"/>
          <w:lang w:eastAsia="zh-CN"/>
        </w:rPr>
        <w:t>亿美元的资金。因而如何确立一种方便快捷的评估方法，也是食品香精香料安全性评价面临的重大问题之一。安全评价是一个动态的过程，因此今后的研究要根据科学技术的发展和食用香料业的变化进行调整，采用更简便迅速的评估方法。今后的研究重点，应放在各种香料的暴露量和使用范围</w:t>
      </w:r>
      <w:ins w:id="2541" w:author="Administrator" w:date="2019-12-28T20:12:00Z">
        <w:r>
          <w:rPr>
            <w:rFonts w:eastAsia="宋体" w:hint="eastAsia"/>
            <w:color w:val="000000" w:themeColor="text1"/>
            <w:lang w:eastAsia="zh-CN"/>
          </w:rPr>
          <w:t>上</w:t>
        </w:r>
      </w:ins>
      <w:r>
        <w:rPr>
          <w:rFonts w:eastAsia="宋体"/>
          <w:color w:val="000000" w:themeColor="text1"/>
          <w:lang w:eastAsia="zh-CN"/>
        </w:rPr>
        <w:t>。在进行研究的同时，还应注意搜集国内外食用香精香料安全信息，加快标准的制定和相关法律</w:t>
      </w:r>
      <w:r>
        <w:rPr>
          <w:rFonts w:eastAsia="宋体"/>
          <w:color w:val="000000" w:themeColor="text1"/>
          <w:lang w:eastAsia="zh-CN"/>
        </w:rPr>
        <w:t>的推行。</w:t>
      </w:r>
    </w:p>
    <w:p w14:paraId="014AC749" w14:textId="77777777" w:rsidR="00970176" w:rsidRDefault="008D6EE0">
      <w:pPr>
        <w:pStyle w:val="2"/>
        <w:rPr>
          <w:kern w:val="0"/>
        </w:rPr>
      </w:pPr>
      <w:bookmarkStart w:id="2542" w:name="_Toc14992185"/>
      <w:r>
        <w:rPr>
          <w:kern w:val="0"/>
        </w:rPr>
        <w:t xml:space="preserve">11.2 </w:t>
      </w:r>
      <w:r>
        <w:rPr>
          <w:kern w:val="0"/>
        </w:rPr>
        <w:t>食用香精的鉴伪</w:t>
      </w:r>
      <w:bookmarkEnd w:id="2542"/>
    </w:p>
    <w:p w14:paraId="2CCBF896"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民以食为天，而香味是食品品质基本要素之一，可以说食品香料的使用伴随着整个人类文明发展的进程。目前，食品香料已经形成相当成熟的工业化体系，为食品工业不可缺少的配套性行业之一。现代食品加工离不开各种食品添加剂，而在全球整个食品添加剂市场中，食品香料占据了四分之一以上的市场份额。</w:t>
      </w:r>
    </w:p>
    <w:p w14:paraId="280C6DC2"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含硫香料和天然香料为近年来食品香料领域发展非常活跃的两类香料。含硫香料属于非常特殊的一类香料，具有阈值低和特征性强的特点，尽管在食品中通常以很低的浓度存在，但是对许多食品的特征香味产生重要贡献。在目前</w:t>
      </w:r>
      <w:r>
        <w:rPr>
          <w:rFonts w:eastAsia="宋体"/>
          <w:color w:val="000000" w:themeColor="text1"/>
          <w:lang w:eastAsia="zh-CN"/>
        </w:rPr>
        <w:t>检测到的各种食品的挥发性成分中，含硫化合物数量约占</w:t>
      </w:r>
      <w:r>
        <w:rPr>
          <w:rFonts w:eastAsia="宋体"/>
          <w:color w:val="000000" w:themeColor="text1"/>
          <w:lang w:eastAsia="zh-CN"/>
        </w:rPr>
        <w:t>10 %</w:t>
      </w:r>
      <w:r>
        <w:rPr>
          <w:rFonts w:eastAsia="宋体"/>
          <w:color w:val="000000" w:themeColor="text1"/>
          <w:lang w:eastAsia="zh-CN"/>
        </w:rPr>
        <w:t>。而在</w:t>
      </w:r>
      <w:ins w:id="2543" w:author="Administrator" w:date="2019-12-28T20:27:00Z">
        <w:r>
          <w:rPr>
            <w:rFonts w:eastAsia="宋体" w:hint="eastAsia"/>
            <w:color w:val="000000" w:themeColor="text1"/>
            <w:lang w:eastAsia="zh-CN"/>
          </w:rPr>
          <w:t>提取物制造者协会</w:t>
        </w:r>
      </w:ins>
      <w:del w:id="2544" w:author="Administrator" w:date="2019-12-28T20:27:00Z">
        <w:r>
          <w:rPr>
            <w:rFonts w:eastAsia="宋体"/>
            <w:color w:val="000000" w:themeColor="text1"/>
            <w:lang w:eastAsia="zh-CN"/>
          </w:rPr>
          <w:delText>FEMA</w:delText>
        </w:r>
      </w:del>
      <w:r>
        <w:rPr>
          <w:rFonts w:eastAsia="宋体"/>
          <w:color w:val="000000" w:themeColor="text1"/>
          <w:lang w:eastAsia="zh-CN"/>
        </w:rPr>
        <w:t>组织最近</w:t>
      </w:r>
      <w:r>
        <w:rPr>
          <w:rFonts w:eastAsia="宋体"/>
          <w:color w:val="000000" w:themeColor="text1"/>
          <w:lang w:eastAsia="zh-CN"/>
        </w:rPr>
        <w:t>10</w:t>
      </w:r>
      <w:r>
        <w:rPr>
          <w:rFonts w:eastAsia="宋体"/>
          <w:color w:val="000000" w:themeColor="text1"/>
          <w:lang w:eastAsia="zh-CN"/>
        </w:rPr>
        <w:t>次公布的安全列表中，包括</w:t>
      </w:r>
      <w:r>
        <w:rPr>
          <w:rFonts w:eastAsia="宋体"/>
          <w:color w:val="000000" w:themeColor="text1"/>
          <w:lang w:eastAsia="zh-CN"/>
        </w:rPr>
        <w:t>213</w:t>
      </w:r>
      <w:r>
        <w:rPr>
          <w:rFonts w:eastAsia="宋体"/>
          <w:color w:val="000000" w:themeColor="text1"/>
          <w:lang w:eastAsia="zh-CN"/>
        </w:rPr>
        <w:t>种含硫香料，占到总数的五分之一以上。市场上含硫香料品种的发展速度远远超过了其他品种。</w:t>
      </w:r>
    </w:p>
    <w:p w14:paraId="7FDB7397"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食品香料市场近年来对天然香料的需求呈显著上升的趋势。对消费者来说，</w:t>
      </w:r>
      <w:r>
        <w:rPr>
          <w:rFonts w:eastAsia="宋体"/>
          <w:color w:val="000000" w:themeColor="text1"/>
          <w:lang w:eastAsia="zh-CN"/>
        </w:rPr>
        <w:lastRenderedPageBreak/>
        <w:t>天然的概念包括了健康安全、绿色、可持续发展多重含义。这种强有力的市场需求推动了相关技术的不断发展进步，可获得的天然香料品种越来越多，天然香料的市场逐步扩大。</w:t>
      </w:r>
      <w:r>
        <w:rPr>
          <w:rFonts w:eastAsia="宋体"/>
          <w:color w:val="000000" w:themeColor="text1"/>
          <w:lang w:eastAsia="zh-CN"/>
        </w:rPr>
        <w:t>2014</w:t>
      </w:r>
      <w:r>
        <w:rPr>
          <w:rFonts w:eastAsia="宋体"/>
          <w:color w:val="000000" w:themeColor="text1"/>
          <w:lang w:eastAsia="zh-CN"/>
        </w:rPr>
        <w:t>年，中国植物提取物类的天然香料出口额达到</w:t>
      </w:r>
      <w:r>
        <w:rPr>
          <w:rFonts w:eastAsia="宋体"/>
          <w:color w:val="000000" w:themeColor="text1"/>
          <w:lang w:eastAsia="zh-CN"/>
        </w:rPr>
        <w:t>17.78</w:t>
      </w:r>
      <w:r>
        <w:rPr>
          <w:rFonts w:eastAsia="宋体"/>
          <w:color w:val="000000" w:themeColor="text1"/>
          <w:lang w:eastAsia="zh-CN"/>
        </w:rPr>
        <w:t>亿美元，同比增长约</w:t>
      </w:r>
      <w:r>
        <w:rPr>
          <w:rFonts w:eastAsia="宋体"/>
          <w:color w:val="000000" w:themeColor="text1"/>
          <w:lang w:eastAsia="zh-CN"/>
        </w:rPr>
        <w:t>26%</w:t>
      </w:r>
      <w:r>
        <w:rPr>
          <w:rFonts w:eastAsia="宋体"/>
          <w:color w:val="000000" w:themeColor="text1"/>
          <w:lang w:eastAsia="zh-CN"/>
        </w:rPr>
        <w:t>。</w:t>
      </w:r>
    </w:p>
    <w:p w14:paraId="20EE74AF"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很多天然香料都是手性的。人的嗅觉系统受体由手性的生物分子构成，可以区分手性香料不同立体结构的对映体。手性香料的香气特征和强度与其立体结构密切相关，不同立体异构体通常显示不同的香气特性。香芹酮是最具有代表性</w:t>
      </w:r>
      <w:r>
        <w:rPr>
          <w:rFonts w:eastAsia="宋体"/>
          <w:color w:val="000000" w:themeColor="text1"/>
          <w:lang w:eastAsia="zh-CN"/>
        </w:rPr>
        <w:t>的手性香料之一，其</w:t>
      </w:r>
      <w:r>
        <w:rPr>
          <w:rFonts w:eastAsia="宋体"/>
          <w:color w:val="000000" w:themeColor="text1"/>
          <w:lang w:eastAsia="zh-CN"/>
        </w:rPr>
        <w:t>R</w:t>
      </w:r>
      <w:r>
        <w:rPr>
          <w:rFonts w:eastAsia="宋体"/>
          <w:color w:val="000000" w:themeColor="text1"/>
          <w:lang w:eastAsia="zh-CN"/>
        </w:rPr>
        <w:t>构型具有留兰香香味，而</w:t>
      </w:r>
      <w:r>
        <w:rPr>
          <w:rFonts w:eastAsia="宋体"/>
          <w:color w:val="000000" w:themeColor="text1"/>
          <w:lang w:eastAsia="zh-CN"/>
        </w:rPr>
        <w:t>5</w:t>
      </w:r>
      <w:r>
        <w:rPr>
          <w:rFonts w:eastAsia="宋体"/>
          <w:color w:val="000000" w:themeColor="text1"/>
          <w:lang w:eastAsia="zh-CN"/>
        </w:rPr>
        <w:t>构型具有葛缕子香味。但是像这样非常极端的情况并不多见，很多手性香料的两个异构体通常具有某些相似的特征，而其中一个往往香气强度更强，香气更为特征。</w:t>
      </w:r>
    </w:p>
    <w:p w14:paraId="76FF335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天然存在的手性香料往往以一定比例对映体的混合物存在，而对映体纯或消旋体混合物这样极端的情况也很少见。如</w:t>
      </w:r>
      <w:r>
        <w:rPr>
          <w:rFonts w:eastAsia="宋体"/>
          <w:color w:val="000000" w:themeColor="text1"/>
          <w:lang w:eastAsia="zh-CN"/>
        </w:rPr>
        <w:t>5-</w:t>
      </w:r>
      <w:r>
        <w:rPr>
          <w:rFonts w:eastAsia="宋体"/>
          <w:color w:val="000000" w:themeColor="text1"/>
          <w:lang w:eastAsia="zh-CN"/>
        </w:rPr>
        <w:t>甲基</w:t>
      </w:r>
      <w:r>
        <w:rPr>
          <w:rFonts w:eastAsia="宋体"/>
          <w:color w:val="000000" w:themeColor="text1"/>
          <w:lang w:eastAsia="zh-CN"/>
        </w:rPr>
        <w:t>-2-</w:t>
      </w:r>
      <w:r>
        <w:rPr>
          <w:rFonts w:eastAsia="宋体"/>
          <w:color w:val="000000" w:themeColor="text1"/>
          <w:lang w:eastAsia="zh-CN"/>
        </w:rPr>
        <w:t>庚烯</w:t>
      </w:r>
      <w:r>
        <w:rPr>
          <w:rFonts w:eastAsia="宋体"/>
          <w:color w:val="000000" w:themeColor="text1"/>
          <w:lang w:eastAsia="zh-CN"/>
        </w:rPr>
        <w:t>-4-</w:t>
      </w:r>
      <w:r>
        <w:rPr>
          <w:rFonts w:eastAsia="宋体"/>
          <w:color w:val="000000" w:themeColor="text1"/>
          <w:lang w:eastAsia="zh-CN"/>
        </w:rPr>
        <w:t>酮</w:t>
      </w:r>
      <w:r>
        <w:rPr>
          <w:rFonts w:eastAsia="宋体"/>
          <w:color w:val="000000" w:themeColor="text1"/>
          <w:lang w:eastAsia="zh-CN"/>
        </w:rPr>
        <w:t>(</w:t>
      </w:r>
      <w:r>
        <w:rPr>
          <w:rFonts w:eastAsia="宋体"/>
          <w:color w:val="000000" w:themeColor="text1"/>
          <w:lang w:eastAsia="zh-CN"/>
        </w:rPr>
        <w:t>榛子酮</w:t>
      </w:r>
      <w:r>
        <w:rPr>
          <w:rFonts w:eastAsia="宋体"/>
          <w:color w:val="000000" w:themeColor="text1"/>
          <w:lang w:eastAsia="zh-CN"/>
        </w:rPr>
        <w:t>)</w:t>
      </w:r>
      <w:r>
        <w:rPr>
          <w:rFonts w:eastAsia="宋体"/>
          <w:color w:val="000000" w:themeColor="text1"/>
          <w:lang w:eastAsia="zh-CN"/>
        </w:rPr>
        <w:t>，存在互为对映体的两个立体异构体，两个对映体均具有坚果、黄油及金属气味，而</w:t>
      </w:r>
      <w:r>
        <w:rPr>
          <w:rFonts w:eastAsia="宋体"/>
          <w:color w:val="000000" w:themeColor="text1"/>
          <w:lang w:eastAsia="zh-CN"/>
        </w:rPr>
        <w:t>d</w:t>
      </w:r>
      <w:r>
        <w:rPr>
          <w:rFonts w:eastAsia="宋体"/>
          <w:color w:val="000000" w:themeColor="text1"/>
          <w:lang w:eastAsia="zh-CN"/>
        </w:rPr>
        <w:t>型香气阈值更低，两个对映体在自然界中均有存在，如在生榛子的</w:t>
      </w:r>
      <w:r>
        <w:rPr>
          <w:rFonts w:eastAsia="宋体"/>
          <w:color w:val="000000" w:themeColor="text1"/>
          <w:lang w:eastAsia="zh-CN"/>
        </w:rPr>
        <w:t>S</w:t>
      </w:r>
      <w:r>
        <w:rPr>
          <w:rFonts w:eastAsia="宋体"/>
          <w:color w:val="000000" w:themeColor="text1"/>
          <w:lang w:eastAsia="zh-CN"/>
        </w:rPr>
        <w:t>和</w:t>
      </w:r>
      <w:r>
        <w:rPr>
          <w:rFonts w:eastAsia="宋体"/>
          <w:color w:val="000000" w:themeColor="text1"/>
          <w:lang w:eastAsia="zh-CN"/>
        </w:rPr>
        <w:t>R</w:t>
      </w:r>
      <w:r>
        <w:rPr>
          <w:rFonts w:eastAsia="宋体"/>
          <w:color w:val="000000" w:themeColor="text1"/>
          <w:lang w:eastAsia="zh-CN"/>
        </w:rPr>
        <w:t>构型的比例为</w:t>
      </w:r>
      <w:r>
        <w:rPr>
          <w:rFonts w:eastAsia="宋体"/>
          <w:color w:val="000000" w:themeColor="text1"/>
          <w:lang w:eastAsia="zh-CN"/>
        </w:rPr>
        <w:t>80:20</w:t>
      </w:r>
      <w:r>
        <w:rPr>
          <w:rFonts w:eastAsia="宋体"/>
          <w:color w:val="000000" w:themeColor="text1"/>
          <w:lang w:eastAsia="zh-CN"/>
        </w:rPr>
        <w:t>，而在焙烤过的榛子中比</w:t>
      </w:r>
      <w:r>
        <w:rPr>
          <w:rFonts w:eastAsia="宋体"/>
          <w:color w:val="000000" w:themeColor="text1"/>
          <w:lang w:eastAsia="zh-CN"/>
        </w:rPr>
        <w:t>例约为</w:t>
      </w:r>
      <w:r>
        <w:rPr>
          <w:rFonts w:eastAsia="宋体"/>
          <w:color w:val="000000" w:themeColor="text1"/>
          <w:lang w:eastAsia="zh-CN"/>
        </w:rPr>
        <w:t>70:30</w:t>
      </w:r>
      <w:r>
        <w:rPr>
          <w:rFonts w:eastAsia="宋体"/>
          <w:color w:val="000000" w:themeColor="text1"/>
          <w:lang w:eastAsia="zh-CN"/>
        </w:rPr>
        <w:t>。在自然界广泛存在的</w:t>
      </w:r>
      <w:r>
        <w:rPr>
          <w:rFonts w:eastAsia="宋体"/>
          <w:color w:val="000000" w:themeColor="text1"/>
          <w:lang w:eastAsia="zh-CN"/>
        </w:rPr>
        <w:t>γ-</w:t>
      </w:r>
      <w:r>
        <w:rPr>
          <w:rFonts w:eastAsia="宋体"/>
          <w:color w:val="000000" w:themeColor="text1"/>
          <w:lang w:eastAsia="zh-CN"/>
        </w:rPr>
        <w:t>内酯，在大多数情况下都是</w:t>
      </w:r>
      <w:r>
        <w:rPr>
          <w:rFonts w:eastAsia="宋体"/>
          <w:color w:val="000000" w:themeColor="text1"/>
          <w:lang w:eastAsia="zh-CN"/>
        </w:rPr>
        <w:t>R</w:t>
      </w:r>
      <w:r>
        <w:rPr>
          <w:rFonts w:eastAsia="宋体"/>
          <w:color w:val="000000" w:themeColor="text1"/>
          <w:lang w:eastAsia="zh-CN"/>
        </w:rPr>
        <w:t>构型为主，只有少数以单一的</w:t>
      </w:r>
      <w:r>
        <w:rPr>
          <w:rFonts w:eastAsia="宋体"/>
          <w:color w:val="000000" w:themeColor="text1"/>
          <w:lang w:eastAsia="zh-CN"/>
        </w:rPr>
        <w:t>R</w:t>
      </w:r>
      <w:r>
        <w:rPr>
          <w:rFonts w:eastAsia="宋体"/>
          <w:color w:val="000000" w:themeColor="text1"/>
          <w:lang w:eastAsia="zh-CN"/>
        </w:rPr>
        <w:t>构型存在。六元环的</w:t>
      </w:r>
      <w:r>
        <w:rPr>
          <w:rFonts w:eastAsia="宋体"/>
          <w:color w:val="000000" w:themeColor="text1"/>
          <w:lang w:eastAsia="zh-CN"/>
        </w:rPr>
        <w:t>δ-</w:t>
      </w:r>
      <w:r>
        <w:rPr>
          <w:rFonts w:eastAsia="宋体"/>
          <w:color w:val="000000" w:themeColor="text1"/>
          <w:lang w:eastAsia="zh-CN"/>
        </w:rPr>
        <w:t>癸内酯，在覆盆子中其</w:t>
      </w:r>
      <w:r>
        <w:rPr>
          <w:rFonts w:eastAsia="宋体"/>
          <w:color w:val="000000" w:themeColor="text1"/>
          <w:lang w:eastAsia="zh-CN"/>
        </w:rPr>
        <w:t>S</w:t>
      </w:r>
      <w:r>
        <w:rPr>
          <w:rFonts w:eastAsia="宋体"/>
          <w:color w:val="000000" w:themeColor="text1"/>
          <w:lang w:eastAsia="zh-CN"/>
        </w:rPr>
        <w:t>构型的异构体占</w:t>
      </w:r>
      <w:r>
        <w:rPr>
          <w:rFonts w:eastAsia="宋体"/>
          <w:color w:val="000000" w:themeColor="text1"/>
          <w:lang w:eastAsia="zh-CN"/>
        </w:rPr>
        <w:t>98 %</w:t>
      </w:r>
      <w:r>
        <w:rPr>
          <w:rFonts w:eastAsia="宋体"/>
          <w:color w:val="000000" w:themeColor="text1"/>
          <w:lang w:eastAsia="zh-CN"/>
        </w:rPr>
        <w:t>，而在桃子中情况相反，</w:t>
      </w:r>
      <w:r>
        <w:rPr>
          <w:rFonts w:eastAsia="宋体"/>
          <w:color w:val="000000" w:themeColor="text1"/>
          <w:lang w:eastAsia="zh-CN"/>
        </w:rPr>
        <w:t>R</w:t>
      </w:r>
      <w:r>
        <w:rPr>
          <w:rFonts w:eastAsia="宋体"/>
          <w:color w:val="000000" w:themeColor="text1"/>
          <w:lang w:eastAsia="zh-CN"/>
        </w:rPr>
        <w:t>构型为主要的异构体，占</w:t>
      </w:r>
      <w:r>
        <w:rPr>
          <w:rFonts w:eastAsia="宋体"/>
          <w:color w:val="000000" w:themeColor="text1"/>
          <w:lang w:eastAsia="zh-CN"/>
        </w:rPr>
        <w:t>97 %</w:t>
      </w:r>
      <w:r>
        <w:rPr>
          <w:rFonts w:eastAsia="宋体"/>
          <w:color w:val="000000" w:themeColor="text1"/>
          <w:lang w:eastAsia="zh-CN"/>
        </w:rPr>
        <w:t>，而在</w:t>
      </w:r>
      <w:r>
        <w:rPr>
          <w:rFonts w:eastAsia="宋体"/>
          <w:color w:val="000000" w:themeColor="text1"/>
          <w:lang w:eastAsia="zh-CN"/>
        </w:rPr>
        <w:t>cheddar</w:t>
      </w:r>
      <w:r>
        <w:rPr>
          <w:rFonts w:eastAsia="宋体"/>
          <w:color w:val="000000" w:themeColor="text1"/>
          <w:lang w:eastAsia="zh-CN"/>
        </w:rPr>
        <w:t>奶酪中，两个对映体的比例为</w:t>
      </w:r>
      <w:r>
        <w:rPr>
          <w:rFonts w:eastAsia="宋体"/>
          <w:color w:val="000000" w:themeColor="text1"/>
          <w:lang w:eastAsia="zh-CN"/>
        </w:rPr>
        <w:t>72:28</w:t>
      </w:r>
      <w:r>
        <w:rPr>
          <w:rFonts w:eastAsia="宋体"/>
          <w:color w:val="000000" w:themeColor="text1"/>
          <w:lang w:eastAsia="zh-CN"/>
        </w:rPr>
        <w:t>。</w:t>
      </w:r>
    </w:p>
    <w:p w14:paraId="3762762A"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常见的香精掺假现象及其鉴伪技术。</w:t>
      </w:r>
    </w:p>
    <w:p w14:paraId="575BFB01" w14:textId="77777777" w:rsidR="00970176" w:rsidRDefault="008D6EE0">
      <w:pPr>
        <w:pStyle w:val="3"/>
      </w:pPr>
      <w:bookmarkStart w:id="2545" w:name="_Toc14992186"/>
      <w:r>
        <w:t>11.2.1</w:t>
      </w:r>
      <w:r>
        <w:t>精油掺假</w:t>
      </w:r>
      <w:bookmarkEnd w:id="2545"/>
    </w:p>
    <w:p w14:paraId="7EB935B8" w14:textId="77777777" w:rsidR="00970176" w:rsidRDefault="008D6EE0">
      <w:pPr>
        <w:pStyle w:val="4"/>
        <w:rPr>
          <w:rFonts w:ascii="Times New Roman" w:hAnsi="Times New Roman" w:cs="Times New Roman"/>
        </w:rPr>
      </w:pPr>
      <w:r>
        <w:rPr>
          <w:rFonts w:ascii="Times New Roman" w:hAnsi="Times New Roman" w:cs="Times New Roman"/>
        </w:rPr>
        <w:t xml:space="preserve">11.2.1.1 </w:t>
      </w:r>
      <w:r>
        <w:rPr>
          <w:rFonts w:ascii="Times New Roman" w:hAnsi="Times New Roman" w:cs="Times New Roman"/>
        </w:rPr>
        <w:t>桔油的掺假及其鉴伪</w:t>
      </w:r>
    </w:p>
    <w:p w14:paraId="224EC450"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精油成分中对映体的分布的测定，近年来被用于鉴别区分天然精油与天然同一精油在精油组分中不同成分的对映体分布是更好地了解它们成分的一种有用工具</w:t>
      </w:r>
      <w:r>
        <w:rPr>
          <w:rFonts w:eastAsia="宋体"/>
          <w:color w:val="000000" w:themeColor="text1"/>
          <w:lang w:eastAsia="zh-CN"/>
        </w:rPr>
        <w:t>;</w:t>
      </w:r>
      <w:r>
        <w:rPr>
          <w:rFonts w:eastAsia="宋体"/>
          <w:color w:val="000000" w:themeColor="text1"/>
          <w:lang w:eastAsia="zh-CN"/>
        </w:rPr>
        <w:t>可用</w:t>
      </w:r>
      <w:r>
        <w:rPr>
          <w:rFonts w:eastAsia="宋体"/>
          <w:color w:val="000000" w:themeColor="text1"/>
          <w:lang w:eastAsia="zh-CN"/>
        </w:rPr>
        <w:t>以区别真的和配制的精油，还可实用于鉴别在精油中被加进少许低劣的外来成分。</w:t>
      </w:r>
    </w:p>
    <w:p w14:paraId="42CDFD44"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广泛地应用于食品工业和调香之中的冷榨桔子精油，是具有很高商品价值的</w:t>
      </w:r>
      <w:r>
        <w:rPr>
          <w:rFonts w:eastAsia="宋体"/>
          <w:color w:val="000000" w:themeColor="text1"/>
          <w:lang w:eastAsia="zh-CN"/>
        </w:rPr>
        <w:lastRenderedPageBreak/>
        <w:t>香味产品。称做</w:t>
      </w:r>
      <w:r>
        <w:rPr>
          <w:rFonts w:eastAsia="宋体"/>
          <w:color w:val="000000" w:themeColor="text1"/>
          <w:lang w:eastAsia="zh-CN"/>
        </w:rPr>
        <w:t>“</w:t>
      </w:r>
      <w:r>
        <w:rPr>
          <w:rFonts w:eastAsia="宋体"/>
          <w:color w:val="000000" w:themeColor="text1"/>
          <w:lang w:eastAsia="zh-CN"/>
        </w:rPr>
        <w:t>商品桔油</w:t>
      </w:r>
      <w:r>
        <w:rPr>
          <w:rFonts w:eastAsia="宋体"/>
          <w:color w:val="000000" w:themeColor="text1"/>
          <w:lang w:eastAsia="zh-CN"/>
        </w:rPr>
        <w:t>”</w:t>
      </w:r>
      <w:r>
        <w:rPr>
          <w:rFonts w:eastAsia="宋体"/>
          <w:color w:val="000000" w:themeColor="text1"/>
          <w:lang w:eastAsia="zh-CN"/>
        </w:rPr>
        <w:t>的产品，一般是由桔萜、</w:t>
      </w:r>
      <w:r>
        <w:rPr>
          <w:rFonts w:eastAsia="宋体"/>
          <w:color w:val="000000" w:themeColor="text1"/>
          <w:lang w:eastAsia="zh-CN"/>
        </w:rPr>
        <w:t>γ-</w:t>
      </w:r>
      <w:r>
        <w:rPr>
          <w:rFonts w:eastAsia="宋体"/>
          <w:color w:val="000000" w:themeColor="text1"/>
          <w:lang w:eastAsia="zh-CN"/>
        </w:rPr>
        <w:t>萜品烯、</w:t>
      </w:r>
      <w:r>
        <w:rPr>
          <w:rFonts w:eastAsia="宋体"/>
          <w:color w:val="000000" w:themeColor="text1"/>
          <w:lang w:eastAsia="zh-CN"/>
        </w:rPr>
        <w:t>N-</w:t>
      </w:r>
      <w:r>
        <w:rPr>
          <w:rFonts w:eastAsia="宋体"/>
          <w:color w:val="000000" w:themeColor="text1"/>
          <w:lang w:eastAsia="zh-CN"/>
        </w:rPr>
        <w:t>甲基代邻氨基苯甲酸甲醋、麝香草酚等和一些少量的天然桔子油混合而成，它们在市上均有供应。这些产品的价格低于真桔子油而畅销于市，但其香气质量则远低于天然桔油。将不同数量的这类配制油加入天然桔油之中，而把这种混合油冒充为真桔子油的事情经常发生。</w:t>
      </w:r>
    </w:p>
    <w:p w14:paraId="7379E920"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在</w:t>
      </w:r>
      <w:r>
        <w:rPr>
          <w:rFonts w:eastAsia="宋体"/>
          <w:color w:val="000000" w:themeColor="text1"/>
          <w:lang w:eastAsia="zh-CN"/>
        </w:rPr>
        <w:t>20</w:t>
      </w:r>
      <w:r>
        <w:rPr>
          <w:rFonts w:ascii="宋体" w:eastAsia="宋体" w:hAnsi="宋体" w:cs="宋体" w:hint="eastAsia"/>
          <w:color w:val="000000" w:themeColor="text1"/>
          <w:lang w:eastAsia="zh-CN"/>
        </w:rPr>
        <w:t>℃</w:t>
      </w:r>
      <w:r>
        <w:rPr>
          <w:rFonts w:eastAsia="宋体"/>
          <w:color w:val="000000" w:themeColor="text1"/>
          <w:lang w:eastAsia="zh-CN"/>
        </w:rPr>
        <w:t>时，天然桔油的旋光度从</w:t>
      </w:r>
      <w:r>
        <w:rPr>
          <w:rFonts w:eastAsia="宋体"/>
          <w:color w:val="000000" w:themeColor="text1"/>
          <w:lang w:eastAsia="zh-CN"/>
        </w:rPr>
        <w:t>+65°</w:t>
      </w:r>
      <w:r>
        <w:rPr>
          <w:rFonts w:eastAsia="宋体"/>
          <w:color w:val="000000" w:themeColor="text1"/>
          <w:lang w:eastAsia="zh-CN"/>
        </w:rPr>
        <w:t>到</w:t>
      </w:r>
      <w:r>
        <w:rPr>
          <w:rFonts w:eastAsia="宋体"/>
          <w:color w:val="000000" w:themeColor="text1"/>
          <w:lang w:eastAsia="zh-CN"/>
        </w:rPr>
        <w:t>75°</w:t>
      </w:r>
      <w:r>
        <w:rPr>
          <w:rFonts w:eastAsia="宋体"/>
          <w:color w:val="000000" w:themeColor="text1"/>
          <w:lang w:eastAsia="zh-CN"/>
        </w:rPr>
        <w:t>之间，而甜橙油及其萜烯</w:t>
      </w:r>
      <w:r>
        <w:rPr>
          <w:rFonts w:eastAsia="宋体"/>
          <w:color w:val="000000" w:themeColor="text1"/>
          <w:lang w:eastAsia="zh-CN"/>
        </w:rPr>
        <w:t>类的旋光度则从</w:t>
      </w:r>
      <w:r>
        <w:rPr>
          <w:rFonts w:eastAsia="宋体"/>
          <w:color w:val="000000" w:themeColor="text1"/>
          <w:lang w:eastAsia="zh-CN"/>
        </w:rPr>
        <w:t>+98°</w:t>
      </w:r>
      <w:r>
        <w:rPr>
          <w:rFonts w:eastAsia="宋体"/>
          <w:color w:val="000000" w:themeColor="text1"/>
          <w:lang w:eastAsia="zh-CN"/>
        </w:rPr>
        <w:t>到</w:t>
      </w:r>
      <w:r>
        <w:rPr>
          <w:rFonts w:eastAsia="宋体"/>
          <w:color w:val="000000" w:themeColor="text1"/>
          <w:lang w:eastAsia="zh-CN"/>
        </w:rPr>
        <w:t>+100°</w:t>
      </w:r>
      <w:r>
        <w:rPr>
          <w:rFonts w:eastAsia="宋体"/>
          <w:color w:val="000000" w:themeColor="text1"/>
          <w:lang w:eastAsia="zh-CN"/>
        </w:rPr>
        <w:t>之间，配制桔油的旋光度比真桔子油高。为了使配制桔油的旋光度降低，在</w:t>
      </w:r>
      <w:r>
        <w:rPr>
          <w:rFonts w:eastAsia="宋体"/>
          <w:color w:val="000000" w:themeColor="text1"/>
          <w:lang w:eastAsia="zh-CN"/>
        </w:rPr>
        <w:t>12-16%</w:t>
      </w:r>
      <w:r>
        <w:rPr>
          <w:rFonts w:eastAsia="宋体"/>
          <w:color w:val="000000" w:themeColor="text1"/>
          <w:lang w:eastAsia="zh-CN"/>
        </w:rPr>
        <w:t>市售产品中均加有高含量的</w:t>
      </w:r>
      <w:r>
        <w:rPr>
          <w:rFonts w:eastAsia="宋体"/>
          <w:color w:val="000000" w:themeColor="text1"/>
          <w:lang w:eastAsia="zh-CN"/>
        </w:rPr>
        <w:t>(-)-</w:t>
      </w:r>
      <w:r>
        <w:rPr>
          <w:rFonts w:eastAsia="宋体"/>
          <w:color w:val="000000" w:themeColor="text1"/>
          <w:lang w:eastAsia="zh-CN"/>
        </w:rPr>
        <w:t>苧烯。在天然桔子油中加入了这些配制油，从而变更了二种苧烯对映体的比例，这样就显露了这种桔油的被搀假。</w:t>
      </w:r>
    </w:p>
    <w:p w14:paraId="26F15F25"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对于像精油那样的对映体混合物的直接</w:t>
      </w:r>
      <w:r>
        <w:rPr>
          <w:rFonts w:eastAsia="宋体"/>
          <w:color w:val="000000" w:themeColor="text1"/>
          <w:lang w:eastAsia="zh-CN"/>
        </w:rPr>
        <w:t>GC</w:t>
      </w:r>
      <w:r>
        <w:rPr>
          <w:rFonts w:eastAsia="宋体"/>
          <w:color w:val="000000" w:themeColor="text1"/>
          <w:lang w:eastAsia="zh-CN"/>
        </w:rPr>
        <w:t>方法，采用环糊精的手性色谱柱一般都有困难，因为各种不同的组分的色谱峰可能重叠，</w:t>
      </w:r>
      <w:del w:id="2546" w:author="Administrator" w:date="2019-12-29T21:23:00Z">
        <w:r>
          <w:rPr>
            <w:rFonts w:eastAsia="宋体"/>
            <w:color w:val="000000" w:themeColor="text1"/>
            <w:lang w:eastAsia="zh-CN"/>
          </w:rPr>
          <w:delText>而</w:delText>
        </w:r>
      </w:del>
      <w:r>
        <w:rPr>
          <w:rFonts w:eastAsia="宋体"/>
          <w:color w:val="000000" w:themeColor="text1"/>
          <w:lang w:eastAsia="zh-CN"/>
        </w:rPr>
        <w:t>求助于多向色谱系统则甚有效，采用的是一种联合的非手性和手性柱。</w:t>
      </w:r>
    </w:p>
    <w:p w14:paraId="14DBE549"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 xml:space="preserve">Giovanni </w:t>
      </w:r>
      <w:r>
        <w:rPr>
          <w:rFonts w:eastAsia="宋体"/>
          <w:color w:val="000000" w:themeColor="text1"/>
          <w:lang w:eastAsia="zh-CN"/>
        </w:rPr>
        <w:t>Dugo</w:t>
      </w:r>
      <w:r>
        <w:rPr>
          <w:rFonts w:eastAsia="宋体"/>
          <w:color w:val="000000" w:themeColor="text1"/>
          <w:lang w:eastAsia="zh-CN"/>
        </w:rPr>
        <w:t>等提供了一种用以检测在天然桔子油中加入过配制桔油的精油的快速方法。这一方法是基于一种同线连接的非手性及手性毛细管柱气相色谱去测定芋烯的两种对映体的比例。在真桔子油中</w:t>
      </w:r>
      <w:r>
        <w:rPr>
          <w:rFonts w:eastAsia="宋体"/>
          <w:color w:val="000000" w:themeColor="text1"/>
          <w:lang w:eastAsia="zh-CN"/>
        </w:rPr>
        <w:t>(-)-</w:t>
      </w:r>
      <w:r>
        <w:rPr>
          <w:rFonts w:eastAsia="宋体"/>
          <w:color w:val="000000" w:themeColor="text1"/>
          <w:lang w:eastAsia="zh-CN"/>
        </w:rPr>
        <w:t>柠烯和</w:t>
      </w:r>
      <w:r>
        <w:rPr>
          <w:rFonts w:eastAsia="宋体"/>
          <w:color w:val="000000" w:themeColor="text1"/>
          <w:lang w:eastAsia="zh-CN"/>
        </w:rPr>
        <w:t>(+)-</w:t>
      </w:r>
      <w:r>
        <w:rPr>
          <w:rFonts w:eastAsia="宋体"/>
          <w:color w:val="000000" w:themeColor="text1"/>
          <w:lang w:eastAsia="zh-CN"/>
        </w:rPr>
        <w:t>苧烯的比例为</w:t>
      </w:r>
      <w:r>
        <w:rPr>
          <w:rFonts w:eastAsia="宋体"/>
          <w:color w:val="000000" w:themeColor="text1"/>
          <w:lang w:eastAsia="zh-CN"/>
        </w:rPr>
        <w:t>2.2</w:t>
      </w:r>
      <w:r>
        <w:rPr>
          <w:rFonts w:eastAsia="宋体"/>
          <w:color w:val="000000" w:themeColor="text1"/>
          <w:lang w:eastAsia="zh-CN"/>
        </w:rPr>
        <w:t>到</w:t>
      </w:r>
      <w:r>
        <w:rPr>
          <w:rFonts w:eastAsia="宋体"/>
          <w:color w:val="000000" w:themeColor="text1"/>
          <w:lang w:eastAsia="zh-CN"/>
        </w:rPr>
        <w:t>97.8</w:t>
      </w:r>
      <w:r>
        <w:rPr>
          <w:rFonts w:eastAsia="宋体"/>
          <w:color w:val="000000" w:themeColor="text1"/>
          <w:lang w:eastAsia="zh-CN"/>
        </w:rPr>
        <w:t>，而同样比例的配制桔油则为</w:t>
      </w:r>
      <w:r>
        <w:rPr>
          <w:rFonts w:eastAsia="宋体"/>
          <w:color w:val="000000" w:themeColor="text1"/>
          <w:lang w:eastAsia="zh-CN"/>
        </w:rPr>
        <w:t>13.4</w:t>
      </w:r>
      <w:r>
        <w:rPr>
          <w:rFonts w:eastAsia="宋体"/>
          <w:color w:val="000000" w:themeColor="text1"/>
          <w:lang w:eastAsia="zh-CN"/>
        </w:rPr>
        <w:t>到</w:t>
      </w:r>
      <w:r>
        <w:rPr>
          <w:rFonts w:eastAsia="宋体"/>
          <w:color w:val="000000" w:themeColor="text1"/>
          <w:lang w:eastAsia="zh-CN"/>
        </w:rPr>
        <w:t>86.6</w:t>
      </w:r>
      <w:r>
        <w:rPr>
          <w:rFonts w:eastAsia="宋体"/>
          <w:color w:val="000000" w:themeColor="text1"/>
          <w:lang w:eastAsia="zh-CN"/>
        </w:rPr>
        <w:t>。由于在真桔子油中加入配制油后会增高</w:t>
      </w:r>
      <w:r>
        <w:rPr>
          <w:rFonts w:eastAsia="宋体"/>
          <w:color w:val="000000" w:themeColor="text1"/>
          <w:lang w:eastAsia="zh-CN"/>
        </w:rPr>
        <w:t>(-)</w:t>
      </w:r>
      <w:r>
        <w:rPr>
          <w:rFonts w:eastAsia="宋体"/>
          <w:color w:val="000000" w:themeColor="text1"/>
          <w:lang w:eastAsia="zh-CN"/>
        </w:rPr>
        <w:t>与</w:t>
      </w:r>
      <w:r>
        <w:rPr>
          <w:rFonts w:eastAsia="宋体"/>
          <w:color w:val="000000" w:themeColor="text1"/>
          <w:lang w:eastAsia="zh-CN"/>
        </w:rPr>
        <w:t>(+)-</w:t>
      </w:r>
      <w:r>
        <w:rPr>
          <w:rFonts w:eastAsia="宋体"/>
          <w:color w:val="000000" w:themeColor="text1"/>
          <w:lang w:eastAsia="zh-CN"/>
        </w:rPr>
        <w:t>苧烯的比例，因而即使在真桔子油中仅加入</w:t>
      </w:r>
      <w:r>
        <w:rPr>
          <w:rFonts w:eastAsia="宋体"/>
          <w:color w:val="000000" w:themeColor="text1"/>
          <w:lang w:eastAsia="zh-CN"/>
        </w:rPr>
        <w:t>5%</w:t>
      </w:r>
      <w:r>
        <w:rPr>
          <w:rFonts w:eastAsia="宋体"/>
          <w:color w:val="000000" w:themeColor="text1"/>
          <w:lang w:eastAsia="zh-CN"/>
        </w:rPr>
        <w:t>的配制油，亦可被检出。</w:t>
      </w:r>
    </w:p>
    <w:p w14:paraId="52F7E900" w14:textId="77777777" w:rsidR="00970176" w:rsidRDefault="008D6EE0">
      <w:pPr>
        <w:pStyle w:val="4"/>
        <w:rPr>
          <w:rFonts w:ascii="Times New Roman" w:hAnsi="Times New Roman" w:cs="Times New Roman"/>
        </w:rPr>
      </w:pPr>
      <w:r>
        <w:rPr>
          <w:rFonts w:ascii="Times New Roman" w:hAnsi="Times New Roman" w:cs="Times New Roman"/>
        </w:rPr>
        <w:t>11.2.1.2</w:t>
      </w:r>
      <w:r>
        <w:rPr>
          <w:rFonts w:ascii="Times New Roman" w:hAnsi="Times New Roman" w:cs="Times New Roman"/>
        </w:rPr>
        <w:t>、薄荷油的掺假及其鉴伪</w:t>
      </w:r>
    </w:p>
    <w:p w14:paraId="0BB289C8"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薄荷产品是我国大宗出口天然香料产品之一，由于其价值高，一直存在薄荷原油掺假问题。</w:t>
      </w:r>
    </w:p>
    <w:p w14:paraId="5B5C7CE5" w14:textId="77777777" w:rsidR="00970176" w:rsidRDefault="008D6EE0">
      <w:pPr>
        <w:pStyle w:val="Bodytext1"/>
        <w:spacing w:after="0" w:line="480" w:lineRule="exact"/>
        <w:ind w:firstLineChars="200" w:firstLine="482"/>
        <w:jc w:val="both"/>
        <w:rPr>
          <w:rFonts w:eastAsia="宋体"/>
          <w:color w:val="000000" w:themeColor="text1"/>
          <w:lang w:eastAsia="zh-CN"/>
        </w:rPr>
      </w:pPr>
      <w:r>
        <w:rPr>
          <w:rFonts w:ascii="宋体" w:eastAsia="宋体" w:hAnsi="宋体" w:cs="宋体" w:hint="eastAsia"/>
          <w:b/>
          <w:lang w:eastAsia="zh-CN"/>
        </w:rPr>
        <w:t>乙醇溶</w:t>
      </w:r>
      <w:r>
        <w:rPr>
          <w:rFonts w:ascii="宋体" w:eastAsia="宋体" w:hAnsi="宋体" w:cs="宋体" w:hint="eastAsia"/>
          <w:b/>
          <w:lang w:eastAsia="zh-CN"/>
        </w:rPr>
        <w:t>解度试验</w:t>
      </w:r>
      <w:r>
        <w:rPr>
          <w:lang w:eastAsia="zh-CN"/>
        </w:rPr>
        <w:t xml:space="preserve">    </w:t>
      </w:r>
      <w:r>
        <w:rPr>
          <w:rFonts w:eastAsia="宋体"/>
          <w:color w:val="000000" w:themeColor="text1"/>
          <w:lang w:eastAsia="zh-CN"/>
        </w:rPr>
        <w:t>用于鉴别掺有动物油</w:t>
      </w:r>
      <w:r>
        <w:rPr>
          <w:rFonts w:eastAsia="宋体"/>
          <w:color w:val="000000" w:themeColor="text1"/>
          <w:lang w:eastAsia="zh-CN"/>
        </w:rPr>
        <w:t>(</w:t>
      </w:r>
      <w:r>
        <w:rPr>
          <w:rFonts w:eastAsia="宋体"/>
          <w:color w:val="000000" w:themeColor="text1"/>
          <w:lang w:eastAsia="zh-CN"/>
        </w:rPr>
        <w:t>例如猪油</w:t>
      </w:r>
      <w:r>
        <w:rPr>
          <w:rFonts w:eastAsia="宋体"/>
          <w:color w:val="000000" w:themeColor="text1"/>
          <w:lang w:eastAsia="zh-CN"/>
        </w:rPr>
        <w:t>)</w:t>
      </w:r>
      <w:r>
        <w:rPr>
          <w:rFonts w:eastAsia="宋体"/>
          <w:color w:val="000000" w:themeColor="text1"/>
          <w:lang w:eastAsia="zh-CN"/>
        </w:rPr>
        <w:t>、植物油</w:t>
      </w:r>
      <w:r>
        <w:rPr>
          <w:rFonts w:eastAsia="宋体"/>
          <w:color w:val="000000" w:themeColor="text1"/>
          <w:lang w:eastAsia="zh-CN"/>
        </w:rPr>
        <w:t>(</w:t>
      </w:r>
      <w:r>
        <w:rPr>
          <w:rFonts w:eastAsia="宋体"/>
          <w:color w:val="000000" w:themeColor="text1"/>
          <w:lang w:eastAsia="zh-CN"/>
        </w:rPr>
        <w:t>例如菜油、黄豆油</w:t>
      </w:r>
      <w:r>
        <w:rPr>
          <w:rFonts w:eastAsia="宋体"/>
          <w:color w:val="000000" w:themeColor="text1"/>
          <w:lang w:eastAsia="zh-CN"/>
        </w:rPr>
        <w:t>)</w:t>
      </w:r>
      <w:r>
        <w:rPr>
          <w:rFonts w:eastAsia="宋体"/>
          <w:color w:val="000000" w:themeColor="text1"/>
          <w:lang w:eastAsia="zh-CN"/>
        </w:rPr>
        <w:t>、矿物油</w:t>
      </w:r>
      <w:r>
        <w:rPr>
          <w:rFonts w:eastAsia="宋体"/>
          <w:color w:val="000000" w:themeColor="text1"/>
          <w:lang w:eastAsia="zh-CN"/>
        </w:rPr>
        <w:t>(</w:t>
      </w:r>
      <w:r>
        <w:rPr>
          <w:rFonts w:eastAsia="宋体"/>
          <w:color w:val="000000" w:themeColor="text1"/>
          <w:lang w:eastAsia="zh-CN"/>
        </w:rPr>
        <w:t>例如液体石蜡、变压器油、缝纫机油</w:t>
      </w:r>
      <w:r>
        <w:rPr>
          <w:rFonts w:eastAsia="宋体"/>
          <w:color w:val="000000" w:themeColor="text1"/>
          <w:lang w:eastAsia="zh-CN"/>
        </w:rPr>
        <w:t>)</w:t>
      </w:r>
      <w:r>
        <w:rPr>
          <w:rFonts w:eastAsia="宋体"/>
          <w:color w:val="000000" w:themeColor="text1"/>
          <w:lang w:eastAsia="zh-CN"/>
        </w:rPr>
        <w:t>、焦油</w:t>
      </w:r>
      <w:r>
        <w:rPr>
          <w:rFonts w:eastAsia="宋体"/>
          <w:color w:val="000000" w:themeColor="text1"/>
          <w:lang w:eastAsia="zh-CN"/>
        </w:rPr>
        <w:t>(</w:t>
      </w:r>
      <w:r>
        <w:rPr>
          <w:rFonts w:eastAsia="宋体"/>
          <w:color w:val="000000" w:themeColor="text1"/>
          <w:lang w:eastAsia="zh-CN"/>
        </w:rPr>
        <w:t>蒸馏薄荷素油的副产物</w:t>
      </w:r>
      <w:r>
        <w:rPr>
          <w:rFonts w:eastAsia="宋体"/>
          <w:color w:val="000000" w:themeColor="text1"/>
          <w:lang w:eastAsia="zh-CN"/>
        </w:rPr>
        <w:t>)</w:t>
      </w:r>
      <w:r>
        <w:rPr>
          <w:rFonts w:eastAsia="宋体"/>
          <w:color w:val="000000" w:themeColor="text1"/>
          <w:lang w:eastAsia="zh-CN"/>
        </w:rPr>
        <w:t>、红油</w:t>
      </w:r>
      <w:r>
        <w:rPr>
          <w:rFonts w:eastAsia="宋体"/>
          <w:color w:val="000000" w:themeColor="text1"/>
          <w:lang w:eastAsia="zh-CN"/>
        </w:rPr>
        <w:t>(</w:t>
      </w:r>
      <w:r>
        <w:rPr>
          <w:rFonts w:eastAsia="宋体"/>
          <w:color w:val="000000" w:themeColor="text1"/>
          <w:lang w:eastAsia="zh-CN"/>
        </w:rPr>
        <w:t>焦油经水蒸汽蒸馏而得到</w:t>
      </w:r>
      <w:r>
        <w:rPr>
          <w:rFonts w:eastAsia="宋体"/>
          <w:color w:val="000000" w:themeColor="text1"/>
          <w:lang w:eastAsia="zh-CN"/>
        </w:rPr>
        <w:t>)</w:t>
      </w:r>
      <w:r>
        <w:rPr>
          <w:rFonts w:eastAsia="宋体"/>
          <w:color w:val="000000" w:themeColor="text1"/>
          <w:lang w:eastAsia="zh-CN"/>
        </w:rPr>
        <w:t>的薄荷原油。</w:t>
      </w:r>
    </w:p>
    <w:p w14:paraId="063042B9"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掺有动、植、矿物油的掺假薄荷原油，只要其掺假物浓度大于</w:t>
      </w:r>
      <w:r>
        <w:rPr>
          <w:rFonts w:eastAsia="宋体"/>
          <w:color w:val="000000" w:themeColor="text1"/>
          <w:lang w:eastAsia="zh-CN"/>
        </w:rPr>
        <w:t>0.5%</w:t>
      </w:r>
      <w:r>
        <w:rPr>
          <w:rFonts w:eastAsia="宋体"/>
          <w:color w:val="000000" w:themeColor="text1"/>
          <w:lang w:eastAsia="zh-CN"/>
        </w:rPr>
        <w:t>，乙醇溶解度试验均不会出现瞬间澄清，而是溶液一直</w:t>
      </w:r>
      <w:ins w:id="2547" w:author="Administrator" w:date="2019-12-29T21:46:00Z">
        <w:r>
          <w:rPr>
            <w:rFonts w:eastAsia="宋体" w:hint="eastAsia"/>
            <w:color w:val="000000" w:themeColor="text1"/>
            <w:lang w:eastAsia="zh-CN"/>
          </w:rPr>
          <w:t>像</w:t>
        </w:r>
      </w:ins>
      <w:del w:id="2548" w:author="Administrator" w:date="2019-12-29T21:46:00Z">
        <w:r>
          <w:rPr>
            <w:rFonts w:eastAsia="宋体"/>
            <w:color w:val="000000" w:themeColor="text1"/>
            <w:lang w:eastAsia="zh-CN"/>
          </w:rPr>
          <w:delText>象</w:delText>
        </w:r>
      </w:del>
      <w:r>
        <w:rPr>
          <w:rFonts w:eastAsia="宋体"/>
          <w:color w:val="000000" w:themeColor="text1"/>
          <w:lang w:eastAsia="zh-CN"/>
        </w:rPr>
        <w:t>米汤一样浑浊，其浑浊程度</w:t>
      </w:r>
      <w:r>
        <w:rPr>
          <w:rFonts w:eastAsia="宋体"/>
          <w:color w:val="000000" w:themeColor="text1"/>
          <w:lang w:eastAsia="zh-CN"/>
        </w:rPr>
        <w:lastRenderedPageBreak/>
        <w:t>随所掺假物浓度增大而增大。如果掺有焦油、红油，或原油存放时间过久，或掺假物浓度较低，其试验现象是瞬间澄清后继续滴加乙醇又会出现乳光或浑浊，直到加</w:t>
      </w:r>
      <w:r>
        <w:rPr>
          <w:rFonts w:eastAsia="宋体"/>
          <w:color w:val="000000" w:themeColor="text1"/>
          <w:lang w:eastAsia="zh-CN"/>
        </w:rPr>
        <w:t xml:space="preserve">10 </w:t>
      </w:r>
      <w:r>
        <w:rPr>
          <w:rFonts w:eastAsia="宋体"/>
          <w:color w:val="000000" w:themeColor="text1"/>
          <w:lang w:eastAsia="zh-CN"/>
        </w:rPr>
        <w:t>ml</w:t>
      </w:r>
      <w:r>
        <w:rPr>
          <w:rFonts w:eastAsia="宋体"/>
          <w:color w:val="000000" w:themeColor="text1"/>
          <w:lang w:eastAsia="zh-CN"/>
        </w:rPr>
        <w:t>乳光也不会消除。对溶解度试验不能通过而又无法确定掺假物的疑难掺假油，可通过不挥发物试验作进一步鉴定。</w:t>
      </w:r>
    </w:p>
    <w:p w14:paraId="047C6B68" w14:textId="77777777" w:rsidR="00970176" w:rsidRDefault="008D6EE0">
      <w:pPr>
        <w:pStyle w:val="Bodytext1"/>
        <w:spacing w:after="0" w:line="480" w:lineRule="exact"/>
        <w:ind w:firstLineChars="200" w:firstLine="482"/>
        <w:jc w:val="both"/>
        <w:rPr>
          <w:rFonts w:eastAsia="宋体"/>
          <w:color w:val="000000" w:themeColor="text1"/>
          <w:lang w:eastAsia="zh-CN"/>
        </w:rPr>
      </w:pPr>
      <w:r>
        <w:rPr>
          <w:rFonts w:ascii="宋体" w:eastAsia="宋体" w:hAnsi="宋体" w:cs="宋体" w:hint="eastAsia"/>
          <w:b/>
          <w:lang w:eastAsia="zh-CN"/>
        </w:rPr>
        <w:t>不挥发物测定</w:t>
      </w:r>
      <w:r>
        <w:rPr>
          <w:b/>
          <w:lang w:eastAsia="zh-CN"/>
        </w:rPr>
        <w:t xml:space="preserve">    </w:t>
      </w:r>
      <w:r>
        <w:rPr>
          <w:rFonts w:eastAsia="宋体"/>
          <w:color w:val="000000" w:themeColor="text1"/>
          <w:lang w:eastAsia="zh-CN"/>
        </w:rPr>
        <w:t>用于鉴别薄荷原油中掺有动物油、植物油、矿物油、红油、焦油及其它一切不能用气相色谱法鉴定的高沸点物质。</w:t>
      </w:r>
    </w:p>
    <w:p w14:paraId="34313119"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正常油样不挥发物</w:t>
      </w:r>
      <w:r>
        <w:rPr>
          <w:rFonts w:eastAsia="宋体"/>
          <w:color w:val="000000" w:themeColor="text1"/>
          <w:lang w:eastAsia="zh-CN"/>
        </w:rPr>
        <w:t>0.2%</w:t>
      </w:r>
      <w:r>
        <w:rPr>
          <w:rFonts w:eastAsia="宋体"/>
          <w:color w:val="000000" w:themeColor="text1"/>
          <w:lang w:eastAsia="zh-CN"/>
        </w:rPr>
        <w:t>以下；陈油不挥发物偏高，为</w:t>
      </w:r>
      <w:r>
        <w:rPr>
          <w:rFonts w:eastAsia="宋体"/>
          <w:color w:val="000000" w:themeColor="text1"/>
          <w:lang w:eastAsia="zh-CN"/>
        </w:rPr>
        <w:t>0.5%</w:t>
      </w:r>
      <w:r>
        <w:rPr>
          <w:rFonts w:eastAsia="宋体"/>
          <w:color w:val="000000" w:themeColor="text1"/>
          <w:lang w:eastAsia="zh-CN"/>
        </w:rPr>
        <w:t>左右；掺有焦油、红油的薄荷原油不挥发物高达</w:t>
      </w:r>
      <w:r>
        <w:rPr>
          <w:rFonts w:eastAsia="宋体"/>
          <w:color w:val="000000" w:themeColor="text1"/>
          <w:lang w:eastAsia="zh-CN"/>
        </w:rPr>
        <w:t>1%</w:t>
      </w:r>
      <w:r>
        <w:rPr>
          <w:rFonts w:eastAsia="宋体"/>
          <w:color w:val="000000" w:themeColor="text1"/>
          <w:lang w:eastAsia="zh-CN"/>
        </w:rPr>
        <w:t>以上，而这种掺假油在进行乙醇溶解度试验时，如不仔细观察瞬间澄清后的乳光现象，则很难被发现。由于不挥发物试验使得掺假物被浓缩在表面皿上，故基本上可以看出被掺物为何物。</w:t>
      </w:r>
    </w:p>
    <w:p w14:paraId="5E356E63"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该方法对于鉴别</w:t>
      </w:r>
      <w:r>
        <w:rPr>
          <w:rFonts w:eastAsia="宋体"/>
          <w:color w:val="000000" w:themeColor="text1"/>
          <w:lang w:eastAsia="zh-CN"/>
        </w:rPr>
        <w:t>疑难掺假油，尤其是不能被气相色谱法鉴定的高沸点掺假物油样特别有效。</w:t>
      </w:r>
    </w:p>
    <w:p w14:paraId="42D8B1CB" w14:textId="77777777" w:rsidR="00970176" w:rsidRDefault="008D6EE0">
      <w:pPr>
        <w:pStyle w:val="Bodytext1"/>
        <w:spacing w:after="0" w:line="480" w:lineRule="exact"/>
        <w:ind w:firstLineChars="200" w:firstLine="482"/>
        <w:jc w:val="both"/>
        <w:rPr>
          <w:rFonts w:eastAsia="宋体"/>
          <w:color w:val="000000" w:themeColor="text1"/>
          <w:lang w:eastAsia="zh-CN"/>
        </w:rPr>
      </w:pPr>
      <w:r>
        <w:rPr>
          <w:rFonts w:ascii="宋体" w:eastAsia="宋体" w:hAnsi="宋体" w:cs="宋体" w:hint="eastAsia"/>
          <w:b/>
          <w:lang w:eastAsia="zh-CN"/>
        </w:rPr>
        <w:t>盐水溶解试验</w:t>
      </w:r>
      <w:r>
        <w:rPr>
          <w:b/>
          <w:lang w:eastAsia="zh-CN"/>
        </w:rPr>
        <w:t xml:space="preserve">    </w:t>
      </w:r>
      <w:r>
        <w:rPr>
          <w:rFonts w:eastAsia="宋体"/>
          <w:color w:val="000000" w:themeColor="text1"/>
          <w:lang w:eastAsia="zh-CN"/>
        </w:rPr>
        <w:t>用于鉴别掺有酒精的薄荷原油。</w:t>
      </w:r>
    </w:p>
    <w:p w14:paraId="0E298CD2"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酒精易溶于水，而薄荷原油微溶于水。使用盐水可进一步减小原油在水中的溶解度。用移液管精确移取油样</w:t>
      </w:r>
      <w:r>
        <w:rPr>
          <w:rFonts w:eastAsia="宋体"/>
          <w:color w:val="000000" w:themeColor="text1"/>
          <w:lang w:eastAsia="zh-CN"/>
        </w:rPr>
        <w:t>10ml</w:t>
      </w:r>
      <w:r>
        <w:rPr>
          <w:rFonts w:eastAsia="宋体"/>
          <w:color w:val="000000" w:themeColor="text1"/>
          <w:lang w:eastAsia="zh-CN"/>
        </w:rPr>
        <w:t>注入醛瓶中，加入</w:t>
      </w:r>
      <w:r>
        <w:rPr>
          <w:rFonts w:eastAsia="宋体"/>
          <w:color w:val="000000" w:themeColor="text1"/>
          <w:lang w:eastAsia="zh-CN"/>
        </w:rPr>
        <w:t>80ml</w:t>
      </w:r>
      <w:r>
        <w:rPr>
          <w:rFonts w:eastAsia="宋体"/>
          <w:color w:val="000000" w:themeColor="text1"/>
          <w:lang w:eastAsia="zh-CN"/>
        </w:rPr>
        <w:t>食盐水溶液，摇动醛瓶使油水充分混合，待其混合后再加入食盐水溶液使油层上升至瓶颈刻度处，如有油珠粘附瓶壁，可轻敲瓶壁使油珠上升，或将瓶颈置于双手掌心快速旋转使油珠脱离瓶壁，待油层全部上升至瓶颈刻度处后便可读取油层的毫升数</w:t>
      </w:r>
      <w:r>
        <w:rPr>
          <w:rFonts w:eastAsia="宋体"/>
          <w:color w:val="000000" w:themeColor="text1"/>
          <w:lang w:eastAsia="zh-CN"/>
        </w:rPr>
        <w:t>(</w:t>
      </w:r>
      <w:r>
        <w:rPr>
          <w:rFonts w:eastAsia="宋体"/>
          <w:color w:val="000000" w:themeColor="text1"/>
          <w:lang w:eastAsia="zh-CN"/>
        </w:rPr>
        <w:t>精确至</w:t>
      </w:r>
      <w:r>
        <w:rPr>
          <w:rFonts w:eastAsia="宋体"/>
          <w:color w:val="000000" w:themeColor="text1"/>
          <w:lang w:eastAsia="zh-CN"/>
        </w:rPr>
        <w:t>0.01ml)</w:t>
      </w:r>
      <w:r>
        <w:rPr>
          <w:rFonts w:eastAsia="宋体"/>
          <w:color w:val="000000" w:themeColor="text1"/>
          <w:lang w:eastAsia="zh-CN"/>
        </w:rPr>
        <w:t>。另取不含酒精的原油同以上操</w:t>
      </w:r>
      <w:r>
        <w:rPr>
          <w:rFonts w:eastAsia="宋体"/>
          <w:color w:val="000000" w:themeColor="text1"/>
          <w:lang w:eastAsia="zh-CN"/>
        </w:rPr>
        <w:t>作进行空白试验。</w:t>
      </w:r>
    </w:p>
    <w:p w14:paraId="6B0C001F" w14:textId="77777777" w:rsidR="00970176" w:rsidRDefault="008D6EE0">
      <w:pPr>
        <w:pStyle w:val="Bodytext1"/>
        <w:spacing w:after="0" w:line="480" w:lineRule="exact"/>
        <w:ind w:firstLineChars="200" w:firstLine="482"/>
        <w:jc w:val="both"/>
        <w:rPr>
          <w:rFonts w:eastAsia="宋体"/>
          <w:color w:val="000000" w:themeColor="text1"/>
          <w:lang w:eastAsia="zh-CN"/>
        </w:rPr>
      </w:pPr>
      <w:r>
        <w:rPr>
          <w:rFonts w:ascii="宋体" w:eastAsia="宋体" w:hAnsi="宋体" w:cs="宋体" w:hint="eastAsia"/>
          <w:b/>
          <w:lang w:eastAsia="zh-CN"/>
        </w:rPr>
        <w:t>原油结晶试验</w:t>
      </w:r>
      <w:r>
        <w:rPr>
          <w:b/>
          <w:lang w:eastAsia="zh-CN"/>
        </w:rPr>
        <w:t xml:space="preserve">   </w:t>
      </w:r>
      <w:r>
        <w:rPr>
          <w:rFonts w:eastAsia="宋体"/>
          <w:color w:val="000000" w:themeColor="text1"/>
          <w:lang w:eastAsia="zh-CN"/>
        </w:rPr>
        <w:t xml:space="preserve"> </w:t>
      </w:r>
      <w:r>
        <w:rPr>
          <w:rFonts w:eastAsia="宋体"/>
          <w:color w:val="000000" w:themeColor="text1"/>
          <w:lang w:eastAsia="zh-CN"/>
        </w:rPr>
        <w:t>用于鉴别掺有薄荷素油、松节油的薄荷原油。</w:t>
      </w:r>
    </w:p>
    <w:p w14:paraId="466D8911"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薄荷原油中主要有效成份为左旋脑，原油在一定温度下的结晶速度随左旋脑含量的增加而增加，未兑假的原油左旋脑含量较高，在该实验条件下可正常结晶</w:t>
      </w:r>
      <w:r>
        <w:rPr>
          <w:rFonts w:eastAsia="宋体"/>
          <w:color w:val="000000" w:themeColor="text1"/>
          <w:lang w:eastAsia="zh-CN"/>
        </w:rPr>
        <w:t>;</w:t>
      </w:r>
      <w:r>
        <w:rPr>
          <w:rFonts w:eastAsia="宋体"/>
          <w:color w:val="000000" w:themeColor="text1"/>
          <w:lang w:eastAsia="zh-CN"/>
        </w:rPr>
        <w:t>兑假原油左旋脑含量低，在该实验条件下难以结晶。</w:t>
      </w:r>
    </w:p>
    <w:p w14:paraId="733028EA"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凡未兑假原油者总醇含量均在</w:t>
      </w:r>
      <w:r>
        <w:rPr>
          <w:rFonts w:eastAsia="宋体"/>
          <w:color w:val="000000" w:themeColor="text1"/>
          <w:lang w:eastAsia="zh-CN"/>
        </w:rPr>
        <w:t>78%</w:t>
      </w:r>
      <w:r>
        <w:rPr>
          <w:rFonts w:eastAsia="宋体"/>
          <w:color w:val="000000" w:themeColor="text1"/>
          <w:lang w:eastAsia="zh-CN"/>
        </w:rPr>
        <w:t>以上，而兑假原油者总醇含量基本低于</w:t>
      </w:r>
      <w:r>
        <w:rPr>
          <w:rFonts w:eastAsia="宋体"/>
          <w:color w:val="000000" w:themeColor="text1"/>
          <w:lang w:eastAsia="zh-CN"/>
        </w:rPr>
        <w:t>78%</w:t>
      </w:r>
      <w:r>
        <w:rPr>
          <w:rFonts w:eastAsia="宋体"/>
          <w:color w:val="000000" w:themeColor="text1"/>
          <w:lang w:eastAsia="zh-CN"/>
        </w:rPr>
        <w:t>，在实验现象上是一个结晶，一个不结晶，原油总醇含量愈高结晶得愈彻底。本方法灵活运用，例如配制不同含量的标准油样与待测油样对照观察结晶情况，还可大致估计原油总醇含量高低。</w:t>
      </w:r>
    </w:p>
    <w:p w14:paraId="199E8DC0" w14:textId="77777777" w:rsidR="00970176" w:rsidRDefault="008D6EE0">
      <w:pPr>
        <w:pStyle w:val="Bodytext1"/>
        <w:spacing w:after="0" w:line="480" w:lineRule="exact"/>
        <w:ind w:firstLineChars="200" w:firstLine="482"/>
        <w:jc w:val="both"/>
        <w:rPr>
          <w:lang w:eastAsia="zh-CN"/>
        </w:rPr>
      </w:pPr>
      <w:r>
        <w:rPr>
          <w:rFonts w:eastAsia="宋体"/>
          <w:b/>
          <w:color w:val="000000" w:themeColor="text1"/>
          <w:lang w:eastAsia="zh-CN"/>
        </w:rPr>
        <w:t>GC</w:t>
      </w:r>
      <w:r>
        <w:rPr>
          <w:rFonts w:eastAsia="宋体"/>
          <w:b/>
          <w:color w:val="000000" w:themeColor="text1"/>
          <w:lang w:eastAsia="zh-CN"/>
        </w:rPr>
        <w:t>-MS</w:t>
      </w:r>
      <w:r>
        <w:rPr>
          <w:rFonts w:eastAsia="宋体"/>
          <w:b/>
          <w:color w:val="000000" w:themeColor="text1"/>
          <w:lang w:eastAsia="zh-CN"/>
        </w:rPr>
        <w:t>检测</w:t>
      </w:r>
      <w:r>
        <w:rPr>
          <w:rFonts w:eastAsia="宋体"/>
          <w:color w:val="000000" w:themeColor="text1"/>
          <w:lang w:eastAsia="zh-CN"/>
        </w:rPr>
        <w:t xml:space="preserve">    </w:t>
      </w:r>
      <w:r>
        <w:rPr>
          <w:rFonts w:eastAsia="宋体"/>
          <w:color w:val="000000" w:themeColor="text1"/>
          <w:lang w:eastAsia="zh-CN"/>
        </w:rPr>
        <w:t>用于鉴别掺有植物油的薄荷油。</w:t>
      </w:r>
    </w:p>
    <w:p w14:paraId="72B0B239"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薄荷原油是指用水蒸气蒸馏法直接提取出来的挥发性原油，为浅黄色或草绿</w:t>
      </w:r>
      <w:r>
        <w:rPr>
          <w:rFonts w:eastAsia="宋体"/>
          <w:color w:val="000000" w:themeColor="text1"/>
          <w:lang w:eastAsia="zh-CN"/>
        </w:rPr>
        <w:lastRenderedPageBreak/>
        <w:t>色油状液体，具有特殊清凉的香气。薄荷原油的主要成分包括薄荷醇、薄荷酮、乙酸薄荷酯、薄荷萜烯，其中薄荷醇的含量为</w:t>
      </w:r>
      <w:r>
        <w:rPr>
          <w:rFonts w:eastAsia="宋体"/>
          <w:color w:val="000000" w:themeColor="text1"/>
          <w:lang w:eastAsia="zh-CN"/>
        </w:rPr>
        <w:t>78%-85%</w:t>
      </w:r>
      <w:r>
        <w:rPr>
          <w:rFonts w:eastAsia="宋体"/>
          <w:color w:val="000000" w:themeColor="text1"/>
          <w:lang w:eastAsia="zh-CN"/>
        </w:rPr>
        <w:t>。薄荷原油具有清凉止痒、抗炎镇痛、抗病毒、抑菌等功效，在香精香料、医药、食品工业等领域具有很广阔的应用前景。由于薄荷原油的价格高，在薄荷油中添加松节油、酒精、植物油或其他廉价成分以次充好的现象时有发生。植物油在薄荷油中具有较好的溶解性，其颜色、密度和折光率与薄荷油接近，因此</w:t>
      </w:r>
      <w:r>
        <w:rPr>
          <w:rFonts w:eastAsia="宋体"/>
          <w:color w:val="000000" w:themeColor="text1"/>
          <w:lang w:eastAsia="zh-CN"/>
        </w:rPr>
        <w:t>通过常规技术指标如色泽、密度、折光率、旋光值等难以鉴别薄荷油中是否掺杂植物油。掺入低廉的植物油已成为薄荷油掺假的一种主要手段。目前，对薄荷油的掺假鉴别主要针对是否掺有留兰香、乙醇、水等成分，而对薄荷油中是否掺加食用植物油的掺假鉴别方法还未见报道。</w:t>
      </w:r>
    </w:p>
    <w:p w14:paraId="7FB22CBD"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周芳芳等采用气相色谱</w:t>
      </w:r>
      <w:r>
        <w:rPr>
          <w:rFonts w:eastAsia="宋体"/>
          <w:color w:val="000000" w:themeColor="text1"/>
          <w:lang w:eastAsia="zh-CN"/>
        </w:rPr>
        <w:t>——</w:t>
      </w:r>
      <w:r>
        <w:rPr>
          <w:rFonts w:eastAsia="宋体"/>
          <w:color w:val="000000" w:themeColor="text1"/>
          <w:lang w:eastAsia="zh-CN"/>
        </w:rPr>
        <w:t>质谱法，对掺加</w:t>
      </w:r>
      <w:r>
        <w:rPr>
          <w:rFonts w:eastAsia="宋体"/>
          <w:color w:val="000000" w:themeColor="text1"/>
          <w:lang w:eastAsia="zh-CN"/>
        </w:rPr>
        <w:t>6</w:t>
      </w:r>
      <w:r>
        <w:rPr>
          <w:rFonts w:eastAsia="宋体"/>
          <w:color w:val="000000" w:themeColor="text1"/>
          <w:lang w:eastAsia="zh-CN"/>
        </w:rPr>
        <w:t>种食用植物油的薄荷油进行快速、有效的鉴定分析。通过检测薄荷油中是否含有植物油的特征成分，如亚油酸、油酸、棕搁酸、硬脂酸，可以判断薄荷油样品中是否掺杂植物油。对</w:t>
      </w:r>
      <w:r>
        <w:rPr>
          <w:rFonts w:eastAsia="宋体"/>
          <w:color w:val="000000" w:themeColor="text1"/>
          <w:lang w:eastAsia="zh-CN"/>
        </w:rPr>
        <w:t>6</w:t>
      </w:r>
      <w:r>
        <w:rPr>
          <w:rFonts w:eastAsia="宋体"/>
          <w:color w:val="000000" w:themeColor="text1"/>
          <w:lang w:eastAsia="zh-CN"/>
        </w:rPr>
        <w:t>种植物油</w:t>
      </w:r>
      <w:r>
        <w:rPr>
          <w:rFonts w:eastAsia="宋体"/>
          <w:color w:val="000000" w:themeColor="text1"/>
          <w:lang w:eastAsia="zh-CN"/>
        </w:rPr>
        <w:t>(</w:t>
      </w:r>
      <w:r>
        <w:rPr>
          <w:rFonts w:eastAsia="宋体"/>
          <w:color w:val="000000" w:themeColor="text1"/>
          <w:lang w:eastAsia="zh-CN"/>
        </w:rPr>
        <w:t>豆油、调和油、芝麻油、玉米油、花生油、菜籽油</w:t>
      </w:r>
      <w:r>
        <w:rPr>
          <w:rFonts w:eastAsia="宋体"/>
          <w:color w:val="000000" w:themeColor="text1"/>
          <w:lang w:eastAsia="zh-CN"/>
        </w:rPr>
        <w:t>)</w:t>
      </w:r>
      <w:r>
        <w:rPr>
          <w:rFonts w:eastAsia="宋体"/>
          <w:color w:val="000000" w:themeColor="text1"/>
          <w:lang w:eastAsia="zh-CN"/>
        </w:rPr>
        <w:t>经甲酯化</w:t>
      </w:r>
      <w:r>
        <w:rPr>
          <w:rFonts w:eastAsia="宋体"/>
          <w:color w:val="000000" w:themeColor="text1"/>
          <w:lang w:eastAsia="zh-CN"/>
        </w:rPr>
        <w:t>后的特征成分和共有组分进行分析。结果表明：薄荷油经过甲酯化后，利用植物油的特征峰，能鉴别出薄荷油中是否掺有植物油，最低可检出的掺加量为</w:t>
      </w:r>
      <w:r>
        <w:rPr>
          <w:rFonts w:eastAsia="宋体"/>
          <w:color w:val="000000" w:themeColor="text1"/>
          <w:lang w:eastAsia="zh-CN"/>
        </w:rPr>
        <w:t>0.001%</w:t>
      </w:r>
      <w:r>
        <w:rPr>
          <w:rFonts w:eastAsia="宋体"/>
          <w:color w:val="000000" w:themeColor="text1"/>
          <w:lang w:eastAsia="zh-CN"/>
        </w:rPr>
        <w:t>，并且根据</w:t>
      </w:r>
      <w:r>
        <w:rPr>
          <w:rFonts w:eastAsia="宋体"/>
          <w:color w:val="000000" w:themeColor="text1"/>
          <w:lang w:eastAsia="zh-CN"/>
        </w:rPr>
        <w:t>4</w:t>
      </w:r>
      <w:r>
        <w:rPr>
          <w:rFonts w:eastAsia="宋体"/>
          <w:color w:val="000000" w:themeColor="text1"/>
          <w:lang w:eastAsia="zh-CN"/>
        </w:rPr>
        <w:t>种特征脂肪酸峰面积总和与</w:t>
      </w:r>
      <w:r>
        <w:rPr>
          <w:rFonts w:eastAsia="宋体"/>
          <w:color w:val="000000" w:themeColor="text1"/>
          <w:lang w:eastAsia="zh-CN"/>
        </w:rPr>
        <w:t>L-</w:t>
      </w:r>
      <w:r>
        <w:rPr>
          <w:rFonts w:eastAsia="宋体"/>
          <w:color w:val="000000" w:themeColor="text1"/>
          <w:lang w:eastAsia="zh-CN"/>
        </w:rPr>
        <w:t>薄荷醇峰面积比值，可以初步推断植物油的掺加水平。该检验方法灵敏、可靠</w:t>
      </w:r>
      <w:ins w:id="2549" w:author="Administrator" w:date="2019-12-30T10:27:00Z">
        <w:r>
          <w:rPr>
            <w:rFonts w:eastAsia="宋体" w:hint="eastAsia"/>
            <w:color w:val="000000" w:themeColor="text1"/>
            <w:lang w:eastAsia="zh-CN"/>
          </w:rPr>
          <w:t>，</w:t>
        </w:r>
      </w:ins>
      <w:r>
        <w:rPr>
          <w:rFonts w:eastAsia="宋体"/>
          <w:color w:val="000000" w:themeColor="text1"/>
          <w:lang w:eastAsia="zh-CN"/>
        </w:rPr>
        <w:t>可以为薄荷油的质量安全控制提供重要的技术依据。</w:t>
      </w:r>
    </w:p>
    <w:p w14:paraId="716B4E8F" w14:textId="77777777" w:rsidR="00970176" w:rsidRDefault="008D6EE0">
      <w:pPr>
        <w:pStyle w:val="4"/>
        <w:rPr>
          <w:rFonts w:ascii="Times New Roman" w:hAnsi="Times New Roman" w:cs="Times New Roman"/>
        </w:rPr>
      </w:pPr>
      <w:r>
        <w:rPr>
          <w:rFonts w:ascii="Times New Roman" w:hAnsi="Times New Roman" w:cs="Times New Roman"/>
        </w:rPr>
        <w:t xml:space="preserve">11.2.1.3  </w:t>
      </w:r>
      <w:r>
        <w:rPr>
          <w:rFonts w:ascii="Times New Roman" w:hAnsi="Times New Roman" w:cs="Times New Roman"/>
        </w:rPr>
        <w:t>姜油的掺假及其鉴伪</w:t>
      </w:r>
    </w:p>
    <w:p w14:paraId="3CB1C68D"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植物油在姜油中有较好的溶解性，其中豆油的颜色、密度和折光率与姜油接近，在姜油中掺杂豆油，通过常规技术指标如色泽、密度、折光、旋光值等难以鉴别，因此掺入低廉的豆油己成为姜油掺假的一种主要手段。</w:t>
      </w:r>
    </w:p>
    <w:p w14:paraId="0B1AD9C8"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胡艳云等研究对纯姜油和掺杂豆油的姜油样品进行甲酯化处理，利用气相色谱</w:t>
      </w:r>
      <w:r>
        <w:rPr>
          <w:rFonts w:eastAsia="宋体"/>
          <w:color w:val="000000" w:themeColor="text1"/>
          <w:lang w:eastAsia="zh-CN"/>
        </w:rPr>
        <w:t>-</w:t>
      </w:r>
      <w:r>
        <w:rPr>
          <w:rFonts w:eastAsia="宋体"/>
          <w:color w:val="000000" w:themeColor="text1"/>
          <w:lang w:eastAsia="zh-CN"/>
        </w:rPr>
        <w:t>质谱仪进行分析和鉴定，可检出掺假姜油中的豆油成分，并据此建立了一种快速、灵敏的分析方法，来判断实际姜油样品中是否掺有豆油。</w:t>
      </w:r>
      <w:r>
        <w:rPr>
          <w:rFonts w:eastAsia="宋体"/>
          <w:color w:val="000000" w:themeColor="text1"/>
          <w:lang w:eastAsia="zh-CN"/>
        </w:rPr>
        <w:t xml:space="preserve">    </w:t>
      </w:r>
    </w:p>
    <w:p w14:paraId="202176DE"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此定性鉴别方法可轻易识别掺杂豆油量在</w:t>
      </w:r>
      <w:r>
        <w:rPr>
          <w:rFonts w:eastAsia="宋体"/>
          <w:color w:val="000000" w:themeColor="text1"/>
          <w:lang w:eastAsia="zh-CN"/>
        </w:rPr>
        <w:t>1%</w:t>
      </w:r>
      <w:r>
        <w:rPr>
          <w:rFonts w:eastAsia="宋体"/>
          <w:color w:val="000000" w:themeColor="text1"/>
          <w:lang w:eastAsia="zh-CN"/>
        </w:rPr>
        <w:t>以上的姜油样品，过低浓度的掺假对造假者来说己无意义。此外，由于各类食用植物油的</w:t>
      </w:r>
      <w:r>
        <w:rPr>
          <w:rFonts w:eastAsia="宋体"/>
          <w:color w:val="000000" w:themeColor="text1"/>
          <w:lang w:eastAsia="zh-CN"/>
        </w:rPr>
        <w:t>主要成分也是油酸、</w:t>
      </w:r>
      <w:r>
        <w:rPr>
          <w:rFonts w:eastAsia="宋体"/>
          <w:color w:val="000000" w:themeColor="text1"/>
          <w:lang w:eastAsia="zh-CN"/>
        </w:rPr>
        <w:lastRenderedPageBreak/>
        <w:t>亚油酸、硬脂酸等脂肪酸，因此本方法不仅可以鉴别姜油中是否掺杂豆油，也可以用于鉴定姜油中是否掺杂其他食用油，这对保证出口姜油质量、打击不法商贩的掺假行为具有重要意义。</w:t>
      </w:r>
    </w:p>
    <w:p w14:paraId="3ED9F8BE" w14:textId="77777777" w:rsidR="00970176" w:rsidRDefault="008D6EE0">
      <w:pPr>
        <w:pStyle w:val="4"/>
        <w:rPr>
          <w:rFonts w:ascii="Times New Roman" w:hAnsi="Times New Roman" w:cs="Times New Roman"/>
        </w:rPr>
      </w:pPr>
      <w:r>
        <w:rPr>
          <w:rFonts w:ascii="Times New Roman" w:hAnsi="Times New Roman" w:cs="Times New Roman"/>
        </w:rPr>
        <w:t xml:space="preserve">11.2.1.4 </w:t>
      </w:r>
      <w:r>
        <w:rPr>
          <w:rFonts w:ascii="Times New Roman" w:hAnsi="Times New Roman" w:cs="Times New Roman"/>
        </w:rPr>
        <w:t>桉叶油的掺假及其鉴伪</w:t>
      </w:r>
    </w:p>
    <w:p w14:paraId="4B285F8C"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桉叶油是桉树</w:t>
      </w:r>
      <w:r>
        <w:rPr>
          <w:rFonts w:eastAsia="宋体"/>
          <w:color w:val="000000" w:themeColor="text1"/>
          <w:lang w:eastAsia="zh-CN"/>
        </w:rPr>
        <w:t>(Eucalyptus)</w:t>
      </w:r>
      <w:r>
        <w:rPr>
          <w:rFonts w:eastAsia="宋体"/>
          <w:color w:val="000000" w:themeColor="text1"/>
          <w:lang w:eastAsia="zh-CN"/>
        </w:rPr>
        <w:t>叶油腺细胞分泌出来的芳香精油，含有挥发油、苦味质、鞣质和树脂等多种成分。是清澈具有芳香味的液体，刚提取出时呈无色，而后变成微黄色。桉树油是世界上十大精油品种之一，是萜烯类等多种有机成分的混合物。主要成分萜烯类决定了不同按叶油的化学特性甚至它的价格。萜烯</w:t>
      </w:r>
      <w:r>
        <w:rPr>
          <w:rFonts w:eastAsia="宋体"/>
          <w:color w:val="000000" w:themeColor="text1"/>
          <w:lang w:eastAsia="zh-CN"/>
        </w:rPr>
        <w:t>类可用于配置化妆品、牙膏、香皂、洗涤剂、口腔清洁剂、室内清洁剂、口香糖等香精。还是一种药用原料。由于市场的价格竞争，在生产和销售桉叶油的过程中掺入一些价格低廉合成原料，造成桉叶油掺假现象时常发生。</w:t>
      </w:r>
    </w:p>
    <w:p w14:paraId="66E6657C"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丙二酸二乙酯规定为允许使用的食用香料。主要用于配制梨、苹果、葡萄、樱桃等水果型香精。但在桉叶油中通过文献检索，没有发现丙二酸二乙酯成分的报道。因合成的丙二酸二乙酯价格成本低，掺入桉叶油中，有利用市场的价格竞争，这样就造成桉叶油的产品质量的下降。</w:t>
      </w:r>
    </w:p>
    <w:p w14:paraId="2FD027E8"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石宝俊等采用气质联用仪确定桉叶油中的掺假物质为丙二酸二乙酯，通过对照</w:t>
      </w:r>
      <w:r>
        <w:rPr>
          <w:rFonts w:eastAsia="宋体"/>
          <w:color w:val="000000" w:themeColor="text1"/>
          <w:lang w:eastAsia="zh-CN"/>
        </w:rPr>
        <w:t>品进一步确定掺假物质。并通过制作对照品的标准曲线，测定桉叶油中掺假物质的含量。</w:t>
      </w:r>
    </w:p>
    <w:p w14:paraId="5F97AB4C" w14:textId="77777777" w:rsidR="00970176" w:rsidRDefault="008D6EE0">
      <w:pPr>
        <w:pStyle w:val="4"/>
        <w:rPr>
          <w:rFonts w:ascii="Times New Roman" w:hAnsi="Times New Roman" w:cs="Times New Roman"/>
        </w:rPr>
      </w:pPr>
      <w:r>
        <w:rPr>
          <w:rFonts w:ascii="Times New Roman" w:hAnsi="Times New Roman" w:cs="Times New Roman"/>
        </w:rPr>
        <w:t xml:space="preserve">11.2.1.5 </w:t>
      </w:r>
      <w:r>
        <w:rPr>
          <w:rFonts w:ascii="Times New Roman" w:hAnsi="Times New Roman" w:cs="Times New Roman"/>
        </w:rPr>
        <w:t>留兰香油的掺假及其鉴伪</w:t>
      </w:r>
    </w:p>
    <w:p w14:paraId="58936F67"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留兰香别名绿薄荷，系薄荷属唇形科，多年生宿根草本植物，原产于欧洲，如今在我国安徽省的池州地区和河南省的商丘地区均有较大面积的种植。将留兰香的茎与叶经水蒸汽蒸馏后可得到留兰香原油，原油经分馏后除去部份萜烯类化合物，可按需要调配出含香芹酮量分别为</w:t>
      </w:r>
      <w:r>
        <w:rPr>
          <w:rFonts w:eastAsia="宋体"/>
          <w:color w:val="000000" w:themeColor="text1"/>
          <w:lang w:eastAsia="zh-CN"/>
        </w:rPr>
        <w:t>60</w:t>
      </w:r>
      <w:ins w:id="2550" w:author="Administrator" w:date="2019-12-31T13:44:00Z">
        <w:r>
          <w:rPr>
            <w:rFonts w:eastAsia="宋体"/>
            <w:color w:val="000000" w:themeColor="text1"/>
            <w:lang w:eastAsia="zh-CN"/>
          </w:rPr>
          <w:t>%</w:t>
        </w:r>
      </w:ins>
      <w:ins w:id="2551" w:author="Administrator" w:date="2019-12-30T10:33:00Z">
        <w:r>
          <w:rPr>
            <w:rFonts w:eastAsia="宋体" w:hint="eastAsia"/>
            <w:color w:val="000000" w:themeColor="text1"/>
            <w:lang w:eastAsia="zh-CN"/>
          </w:rPr>
          <w:t>、</w:t>
        </w:r>
      </w:ins>
      <w:del w:id="2552" w:author="Administrator" w:date="2019-12-30T10:32:00Z">
        <w:r>
          <w:rPr>
            <w:rFonts w:eastAsia="宋体"/>
            <w:color w:val="000000" w:themeColor="text1"/>
            <w:lang w:eastAsia="zh-CN"/>
          </w:rPr>
          <w:delText>,</w:delText>
        </w:r>
      </w:del>
      <w:del w:id="2553" w:author="Administrator" w:date="2019-12-31T13:44:00Z">
        <w:r>
          <w:rPr>
            <w:rFonts w:eastAsia="宋体"/>
            <w:color w:val="000000" w:themeColor="text1"/>
            <w:lang w:eastAsia="zh-CN"/>
          </w:rPr>
          <w:delText>%,</w:delText>
        </w:r>
      </w:del>
      <w:r>
        <w:rPr>
          <w:rFonts w:eastAsia="宋体"/>
          <w:color w:val="000000" w:themeColor="text1"/>
          <w:lang w:eastAsia="zh-CN"/>
        </w:rPr>
        <w:t>65</w:t>
      </w:r>
      <w:ins w:id="2554" w:author="Administrator" w:date="2019-12-31T13:44:00Z">
        <w:r>
          <w:rPr>
            <w:rFonts w:eastAsia="宋体"/>
            <w:color w:val="000000" w:themeColor="text1"/>
            <w:lang w:eastAsia="zh-CN"/>
          </w:rPr>
          <w:t>%</w:t>
        </w:r>
      </w:ins>
      <w:ins w:id="2555" w:author="Administrator" w:date="2019-12-30T10:33:00Z">
        <w:r>
          <w:rPr>
            <w:rFonts w:eastAsia="宋体" w:hint="eastAsia"/>
            <w:color w:val="000000" w:themeColor="text1"/>
            <w:lang w:eastAsia="zh-CN"/>
          </w:rPr>
          <w:t>、</w:t>
        </w:r>
      </w:ins>
      <w:del w:id="2556" w:author="Administrator" w:date="2019-12-30T10:33:00Z">
        <w:r>
          <w:rPr>
            <w:rFonts w:eastAsia="宋体"/>
            <w:color w:val="000000" w:themeColor="text1"/>
            <w:lang w:eastAsia="zh-CN"/>
          </w:rPr>
          <w:delText>,</w:delText>
        </w:r>
      </w:del>
      <w:del w:id="2557" w:author="Administrator" w:date="2019-12-31T13:44:00Z">
        <w:r>
          <w:rPr>
            <w:rFonts w:eastAsia="宋体"/>
            <w:color w:val="000000" w:themeColor="text1"/>
            <w:lang w:eastAsia="zh-CN"/>
          </w:rPr>
          <w:delText>%,</w:delText>
        </w:r>
      </w:del>
      <w:r>
        <w:rPr>
          <w:rFonts w:eastAsia="宋体"/>
          <w:color w:val="000000" w:themeColor="text1"/>
          <w:lang w:eastAsia="zh-CN"/>
        </w:rPr>
        <w:t>80%</w:t>
      </w:r>
      <w:r>
        <w:rPr>
          <w:rFonts w:eastAsia="宋体"/>
          <w:color w:val="000000" w:themeColor="text1"/>
          <w:lang w:eastAsia="zh-CN"/>
        </w:rPr>
        <w:t>等不同规格的精油。它广泛用于牙膏、口香糖、食品添加剂、口腔卫生用品、调味香料和驱风药物中，是一种重要的天然香料油。由于其价值高，留兰香原油的掺假问题一直困绕着加工厂和经营单位。</w:t>
      </w:r>
    </w:p>
    <w:p w14:paraId="2B25B8BB"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lastRenderedPageBreak/>
        <w:t>张祥等采用感官评价、丙酮溶解度试验、不挥发物试验、皂化试验、盐水溶解试验、</w:t>
      </w:r>
      <w:r>
        <w:rPr>
          <w:rFonts w:eastAsia="宋体"/>
          <w:color w:val="000000" w:themeColor="text1"/>
          <w:lang w:eastAsia="zh-CN"/>
        </w:rPr>
        <w:t>pH</w:t>
      </w:r>
      <w:r>
        <w:rPr>
          <w:rFonts w:eastAsia="宋体"/>
          <w:color w:val="000000" w:themeColor="text1"/>
          <w:lang w:eastAsia="zh-CN"/>
        </w:rPr>
        <w:t>值和碳化试验、气相色谱</w:t>
      </w:r>
      <w:r>
        <w:rPr>
          <w:rFonts w:eastAsia="宋体"/>
          <w:color w:val="000000" w:themeColor="text1"/>
          <w:lang w:eastAsia="zh-CN"/>
        </w:rPr>
        <w:t>-</w:t>
      </w:r>
      <w:r>
        <w:rPr>
          <w:rFonts w:eastAsia="宋体"/>
          <w:color w:val="000000" w:themeColor="text1"/>
          <w:lang w:eastAsia="zh-CN"/>
        </w:rPr>
        <w:t>质谱鉴定等手段，均可对掺假留兰香油进行快速鉴定。</w:t>
      </w:r>
    </w:p>
    <w:p w14:paraId="612CB081" w14:textId="77777777" w:rsidR="00970176" w:rsidRDefault="008D6EE0">
      <w:pPr>
        <w:pStyle w:val="4"/>
        <w:rPr>
          <w:rFonts w:ascii="Times New Roman" w:hAnsi="Times New Roman" w:cs="Times New Roman"/>
        </w:rPr>
      </w:pPr>
      <w:r>
        <w:rPr>
          <w:rFonts w:ascii="Times New Roman" w:hAnsi="Times New Roman" w:cs="Times New Roman"/>
        </w:rPr>
        <w:t>11.2.1.6</w:t>
      </w:r>
      <w:r>
        <w:rPr>
          <w:rFonts w:ascii="Times New Roman" w:hAnsi="Times New Roman" w:cs="Times New Roman"/>
        </w:rPr>
        <w:t>香叶油的掺假及其鉴伪</w:t>
      </w:r>
    </w:p>
    <w:p w14:paraId="0A7C2526"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香叶油</w:t>
      </w:r>
      <w:r>
        <w:rPr>
          <w:rFonts w:eastAsia="宋体"/>
          <w:color w:val="000000" w:themeColor="text1"/>
          <w:lang w:eastAsia="zh-CN"/>
        </w:rPr>
        <w:t xml:space="preserve">(Geranium oil)    </w:t>
      </w:r>
      <w:ins w:id="2558" w:author="Administrator" w:date="2019-12-30T10:34:00Z">
        <w:r>
          <w:rPr>
            <w:rFonts w:eastAsia="宋体" w:hint="eastAsia"/>
            <w:color w:val="000000" w:themeColor="text1"/>
            <w:lang w:eastAsia="zh-CN"/>
          </w:rPr>
          <w:t>香叶</w:t>
        </w:r>
      </w:ins>
      <w:del w:id="2559" w:author="Administrator" w:date="2019-12-30T10:34:00Z">
        <w:r>
          <w:rPr>
            <w:rFonts w:eastAsia="宋体"/>
            <w:color w:val="000000" w:themeColor="text1"/>
            <w:lang w:eastAsia="zh-CN"/>
          </w:rPr>
          <w:delText>Geranium</w:delText>
        </w:r>
      </w:del>
      <w:r>
        <w:rPr>
          <w:rFonts w:eastAsia="宋体"/>
          <w:color w:val="000000" w:themeColor="text1"/>
          <w:lang w:eastAsia="zh-CN"/>
        </w:rPr>
        <w:t>原是牛儿苗科、老鹤草属的大根香叶，多年来香料界将香叶天竺葵属的品种统称为</w:t>
      </w:r>
      <w:ins w:id="2560" w:author="Administrator" w:date="2019-12-30T10:35:00Z">
        <w:r>
          <w:rPr>
            <w:rFonts w:eastAsia="宋体" w:hint="eastAsia"/>
            <w:color w:val="000000" w:themeColor="text1"/>
            <w:lang w:eastAsia="zh-CN"/>
          </w:rPr>
          <w:t>香叶</w:t>
        </w:r>
      </w:ins>
      <w:del w:id="2561" w:author="Administrator" w:date="2019-12-30T10:35:00Z">
        <w:r>
          <w:rPr>
            <w:rFonts w:eastAsia="宋体"/>
            <w:color w:val="000000" w:themeColor="text1"/>
            <w:lang w:eastAsia="zh-CN"/>
          </w:rPr>
          <w:delText>Geranium</w:delText>
        </w:r>
      </w:del>
      <w:r>
        <w:rPr>
          <w:rFonts w:eastAsia="宋体"/>
          <w:color w:val="000000" w:themeColor="text1"/>
          <w:lang w:eastAsia="zh-CN"/>
        </w:rPr>
        <w:t>。目前我国栽培种植植物品种是香叶天竺葵</w:t>
      </w:r>
      <w:r>
        <w:rPr>
          <w:rFonts w:eastAsia="宋体"/>
          <w:color w:val="000000" w:themeColor="text1"/>
          <w:lang w:eastAsia="zh-CN"/>
        </w:rPr>
        <w:t>(Pelargonium graveolens L' Her)</w:t>
      </w:r>
      <w:r>
        <w:rPr>
          <w:rFonts w:eastAsia="宋体"/>
          <w:color w:val="000000" w:themeColor="text1"/>
          <w:lang w:eastAsia="zh-CN"/>
        </w:rPr>
        <w:t>，香叶天竺葵是多年生的草本植物，株高</w:t>
      </w:r>
      <w:r>
        <w:rPr>
          <w:rFonts w:eastAsia="宋体"/>
          <w:color w:val="000000" w:themeColor="text1"/>
          <w:lang w:eastAsia="zh-CN"/>
        </w:rPr>
        <w:t>60-90</w:t>
      </w:r>
      <w:r>
        <w:rPr>
          <w:rFonts w:eastAsia="宋体"/>
          <w:color w:val="000000" w:themeColor="text1"/>
          <w:lang w:eastAsia="zh-CN"/>
        </w:rPr>
        <w:t>厘米，全株有毛具香气。原产于非洲南部，我国各地均有少量栽培，目前我国主要栽培种植地是云南省。</w:t>
      </w:r>
    </w:p>
    <w:p w14:paraId="57A9E5F0"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香叶油是香料工业中最重要的天然香料植物精油之一，感官特性是蜜甜</w:t>
      </w:r>
      <w:r>
        <w:rPr>
          <w:rFonts w:eastAsia="宋体"/>
          <w:color w:val="000000" w:themeColor="text1"/>
          <w:lang w:eastAsia="zh-CN"/>
        </w:rPr>
        <w:t>——</w:t>
      </w:r>
      <w:r>
        <w:rPr>
          <w:rFonts w:eastAsia="宋体"/>
          <w:color w:val="000000" w:themeColor="text1"/>
          <w:lang w:eastAsia="zh-CN"/>
        </w:rPr>
        <w:t>微清，香气稳定持久，甜而带清，有叶青气息，后有果香凉气，还有脂蜡气，香气浓厚，余香有玫瑰样甜香。在日用香精中用途广泛，可用于香水、香粉、膏霜和香皂香精及其它制品中，它常作为配制玫瑰香精的</w:t>
      </w:r>
      <w:r>
        <w:rPr>
          <w:rFonts w:eastAsia="宋体"/>
          <w:color w:val="000000" w:themeColor="text1"/>
          <w:lang w:eastAsia="zh-CN"/>
        </w:rPr>
        <w:t>香料及用于风信子、香石竹、紫丁香、晚香玉、铃兰、紫罗兰、含羞花等香精，又是调配香薇香型、薰衣草型、玫瑰檀香型、东方香型所必须的香料。在食品方面亦可用于调配食品、烟草、酒用香精的香原料。</w:t>
      </w:r>
    </w:p>
    <w:p w14:paraId="2BE71ECD"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香叶油因价格昂贵，市场价格波动大，所以在货源紧缺期间，市场上常有掺杂假冒香叶油，香原料天然植物精油采购过程中特别要注意，不能盲目采购。甄昭世等在天然精油采购质量控制方面，采取常用掺杂物检测方法如闻气味法、擦皮肤法、闻香纸点样法、测相对密度法、折光指数法、乙醇溶解度法、旋光度法，对掺杂量大或掺杂物与香叶油理化性质相差大时，上述</w:t>
      </w:r>
      <w:r>
        <w:rPr>
          <w:rFonts w:eastAsia="宋体"/>
          <w:color w:val="000000" w:themeColor="text1"/>
          <w:lang w:eastAsia="zh-CN"/>
        </w:rPr>
        <w:t>检测方法可以较快速简便检出</w:t>
      </w:r>
      <w:r>
        <w:rPr>
          <w:rFonts w:eastAsia="宋体"/>
          <w:color w:val="000000" w:themeColor="text1"/>
          <w:lang w:eastAsia="zh-CN"/>
        </w:rPr>
        <w:t>;</w:t>
      </w:r>
      <w:r>
        <w:rPr>
          <w:rFonts w:eastAsia="宋体"/>
          <w:color w:val="000000" w:themeColor="text1"/>
          <w:lang w:eastAsia="zh-CN"/>
        </w:rPr>
        <w:t>对掺假水平高，掺杂物的理化性质与香叶油相似及掺杂量少时，很难通过上述方法检测，最好的方法是用毛细管气相色谱法。他们采用</w:t>
      </w:r>
      <w:r>
        <w:rPr>
          <w:rFonts w:eastAsia="宋体"/>
          <w:color w:val="000000" w:themeColor="text1"/>
          <w:lang w:eastAsia="zh-CN"/>
        </w:rPr>
        <w:t>GC/FID , GC/MS</w:t>
      </w:r>
      <w:r>
        <w:rPr>
          <w:rFonts w:eastAsia="宋体"/>
          <w:color w:val="000000" w:themeColor="text1"/>
          <w:lang w:eastAsia="zh-CN"/>
        </w:rPr>
        <w:t>联用剖析了没有掺假香叶油标准样品和市场销的香叶油样品成份，其中</w:t>
      </w:r>
      <w:r>
        <w:rPr>
          <w:rFonts w:eastAsia="宋体"/>
          <w:color w:val="000000" w:themeColor="text1"/>
          <w:lang w:eastAsia="zh-CN"/>
        </w:rPr>
        <w:t>GC/ FID</w:t>
      </w:r>
      <w:r>
        <w:rPr>
          <w:rFonts w:eastAsia="宋体"/>
          <w:color w:val="000000" w:themeColor="text1"/>
          <w:lang w:eastAsia="zh-CN"/>
        </w:rPr>
        <w:t>作为样品定量分析、</w:t>
      </w:r>
      <w:r>
        <w:rPr>
          <w:rFonts w:eastAsia="宋体"/>
          <w:color w:val="000000" w:themeColor="text1"/>
          <w:lang w:eastAsia="zh-CN"/>
        </w:rPr>
        <w:t>GC/MS</w:t>
      </w:r>
      <w:r>
        <w:rPr>
          <w:rFonts w:eastAsia="宋体"/>
          <w:color w:val="000000" w:themeColor="text1"/>
          <w:lang w:eastAsia="zh-CN"/>
        </w:rPr>
        <w:t>作为定性分析。</w:t>
      </w:r>
    </w:p>
    <w:p w14:paraId="5C95668D" w14:textId="77777777" w:rsidR="00970176" w:rsidRDefault="008D6EE0">
      <w:pPr>
        <w:pStyle w:val="4"/>
        <w:rPr>
          <w:rFonts w:ascii="Times New Roman" w:hAnsi="Times New Roman" w:cs="Times New Roman"/>
        </w:rPr>
      </w:pPr>
      <w:r>
        <w:rPr>
          <w:rFonts w:ascii="Times New Roman" w:hAnsi="Times New Roman" w:cs="Times New Roman"/>
        </w:rPr>
        <w:lastRenderedPageBreak/>
        <w:t xml:space="preserve">11.2.1.7  </w:t>
      </w:r>
      <w:r>
        <w:rPr>
          <w:rFonts w:ascii="Times New Roman" w:hAnsi="Times New Roman" w:cs="Times New Roman"/>
        </w:rPr>
        <w:t>肉桂油的掺假及其鉴伪</w:t>
      </w:r>
    </w:p>
    <w:p w14:paraId="6A8C2562"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中国肉桂油是一种广泛应用于日化、食品香料行业的天然精油，其中肉桂醛作为高浓度的香料成分，含量约占精油的</w:t>
      </w:r>
      <w:r>
        <w:rPr>
          <w:rFonts w:eastAsia="宋体"/>
          <w:color w:val="000000" w:themeColor="text1"/>
          <w:lang w:eastAsia="zh-CN"/>
        </w:rPr>
        <w:t>80%</w:t>
      </w:r>
      <w:r>
        <w:rPr>
          <w:rFonts w:eastAsia="宋体"/>
          <w:color w:val="000000" w:themeColor="text1"/>
          <w:lang w:eastAsia="zh-CN"/>
        </w:rPr>
        <w:t>，中国肉桂油价格相当昂贵，而肉桂醛的化学合成品价格低廉，仅为天然产物</w:t>
      </w:r>
      <w:r>
        <w:rPr>
          <w:rFonts w:eastAsia="宋体"/>
          <w:color w:val="000000" w:themeColor="text1"/>
          <w:lang w:eastAsia="zh-CN"/>
        </w:rPr>
        <w:t>的十几分之一，这就可能导致合成品掺入天然肉桂油以攫取非法高额利润的掺假事件。</w:t>
      </w:r>
    </w:p>
    <w:p w14:paraId="1D830B9A"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t>陈正夫等针对中国肉桂油掺杂合成肉桂醛的鉴定问题，设计了</w:t>
      </w:r>
      <w:r>
        <w:rPr>
          <w:rFonts w:eastAsia="宋体"/>
          <w:color w:val="000000" w:themeColor="text1"/>
          <w:lang w:eastAsia="zh-CN"/>
        </w:rPr>
        <w:t>GC/MS</w:t>
      </w:r>
      <w:r>
        <w:rPr>
          <w:rFonts w:eastAsia="宋体"/>
          <w:color w:val="000000" w:themeColor="text1"/>
          <w:lang w:eastAsia="zh-CN"/>
        </w:rPr>
        <w:t>鉴别掺假的技术路线，以合成肉桂醛中的特征副产品</w:t>
      </w:r>
      <w:r>
        <w:rPr>
          <w:rFonts w:eastAsia="宋体"/>
          <w:color w:val="000000" w:themeColor="text1"/>
          <w:lang w:eastAsia="zh-CN"/>
        </w:rPr>
        <w:t>5-</w:t>
      </w:r>
      <w:r>
        <w:rPr>
          <w:rFonts w:eastAsia="宋体"/>
          <w:color w:val="000000" w:themeColor="text1"/>
          <w:lang w:eastAsia="zh-CN"/>
        </w:rPr>
        <w:t>苯基戊二烯醛</w:t>
      </w:r>
      <w:r>
        <w:rPr>
          <w:rFonts w:eastAsia="宋体"/>
          <w:color w:val="000000" w:themeColor="text1"/>
          <w:lang w:eastAsia="zh-CN"/>
        </w:rPr>
        <w:t>(</w:t>
      </w:r>
      <w:r>
        <w:rPr>
          <w:rFonts w:eastAsia="宋体"/>
          <w:color w:val="000000" w:themeColor="text1"/>
          <w:lang w:eastAsia="zh-CN"/>
        </w:rPr>
        <w:t>以下简称</w:t>
      </w:r>
      <w:r>
        <w:rPr>
          <w:rFonts w:eastAsia="宋体"/>
          <w:color w:val="000000" w:themeColor="text1"/>
          <w:lang w:eastAsia="zh-CN"/>
        </w:rPr>
        <w:t>PPDA)</w:t>
      </w:r>
      <w:r>
        <w:rPr>
          <w:rFonts w:eastAsia="宋体"/>
          <w:color w:val="000000" w:themeColor="text1"/>
          <w:lang w:eastAsia="zh-CN"/>
        </w:rPr>
        <w:t>作掺杂的标记，在</w:t>
      </w:r>
      <w:r>
        <w:rPr>
          <w:rFonts w:eastAsia="宋体"/>
          <w:color w:val="000000" w:themeColor="text1"/>
          <w:lang w:eastAsia="zh-CN"/>
        </w:rPr>
        <w:t>SE-54</w:t>
      </w:r>
      <w:r>
        <w:rPr>
          <w:rFonts w:eastAsia="宋体"/>
          <w:color w:val="000000" w:themeColor="text1"/>
          <w:lang w:eastAsia="zh-CN"/>
        </w:rPr>
        <w:t>毛细管色谱柱上，采用质谱检测</w:t>
      </w:r>
      <w:r>
        <w:rPr>
          <w:rFonts w:eastAsia="宋体"/>
          <w:color w:val="000000" w:themeColor="text1"/>
          <w:lang w:eastAsia="zh-CN"/>
        </w:rPr>
        <w:t>PPDA</w:t>
      </w:r>
      <w:r>
        <w:rPr>
          <w:rFonts w:eastAsia="宋体"/>
          <w:color w:val="000000" w:themeColor="text1"/>
          <w:lang w:eastAsia="zh-CN"/>
        </w:rPr>
        <w:t>质谱特征离子，同时选用肉桂油主要组分为内标计算</w:t>
      </w:r>
      <w:r>
        <w:rPr>
          <w:rFonts w:eastAsia="宋体"/>
          <w:color w:val="000000" w:themeColor="text1"/>
          <w:lang w:eastAsia="zh-CN"/>
        </w:rPr>
        <w:t>PPDA</w:t>
      </w:r>
      <w:r>
        <w:rPr>
          <w:rFonts w:eastAsia="宋体"/>
          <w:color w:val="000000" w:themeColor="text1"/>
          <w:lang w:eastAsia="zh-CN"/>
        </w:rPr>
        <w:t>色谱保留指数，为控制精油质量防止掺假提供了有效的检测手段。</w:t>
      </w:r>
    </w:p>
    <w:p w14:paraId="4760D51B" w14:textId="77777777" w:rsidR="00970176" w:rsidRDefault="008D6EE0">
      <w:pPr>
        <w:ind w:firstLine="420"/>
        <w:rPr>
          <w:rFonts w:ascii="Times New Roman" w:hAnsi="Times New Roman" w:cs="Times New Roman"/>
          <w:b/>
        </w:rPr>
      </w:pPr>
      <w:r>
        <w:rPr>
          <w:rFonts w:ascii="Times New Roman" w:hAnsi="Times New Roman" w:cs="Times New Roman"/>
        </w:rPr>
        <w:object w:dxaOrig="8289" w:dyaOrig="5359" w14:anchorId="3B5E30BA">
          <v:shape id="_x0000_i1046" type="#_x0000_t75" style="width:414.75pt;height:267.75pt" o:ole="">
            <v:imagedata r:id="rId150" o:title=""/>
          </v:shape>
          <o:OLEObject Type="Embed" ProgID="Visio.Drawing.11" ShapeID="_x0000_i1046" DrawAspect="Content" ObjectID="_1639647262" r:id="rId151"/>
        </w:object>
      </w:r>
    </w:p>
    <w:p w14:paraId="7A629715" w14:textId="77777777" w:rsidR="00970176" w:rsidRDefault="008D6EE0">
      <w:pPr>
        <w:ind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1 </w:t>
      </w:r>
      <w:r>
        <w:rPr>
          <w:rFonts w:ascii="Times New Roman" w:hAnsi="Times New Roman" w:cs="Times New Roman"/>
        </w:rPr>
        <w:t>中国肉桂油掺假鉴定的技术路线</w:t>
      </w:r>
    </w:p>
    <w:p w14:paraId="334AEEED" w14:textId="77777777" w:rsidR="00970176" w:rsidRDefault="008D6EE0">
      <w:pPr>
        <w:pStyle w:val="3"/>
        <w:rPr>
          <w:rFonts w:ascii="Times New Roman" w:hAnsi="Times New Roman" w:cs="Times New Roman"/>
        </w:rPr>
      </w:pPr>
      <w:bookmarkStart w:id="2562" w:name="_Toc14992187"/>
      <w:r>
        <w:rPr>
          <w:rFonts w:ascii="Times New Roman" w:hAnsi="Times New Roman" w:cs="Times New Roman"/>
        </w:rPr>
        <w:t>11.2.2</w:t>
      </w:r>
      <w:r>
        <w:rPr>
          <w:rFonts w:ascii="Times New Roman" w:hAnsi="Times New Roman" w:cs="Times New Roman"/>
        </w:rPr>
        <w:t>香精掺假</w:t>
      </w:r>
      <w:bookmarkEnd w:id="2562"/>
    </w:p>
    <w:p w14:paraId="5CBCBBF5" w14:textId="77777777" w:rsidR="00970176" w:rsidRDefault="008D6EE0">
      <w:pPr>
        <w:pStyle w:val="Bodytext1"/>
        <w:spacing w:after="0" w:line="480" w:lineRule="exact"/>
        <w:ind w:firstLineChars="200" w:firstLine="480"/>
        <w:jc w:val="both"/>
        <w:rPr>
          <w:rFonts w:eastAsia="宋体"/>
          <w:color w:val="000000" w:themeColor="text1"/>
          <w:lang w:eastAsia="zh-CN"/>
        </w:rPr>
      </w:pPr>
      <w:r>
        <w:rPr>
          <w:rFonts w:eastAsia="宋体"/>
          <w:color w:val="000000" w:themeColor="text1"/>
          <w:lang w:eastAsia="zh-CN"/>
        </w:rPr>
        <w:t>香精中的掺假主要有：以合成香原料冒充天然香原料，在天然精油中掺入合成香料，以甲产地的香精油冒充乙产地的香精油等。</w:t>
      </w:r>
    </w:p>
    <w:p w14:paraId="4F83993E" w14:textId="77777777" w:rsidR="00970176" w:rsidRDefault="008D6EE0">
      <w:pPr>
        <w:pStyle w:val="Bodytext1"/>
        <w:spacing w:after="0" w:line="480" w:lineRule="exact"/>
        <w:ind w:firstLineChars="200" w:firstLine="480"/>
        <w:jc w:val="both"/>
        <w:rPr>
          <w:lang w:eastAsia="zh-CN"/>
        </w:rPr>
      </w:pPr>
      <w:r>
        <w:rPr>
          <w:rFonts w:eastAsia="宋体"/>
          <w:color w:val="000000" w:themeColor="text1"/>
          <w:lang w:eastAsia="zh-CN"/>
        </w:rPr>
        <w:lastRenderedPageBreak/>
        <w:t>目前，在香精鉴伪中常用的技术有：</w:t>
      </w:r>
      <w:r>
        <w:rPr>
          <w:rFonts w:eastAsia="宋体"/>
          <w:color w:val="000000" w:themeColor="text1"/>
          <w:vertAlign w:val="superscript"/>
          <w:lang w:eastAsia="zh-CN"/>
        </w:rPr>
        <w:t>14</w:t>
      </w:r>
      <w:r>
        <w:rPr>
          <w:rFonts w:eastAsia="宋体"/>
          <w:color w:val="000000" w:themeColor="text1"/>
          <w:lang w:eastAsia="zh-CN"/>
        </w:rPr>
        <w:t>C</w:t>
      </w:r>
      <w:r>
        <w:rPr>
          <w:rFonts w:eastAsia="宋体"/>
          <w:color w:val="000000" w:themeColor="text1"/>
          <w:lang w:eastAsia="zh-CN"/>
        </w:rPr>
        <w:t>的同位素质比测试法、气质色谱联用法和同位素比值检测法等。其中，同位素比值的检测技术是香精鉴伪中应用最有前景的技术。目前，国际上应用的有两种同位素比值检测技术，即同位素比质谱仪法</w:t>
      </w:r>
      <w:r>
        <w:rPr>
          <w:rFonts w:eastAsia="宋体"/>
          <w:color w:val="000000" w:themeColor="text1"/>
          <w:lang w:eastAsia="zh-CN"/>
        </w:rPr>
        <w:t>((IRMS)</w:t>
      </w:r>
      <w:r>
        <w:rPr>
          <w:rFonts w:eastAsia="宋体"/>
          <w:color w:val="000000" w:themeColor="text1"/>
          <w:lang w:eastAsia="zh-CN"/>
        </w:rPr>
        <w:t>和点特异性天然同位素分馏核磁共振技术</w:t>
      </w:r>
      <w:r>
        <w:rPr>
          <w:rFonts w:eastAsia="宋体"/>
          <w:color w:val="000000" w:themeColor="text1"/>
          <w:lang w:eastAsia="zh-CN"/>
        </w:rPr>
        <w:t>(SNIF-NMR)</w:t>
      </w:r>
      <w:r>
        <w:rPr>
          <w:rFonts w:eastAsia="宋体"/>
          <w:color w:val="000000" w:themeColor="text1"/>
          <w:lang w:eastAsia="zh-CN"/>
        </w:rPr>
        <w:t>。两种技术方法的联合使用，再结合化学分析方法和数据统计技术，可</w:t>
      </w:r>
      <w:r>
        <w:rPr>
          <w:rFonts w:eastAsia="宋体"/>
          <w:color w:val="000000" w:themeColor="text1"/>
          <w:lang w:eastAsia="zh-CN"/>
        </w:rPr>
        <w:t>以获得更多元素、更多方位的信息，解决更多复杂的鉴别香精真伪与掺假的难题。</w:t>
      </w:r>
    </w:p>
    <w:p w14:paraId="069AC74E" w14:textId="77777777" w:rsidR="00970176" w:rsidRDefault="008D6EE0">
      <w:pPr>
        <w:pStyle w:val="4"/>
        <w:rPr>
          <w:rFonts w:ascii="Times New Roman" w:hAnsi="Times New Roman" w:cs="Times New Roman"/>
        </w:rPr>
      </w:pPr>
      <w:r>
        <w:rPr>
          <w:rFonts w:ascii="Times New Roman" w:hAnsi="Times New Roman" w:cs="Times New Roman"/>
        </w:rPr>
        <w:t xml:space="preserve">11.2.2.1 </w:t>
      </w:r>
      <w:r>
        <w:rPr>
          <w:rFonts w:ascii="Times New Roman" w:hAnsi="Times New Roman" w:cs="Times New Roman"/>
        </w:rPr>
        <w:t>分析不稳定性同位素</w:t>
      </w:r>
      <w:r>
        <w:rPr>
          <w:rFonts w:ascii="Times New Roman" w:hAnsi="Times New Roman" w:cs="Times New Roman"/>
          <w:vertAlign w:val="superscript"/>
        </w:rPr>
        <w:t>14</w:t>
      </w:r>
      <w:r>
        <w:rPr>
          <w:rFonts w:ascii="Times New Roman" w:hAnsi="Times New Roman" w:cs="Times New Roman"/>
        </w:rPr>
        <w:t>C</w:t>
      </w:r>
      <w:r>
        <w:rPr>
          <w:rFonts w:ascii="Times New Roman" w:hAnsi="Times New Roman" w:cs="Times New Roman"/>
        </w:rPr>
        <w:t>判断天然度</w:t>
      </w:r>
    </w:p>
    <w:p w14:paraId="7ADC9E66" w14:textId="77777777" w:rsidR="00970176" w:rsidRDefault="008D6EE0" w:rsidP="00970176">
      <w:pPr>
        <w:ind w:firstLineChars="200" w:firstLine="480"/>
        <w:rPr>
          <w:rFonts w:ascii="Times New Roman" w:eastAsia="宋体" w:hAnsi="Times New Roman" w:cs="Times New Roman"/>
          <w:sz w:val="24"/>
          <w:szCs w:val="24"/>
        </w:rPr>
        <w:pPrChange w:id="2563" w:author="Administrator" w:date="2019-12-31T13:44:00Z">
          <w:pPr>
            <w:spacing w:line="480" w:lineRule="exact"/>
            <w:ind w:firstLineChars="200" w:firstLine="480"/>
          </w:pPr>
        </w:pPrChange>
      </w:pP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分析主要用来判断香味物质是由化石原料还是由当代植物的衍生产品制造的，即所谓的天然性</w:t>
      </w:r>
      <w:r>
        <w:rPr>
          <w:rFonts w:ascii="Times New Roman" w:eastAsia="宋体" w:hAnsi="Times New Roman" w:cs="Times New Roman"/>
          <w:sz w:val="24"/>
          <w:szCs w:val="24"/>
        </w:rPr>
        <w:t>(</w:t>
      </w:r>
      <w:r>
        <w:rPr>
          <w:rFonts w:ascii="Times New Roman" w:eastAsia="宋体" w:hAnsi="Times New Roman" w:cs="Times New Roman"/>
          <w:sz w:val="24"/>
          <w:szCs w:val="24"/>
        </w:rPr>
        <w:t>天然度</w:t>
      </w:r>
      <w:r>
        <w:rPr>
          <w:rFonts w:ascii="Times New Roman" w:eastAsia="宋体" w:hAnsi="Times New Roman" w:cs="Times New Roman"/>
          <w:sz w:val="24"/>
          <w:szCs w:val="24"/>
        </w:rPr>
        <w:t>)</w:t>
      </w:r>
      <w:r>
        <w:rPr>
          <w:rFonts w:ascii="Times New Roman" w:eastAsia="宋体" w:hAnsi="Times New Roman" w:cs="Times New Roman"/>
          <w:sz w:val="24"/>
          <w:szCs w:val="24"/>
        </w:rPr>
        <w:t>问题。其原理如下</w:t>
      </w:r>
      <w:r>
        <w:rPr>
          <w:rFonts w:ascii="Times New Roman" w:eastAsia="宋体" w:hAnsi="Times New Roman" w:cs="Times New Roman"/>
          <w:sz w:val="24"/>
          <w:szCs w:val="24"/>
        </w:rPr>
        <w:t>:</w:t>
      </w:r>
      <w:r>
        <w:rPr>
          <w:rFonts w:ascii="Times New Roman" w:eastAsia="宋体" w:hAnsi="Times New Roman" w:cs="Times New Roman"/>
          <w:sz w:val="24"/>
          <w:szCs w:val="24"/>
        </w:rPr>
        <w:t>不稳定</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是由宇宙线轰击空气中的</w:t>
      </w:r>
      <w:r>
        <w:rPr>
          <w:rFonts w:ascii="Times New Roman" w:eastAsia="宋体" w:hAnsi="Times New Roman" w:cs="Times New Roman"/>
          <w:sz w:val="24"/>
          <w:szCs w:val="24"/>
        </w:rPr>
        <w:t>N</w:t>
      </w:r>
      <w:r>
        <w:rPr>
          <w:rFonts w:ascii="Times New Roman" w:eastAsia="宋体" w:hAnsi="Times New Roman" w:cs="Times New Roman"/>
          <w:sz w:val="24"/>
          <w:szCs w:val="24"/>
        </w:rPr>
        <w:t>而以稳定的速率形成的。</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与</w:t>
      </w:r>
      <w:r>
        <w:rPr>
          <w:rFonts w:ascii="Times New Roman" w:eastAsia="宋体" w:hAnsi="Times New Roman" w:cs="Times New Roman"/>
          <w:sz w:val="24"/>
          <w:szCs w:val="24"/>
        </w:rPr>
        <w:t>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结合，以</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形式存在。植物在光合作用下吸收空气中的</w:t>
      </w:r>
      <w:r>
        <w:rPr>
          <w:rFonts w:ascii="Times New Roman" w:eastAsia="宋体" w:hAnsi="Times New Roman" w:cs="Times New Roman"/>
          <w:sz w:val="24"/>
          <w:szCs w:val="24"/>
        </w:rPr>
        <w:t>CO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，并经生物合成把它转化为各种生物最终产品。在这过程中，前述的</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以一已知的水平结合进入植物，因为不稳定同位素</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的半衰期约为</w:t>
      </w:r>
      <w:r>
        <w:rPr>
          <w:rFonts w:ascii="Times New Roman" w:eastAsia="宋体" w:hAnsi="Times New Roman" w:cs="Times New Roman"/>
          <w:sz w:val="24"/>
          <w:szCs w:val="24"/>
        </w:rPr>
        <w:t>5</w:t>
      </w:r>
      <w:del w:id="2564" w:author="Administrator" w:date="2019-12-30T10:50:00Z">
        <w:r>
          <w:rPr>
            <w:rFonts w:ascii="Times New Roman" w:eastAsia="宋体" w:hAnsi="Times New Roman" w:cs="Times New Roman"/>
            <w:sz w:val="24"/>
            <w:szCs w:val="24"/>
          </w:rPr>
          <w:delText xml:space="preserve"> </w:delText>
        </w:r>
      </w:del>
      <w:r>
        <w:rPr>
          <w:rFonts w:ascii="Times New Roman" w:eastAsia="宋体" w:hAnsi="Times New Roman" w:cs="Times New Roman"/>
          <w:sz w:val="24"/>
          <w:szCs w:val="24"/>
        </w:rPr>
        <w:t>500</w:t>
      </w:r>
      <w:r>
        <w:rPr>
          <w:rFonts w:ascii="Times New Roman" w:eastAsia="宋体" w:hAnsi="Times New Roman" w:cs="Times New Roman"/>
          <w:sz w:val="24"/>
          <w:szCs w:val="24"/>
        </w:rPr>
        <w:t>年，所以经由亿万年形成的化石原料</w:t>
      </w:r>
      <w:r>
        <w:rPr>
          <w:rFonts w:ascii="Times New Roman" w:eastAsia="宋体" w:hAnsi="Times New Roman" w:cs="Times New Roman"/>
          <w:sz w:val="24"/>
          <w:szCs w:val="24"/>
        </w:rPr>
        <w:t>(</w:t>
      </w:r>
      <w:r>
        <w:rPr>
          <w:rFonts w:ascii="Times New Roman" w:eastAsia="宋体" w:hAnsi="Times New Roman" w:cs="Times New Roman"/>
          <w:sz w:val="24"/>
          <w:szCs w:val="24"/>
        </w:rPr>
        <w:t>石油、煤、天然气</w:t>
      </w:r>
      <w:r>
        <w:rPr>
          <w:rFonts w:ascii="Times New Roman" w:eastAsia="宋体" w:hAnsi="Times New Roman" w:cs="Times New Roman"/>
          <w:sz w:val="24"/>
          <w:szCs w:val="24"/>
        </w:rPr>
        <w:t>)</w:t>
      </w:r>
      <w:r>
        <w:rPr>
          <w:rFonts w:ascii="Times New Roman" w:eastAsia="宋体" w:hAnsi="Times New Roman" w:cs="Times New Roman"/>
          <w:sz w:val="24"/>
          <w:szCs w:val="24"/>
        </w:rPr>
        <w:t>及其衍生产品中的</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活性可以忽略不计。一般而言，如果</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活性低于当前的水平</w:t>
      </w:r>
      <w:r>
        <w:rPr>
          <w:rFonts w:ascii="Times New Roman" w:eastAsia="宋体" w:hAnsi="Times New Roman" w:cs="Times New Roman"/>
          <w:sz w:val="24"/>
          <w:szCs w:val="24"/>
        </w:rPr>
        <w:t>(1g</w:t>
      </w:r>
      <w:r>
        <w:rPr>
          <w:rFonts w:ascii="Times New Roman" w:eastAsia="宋体" w:hAnsi="Times New Roman" w:cs="Times New Roman"/>
          <w:sz w:val="24"/>
          <w:szCs w:val="24"/>
        </w:rPr>
        <w:t>碳每分钟衰减</w:t>
      </w:r>
      <w:r>
        <w:rPr>
          <w:rFonts w:ascii="Times New Roman" w:eastAsia="宋体" w:hAnsi="Times New Roman" w:cs="Times New Roman"/>
          <w:sz w:val="24"/>
          <w:szCs w:val="24"/>
        </w:rPr>
        <w:t>15-17 dpm)</w:t>
      </w:r>
      <w:r>
        <w:rPr>
          <w:rFonts w:ascii="Times New Roman" w:eastAsia="宋体" w:hAnsi="Times New Roman" w:cs="Times New Roman"/>
          <w:sz w:val="24"/>
          <w:szCs w:val="24"/>
        </w:rPr>
        <w:t>，便可以认为该产品是部分或全部</w:t>
      </w:r>
      <w:r>
        <w:rPr>
          <w:rFonts w:ascii="Times New Roman" w:eastAsia="宋体" w:hAnsi="Times New Roman" w:cs="Times New Roman"/>
          <w:sz w:val="24"/>
          <w:szCs w:val="24"/>
        </w:rPr>
        <w:t>(dpm=0)</w:t>
      </w:r>
      <w:r>
        <w:rPr>
          <w:rFonts w:ascii="Times New Roman" w:eastAsia="宋体" w:hAnsi="Times New Roman" w:cs="Times New Roman"/>
          <w:sz w:val="24"/>
          <w:szCs w:val="24"/>
        </w:rPr>
        <w:t>来自石油衍生制品。</w:t>
      </w:r>
    </w:p>
    <w:p w14:paraId="7CB5AF8E" w14:textId="77777777" w:rsidR="00970176" w:rsidRDefault="008D6EE0" w:rsidP="00970176">
      <w:pPr>
        <w:ind w:firstLineChars="200" w:firstLine="480"/>
        <w:rPr>
          <w:rFonts w:ascii="Times New Roman" w:eastAsia="宋体" w:hAnsi="Times New Roman" w:cs="Times New Roman"/>
          <w:sz w:val="24"/>
          <w:szCs w:val="24"/>
        </w:rPr>
        <w:pPrChange w:id="2565" w:author="Administrator" w:date="2019-12-31T13:44:00Z">
          <w:pPr>
            <w:spacing w:line="480" w:lineRule="exact"/>
            <w:ind w:firstLineChars="200" w:firstLine="480"/>
          </w:pPr>
        </w:pPrChange>
      </w:pPr>
      <w:r>
        <w:rPr>
          <w:rFonts w:ascii="Times New Roman" w:eastAsia="宋体" w:hAnsi="Times New Roman" w:cs="Times New Roman"/>
          <w:sz w:val="24"/>
          <w:szCs w:val="24"/>
        </w:rPr>
        <w:t>这一方法在香料工业界曾经得到普遍应用。在美国检测食品和食用香味物质的权威检测机构是美国乔治亚大学应用同位素研究中心，欧洲有德国的</w:t>
      </w:r>
      <w:r>
        <w:rPr>
          <w:rFonts w:ascii="Times New Roman" w:eastAsia="宋体" w:hAnsi="Times New Roman" w:cs="Times New Roman"/>
          <w:sz w:val="24"/>
          <w:szCs w:val="24"/>
        </w:rPr>
        <w:t>Bremer Analyse-Institut Für Naturwaren G</w:t>
      </w:r>
      <w:r>
        <w:rPr>
          <w:rFonts w:ascii="Times New Roman" w:eastAsia="宋体" w:hAnsi="Times New Roman" w:cs="Times New Roman"/>
          <w:sz w:val="24"/>
          <w:szCs w:val="24"/>
        </w:rPr>
        <w:t>mbH</w:t>
      </w:r>
      <w:r>
        <w:rPr>
          <w:rFonts w:ascii="Times New Roman" w:eastAsia="宋体" w:hAnsi="Times New Roman" w:cs="Times New Roman"/>
          <w:sz w:val="24"/>
          <w:szCs w:val="24"/>
        </w:rPr>
        <w:t>等。在我国，上海的复旦大学放射医疗研究所可为出口食用香味物质做</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天然度检验。</w:t>
      </w:r>
      <w:r>
        <w:rPr>
          <w:rFonts w:ascii="Times New Roman" w:eastAsia="宋体" w:hAnsi="Times New Roman" w:cs="Times New Roman"/>
          <w:sz w:val="24"/>
          <w:szCs w:val="24"/>
        </w:rPr>
        <w:t xml:space="preserve">    </w:t>
      </w:r>
    </w:p>
    <w:p w14:paraId="611CC834" w14:textId="77777777" w:rsidR="00970176" w:rsidRDefault="008D6EE0" w:rsidP="00970176">
      <w:pPr>
        <w:ind w:firstLineChars="200" w:firstLine="480"/>
        <w:rPr>
          <w:rFonts w:ascii="Times New Roman" w:eastAsia="宋体" w:hAnsi="Times New Roman" w:cs="Times New Roman"/>
          <w:sz w:val="24"/>
          <w:szCs w:val="24"/>
        </w:rPr>
        <w:pPrChange w:id="2566" w:author="Administrator" w:date="2019-12-31T13:44:00Z">
          <w:pPr>
            <w:spacing w:line="480" w:lineRule="exact"/>
            <w:ind w:firstLineChars="200" w:firstLine="480"/>
          </w:pPr>
        </w:pPrChange>
      </w:pPr>
      <w:r>
        <w:rPr>
          <w:rFonts w:ascii="Times New Roman" w:eastAsia="宋体" w:hAnsi="Times New Roman" w:cs="Times New Roman"/>
          <w:sz w:val="24"/>
          <w:szCs w:val="24"/>
        </w:rPr>
        <w:t>例如，香兰素可以由下列各条路线制备</w:t>
      </w:r>
      <w:r>
        <w:rPr>
          <w:rFonts w:ascii="Times New Roman" w:eastAsia="宋体" w:hAnsi="Times New Roman" w:cs="Times New Roman"/>
          <w:sz w:val="24"/>
          <w:szCs w:val="24"/>
        </w:rPr>
        <w:t>:</w:t>
      </w:r>
      <w:r>
        <w:rPr>
          <w:rFonts w:ascii="宋体" w:eastAsia="宋体" w:hAnsi="宋体" w:cs="宋体" w:hint="eastAsia"/>
          <w:sz w:val="24"/>
          <w:szCs w:val="24"/>
        </w:rPr>
        <w:t>①</w:t>
      </w:r>
      <w:r>
        <w:rPr>
          <w:rFonts w:ascii="Times New Roman" w:eastAsia="宋体" w:hAnsi="Times New Roman" w:cs="Times New Roman"/>
          <w:sz w:val="24"/>
          <w:szCs w:val="24"/>
        </w:rPr>
        <w:t>松木木质素</w:t>
      </w:r>
      <w:r>
        <w:rPr>
          <w:rFonts w:ascii="Times New Roman" w:eastAsia="宋体" w:hAnsi="Times New Roman" w:cs="Times New Roman"/>
          <w:sz w:val="24"/>
          <w:szCs w:val="24"/>
        </w:rPr>
        <w:t>→</w:t>
      </w:r>
      <w:r>
        <w:rPr>
          <w:rFonts w:ascii="Times New Roman" w:eastAsia="宋体" w:hAnsi="Times New Roman" w:cs="Times New Roman"/>
          <w:sz w:val="24"/>
          <w:szCs w:val="24"/>
        </w:rPr>
        <w:t>香兰素</w:t>
      </w:r>
      <w:r>
        <w:rPr>
          <w:rFonts w:ascii="Times New Roman" w:eastAsia="宋体" w:hAnsi="Times New Roman" w:cs="Times New Roman"/>
          <w:sz w:val="24"/>
          <w:szCs w:val="24"/>
        </w:rPr>
        <w:t>;</w:t>
      </w:r>
      <w:r>
        <w:rPr>
          <w:rFonts w:ascii="宋体" w:eastAsia="宋体" w:hAnsi="宋体" w:cs="宋体" w:hint="eastAsia"/>
          <w:sz w:val="24"/>
          <w:szCs w:val="24"/>
        </w:rPr>
        <w:t>②</w:t>
      </w:r>
      <w:r>
        <w:rPr>
          <w:rFonts w:ascii="Times New Roman" w:eastAsia="宋体" w:hAnsi="Times New Roman" w:cs="Times New Roman"/>
          <w:sz w:val="24"/>
          <w:szCs w:val="24"/>
        </w:rPr>
        <w:t>天然愈创木酚</w:t>
      </w:r>
      <w:r>
        <w:rPr>
          <w:rFonts w:ascii="Times New Roman" w:eastAsia="宋体" w:hAnsi="Times New Roman" w:cs="Times New Roman"/>
          <w:sz w:val="24"/>
          <w:szCs w:val="24"/>
        </w:rPr>
        <w:t>→</w:t>
      </w:r>
      <w:r>
        <w:rPr>
          <w:rFonts w:ascii="Times New Roman" w:eastAsia="宋体" w:hAnsi="Times New Roman" w:cs="Times New Roman"/>
          <w:sz w:val="24"/>
          <w:szCs w:val="24"/>
        </w:rPr>
        <w:t>香兰素</w:t>
      </w:r>
      <w:r>
        <w:rPr>
          <w:rFonts w:ascii="Times New Roman" w:eastAsia="宋体" w:hAnsi="Times New Roman" w:cs="Times New Roman"/>
          <w:sz w:val="24"/>
          <w:szCs w:val="24"/>
        </w:rPr>
        <w:t>;</w:t>
      </w:r>
      <w:r>
        <w:rPr>
          <w:rFonts w:ascii="宋体" w:eastAsia="宋体" w:hAnsi="宋体" w:cs="宋体" w:hint="eastAsia"/>
          <w:sz w:val="24"/>
          <w:szCs w:val="24"/>
        </w:rPr>
        <w:t>③</w:t>
      </w:r>
      <w:r>
        <w:rPr>
          <w:rFonts w:ascii="Times New Roman" w:eastAsia="宋体" w:hAnsi="Times New Roman" w:cs="Times New Roman"/>
          <w:sz w:val="24"/>
          <w:szCs w:val="24"/>
        </w:rPr>
        <w:t>天然姜黄素</w:t>
      </w:r>
      <w:r>
        <w:rPr>
          <w:rFonts w:ascii="Times New Roman" w:eastAsia="宋体" w:hAnsi="Times New Roman" w:cs="Times New Roman"/>
          <w:sz w:val="24"/>
          <w:szCs w:val="24"/>
        </w:rPr>
        <w:t>→</w:t>
      </w:r>
      <w:r>
        <w:rPr>
          <w:rFonts w:ascii="Times New Roman" w:eastAsia="宋体" w:hAnsi="Times New Roman" w:cs="Times New Roman"/>
          <w:sz w:val="24"/>
          <w:szCs w:val="24"/>
        </w:rPr>
        <w:t>香兰素</w:t>
      </w:r>
      <w:r>
        <w:rPr>
          <w:rFonts w:ascii="Times New Roman" w:eastAsia="宋体" w:hAnsi="Times New Roman" w:cs="Times New Roman"/>
          <w:sz w:val="24"/>
          <w:szCs w:val="24"/>
        </w:rPr>
        <w:t>;</w:t>
      </w:r>
      <w:r>
        <w:rPr>
          <w:rFonts w:ascii="宋体" w:eastAsia="宋体" w:hAnsi="宋体" w:cs="宋体" w:hint="eastAsia"/>
          <w:sz w:val="24"/>
          <w:szCs w:val="24"/>
        </w:rPr>
        <w:t>④</w:t>
      </w:r>
      <w:r>
        <w:rPr>
          <w:rFonts w:ascii="Times New Roman" w:eastAsia="宋体" w:hAnsi="Times New Roman" w:cs="Times New Roman"/>
          <w:sz w:val="24"/>
          <w:szCs w:val="24"/>
        </w:rPr>
        <w:t>天然丁香酚</w:t>
      </w:r>
      <w:r>
        <w:rPr>
          <w:rFonts w:ascii="Times New Roman" w:eastAsia="宋体" w:hAnsi="Times New Roman" w:cs="Times New Roman"/>
          <w:sz w:val="24"/>
          <w:szCs w:val="24"/>
        </w:rPr>
        <w:t>→</w:t>
      </w:r>
      <w:r>
        <w:rPr>
          <w:rFonts w:ascii="Times New Roman" w:eastAsia="宋体" w:hAnsi="Times New Roman" w:cs="Times New Roman"/>
          <w:sz w:val="24"/>
          <w:szCs w:val="24"/>
        </w:rPr>
        <w:t>香兰素</w:t>
      </w:r>
      <w:r>
        <w:rPr>
          <w:rFonts w:ascii="Times New Roman" w:eastAsia="宋体" w:hAnsi="Times New Roman" w:cs="Times New Roman"/>
          <w:sz w:val="24"/>
          <w:szCs w:val="24"/>
        </w:rPr>
        <w:t>;</w:t>
      </w:r>
      <w:r>
        <w:rPr>
          <w:rFonts w:ascii="宋体" w:eastAsia="宋体" w:hAnsi="宋体" w:cs="宋体" w:hint="eastAsia"/>
          <w:sz w:val="24"/>
          <w:szCs w:val="24"/>
        </w:rPr>
        <w:t>⑤</w:t>
      </w:r>
      <w:r>
        <w:rPr>
          <w:rFonts w:ascii="Times New Roman" w:eastAsia="宋体" w:hAnsi="Times New Roman" w:cs="Times New Roman"/>
          <w:sz w:val="24"/>
          <w:szCs w:val="24"/>
        </w:rPr>
        <w:t>香荚兰</w:t>
      </w:r>
      <w:r>
        <w:rPr>
          <w:rFonts w:ascii="Times New Roman" w:eastAsia="宋体" w:hAnsi="Times New Roman" w:cs="Times New Roman"/>
          <w:sz w:val="24"/>
          <w:szCs w:val="24"/>
        </w:rPr>
        <w:t>→</w:t>
      </w:r>
      <w:r>
        <w:rPr>
          <w:rFonts w:ascii="Times New Roman" w:eastAsia="宋体" w:hAnsi="Times New Roman" w:cs="Times New Roman"/>
          <w:sz w:val="24"/>
          <w:szCs w:val="24"/>
        </w:rPr>
        <w:t>香兰素。</w:t>
      </w:r>
    </w:p>
    <w:p w14:paraId="28396934" w14:textId="77777777" w:rsidR="00970176" w:rsidRDefault="008D6EE0" w:rsidP="00970176">
      <w:pPr>
        <w:ind w:firstLineChars="200" w:firstLine="480"/>
        <w:rPr>
          <w:rFonts w:ascii="Times New Roman" w:hAnsi="Times New Roman" w:cs="Times New Roman"/>
        </w:rPr>
        <w:pPrChange w:id="2567" w:author="Administrator" w:date="2019-12-31T13:44:00Z">
          <w:pPr>
            <w:spacing w:line="480" w:lineRule="exact"/>
            <w:ind w:firstLineChars="200" w:firstLine="480"/>
          </w:pPr>
        </w:pPrChange>
      </w:pPr>
      <w:r>
        <w:rPr>
          <w:rFonts w:ascii="Times New Roman" w:eastAsia="宋体" w:hAnsi="Times New Roman" w:cs="Times New Roman"/>
          <w:sz w:val="24"/>
          <w:szCs w:val="24"/>
        </w:rPr>
        <w:t>如仅测定</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，上述香兰素都可认为是天然的，而由香荚兰制备的香兰素价格可能会数十倍于前四者。显然，为了区分天然产品来源，需采取更为有效的手段。</w:t>
      </w:r>
    </w:p>
    <w:p w14:paraId="3D85C276" w14:textId="77777777" w:rsidR="00970176" w:rsidRDefault="008D6EE0">
      <w:pPr>
        <w:pStyle w:val="4"/>
        <w:rPr>
          <w:rFonts w:ascii="Times New Roman" w:hAnsi="Times New Roman" w:cs="Times New Roman"/>
        </w:rPr>
      </w:pPr>
      <w:r>
        <w:rPr>
          <w:rFonts w:ascii="Times New Roman" w:hAnsi="Times New Roman" w:cs="Times New Roman"/>
        </w:rPr>
        <w:t xml:space="preserve">11.2.2.2 </w:t>
      </w:r>
      <w:r>
        <w:rPr>
          <w:rFonts w:ascii="Times New Roman" w:hAnsi="Times New Roman" w:cs="Times New Roman"/>
        </w:rPr>
        <w:t>联机检测</w:t>
      </w:r>
      <w:r>
        <w:rPr>
          <w:rFonts w:ascii="Times New Roman" w:hAnsi="Times New Roman" w:cs="Times New Roman"/>
        </w:rPr>
        <w:t>D/H</w:t>
      </w:r>
      <w:r>
        <w:rPr>
          <w:rFonts w:ascii="Times New Roman" w:hAnsi="Times New Roman" w:cs="Times New Roman"/>
        </w:rPr>
        <w:t>和</w:t>
      </w:r>
      <w:r>
        <w:rPr>
          <w:rFonts w:ascii="Times New Roman" w:hAnsi="Times New Roman" w:cs="Times New Roman"/>
          <w:vertAlign w:val="superscript"/>
        </w:rPr>
        <w:t>18</w:t>
      </w:r>
      <w:r>
        <w:rPr>
          <w:rFonts w:ascii="Times New Roman" w:hAnsi="Times New Roman" w:cs="Times New Roman"/>
        </w:rPr>
        <w:t>O/</w:t>
      </w:r>
      <w:r>
        <w:rPr>
          <w:rFonts w:ascii="Times New Roman" w:hAnsi="Times New Roman" w:cs="Times New Roman"/>
          <w:vertAlign w:val="superscript"/>
        </w:rPr>
        <w:t>16</w:t>
      </w:r>
      <w:r>
        <w:rPr>
          <w:rFonts w:ascii="Times New Roman" w:hAnsi="Times New Roman" w:cs="Times New Roman"/>
        </w:rPr>
        <w:t>O</w:t>
      </w:r>
      <w:r>
        <w:rPr>
          <w:rFonts w:ascii="Times New Roman" w:hAnsi="Times New Roman" w:cs="Times New Roman"/>
        </w:rPr>
        <w:t>比率</w:t>
      </w:r>
    </w:p>
    <w:p w14:paraId="4F820926" w14:textId="77777777" w:rsidR="00970176" w:rsidRDefault="008D6EE0" w:rsidP="00970176">
      <w:pPr>
        <w:ind w:firstLineChars="200" w:firstLine="480"/>
        <w:rPr>
          <w:rFonts w:ascii="Times New Roman" w:eastAsia="宋体" w:hAnsi="Times New Roman" w:cs="Times New Roman"/>
          <w:sz w:val="24"/>
          <w:szCs w:val="24"/>
        </w:rPr>
        <w:pPrChange w:id="2568" w:author="Administrator" w:date="2019-12-31T13:44:00Z">
          <w:pPr>
            <w:spacing w:line="480" w:lineRule="exact"/>
            <w:ind w:firstLineChars="200" w:firstLine="480"/>
          </w:pPr>
        </w:pPrChange>
      </w:pPr>
      <w:r>
        <w:rPr>
          <w:rFonts w:ascii="Times New Roman" w:eastAsia="宋体" w:hAnsi="Times New Roman" w:cs="Times New Roman"/>
          <w:sz w:val="24"/>
          <w:szCs w:val="24"/>
        </w:rPr>
        <w:t>在生产过程中，往往可以以不同原料由不同工艺路线制成相同化石结构的产品，其</w:t>
      </w:r>
      <w:r>
        <w:rPr>
          <w:rFonts w:ascii="Times New Roman" w:eastAsia="宋体" w:hAnsi="Times New Roman" w:cs="Times New Roman"/>
          <w:sz w:val="24"/>
          <w:szCs w:val="24"/>
        </w:rPr>
        <w:t>中最典型的是前文中提到的天然级香兰素。如再增加</w:t>
      </w:r>
      <w:r>
        <w:rPr>
          <w:rFonts w:ascii="Times New Roman" w:eastAsia="宋体" w:hAnsi="Times New Roman" w:cs="Times New Roman"/>
          <w:sz w:val="24"/>
          <w:szCs w:val="24"/>
        </w:rPr>
        <w:t>δH</w:t>
      </w:r>
      <w:r>
        <w:rPr>
          <w:rFonts w:ascii="Times New Roman" w:eastAsia="宋体" w:hAnsi="Times New Roman" w:cs="Times New Roman"/>
          <w:sz w:val="24"/>
          <w:szCs w:val="24"/>
        </w:rPr>
        <w:t>的分析数据，使天然级的分析判定成为多元素法，则可以更加准确地判断生产原料的物种来源。</w:t>
      </w:r>
    </w:p>
    <w:p w14:paraId="4AA5E04E" w14:textId="77777777" w:rsidR="00970176" w:rsidRDefault="008D6EE0" w:rsidP="00970176">
      <w:pPr>
        <w:ind w:firstLineChars="200" w:firstLine="480"/>
        <w:rPr>
          <w:rFonts w:ascii="Times New Roman" w:eastAsia="宋体" w:hAnsi="Times New Roman" w:cs="Times New Roman"/>
          <w:sz w:val="24"/>
          <w:szCs w:val="24"/>
        </w:rPr>
        <w:pPrChange w:id="2569" w:author="Administrator" w:date="2019-12-31T13:44:00Z">
          <w:pPr>
            <w:spacing w:line="480" w:lineRule="exact"/>
            <w:ind w:firstLineChars="200" w:firstLine="480"/>
          </w:pPr>
        </w:pPrChange>
      </w:pPr>
      <w:r>
        <w:rPr>
          <w:rFonts w:ascii="Times New Roman" w:eastAsia="宋体" w:hAnsi="Times New Roman" w:cs="Times New Roman"/>
          <w:sz w:val="24"/>
          <w:szCs w:val="24"/>
        </w:rPr>
        <w:t>氢同位素的标准是</w:t>
      </w:r>
      <w:r>
        <w:rPr>
          <w:rFonts w:ascii="Times New Roman" w:eastAsia="宋体" w:hAnsi="Times New Roman" w:cs="Times New Roman"/>
          <w:sz w:val="24"/>
          <w:szCs w:val="24"/>
        </w:rPr>
        <w:t>V-SMOW(Vienna -Standard Mean Ocean Water)</w:t>
      </w:r>
      <w:r>
        <w:rPr>
          <w:rFonts w:ascii="Times New Roman" w:eastAsia="宋体" w:hAnsi="Times New Roman" w:cs="Times New Roman"/>
          <w:sz w:val="24"/>
          <w:szCs w:val="24"/>
        </w:rPr>
        <w:t>，它表示环球水体中的氢同位素比例</w:t>
      </w:r>
      <w:r>
        <w:rPr>
          <w:rFonts w:ascii="Times New Roman" w:eastAsia="宋体" w:hAnsi="Times New Roman" w:cs="Times New Roman"/>
          <w:sz w:val="24"/>
          <w:szCs w:val="24"/>
        </w:rPr>
        <w:t>(</w:t>
      </w:r>
      <w:r>
        <w:rPr>
          <w:rFonts w:ascii="Times New Roman" w:eastAsia="宋体" w:hAnsi="Times New Roman" w:cs="Times New Roman"/>
          <w:sz w:val="24"/>
          <w:szCs w:val="24"/>
        </w:rPr>
        <w:t>指海洋</w:t>
      </w:r>
      <w:r>
        <w:rPr>
          <w:rFonts w:ascii="Times New Roman" w:eastAsia="宋体" w:hAnsi="Times New Roman" w:cs="Times New Roman"/>
          <w:sz w:val="24"/>
          <w:szCs w:val="24"/>
        </w:rPr>
        <w:t>)</w:t>
      </w:r>
      <w:r>
        <w:rPr>
          <w:rFonts w:ascii="Times New Roman" w:eastAsia="宋体" w:hAnsi="Times New Roman" w:cs="Times New Roman"/>
          <w:sz w:val="24"/>
          <w:szCs w:val="24"/>
        </w:rPr>
        <w:t>，是氢的主储存场所，其</w:t>
      </w:r>
      <w:r>
        <w:rPr>
          <w:rFonts w:ascii="Times New Roman" w:eastAsia="宋体" w:hAnsi="Times New Roman" w:cs="Times New Roman"/>
          <w:sz w:val="24"/>
          <w:szCs w:val="24"/>
        </w:rPr>
        <w:t>δD</w:t>
      </w:r>
      <w:r>
        <w:rPr>
          <w:rFonts w:ascii="Times New Roman" w:eastAsia="宋体" w:hAnsi="Times New Roman" w:cs="Times New Roman"/>
          <w:sz w:val="24"/>
          <w:szCs w:val="24"/>
        </w:rPr>
        <w:t>是相对稳定的。其他标准还有</w:t>
      </w:r>
      <w:r>
        <w:rPr>
          <w:rFonts w:ascii="Times New Roman" w:eastAsia="宋体" w:hAnsi="Times New Roman" w:cs="Times New Roman"/>
          <w:sz w:val="24"/>
          <w:szCs w:val="24"/>
        </w:rPr>
        <w:t>SLAP (Standard Light Antarctic Precipitation)</w:t>
      </w:r>
      <w:r>
        <w:rPr>
          <w:rFonts w:ascii="Times New Roman" w:eastAsia="宋体" w:hAnsi="Times New Roman" w:cs="Times New Roman"/>
          <w:sz w:val="24"/>
          <w:szCs w:val="24"/>
        </w:rPr>
        <w:t>，是南极圈处的氢同位素比例。</w:t>
      </w:r>
    </w:p>
    <w:p w14:paraId="589AE095" w14:textId="77777777" w:rsidR="00970176" w:rsidRDefault="008D6EE0" w:rsidP="00970176">
      <w:pPr>
        <w:ind w:firstLineChars="200" w:firstLine="480"/>
        <w:rPr>
          <w:rFonts w:ascii="Times New Roman" w:eastAsia="宋体" w:hAnsi="Times New Roman" w:cs="Times New Roman"/>
          <w:sz w:val="24"/>
          <w:szCs w:val="24"/>
        </w:rPr>
        <w:pPrChange w:id="2570" w:author="Administrator" w:date="2019-12-31T13:44:00Z">
          <w:pPr>
            <w:spacing w:line="480" w:lineRule="exact"/>
            <w:ind w:firstLineChars="200" w:firstLine="480"/>
          </w:pPr>
        </w:pPrChange>
      </w:pPr>
      <w:r>
        <w:rPr>
          <w:rFonts w:ascii="Times New Roman" w:eastAsia="宋体" w:hAnsi="Times New Roman" w:cs="Times New Roman"/>
          <w:sz w:val="24"/>
          <w:szCs w:val="24"/>
        </w:rPr>
        <w:t>利用氘氢比的变化判断物质起源的原理是</w:t>
      </w:r>
      <w:r>
        <w:rPr>
          <w:rFonts w:ascii="Times New Roman" w:eastAsia="宋体" w:hAnsi="Times New Roman" w:cs="Times New Roman"/>
          <w:sz w:val="24"/>
          <w:szCs w:val="24"/>
        </w:rPr>
        <w:t xml:space="preserve">δ </w:t>
      </w:r>
      <w:r>
        <w:rPr>
          <w:rFonts w:ascii="Times New Roman" w:eastAsia="宋体" w:hAnsi="Times New Roman" w:cs="Times New Roman"/>
          <w:sz w:val="24"/>
          <w:szCs w:val="24"/>
        </w:rPr>
        <w:t>D</w:t>
      </w:r>
      <w:r>
        <w:rPr>
          <w:rFonts w:ascii="Times New Roman" w:eastAsia="宋体" w:hAnsi="Times New Roman" w:cs="Times New Roman"/>
          <w:sz w:val="24"/>
          <w:szCs w:val="24"/>
        </w:rPr>
        <w:t>的变化主要是由于大气中水</w:t>
      </w:r>
      <w:r>
        <w:rPr>
          <w:rFonts w:ascii="Times New Roman" w:eastAsia="宋体" w:hAnsi="Times New Roman" w:cs="Times New Roman"/>
          <w:sz w:val="24"/>
          <w:szCs w:val="24"/>
        </w:rPr>
        <w:lastRenderedPageBreak/>
        <w:t>的蒸发和冷凝过程造成的，纬度越高，该处的氘随着蒸发和冷凝的循环过程减损</w:t>
      </w:r>
      <w:r>
        <w:rPr>
          <w:rFonts w:ascii="Times New Roman" w:eastAsia="宋体" w:hAnsi="Times New Roman" w:cs="Times New Roman"/>
          <w:sz w:val="24"/>
          <w:szCs w:val="24"/>
        </w:rPr>
        <w:t>(</w:t>
      </w:r>
      <w:r>
        <w:rPr>
          <w:rFonts w:ascii="Times New Roman" w:eastAsia="宋体" w:hAnsi="Times New Roman" w:cs="Times New Roman"/>
          <w:sz w:val="24"/>
          <w:szCs w:val="24"/>
        </w:rPr>
        <w:t>或降低</w:t>
      </w:r>
      <w:r>
        <w:rPr>
          <w:rFonts w:ascii="Times New Roman" w:eastAsia="宋体" w:hAnsi="Times New Roman" w:cs="Times New Roman"/>
          <w:sz w:val="24"/>
          <w:szCs w:val="24"/>
        </w:rPr>
        <w:t>)</w:t>
      </w:r>
      <w:r>
        <w:rPr>
          <w:rFonts w:ascii="Times New Roman" w:eastAsia="宋体" w:hAnsi="Times New Roman" w:cs="Times New Roman"/>
          <w:sz w:val="24"/>
          <w:szCs w:val="24"/>
        </w:rPr>
        <w:t>得越多，其变化虽然很微小，但在蒸散循环中存在于植物中，并且</w:t>
      </w:r>
      <w:r>
        <w:rPr>
          <w:rFonts w:ascii="Times New Roman" w:eastAsia="宋体" w:hAnsi="Times New Roman" w:cs="Times New Roman"/>
          <w:sz w:val="24"/>
          <w:szCs w:val="24"/>
        </w:rPr>
        <w:t>CO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和</w:t>
      </w:r>
      <w:r>
        <w:rPr>
          <w:rFonts w:ascii="Times New Roman" w:eastAsia="宋体" w:hAnsi="Times New Roman" w:cs="Times New Roman"/>
          <w:sz w:val="24"/>
          <w:szCs w:val="24"/>
        </w:rPr>
        <w:t>H</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O</w:t>
      </w:r>
      <w:r>
        <w:rPr>
          <w:rFonts w:ascii="Times New Roman" w:eastAsia="宋体" w:hAnsi="Times New Roman" w:cs="Times New Roman"/>
          <w:sz w:val="24"/>
          <w:szCs w:val="24"/>
        </w:rPr>
        <w:t>通过植物的呼吸孔吸收。用标准制备技术</w:t>
      </w:r>
      <w:r>
        <w:rPr>
          <w:rFonts w:ascii="Times New Roman" w:eastAsia="宋体" w:hAnsi="Times New Roman" w:cs="Times New Roman"/>
          <w:sz w:val="24"/>
          <w:szCs w:val="24"/>
        </w:rPr>
        <w:t>(</w:t>
      </w:r>
      <w:r>
        <w:rPr>
          <w:rFonts w:ascii="Times New Roman" w:eastAsia="宋体" w:hAnsi="Times New Roman" w:cs="Times New Roman"/>
          <w:sz w:val="24"/>
          <w:szCs w:val="24"/>
        </w:rPr>
        <w:t>包括在密封的</w:t>
      </w:r>
      <w:r>
        <w:rPr>
          <w:rFonts w:ascii="Times New Roman" w:eastAsia="宋体" w:hAnsi="Times New Roman" w:cs="Times New Roman"/>
          <w:sz w:val="24"/>
          <w:szCs w:val="24"/>
        </w:rPr>
        <w:t>Pyrex</w:t>
      </w:r>
      <w:r>
        <w:rPr>
          <w:rFonts w:ascii="Times New Roman" w:eastAsia="宋体" w:hAnsi="Times New Roman" w:cs="Times New Roman"/>
          <w:sz w:val="24"/>
          <w:szCs w:val="24"/>
        </w:rPr>
        <w:t>玻璃管中完全燃烧</w:t>
      </w:r>
      <w:r>
        <w:rPr>
          <w:rFonts w:ascii="Times New Roman" w:eastAsia="宋体" w:hAnsi="Times New Roman" w:cs="Times New Roman"/>
          <w:sz w:val="24"/>
          <w:szCs w:val="24"/>
        </w:rPr>
        <w:t>)</w:t>
      </w:r>
      <w:r>
        <w:rPr>
          <w:rFonts w:ascii="Times New Roman" w:eastAsia="宋体" w:hAnsi="Times New Roman" w:cs="Times New Roman"/>
          <w:sz w:val="24"/>
          <w:szCs w:val="24"/>
        </w:rPr>
        <w:t>，对具有活泼的羟基氢原子</w:t>
      </w:r>
      <w:r>
        <w:rPr>
          <w:rFonts w:ascii="Times New Roman" w:eastAsia="宋体" w:hAnsi="Times New Roman" w:cs="Times New Roman"/>
          <w:sz w:val="24"/>
          <w:szCs w:val="24"/>
        </w:rPr>
        <w:t>(</w:t>
      </w:r>
      <w:r>
        <w:rPr>
          <w:rFonts w:ascii="Times New Roman" w:eastAsia="宋体" w:hAnsi="Times New Roman" w:cs="Times New Roman"/>
          <w:sz w:val="24"/>
          <w:szCs w:val="24"/>
        </w:rPr>
        <w:t>例如香兰素和芳樟醇</w:t>
      </w:r>
      <w:r>
        <w:rPr>
          <w:rFonts w:ascii="Times New Roman" w:eastAsia="宋体" w:hAnsi="Times New Roman" w:cs="Times New Roman"/>
          <w:sz w:val="24"/>
          <w:szCs w:val="24"/>
        </w:rPr>
        <w:t>)</w:t>
      </w:r>
      <w:r>
        <w:rPr>
          <w:rFonts w:ascii="Times New Roman" w:eastAsia="宋体" w:hAnsi="Times New Roman" w:cs="Times New Roman"/>
          <w:sz w:val="24"/>
          <w:szCs w:val="24"/>
        </w:rPr>
        <w:t>的化合物进行处理。在乔治亚大学的同位素研究中心，同位素分析是在萃取后立即进行的，以便使其他影响同位素分离的因素效应最小。</w:t>
      </w:r>
    </w:p>
    <w:p w14:paraId="48A6A293" w14:textId="77777777" w:rsidR="00970176" w:rsidRDefault="008D6EE0" w:rsidP="00970176">
      <w:pPr>
        <w:ind w:firstLineChars="200" w:firstLine="480"/>
        <w:rPr>
          <w:rFonts w:ascii="Times New Roman" w:eastAsia="宋体" w:hAnsi="Times New Roman" w:cs="Times New Roman"/>
          <w:sz w:val="24"/>
          <w:szCs w:val="24"/>
        </w:rPr>
        <w:pPrChange w:id="2571" w:author="Administrator" w:date="2019-12-31T13:44:00Z">
          <w:pPr>
            <w:spacing w:line="480" w:lineRule="exact"/>
            <w:ind w:firstLineChars="200" w:firstLine="480"/>
          </w:pPr>
        </w:pPrChange>
      </w:pPr>
      <w:r>
        <w:rPr>
          <w:rFonts w:ascii="Times New Roman" w:eastAsia="宋体" w:hAnsi="Times New Roman" w:cs="Times New Roman"/>
          <w:sz w:val="24"/>
          <w:szCs w:val="24"/>
        </w:rPr>
        <w:t>在过去几年中，用于联机检测的</w:t>
      </w:r>
      <w:r>
        <w:rPr>
          <w:rFonts w:ascii="Times New Roman" w:eastAsia="宋体" w:hAnsi="Times New Roman" w:cs="Times New Roman"/>
          <w:sz w:val="24"/>
          <w:szCs w:val="24"/>
        </w:rPr>
        <w:t>D/H</w:t>
      </w:r>
      <w:r>
        <w:rPr>
          <w:rFonts w:ascii="Times New Roman" w:eastAsia="宋体" w:hAnsi="Times New Roman" w:cs="Times New Roman"/>
          <w:sz w:val="24"/>
          <w:szCs w:val="24"/>
        </w:rPr>
        <w:t>和</w:t>
      </w:r>
      <w:r>
        <w:rPr>
          <w:rFonts w:ascii="Times New Roman" w:eastAsia="宋体" w:hAnsi="Times New Roman" w:cs="Times New Roman"/>
          <w:sz w:val="24"/>
          <w:szCs w:val="24"/>
          <w:vertAlign w:val="superscript"/>
        </w:rPr>
        <w:t>18</w:t>
      </w:r>
      <w:r>
        <w:rPr>
          <w:rFonts w:ascii="Times New Roman" w:eastAsia="宋体" w:hAnsi="Times New Roman" w:cs="Times New Roman"/>
          <w:sz w:val="24"/>
          <w:szCs w:val="24"/>
        </w:rPr>
        <w:t>O/</w:t>
      </w:r>
      <w:r>
        <w:rPr>
          <w:rFonts w:ascii="Times New Roman" w:eastAsia="宋体" w:hAnsi="Times New Roman" w:cs="Times New Roman"/>
          <w:sz w:val="24"/>
          <w:szCs w:val="24"/>
          <w:vertAlign w:val="superscript"/>
        </w:rPr>
        <w:t>16</w:t>
      </w:r>
      <w:r>
        <w:rPr>
          <w:rFonts w:ascii="Times New Roman" w:eastAsia="宋体" w:hAnsi="Times New Roman" w:cs="Times New Roman"/>
          <w:sz w:val="24"/>
          <w:szCs w:val="24"/>
        </w:rPr>
        <w:t>O</w:t>
      </w:r>
      <w:r>
        <w:rPr>
          <w:rFonts w:ascii="Times New Roman" w:eastAsia="宋体" w:hAnsi="Times New Roman" w:cs="Times New Roman"/>
          <w:sz w:val="24"/>
          <w:szCs w:val="24"/>
        </w:rPr>
        <w:t>的燃烧界面已经开发出来了。其中有德国</w:t>
      </w:r>
      <w:r>
        <w:rPr>
          <w:rFonts w:ascii="Times New Roman" w:eastAsia="宋体" w:hAnsi="Times New Roman" w:cs="Times New Roman"/>
          <w:sz w:val="24"/>
          <w:szCs w:val="24"/>
        </w:rPr>
        <w:t>F</w:t>
      </w:r>
      <w:r>
        <w:rPr>
          <w:rFonts w:ascii="Times New Roman" w:eastAsia="宋体" w:hAnsi="Times New Roman" w:cs="Times New Roman"/>
          <w:sz w:val="24"/>
          <w:szCs w:val="24"/>
        </w:rPr>
        <w:t>innigan MAT GmbH</w:t>
      </w:r>
      <w:r>
        <w:rPr>
          <w:rFonts w:ascii="Times New Roman" w:eastAsia="宋体" w:hAnsi="Times New Roman" w:cs="Times New Roman"/>
          <w:sz w:val="24"/>
          <w:szCs w:val="24"/>
        </w:rPr>
        <w:t>公司研发出来的高温转化界面</w:t>
      </w:r>
      <w:r>
        <w:rPr>
          <w:rFonts w:ascii="Times New Roman" w:eastAsia="宋体" w:hAnsi="Times New Roman" w:cs="Times New Roman"/>
          <w:sz w:val="24"/>
          <w:szCs w:val="24"/>
        </w:rPr>
        <w:t>(TC)</w:t>
      </w:r>
      <w:r>
        <w:rPr>
          <w:rFonts w:ascii="Times New Roman" w:eastAsia="宋体" w:hAnsi="Times New Roman" w:cs="Times New Roman"/>
          <w:sz w:val="24"/>
          <w:szCs w:val="24"/>
        </w:rPr>
        <w:t>，另外，对于碳水化合物</w:t>
      </w:r>
      <w:del w:id="2572" w:author="Administrator" w:date="2019-12-30T12:28:00Z">
        <w:r>
          <w:rPr>
            <w:rFonts w:ascii="Times New Roman" w:eastAsia="宋体" w:hAnsi="Times New Roman" w:cs="Times New Roman"/>
            <w:sz w:val="24"/>
            <w:szCs w:val="24"/>
          </w:rPr>
          <w:delText>这</w:delText>
        </w:r>
      </w:del>
      <w:r>
        <w:rPr>
          <w:rFonts w:ascii="Times New Roman" w:eastAsia="宋体" w:hAnsi="Times New Roman" w:cs="Times New Roman"/>
          <w:sz w:val="24"/>
          <w:szCs w:val="24"/>
        </w:rPr>
        <w:t>类不能直接用气相色谱分析的物质，为了确定纯化合物的</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18</w:t>
      </w:r>
      <w:r>
        <w:rPr>
          <w:rFonts w:ascii="Times New Roman" w:eastAsia="宋体" w:hAnsi="Times New Roman" w:cs="Times New Roman"/>
          <w:sz w:val="24"/>
          <w:szCs w:val="24"/>
        </w:rPr>
        <w:t>O</w:t>
      </w:r>
      <w:r>
        <w:rPr>
          <w:rFonts w:ascii="Times New Roman" w:eastAsia="宋体" w:hAnsi="Times New Roman" w:cs="Times New Roman"/>
          <w:sz w:val="24"/>
          <w:szCs w:val="24"/>
        </w:rPr>
        <w:t>值，还可以使用</w:t>
      </w:r>
      <w:r>
        <w:rPr>
          <w:rFonts w:ascii="Times New Roman" w:eastAsia="宋体" w:hAnsi="Times New Roman" w:cs="Times New Roman"/>
          <w:sz w:val="24"/>
          <w:szCs w:val="24"/>
        </w:rPr>
        <w:t>TC/EA</w:t>
      </w:r>
      <w:r>
        <w:rPr>
          <w:rFonts w:ascii="Times New Roman" w:eastAsia="宋体" w:hAnsi="Times New Roman" w:cs="Times New Roman"/>
          <w:sz w:val="24"/>
          <w:szCs w:val="24"/>
        </w:rPr>
        <w:t>界面，即高温转化</w:t>
      </w:r>
      <w:r>
        <w:rPr>
          <w:rFonts w:ascii="Times New Roman" w:eastAsia="宋体" w:hAnsi="Times New Roman" w:cs="Times New Roman"/>
          <w:sz w:val="24"/>
          <w:szCs w:val="24"/>
        </w:rPr>
        <w:t>/</w:t>
      </w:r>
      <w:r>
        <w:rPr>
          <w:rFonts w:ascii="Times New Roman" w:eastAsia="宋体" w:hAnsi="Times New Roman" w:cs="Times New Roman"/>
          <w:sz w:val="24"/>
          <w:szCs w:val="24"/>
        </w:rPr>
        <w:t>元素分析界面。其基本原理是在植物的光合作用过程中，</w:t>
      </w:r>
      <w:r>
        <w:rPr>
          <w:rFonts w:ascii="Times New Roman" w:eastAsia="宋体" w:hAnsi="Times New Roman" w:cs="Times New Roman"/>
          <w:sz w:val="24"/>
          <w:szCs w:val="24"/>
        </w:rPr>
        <w:t>CO</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和</w:t>
      </w:r>
      <w:r>
        <w:rPr>
          <w:rFonts w:ascii="Times New Roman" w:eastAsia="宋体" w:hAnsi="Times New Roman" w:cs="Times New Roman"/>
          <w:sz w:val="24"/>
          <w:szCs w:val="24"/>
        </w:rPr>
        <w:t>H</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O</w:t>
      </w:r>
      <w:r>
        <w:rPr>
          <w:rFonts w:ascii="Times New Roman" w:eastAsia="宋体" w:hAnsi="Times New Roman" w:cs="Times New Roman"/>
          <w:sz w:val="24"/>
          <w:szCs w:val="24"/>
        </w:rPr>
        <w:t>被转化成碳水化合物，在这些反应过程中，发生了某些同位素的分离。</w:t>
      </w:r>
    </w:p>
    <w:p w14:paraId="3BB7B134" w14:textId="77777777" w:rsidR="00970176" w:rsidRPr="00970176" w:rsidRDefault="008D6EE0" w:rsidP="00970176">
      <w:pPr>
        <w:ind w:firstLineChars="200" w:firstLine="480"/>
        <w:rPr>
          <w:ins w:id="2573" w:author="Administrator" w:date="2019-12-30T12:29:00Z"/>
          <w:rFonts w:ascii="Times New Roman" w:hAnsi="Times New Roman"/>
          <w:rPrChange w:id="2574" w:author="Administrator" w:date="2019-12-31T13:44:00Z">
            <w:rPr>
              <w:ins w:id="2575" w:author="Administrator" w:date="2019-12-30T12:29:00Z"/>
              <w:rFonts w:ascii="Times New Roman" w:hAnsi="Times New Roman"/>
              <w:sz w:val="24"/>
            </w:rPr>
          </w:rPrChange>
        </w:rPr>
        <w:pPrChange w:id="2576" w:author="Administrator" w:date="2019-12-31T13:44:00Z">
          <w:pPr>
            <w:spacing w:line="480" w:lineRule="exact"/>
            <w:ind w:firstLineChars="200" w:firstLine="480"/>
          </w:pPr>
        </w:pPrChange>
      </w:pPr>
      <w:r>
        <w:rPr>
          <w:rFonts w:ascii="Times New Roman" w:eastAsia="宋体" w:hAnsi="Times New Roman" w:cs="Times New Roman"/>
          <w:sz w:val="24"/>
          <w:szCs w:val="24"/>
        </w:rPr>
        <w:t>仍以香兰素为例，香兰素是最主要的食用香料之一，它可由各种途径制取。不同来源的香兰素价格差别很大，所以需要一个强有力的工具对香兰素来源进行可靠的确认。表</w:t>
      </w:r>
      <w:r>
        <w:rPr>
          <w:rFonts w:ascii="Times New Roman" w:eastAsia="宋体" w:hAnsi="Times New Roman" w:cs="Times New Roman"/>
          <w:sz w:val="24"/>
          <w:szCs w:val="24"/>
        </w:rPr>
        <w:t>1</w:t>
      </w:r>
      <w:r>
        <w:rPr>
          <w:rFonts w:ascii="Times New Roman" w:eastAsia="宋体" w:hAnsi="Times New Roman" w:cs="Times New Roman"/>
          <w:sz w:val="24"/>
          <w:szCs w:val="24"/>
        </w:rPr>
        <w:t>列出了不同来源的香兰素的</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rPr>
        <w:t>C</w:t>
      </w:r>
      <w:r>
        <w:rPr>
          <w:rFonts w:ascii="Times New Roman" w:eastAsia="宋体" w:hAnsi="Times New Roman" w:cs="Times New Roman"/>
          <w:sz w:val="24"/>
          <w:szCs w:val="24"/>
        </w:rPr>
        <w:t>值。采用的是</w:t>
      </w:r>
      <w:r>
        <w:rPr>
          <w:rFonts w:ascii="Times New Roman" w:eastAsia="宋体" w:hAnsi="Times New Roman" w:cs="Times New Roman"/>
          <w:sz w:val="24"/>
          <w:szCs w:val="24"/>
        </w:rPr>
        <w:t>GC-IRMS</w:t>
      </w:r>
      <w:r>
        <w:rPr>
          <w:rFonts w:ascii="Times New Roman" w:eastAsia="宋体" w:hAnsi="Times New Roman" w:cs="Times New Roman"/>
          <w:sz w:val="24"/>
          <w:szCs w:val="24"/>
        </w:rPr>
        <w:t>法，结合由</w:t>
      </w:r>
      <w:r>
        <w:rPr>
          <w:rFonts w:ascii="Times New Roman" w:eastAsia="宋体" w:hAnsi="Times New Roman" w:cs="Times New Roman"/>
          <w:sz w:val="24"/>
          <w:szCs w:val="24"/>
        </w:rPr>
        <w:t>Finnigan</w:t>
      </w:r>
      <w:r>
        <w:rPr>
          <w:rFonts w:ascii="Times New Roman" w:eastAsia="宋体" w:hAnsi="Times New Roman" w:cs="Times New Roman"/>
          <w:sz w:val="24"/>
          <w:szCs w:val="24"/>
        </w:rPr>
        <w:t>公司提供的</w:t>
      </w:r>
      <w:r>
        <w:rPr>
          <w:rFonts w:ascii="Times New Roman" w:eastAsia="宋体" w:hAnsi="Times New Roman" w:cs="Times New Roman"/>
          <w:sz w:val="24"/>
          <w:szCs w:val="24"/>
        </w:rPr>
        <w:t>TC</w:t>
      </w:r>
      <w:r>
        <w:rPr>
          <w:rFonts w:ascii="Times New Roman" w:eastAsia="宋体" w:hAnsi="Times New Roman" w:cs="Times New Roman"/>
          <w:sz w:val="24"/>
          <w:szCs w:val="24"/>
        </w:rPr>
        <w:t>界面，分析了来自不同地区的</w:t>
      </w:r>
      <w:ins w:id="2577" w:author="Administrator" w:date="2019-12-30T12:30:00Z">
        <w:r>
          <w:rPr>
            <w:rFonts w:ascii="Times New Roman" w:eastAsia="宋体" w:hAnsi="Times New Roman" w:cs="Times New Roman" w:hint="eastAsia"/>
            <w:sz w:val="24"/>
            <w:szCs w:val="24"/>
          </w:rPr>
          <w:t>，</w:t>
        </w:r>
      </w:ins>
      <w:del w:id="2578" w:author="Administrator" w:date="2019-12-30T12:30:00Z">
        <w:r>
          <w:rPr>
            <w:rFonts w:ascii="Times New Roman" w:eastAsia="宋体" w:hAnsi="Times New Roman" w:cs="Times New Roman"/>
            <w:sz w:val="24"/>
            <w:szCs w:val="24"/>
          </w:rPr>
          <w:delText>、</w:delText>
        </w:r>
      </w:del>
      <w:r>
        <w:rPr>
          <w:rFonts w:ascii="Times New Roman" w:eastAsia="宋体" w:hAnsi="Times New Roman" w:cs="Times New Roman"/>
          <w:sz w:val="24"/>
          <w:szCs w:val="24"/>
        </w:rPr>
        <w:t>从</w:t>
      </w:r>
      <w:r>
        <w:rPr>
          <w:rFonts w:ascii="Times New Roman" w:eastAsia="宋体" w:hAnsi="Times New Roman" w:cs="Times New Roman"/>
          <w:sz w:val="24"/>
          <w:szCs w:val="24"/>
        </w:rPr>
        <w:t>1999</w:t>
      </w:r>
      <w:r>
        <w:rPr>
          <w:rFonts w:ascii="Times New Roman" w:eastAsia="宋体" w:hAnsi="Times New Roman" w:cs="Times New Roman"/>
          <w:sz w:val="24"/>
          <w:szCs w:val="24"/>
        </w:rPr>
        <w:t>年收割的香荚兰豆荚中提取的香兰素，以及采用不同生物方法、化学方法制取的香兰素。</w:t>
      </w:r>
    </w:p>
    <w:p w14:paraId="1115DC87" w14:textId="77777777" w:rsidR="00970176" w:rsidRDefault="00970176" w:rsidP="00970176">
      <w:pPr>
        <w:spacing w:line="480" w:lineRule="exact"/>
        <w:ind w:firstLineChars="200" w:firstLine="420"/>
        <w:rPr>
          <w:ins w:id="2579" w:author="Administrator" w:date="2019-12-31T13:44:00Z"/>
          <w:rFonts w:ascii="Times New Roman" w:hAnsi="Times New Roman" w:cs="Times New Roman"/>
        </w:rPr>
        <w:pPrChange w:id="2580" w:author="Administrator" w:date="2019-12-30T12:38:00Z">
          <w:pPr>
            <w:ind w:firstLineChars="200" w:firstLine="420"/>
          </w:pPr>
        </w:pPrChange>
      </w:pPr>
    </w:p>
    <w:p w14:paraId="0EB9E935"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11.1 </w:t>
      </w:r>
      <w:r>
        <w:rPr>
          <w:rFonts w:ascii="Times New Roman" w:hAnsi="Times New Roman" w:cs="Times New Roman"/>
        </w:rPr>
        <w:t>不同来源香兰素的</w:t>
      </w:r>
      <w:r>
        <w:rPr>
          <w:rFonts w:ascii="Times New Roman" w:hAnsi="Times New Roman" w:cs="Times New Roman"/>
        </w:rPr>
        <w:t>δ</w:t>
      </w:r>
      <w:r>
        <w:rPr>
          <w:rFonts w:ascii="Times New Roman" w:hAnsi="Times New Roman" w:cs="Times New Roman"/>
          <w:vertAlign w:val="superscript"/>
        </w:rPr>
        <w:t>2</w:t>
      </w:r>
      <w:r>
        <w:rPr>
          <w:rFonts w:ascii="Times New Roman" w:hAnsi="Times New Roman" w:cs="Times New Roman"/>
        </w:rPr>
        <w:t>H</w:t>
      </w:r>
      <w:r>
        <w:rPr>
          <w:rFonts w:ascii="Times New Roman" w:hAnsi="Times New Roman" w:cs="Times New Roman"/>
        </w:rPr>
        <w:t>和</w:t>
      </w:r>
      <w:r>
        <w:rPr>
          <w:rFonts w:ascii="Times New Roman" w:hAnsi="Times New Roman" w:cs="Times New Roman"/>
        </w:rPr>
        <w:t>δ</w:t>
      </w:r>
      <w:r>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rPr>
        <w:t>值</w:t>
      </w:r>
    </w:p>
    <w:tbl>
      <w:tblPr>
        <w:tblStyle w:val="10"/>
        <w:tblW w:w="8487" w:type="dxa"/>
        <w:tblLook w:val="04A0" w:firstRow="1" w:lastRow="0" w:firstColumn="1" w:lastColumn="0" w:noHBand="0" w:noVBand="1"/>
        <w:tblPrChange w:id="2581" w:author="Administrator" w:date="2019-12-31T13:44:00Z">
          <w:tblPr>
            <w:tblStyle w:val="10"/>
            <w:tblW w:w="8487" w:type="dxa"/>
            <w:tblLook w:val="04A0" w:firstRow="1" w:lastRow="0" w:firstColumn="1" w:lastColumn="0" w:noHBand="0" w:noVBand="1"/>
          </w:tblPr>
        </w:tblPrChange>
      </w:tblPr>
      <w:tblGrid>
        <w:gridCol w:w="862"/>
        <w:gridCol w:w="1003"/>
        <w:gridCol w:w="3040"/>
        <w:gridCol w:w="3582"/>
        <w:tblGridChange w:id="2582">
          <w:tblGrid>
            <w:gridCol w:w="720"/>
            <w:gridCol w:w="2636"/>
            <w:gridCol w:w="2460"/>
            <w:gridCol w:w="2671"/>
          </w:tblGrid>
        </w:tblGridChange>
      </w:tblGrid>
      <w:tr w:rsidR="00970176" w14:paraId="359627CC" w14:textId="77777777" w:rsidTr="00970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2583" w:author="Administrator" w:date="2019-12-31T13:44:00Z">
              <w:tcPr>
                <w:tcW w:w="720" w:type="dxa"/>
              </w:tcPr>
            </w:tcPrChange>
          </w:tcPr>
          <w:p w14:paraId="0D3458A5" w14:textId="77777777" w:rsidR="00970176" w:rsidRPr="00653323" w:rsidRDefault="008D6EE0">
            <w:pPr>
              <w:jc w:val="center"/>
              <w:cnfStyle w:val="101000000000" w:firstRow="1" w:lastRow="0" w:firstColumn="1" w:lastColumn="0" w:oddVBand="0" w:evenVBand="0" w:oddHBand="0" w:evenHBand="0" w:firstRowFirstColumn="0" w:firstRowLastColumn="0" w:lastRowFirstColumn="0" w:lastRowLastColumn="0"/>
              <w:rPr>
                <w:rFonts w:ascii="Times New Roman" w:hAnsi="Times New Roman"/>
              </w:rPr>
            </w:pPr>
            <w:r>
              <w:rPr>
                <w:rFonts w:ascii="Times New Roman" w:hAnsi="Times New Roman" w:cs="Times New Roman"/>
              </w:rPr>
              <w:t>序号</w:t>
            </w:r>
          </w:p>
        </w:tc>
        <w:tc>
          <w:tcPr>
            <w:tcW w:w="0" w:type="dxa"/>
            <w:tcPrChange w:id="2584" w:author="Administrator" w:date="2019-12-31T13:44:00Z">
              <w:tcPr>
                <w:tcW w:w="2636" w:type="dxa"/>
              </w:tcPr>
            </w:tcPrChange>
          </w:tcPr>
          <w:p w14:paraId="2C3962DF"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cs="Times New Roman"/>
              </w:rPr>
              <w:t>来源</w:t>
            </w:r>
          </w:p>
        </w:tc>
        <w:tc>
          <w:tcPr>
            <w:tcW w:w="0" w:type="dxa"/>
            <w:tcPrChange w:id="2585" w:author="Administrator" w:date="2019-12-31T13:44:00Z">
              <w:tcPr>
                <w:tcW w:w="2460" w:type="dxa"/>
              </w:tcPr>
            </w:tcPrChange>
          </w:tcPr>
          <w:p w14:paraId="3092CFF1"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cs="Times New Roman"/>
              </w:rPr>
              <w:t>δ</w:t>
            </w:r>
            <w:r>
              <w:rPr>
                <w:rFonts w:ascii="Times New Roman" w:hAnsi="Times New Roman" w:cs="Times New Roman"/>
                <w:vertAlign w:val="superscript"/>
              </w:rPr>
              <w:t>13</w:t>
            </w:r>
            <w:r>
              <w:rPr>
                <w:rFonts w:ascii="Times New Roman" w:hAnsi="Times New Roman" w:cs="Times New Roman"/>
              </w:rPr>
              <w:t>C(</w:t>
            </w:r>
            <w:r>
              <w:rPr>
                <w:rFonts w:ascii="Times New Roman" w:eastAsia="宋体" w:hAnsi="Times New Roman" w:cs="Times New Roman"/>
              </w:rPr>
              <w:t>‰</w:t>
            </w:r>
            <w:r>
              <w:rPr>
                <w:rFonts w:ascii="Times New Roman" w:hAnsi="Times New Roman" w:cs="Times New Roman"/>
              </w:rPr>
              <w:t>)V-PDB[±0.2(</w:t>
            </w:r>
            <w:r>
              <w:rPr>
                <w:rFonts w:ascii="Times New Roman" w:eastAsia="宋体" w:hAnsi="Times New Roman" w:cs="Times New Roman"/>
              </w:rPr>
              <w:t>‰)]</w:t>
            </w:r>
          </w:p>
        </w:tc>
        <w:tc>
          <w:tcPr>
            <w:tcW w:w="0" w:type="dxa"/>
            <w:tcPrChange w:id="2586" w:author="Administrator" w:date="2019-12-31T13:44:00Z">
              <w:tcPr>
                <w:tcW w:w="2671" w:type="dxa"/>
              </w:tcPr>
            </w:tcPrChange>
          </w:tcPr>
          <w:p w14:paraId="0B401C9B"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cs="Times New Roman"/>
              </w:rPr>
              <w:t>δ</w:t>
            </w:r>
            <w:r>
              <w:rPr>
                <w:rFonts w:ascii="Times New Roman" w:hAnsi="Times New Roman" w:cs="Times New Roman"/>
                <w:vertAlign w:val="superscript"/>
              </w:rPr>
              <w:t>2</w:t>
            </w:r>
            <w:r>
              <w:rPr>
                <w:rFonts w:ascii="Times New Roman" w:hAnsi="Times New Roman" w:cs="Times New Roman"/>
              </w:rPr>
              <w:t>H(</w:t>
            </w:r>
            <w:r>
              <w:rPr>
                <w:rFonts w:ascii="Times New Roman" w:eastAsia="宋体" w:hAnsi="Times New Roman" w:cs="Times New Roman"/>
              </w:rPr>
              <w:t>‰</w:t>
            </w:r>
            <w:r>
              <w:rPr>
                <w:rFonts w:ascii="Times New Roman" w:hAnsi="Times New Roman" w:cs="Times New Roman"/>
              </w:rPr>
              <w:t>)V-SMOW[±0.2(</w:t>
            </w:r>
            <w:r>
              <w:rPr>
                <w:rFonts w:ascii="Times New Roman" w:eastAsia="宋体" w:hAnsi="Times New Roman" w:cs="Times New Roman"/>
              </w:rPr>
              <w:t>‰)]</w:t>
            </w:r>
          </w:p>
        </w:tc>
      </w:tr>
      <w:tr w:rsidR="00970176" w14:paraId="26952F77" w14:textId="77777777" w:rsidTr="00970176">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587" w:author="Administrator" w:date="2019-12-31T13:44:00Z">
              <w:tcPr>
                <w:tcW w:w="720" w:type="dxa"/>
                <w:tcBorders>
                  <w:left w:val="nil"/>
                  <w:right w:val="nil"/>
                </w:tcBorders>
                <w:shd w:val="clear" w:color="auto" w:fill="C0C0C0" w:themeFill="text1" w:themeFillTint="3F"/>
              </w:tcPr>
            </w:tcPrChange>
          </w:tcPr>
          <w:p w14:paraId="5C818D82" w14:textId="77777777" w:rsidR="00970176" w:rsidRPr="00653323" w:rsidRDefault="008D6EE0">
            <w:pPr>
              <w:jc w:val="center"/>
              <w:rPr>
                <w:rFonts w:ascii="Times New Roman" w:hAnsi="Times New Roman"/>
              </w:rPr>
            </w:pPr>
            <w:r>
              <w:rPr>
                <w:rFonts w:ascii="Times New Roman" w:hAnsi="Times New Roman" w:cs="Times New Roman"/>
              </w:rPr>
              <w:t>1</w:t>
            </w:r>
          </w:p>
        </w:tc>
        <w:tc>
          <w:tcPr>
            <w:tcW w:w="0" w:type="dxa"/>
            <w:tcBorders>
              <w:right w:val="nil"/>
            </w:tcBorders>
            <w:shd w:val="clear" w:color="auto" w:fill="C0C0C0" w:themeFill="text1" w:themeFillTint="3F"/>
            <w:tcPrChange w:id="2588" w:author="Administrator" w:date="2019-12-31T13:44:00Z">
              <w:tcPr>
                <w:tcW w:w="2636" w:type="dxa"/>
                <w:tcBorders>
                  <w:right w:val="nil"/>
                </w:tcBorders>
                <w:shd w:val="clear" w:color="auto" w:fill="C0C0C0" w:themeFill="text1" w:themeFillTint="3F"/>
              </w:tcPr>
            </w:tcPrChange>
          </w:tcPr>
          <w:p w14:paraId="711E8A3E"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丁香酚</w:t>
            </w:r>
          </w:p>
        </w:tc>
        <w:tc>
          <w:tcPr>
            <w:tcW w:w="0" w:type="dxa"/>
            <w:tcBorders>
              <w:right w:val="nil"/>
            </w:tcBorders>
            <w:shd w:val="clear" w:color="auto" w:fill="C0C0C0" w:themeFill="text1" w:themeFillTint="3F"/>
            <w:tcPrChange w:id="2589" w:author="Administrator" w:date="2019-12-31T13:44:00Z">
              <w:tcPr>
                <w:tcW w:w="2460" w:type="dxa"/>
                <w:tcBorders>
                  <w:right w:val="nil"/>
                </w:tcBorders>
                <w:shd w:val="clear" w:color="auto" w:fill="C0C0C0" w:themeFill="text1" w:themeFillTint="3F"/>
              </w:tcPr>
            </w:tcPrChange>
          </w:tcPr>
          <w:p w14:paraId="3BAA5A72"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-30.3</w:t>
            </w:r>
          </w:p>
        </w:tc>
        <w:tc>
          <w:tcPr>
            <w:tcW w:w="0" w:type="dxa"/>
            <w:tcBorders>
              <w:right w:val="nil"/>
            </w:tcBorders>
            <w:shd w:val="clear" w:color="auto" w:fill="C0C0C0" w:themeFill="text1" w:themeFillTint="3F"/>
            <w:tcPrChange w:id="2590" w:author="Administrator" w:date="2019-12-31T13:44:00Z">
              <w:tcPr>
                <w:tcW w:w="2671" w:type="dxa"/>
                <w:tcBorders>
                  <w:right w:val="nil"/>
                </w:tcBorders>
                <w:shd w:val="clear" w:color="auto" w:fill="C0C0C0" w:themeFill="text1" w:themeFillTint="3F"/>
              </w:tcPr>
            </w:tcPrChange>
          </w:tcPr>
          <w:p w14:paraId="115C8CE0"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-116</w:t>
            </w:r>
          </w:p>
        </w:tc>
      </w:tr>
      <w:tr w:rsidR="00970176" w14:paraId="6D9F4D73" w14:textId="77777777" w:rsidTr="00970176">
        <w:tc>
          <w:tcPr>
            <w:cnfStyle w:val="001000000000" w:firstRow="0" w:lastRow="0" w:firstColumn="1" w:lastColumn="0" w:oddVBand="0" w:evenVBand="0" w:oddHBand="0" w:evenHBand="0" w:firstRowFirstColumn="0" w:firstRowLastColumn="0" w:lastRowFirstColumn="0" w:lastRowLastColumn="0"/>
            <w:tcW w:w="0" w:type="dxa"/>
            <w:tcPrChange w:id="2591" w:author="Administrator" w:date="2019-12-31T13:44:00Z">
              <w:tcPr>
                <w:tcW w:w="720" w:type="dxa"/>
              </w:tcPr>
            </w:tcPrChange>
          </w:tcPr>
          <w:p w14:paraId="444AA3A6" w14:textId="77777777" w:rsidR="00970176" w:rsidRPr="00653323" w:rsidRDefault="008D6EE0">
            <w:pPr>
              <w:jc w:val="center"/>
              <w:rPr>
                <w:rFonts w:ascii="Times New Roman" w:hAnsi="Times New Roman"/>
              </w:rPr>
            </w:pPr>
            <w:r>
              <w:rPr>
                <w:rFonts w:ascii="Times New Roman" w:hAnsi="Times New Roman" w:cs="Times New Roman"/>
              </w:rPr>
              <w:t>2</w:t>
            </w:r>
          </w:p>
        </w:tc>
        <w:tc>
          <w:tcPr>
            <w:tcW w:w="0" w:type="dxa"/>
            <w:tcPrChange w:id="2592" w:author="Administrator" w:date="2019-12-31T13:44:00Z">
              <w:tcPr>
                <w:tcW w:w="2636" w:type="dxa"/>
              </w:tcPr>
            </w:tcPrChange>
          </w:tcPr>
          <w:p w14:paraId="7E74F2B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丁香酚</w:t>
            </w:r>
            <w:r>
              <w:rPr>
                <w:rFonts w:ascii="Times New Roman" w:hAnsi="Times New Roman" w:cs="Times New Roman"/>
                <w:vertAlign w:val="superscript"/>
              </w:rPr>
              <w:t>*</w:t>
            </w:r>
          </w:p>
        </w:tc>
        <w:tc>
          <w:tcPr>
            <w:tcW w:w="0" w:type="dxa"/>
            <w:tcPrChange w:id="2593" w:author="Administrator" w:date="2019-12-31T13:44:00Z">
              <w:tcPr>
                <w:tcW w:w="2460" w:type="dxa"/>
              </w:tcPr>
            </w:tcPrChange>
          </w:tcPr>
          <w:p w14:paraId="6790476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-30.5</w:t>
            </w:r>
          </w:p>
        </w:tc>
        <w:tc>
          <w:tcPr>
            <w:tcW w:w="0" w:type="dxa"/>
            <w:tcPrChange w:id="2594" w:author="Administrator" w:date="2019-12-31T13:44:00Z">
              <w:tcPr>
                <w:tcW w:w="2671" w:type="dxa"/>
              </w:tcPr>
            </w:tcPrChange>
          </w:tcPr>
          <w:p w14:paraId="250FE3B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r>
      <w:tr w:rsidR="00970176" w14:paraId="6FEA8EE1" w14:textId="77777777" w:rsidTr="00970176">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595" w:author="Administrator" w:date="2019-12-31T13:44:00Z">
              <w:tcPr>
                <w:tcW w:w="720" w:type="dxa"/>
                <w:tcBorders>
                  <w:left w:val="nil"/>
                  <w:right w:val="nil"/>
                </w:tcBorders>
                <w:shd w:val="clear" w:color="auto" w:fill="C0C0C0" w:themeFill="text1" w:themeFillTint="3F"/>
              </w:tcPr>
            </w:tcPrChange>
          </w:tcPr>
          <w:p w14:paraId="136B258C" w14:textId="77777777" w:rsidR="00970176" w:rsidRPr="00653323" w:rsidRDefault="008D6EE0">
            <w:pPr>
              <w:jc w:val="center"/>
              <w:rPr>
                <w:rFonts w:ascii="Times New Roman" w:hAnsi="Times New Roman"/>
              </w:rPr>
            </w:pPr>
            <w:r>
              <w:rPr>
                <w:rFonts w:ascii="Times New Roman" w:hAnsi="Times New Roman" w:cs="Times New Roman"/>
              </w:rPr>
              <w:t>3</w:t>
            </w:r>
          </w:p>
        </w:tc>
        <w:tc>
          <w:tcPr>
            <w:tcW w:w="0" w:type="dxa"/>
            <w:tcBorders>
              <w:right w:val="nil"/>
            </w:tcBorders>
            <w:shd w:val="clear" w:color="auto" w:fill="C0C0C0" w:themeFill="text1" w:themeFillTint="3F"/>
            <w:tcPrChange w:id="2596" w:author="Administrator" w:date="2019-12-31T13:44:00Z">
              <w:tcPr>
                <w:tcW w:w="2636" w:type="dxa"/>
                <w:tcBorders>
                  <w:right w:val="nil"/>
                </w:tcBorders>
                <w:shd w:val="clear" w:color="auto" w:fill="C0C0C0" w:themeFill="text1" w:themeFillTint="3F"/>
              </w:tcPr>
            </w:tcPrChange>
          </w:tcPr>
          <w:p w14:paraId="108C2D93"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阿魏酸</w:t>
            </w:r>
            <w:r>
              <w:rPr>
                <w:rFonts w:ascii="Times New Roman" w:hAnsi="Times New Roman" w:cs="Times New Roman"/>
              </w:rPr>
              <w:t>(</w:t>
            </w:r>
            <w:r>
              <w:rPr>
                <w:rFonts w:ascii="Times New Roman" w:hAnsi="Times New Roman" w:cs="Times New Roman"/>
              </w:rPr>
              <w:t>发酵</w:t>
            </w:r>
            <w:r>
              <w:rPr>
                <w:rFonts w:ascii="Times New Roman" w:hAnsi="Times New Roman" w:cs="Times New Roman"/>
              </w:rPr>
              <w:t>)</w:t>
            </w:r>
          </w:p>
        </w:tc>
        <w:tc>
          <w:tcPr>
            <w:tcW w:w="0" w:type="dxa"/>
            <w:tcBorders>
              <w:right w:val="nil"/>
            </w:tcBorders>
            <w:shd w:val="clear" w:color="auto" w:fill="C0C0C0" w:themeFill="text1" w:themeFillTint="3F"/>
            <w:tcPrChange w:id="2597" w:author="Administrator" w:date="2019-12-31T13:44:00Z">
              <w:tcPr>
                <w:tcW w:w="2460" w:type="dxa"/>
                <w:tcBorders>
                  <w:right w:val="nil"/>
                </w:tcBorders>
                <w:shd w:val="clear" w:color="auto" w:fill="C0C0C0" w:themeFill="text1" w:themeFillTint="3F"/>
              </w:tcPr>
            </w:tcPrChange>
          </w:tcPr>
          <w:p w14:paraId="6CBD1F5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-36.4</w:t>
            </w:r>
          </w:p>
        </w:tc>
        <w:tc>
          <w:tcPr>
            <w:tcW w:w="0" w:type="dxa"/>
            <w:tcBorders>
              <w:right w:val="nil"/>
            </w:tcBorders>
            <w:shd w:val="clear" w:color="auto" w:fill="C0C0C0" w:themeFill="text1" w:themeFillTint="3F"/>
            <w:tcPrChange w:id="2598" w:author="Administrator" w:date="2019-12-31T13:44:00Z">
              <w:tcPr>
                <w:tcW w:w="2671" w:type="dxa"/>
                <w:tcBorders>
                  <w:right w:val="nil"/>
                </w:tcBorders>
                <w:shd w:val="clear" w:color="auto" w:fill="C0C0C0" w:themeFill="text1" w:themeFillTint="3F"/>
              </w:tcPr>
            </w:tcPrChange>
          </w:tcPr>
          <w:p w14:paraId="2E683CA0"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r>
      <w:tr w:rsidR="00970176" w14:paraId="43727A69" w14:textId="77777777" w:rsidTr="00970176">
        <w:tc>
          <w:tcPr>
            <w:cnfStyle w:val="001000000000" w:firstRow="0" w:lastRow="0" w:firstColumn="1" w:lastColumn="0" w:oddVBand="0" w:evenVBand="0" w:oddHBand="0" w:evenHBand="0" w:firstRowFirstColumn="0" w:firstRowLastColumn="0" w:lastRowFirstColumn="0" w:lastRowLastColumn="0"/>
            <w:tcW w:w="0" w:type="dxa"/>
            <w:tcPrChange w:id="2599" w:author="Administrator" w:date="2019-12-31T13:44:00Z">
              <w:tcPr>
                <w:tcW w:w="720" w:type="dxa"/>
              </w:tcPr>
            </w:tcPrChange>
          </w:tcPr>
          <w:p w14:paraId="147835E4" w14:textId="77777777" w:rsidR="00970176" w:rsidRPr="00653323" w:rsidRDefault="008D6EE0">
            <w:pPr>
              <w:jc w:val="center"/>
              <w:rPr>
                <w:rFonts w:ascii="Times New Roman" w:hAnsi="Times New Roman"/>
              </w:rPr>
            </w:pPr>
            <w:r>
              <w:rPr>
                <w:rFonts w:ascii="Times New Roman" w:hAnsi="Times New Roman" w:cs="Times New Roman"/>
              </w:rPr>
              <w:t>4</w:t>
            </w:r>
          </w:p>
        </w:tc>
        <w:tc>
          <w:tcPr>
            <w:tcW w:w="0" w:type="dxa"/>
            <w:tcPrChange w:id="2600" w:author="Administrator" w:date="2019-12-31T13:44:00Z">
              <w:tcPr>
                <w:tcW w:w="2636" w:type="dxa"/>
              </w:tcPr>
            </w:tcPrChange>
          </w:tcPr>
          <w:p w14:paraId="62B831E2"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木质素</w:t>
            </w:r>
          </w:p>
        </w:tc>
        <w:tc>
          <w:tcPr>
            <w:tcW w:w="0" w:type="dxa"/>
            <w:tcPrChange w:id="2601" w:author="Administrator" w:date="2019-12-31T13:44:00Z">
              <w:tcPr>
                <w:tcW w:w="2460" w:type="dxa"/>
              </w:tcPr>
            </w:tcPrChange>
          </w:tcPr>
          <w:p w14:paraId="4F5EA4E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-27.6</w:t>
            </w:r>
          </w:p>
        </w:tc>
        <w:tc>
          <w:tcPr>
            <w:tcW w:w="0" w:type="dxa"/>
            <w:tcPrChange w:id="2602" w:author="Administrator" w:date="2019-12-31T13:44:00Z">
              <w:tcPr>
                <w:tcW w:w="2671" w:type="dxa"/>
              </w:tcPr>
            </w:tcPrChange>
          </w:tcPr>
          <w:p w14:paraId="7CEA4BF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r>
      <w:tr w:rsidR="00970176" w14:paraId="4C5CE257" w14:textId="77777777" w:rsidTr="00970176">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603" w:author="Administrator" w:date="2019-12-31T13:44:00Z">
              <w:tcPr>
                <w:tcW w:w="720" w:type="dxa"/>
                <w:tcBorders>
                  <w:left w:val="nil"/>
                  <w:right w:val="nil"/>
                </w:tcBorders>
                <w:shd w:val="clear" w:color="auto" w:fill="C0C0C0" w:themeFill="text1" w:themeFillTint="3F"/>
              </w:tcPr>
            </w:tcPrChange>
          </w:tcPr>
          <w:p w14:paraId="19CEE2E4" w14:textId="77777777" w:rsidR="00970176" w:rsidRPr="00653323" w:rsidRDefault="008D6EE0">
            <w:pPr>
              <w:jc w:val="center"/>
              <w:rPr>
                <w:rFonts w:ascii="Times New Roman" w:hAnsi="Times New Roman"/>
              </w:rPr>
            </w:pPr>
            <w:r>
              <w:rPr>
                <w:rFonts w:ascii="Times New Roman" w:hAnsi="Times New Roman" w:cs="Times New Roman"/>
              </w:rPr>
              <w:t>5</w:t>
            </w:r>
          </w:p>
        </w:tc>
        <w:tc>
          <w:tcPr>
            <w:tcW w:w="0" w:type="dxa"/>
            <w:tcBorders>
              <w:right w:val="nil"/>
            </w:tcBorders>
            <w:shd w:val="clear" w:color="auto" w:fill="C0C0C0" w:themeFill="text1" w:themeFillTint="3F"/>
            <w:tcPrChange w:id="2604" w:author="Administrator" w:date="2019-12-31T13:44:00Z">
              <w:tcPr>
                <w:tcW w:w="2636" w:type="dxa"/>
                <w:tcBorders>
                  <w:right w:val="nil"/>
                </w:tcBorders>
                <w:shd w:val="clear" w:color="auto" w:fill="C0C0C0" w:themeFill="text1" w:themeFillTint="3F"/>
              </w:tcPr>
            </w:tcPrChange>
          </w:tcPr>
          <w:p w14:paraId="30E3090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香荚兰豆荚</w:t>
            </w:r>
            <w:r>
              <w:rPr>
                <w:rFonts w:ascii="Times New Roman" w:hAnsi="Times New Roman" w:cs="Times New Roman"/>
              </w:rPr>
              <w:t>(</w:t>
            </w:r>
            <w:r>
              <w:rPr>
                <w:rFonts w:ascii="Times New Roman" w:hAnsi="Times New Roman" w:cs="Times New Roman"/>
              </w:rPr>
              <w:t>马达加斯加</w:t>
            </w:r>
            <w:r>
              <w:rPr>
                <w:rFonts w:ascii="Times New Roman" w:hAnsi="Times New Roman" w:cs="Times New Roman"/>
              </w:rPr>
              <w:t>)</w:t>
            </w:r>
          </w:p>
        </w:tc>
        <w:tc>
          <w:tcPr>
            <w:tcW w:w="0" w:type="dxa"/>
            <w:tcBorders>
              <w:right w:val="nil"/>
            </w:tcBorders>
            <w:shd w:val="clear" w:color="auto" w:fill="C0C0C0" w:themeFill="text1" w:themeFillTint="3F"/>
            <w:tcPrChange w:id="2605" w:author="Administrator" w:date="2019-12-31T13:44:00Z">
              <w:tcPr>
                <w:tcW w:w="2460" w:type="dxa"/>
                <w:tcBorders>
                  <w:right w:val="nil"/>
                </w:tcBorders>
                <w:shd w:val="clear" w:color="auto" w:fill="C0C0C0" w:themeFill="text1" w:themeFillTint="3F"/>
              </w:tcPr>
            </w:tcPrChange>
          </w:tcPr>
          <w:p w14:paraId="10DD9D2C"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-22.0</w:t>
            </w:r>
          </w:p>
        </w:tc>
        <w:tc>
          <w:tcPr>
            <w:tcW w:w="0" w:type="dxa"/>
            <w:tcBorders>
              <w:right w:val="nil"/>
            </w:tcBorders>
            <w:shd w:val="clear" w:color="auto" w:fill="C0C0C0" w:themeFill="text1" w:themeFillTint="3F"/>
            <w:tcPrChange w:id="2606" w:author="Administrator" w:date="2019-12-31T13:44:00Z">
              <w:tcPr>
                <w:tcW w:w="2671" w:type="dxa"/>
                <w:tcBorders>
                  <w:right w:val="nil"/>
                </w:tcBorders>
                <w:shd w:val="clear" w:color="auto" w:fill="C0C0C0" w:themeFill="text1" w:themeFillTint="3F"/>
              </w:tcPr>
            </w:tcPrChange>
          </w:tcPr>
          <w:p w14:paraId="20E355BC"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-55</w:t>
            </w:r>
          </w:p>
        </w:tc>
      </w:tr>
      <w:tr w:rsidR="00970176" w14:paraId="2C54EA65" w14:textId="77777777" w:rsidTr="00970176">
        <w:tc>
          <w:tcPr>
            <w:cnfStyle w:val="001000000000" w:firstRow="0" w:lastRow="0" w:firstColumn="1" w:lastColumn="0" w:oddVBand="0" w:evenVBand="0" w:oddHBand="0" w:evenHBand="0" w:firstRowFirstColumn="0" w:firstRowLastColumn="0" w:lastRowFirstColumn="0" w:lastRowLastColumn="0"/>
            <w:tcW w:w="0" w:type="dxa"/>
            <w:tcPrChange w:id="2607" w:author="Administrator" w:date="2019-12-31T13:44:00Z">
              <w:tcPr>
                <w:tcW w:w="720" w:type="dxa"/>
              </w:tcPr>
            </w:tcPrChange>
          </w:tcPr>
          <w:p w14:paraId="226403AA" w14:textId="77777777" w:rsidR="00970176" w:rsidRPr="00653323" w:rsidRDefault="008D6EE0">
            <w:pPr>
              <w:jc w:val="center"/>
              <w:rPr>
                <w:rFonts w:ascii="Times New Roman" w:hAnsi="Times New Roman"/>
              </w:rPr>
            </w:pPr>
            <w:r>
              <w:rPr>
                <w:rFonts w:ascii="Times New Roman" w:hAnsi="Times New Roman" w:cs="Times New Roman"/>
              </w:rPr>
              <w:t>6</w:t>
            </w:r>
          </w:p>
        </w:tc>
        <w:tc>
          <w:tcPr>
            <w:tcW w:w="0" w:type="dxa"/>
            <w:tcPrChange w:id="2608" w:author="Administrator" w:date="2019-12-31T13:44:00Z">
              <w:tcPr>
                <w:tcW w:w="2636" w:type="dxa"/>
              </w:tcPr>
            </w:tcPrChange>
          </w:tcPr>
          <w:p w14:paraId="71ED6559"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香荚兰豆荚</w:t>
            </w:r>
            <w:r>
              <w:rPr>
                <w:rFonts w:ascii="Times New Roman" w:hAnsi="Times New Roman" w:cs="Times New Roman"/>
              </w:rPr>
              <w:t>(</w:t>
            </w:r>
            <w:r>
              <w:rPr>
                <w:rFonts w:ascii="Times New Roman" w:hAnsi="Times New Roman" w:cs="Times New Roman"/>
              </w:rPr>
              <w:t>印度尼</w:t>
            </w:r>
            <w:r>
              <w:rPr>
                <w:rFonts w:ascii="Times New Roman" w:hAnsi="Times New Roman" w:cs="Times New Roman"/>
              </w:rPr>
              <w:lastRenderedPageBreak/>
              <w:t>西亚</w:t>
            </w:r>
            <w:r>
              <w:rPr>
                <w:rFonts w:ascii="Times New Roman" w:hAnsi="Times New Roman" w:cs="Times New Roman"/>
              </w:rPr>
              <w:t>)</w:t>
            </w:r>
          </w:p>
        </w:tc>
        <w:tc>
          <w:tcPr>
            <w:tcW w:w="0" w:type="dxa"/>
            <w:tcPrChange w:id="2609" w:author="Administrator" w:date="2019-12-31T13:44:00Z">
              <w:tcPr>
                <w:tcW w:w="2460" w:type="dxa"/>
              </w:tcPr>
            </w:tcPrChange>
          </w:tcPr>
          <w:p w14:paraId="3B560A4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-20.6</w:t>
            </w:r>
          </w:p>
        </w:tc>
        <w:tc>
          <w:tcPr>
            <w:tcW w:w="0" w:type="dxa"/>
            <w:tcPrChange w:id="2610" w:author="Administrator" w:date="2019-12-31T13:44:00Z">
              <w:tcPr>
                <w:tcW w:w="2671" w:type="dxa"/>
              </w:tcPr>
            </w:tcPrChange>
          </w:tcPr>
          <w:p w14:paraId="6ED63FA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-102</w:t>
            </w:r>
          </w:p>
        </w:tc>
      </w:tr>
      <w:tr w:rsidR="00970176" w14:paraId="6057BF89" w14:textId="77777777" w:rsidTr="00970176">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611" w:author="Administrator" w:date="2019-12-31T13:44:00Z">
              <w:tcPr>
                <w:tcW w:w="720" w:type="dxa"/>
                <w:tcBorders>
                  <w:left w:val="nil"/>
                  <w:right w:val="nil"/>
                </w:tcBorders>
                <w:shd w:val="clear" w:color="auto" w:fill="C0C0C0" w:themeFill="text1" w:themeFillTint="3F"/>
              </w:tcPr>
            </w:tcPrChange>
          </w:tcPr>
          <w:p w14:paraId="50B100ED" w14:textId="77777777" w:rsidR="00970176" w:rsidRPr="00653323" w:rsidRDefault="008D6EE0">
            <w:pPr>
              <w:jc w:val="center"/>
              <w:rPr>
                <w:rFonts w:ascii="Times New Roman" w:hAnsi="Times New Roman"/>
              </w:rPr>
            </w:pPr>
            <w:r>
              <w:rPr>
                <w:rFonts w:ascii="Times New Roman" w:hAnsi="Times New Roman" w:cs="Times New Roman"/>
              </w:rPr>
              <w:t>7</w:t>
            </w:r>
          </w:p>
        </w:tc>
        <w:tc>
          <w:tcPr>
            <w:tcW w:w="0" w:type="dxa"/>
            <w:tcBorders>
              <w:right w:val="nil"/>
            </w:tcBorders>
            <w:shd w:val="clear" w:color="auto" w:fill="C0C0C0" w:themeFill="text1" w:themeFillTint="3F"/>
            <w:tcPrChange w:id="2612" w:author="Administrator" w:date="2019-12-31T13:44:00Z">
              <w:tcPr>
                <w:tcW w:w="2636" w:type="dxa"/>
                <w:tcBorders>
                  <w:right w:val="nil"/>
                </w:tcBorders>
                <w:shd w:val="clear" w:color="auto" w:fill="C0C0C0" w:themeFill="text1" w:themeFillTint="3F"/>
              </w:tcPr>
            </w:tcPrChange>
          </w:tcPr>
          <w:p w14:paraId="317D74F1"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香荚兰豆荚</w:t>
            </w:r>
            <w:r>
              <w:rPr>
                <w:rFonts w:ascii="Times New Roman" w:hAnsi="Times New Roman" w:cs="Times New Roman"/>
              </w:rPr>
              <w:t>(</w:t>
            </w:r>
            <w:r>
              <w:rPr>
                <w:rFonts w:ascii="Times New Roman" w:hAnsi="Times New Roman" w:cs="Times New Roman"/>
              </w:rPr>
              <w:t>塔西提</w:t>
            </w:r>
            <w:r>
              <w:rPr>
                <w:rFonts w:ascii="Times New Roman" w:hAnsi="Times New Roman" w:cs="Times New Roman"/>
              </w:rPr>
              <w:t>)</w:t>
            </w:r>
          </w:p>
        </w:tc>
        <w:tc>
          <w:tcPr>
            <w:tcW w:w="0" w:type="dxa"/>
            <w:tcBorders>
              <w:right w:val="nil"/>
            </w:tcBorders>
            <w:shd w:val="clear" w:color="auto" w:fill="C0C0C0" w:themeFill="text1" w:themeFillTint="3F"/>
            <w:tcPrChange w:id="2613" w:author="Administrator" w:date="2019-12-31T13:44:00Z">
              <w:tcPr>
                <w:tcW w:w="2460" w:type="dxa"/>
                <w:tcBorders>
                  <w:right w:val="nil"/>
                </w:tcBorders>
                <w:shd w:val="clear" w:color="auto" w:fill="C0C0C0" w:themeFill="text1" w:themeFillTint="3F"/>
              </w:tcPr>
            </w:tcPrChange>
          </w:tcPr>
          <w:p w14:paraId="34FC0A28"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-18.2</w:t>
            </w:r>
          </w:p>
        </w:tc>
        <w:tc>
          <w:tcPr>
            <w:tcW w:w="0" w:type="dxa"/>
            <w:tcBorders>
              <w:right w:val="nil"/>
            </w:tcBorders>
            <w:shd w:val="clear" w:color="auto" w:fill="C0C0C0" w:themeFill="text1" w:themeFillTint="3F"/>
            <w:tcPrChange w:id="2614" w:author="Administrator" w:date="2019-12-31T13:44:00Z">
              <w:tcPr>
                <w:tcW w:w="2671" w:type="dxa"/>
                <w:tcBorders>
                  <w:right w:val="nil"/>
                </w:tcBorders>
                <w:shd w:val="clear" w:color="auto" w:fill="C0C0C0" w:themeFill="text1" w:themeFillTint="3F"/>
              </w:tcPr>
            </w:tcPrChange>
          </w:tcPr>
          <w:p w14:paraId="441E7AB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-88</w:t>
            </w:r>
          </w:p>
        </w:tc>
      </w:tr>
      <w:tr w:rsidR="00970176" w14:paraId="44FCEC4C" w14:textId="77777777" w:rsidTr="00970176">
        <w:tc>
          <w:tcPr>
            <w:cnfStyle w:val="001000000000" w:firstRow="0" w:lastRow="0" w:firstColumn="1" w:lastColumn="0" w:oddVBand="0" w:evenVBand="0" w:oddHBand="0" w:evenHBand="0" w:firstRowFirstColumn="0" w:firstRowLastColumn="0" w:lastRowFirstColumn="0" w:lastRowLastColumn="0"/>
            <w:tcW w:w="0" w:type="dxa"/>
            <w:tcPrChange w:id="2615" w:author="Administrator" w:date="2019-12-31T13:44:00Z">
              <w:tcPr>
                <w:tcW w:w="720" w:type="dxa"/>
              </w:tcPr>
            </w:tcPrChange>
          </w:tcPr>
          <w:p w14:paraId="215BD5EB" w14:textId="77777777" w:rsidR="00970176" w:rsidRPr="00653323" w:rsidRDefault="008D6EE0">
            <w:pPr>
              <w:jc w:val="center"/>
              <w:rPr>
                <w:rFonts w:ascii="Times New Roman" w:hAnsi="Times New Roman"/>
              </w:rPr>
            </w:pPr>
            <w:r>
              <w:rPr>
                <w:rFonts w:ascii="Times New Roman" w:hAnsi="Times New Roman" w:cs="Times New Roman"/>
              </w:rPr>
              <w:t>8</w:t>
            </w:r>
          </w:p>
        </w:tc>
        <w:tc>
          <w:tcPr>
            <w:tcW w:w="0" w:type="dxa"/>
            <w:tcPrChange w:id="2616" w:author="Administrator" w:date="2019-12-31T13:44:00Z">
              <w:tcPr>
                <w:tcW w:w="2636" w:type="dxa"/>
              </w:tcPr>
            </w:tcPrChange>
          </w:tcPr>
          <w:p w14:paraId="5B2A6878"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香荚兰豆荚</w:t>
            </w:r>
            <w:r>
              <w:rPr>
                <w:rFonts w:ascii="Times New Roman" w:hAnsi="Times New Roman" w:cs="Times New Roman"/>
              </w:rPr>
              <w:t>(</w:t>
            </w:r>
            <w:r>
              <w:rPr>
                <w:rFonts w:ascii="Times New Roman" w:hAnsi="Times New Roman" w:cs="Times New Roman"/>
              </w:rPr>
              <w:t>墨西哥</w:t>
            </w:r>
            <w:r>
              <w:rPr>
                <w:rFonts w:ascii="Times New Roman" w:hAnsi="Times New Roman" w:cs="Times New Roman"/>
              </w:rPr>
              <w:t>)</w:t>
            </w:r>
          </w:p>
        </w:tc>
        <w:tc>
          <w:tcPr>
            <w:tcW w:w="0" w:type="dxa"/>
            <w:tcPrChange w:id="2617" w:author="Administrator" w:date="2019-12-31T13:44:00Z">
              <w:tcPr>
                <w:tcW w:w="2460" w:type="dxa"/>
              </w:tcPr>
            </w:tcPrChange>
          </w:tcPr>
          <w:p w14:paraId="04F6A41B"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-20.8</w:t>
            </w:r>
          </w:p>
        </w:tc>
        <w:tc>
          <w:tcPr>
            <w:tcW w:w="0" w:type="dxa"/>
            <w:tcPrChange w:id="2618" w:author="Administrator" w:date="2019-12-31T13:44:00Z">
              <w:tcPr>
                <w:tcW w:w="2671" w:type="dxa"/>
              </w:tcPr>
            </w:tcPrChange>
          </w:tcPr>
          <w:p w14:paraId="0502517D"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r>
      <w:tr w:rsidR="00970176" w14:paraId="73B38DBE" w14:textId="77777777" w:rsidTr="00970176">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619" w:author="Administrator" w:date="2019-12-31T13:44:00Z">
              <w:tcPr>
                <w:tcW w:w="720" w:type="dxa"/>
                <w:tcBorders>
                  <w:left w:val="nil"/>
                  <w:right w:val="nil"/>
                </w:tcBorders>
                <w:shd w:val="clear" w:color="auto" w:fill="C0C0C0" w:themeFill="text1" w:themeFillTint="3F"/>
              </w:tcPr>
            </w:tcPrChange>
          </w:tcPr>
          <w:p w14:paraId="3601E8D1" w14:textId="77777777" w:rsidR="00970176" w:rsidRPr="00653323" w:rsidRDefault="008D6EE0">
            <w:pPr>
              <w:jc w:val="center"/>
              <w:rPr>
                <w:rFonts w:ascii="Times New Roman" w:hAnsi="Times New Roman"/>
              </w:rPr>
            </w:pPr>
            <w:r>
              <w:rPr>
                <w:rFonts w:ascii="Times New Roman" w:hAnsi="Times New Roman" w:cs="Times New Roman"/>
              </w:rPr>
              <w:t>9</w:t>
            </w:r>
          </w:p>
        </w:tc>
        <w:tc>
          <w:tcPr>
            <w:tcW w:w="0" w:type="dxa"/>
            <w:tcBorders>
              <w:right w:val="nil"/>
            </w:tcBorders>
            <w:shd w:val="clear" w:color="auto" w:fill="C0C0C0" w:themeFill="text1" w:themeFillTint="3F"/>
            <w:tcPrChange w:id="2620" w:author="Administrator" w:date="2019-12-31T13:44:00Z">
              <w:tcPr>
                <w:tcW w:w="2636" w:type="dxa"/>
                <w:tcBorders>
                  <w:right w:val="nil"/>
                </w:tcBorders>
                <w:shd w:val="clear" w:color="auto" w:fill="C0C0C0" w:themeFill="text1" w:themeFillTint="3F"/>
              </w:tcPr>
            </w:tcPrChange>
          </w:tcPr>
          <w:p w14:paraId="024D5F2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香荚兰豆荚</w:t>
            </w:r>
            <w:r>
              <w:rPr>
                <w:rFonts w:ascii="Times New Roman" w:hAnsi="Times New Roman" w:cs="Times New Roman"/>
              </w:rPr>
              <w:t>(</w:t>
            </w:r>
            <w:r>
              <w:rPr>
                <w:rFonts w:ascii="Times New Roman" w:hAnsi="Times New Roman" w:cs="Times New Roman"/>
              </w:rPr>
              <w:t>科摩罗</w:t>
            </w:r>
            <w:r>
              <w:rPr>
                <w:rFonts w:ascii="Times New Roman" w:hAnsi="Times New Roman" w:cs="Times New Roman"/>
              </w:rPr>
              <w:t>)</w:t>
            </w:r>
          </w:p>
        </w:tc>
        <w:tc>
          <w:tcPr>
            <w:tcW w:w="0" w:type="dxa"/>
            <w:tcBorders>
              <w:right w:val="nil"/>
            </w:tcBorders>
            <w:shd w:val="clear" w:color="auto" w:fill="C0C0C0" w:themeFill="text1" w:themeFillTint="3F"/>
            <w:tcPrChange w:id="2621" w:author="Administrator" w:date="2019-12-31T13:44:00Z">
              <w:tcPr>
                <w:tcW w:w="2460" w:type="dxa"/>
                <w:tcBorders>
                  <w:right w:val="nil"/>
                </w:tcBorders>
                <w:shd w:val="clear" w:color="auto" w:fill="C0C0C0" w:themeFill="text1" w:themeFillTint="3F"/>
              </w:tcPr>
            </w:tcPrChange>
          </w:tcPr>
          <w:p w14:paraId="6D487B70"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w:t>
            </w:r>
          </w:p>
        </w:tc>
        <w:tc>
          <w:tcPr>
            <w:tcW w:w="0" w:type="dxa"/>
            <w:tcBorders>
              <w:right w:val="nil"/>
            </w:tcBorders>
            <w:shd w:val="clear" w:color="auto" w:fill="C0C0C0" w:themeFill="text1" w:themeFillTint="3F"/>
            <w:tcPrChange w:id="2622" w:author="Administrator" w:date="2019-12-31T13:44:00Z">
              <w:tcPr>
                <w:tcW w:w="2671" w:type="dxa"/>
                <w:tcBorders>
                  <w:right w:val="nil"/>
                </w:tcBorders>
                <w:shd w:val="clear" w:color="auto" w:fill="C0C0C0" w:themeFill="text1" w:themeFillTint="3F"/>
              </w:tcPr>
            </w:tcPrChange>
          </w:tcPr>
          <w:p w14:paraId="10B465D6"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-59</w:t>
            </w:r>
          </w:p>
        </w:tc>
      </w:tr>
    </w:tbl>
    <w:p w14:paraId="4A51AB68" w14:textId="77777777" w:rsidR="00970176" w:rsidRDefault="008D6EE0">
      <w:pPr>
        <w:ind w:firstLineChars="200" w:firstLine="420"/>
        <w:jc w:val="left"/>
        <w:rPr>
          <w:rFonts w:ascii="Times New Roman" w:hAnsi="Times New Roman" w:cs="Times New Roman"/>
        </w:rPr>
      </w:pPr>
      <w:r>
        <w:rPr>
          <w:rFonts w:ascii="Times New Roman" w:hAnsi="Times New Roman" w:cs="Times New Roman"/>
          <w:vertAlign w:val="superscript"/>
        </w:rPr>
        <w:t>*</w:t>
      </w:r>
      <w:r>
        <w:rPr>
          <w:rFonts w:ascii="Times New Roman" w:hAnsi="Times New Roman" w:cs="Times New Roman"/>
        </w:rPr>
        <w:t>：上海香料研究所的产品，仅做了</w:t>
      </w:r>
      <w:r>
        <w:rPr>
          <w:rFonts w:ascii="Times New Roman" w:hAnsi="Times New Roman" w:cs="Times New Roman"/>
        </w:rPr>
        <w:t>δ</w:t>
      </w:r>
      <w:r>
        <w:rPr>
          <w:rFonts w:ascii="Times New Roman" w:hAnsi="Times New Roman" w:cs="Times New Roman"/>
          <w:vertAlign w:val="superscript"/>
        </w:rPr>
        <w:t>13</w:t>
      </w:r>
      <w:r>
        <w:rPr>
          <w:rFonts w:ascii="Times New Roman" w:hAnsi="Times New Roman" w:cs="Times New Roman"/>
        </w:rPr>
        <w:t>C</w:t>
      </w:r>
      <w:r>
        <w:rPr>
          <w:rFonts w:ascii="Times New Roman" w:hAnsi="Times New Roman" w:cs="Times New Roman"/>
        </w:rPr>
        <w:t>，未做</w:t>
      </w:r>
      <w:r>
        <w:rPr>
          <w:rFonts w:ascii="Times New Roman" w:hAnsi="Times New Roman" w:cs="Times New Roman"/>
        </w:rPr>
        <w:t>δ</w:t>
      </w:r>
      <w:r>
        <w:rPr>
          <w:rFonts w:ascii="Times New Roman" w:hAnsi="Times New Roman" w:cs="Times New Roman"/>
          <w:vertAlign w:val="superscript"/>
        </w:rPr>
        <w:t>2</w:t>
      </w:r>
      <w:r>
        <w:rPr>
          <w:rFonts w:ascii="Times New Roman" w:hAnsi="Times New Roman" w:cs="Times New Roman"/>
        </w:rPr>
        <w:t>H</w:t>
      </w:r>
    </w:p>
    <w:p w14:paraId="3A299883" w14:textId="77777777" w:rsidR="00970176" w:rsidRDefault="008D6EE0" w:rsidP="00970176">
      <w:pPr>
        <w:ind w:firstLineChars="200" w:firstLine="480"/>
        <w:rPr>
          <w:rFonts w:ascii="Times New Roman" w:eastAsia="宋体" w:hAnsi="Times New Roman" w:cs="Times New Roman"/>
          <w:sz w:val="24"/>
          <w:szCs w:val="24"/>
        </w:rPr>
        <w:pPrChange w:id="2623" w:author="Administrator" w:date="2019-12-31T13:44:00Z">
          <w:pPr>
            <w:spacing w:line="480" w:lineRule="exact"/>
            <w:ind w:firstLineChars="200" w:firstLine="480"/>
          </w:pPr>
        </w:pPrChange>
      </w:pPr>
      <w:r>
        <w:rPr>
          <w:rFonts w:ascii="Times New Roman" w:eastAsia="宋体" w:hAnsi="Times New Roman" w:cs="Times New Roman"/>
          <w:sz w:val="24"/>
          <w:szCs w:val="24"/>
        </w:rPr>
        <w:t>值得一提的是，表</w:t>
      </w:r>
      <w:r>
        <w:rPr>
          <w:rFonts w:ascii="Times New Roman" w:eastAsia="宋体" w:hAnsi="Times New Roman" w:cs="Times New Roman"/>
          <w:sz w:val="24"/>
          <w:szCs w:val="24"/>
        </w:rPr>
        <w:t>11.1</w:t>
      </w:r>
      <w:r>
        <w:rPr>
          <w:rFonts w:ascii="Times New Roman" w:eastAsia="宋体" w:hAnsi="Times New Roman" w:cs="Times New Roman"/>
          <w:sz w:val="24"/>
          <w:szCs w:val="24"/>
        </w:rPr>
        <w:t>中序号</w:t>
      </w:r>
      <w:r>
        <w:rPr>
          <w:rFonts w:ascii="Times New Roman" w:eastAsia="宋体" w:hAnsi="Times New Roman" w:cs="Times New Roman"/>
          <w:sz w:val="24"/>
          <w:szCs w:val="24"/>
        </w:rPr>
        <w:t>2</w:t>
      </w:r>
      <w:r>
        <w:rPr>
          <w:rFonts w:ascii="Times New Roman" w:eastAsia="宋体" w:hAnsi="Times New Roman" w:cs="Times New Roman"/>
          <w:sz w:val="24"/>
          <w:szCs w:val="24"/>
        </w:rPr>
        <w:t>以丁香酚为原料的香兰素在德国</w:t>
      </w:r>
      <w:r>
        <w:rPr>
          <w:rFonts w:ascii="Times New Roman" w:eastAsia="宋体" w:hAnsi="Times New Roman" w:cs="Times New Roman"/>
          <w:sz w:val="24"/>
          <w:szCs w:val="24"/>
        </w:rPr>
        <w:t>Bremer Analyse</w:t>
      </w:r>
      <w:r>
        <w:rPr>
          <w:rFonts w:ascii="Times New Roman" w:eastAsia="宋体" w:hAnsi="Times New Roman" w:cs="Times New Roman"/>
          <w:sz w:val="24"/>
          <w:szCs w:val="24"/>
        </w:rPr>
        <w:t>一</w:t>
      </w:r>
      <w:r>
        <w:rPr>
          <w:rFonts w:ascii="Times New Roman" w:eastAsia="宋体" w:hAnsi="Times New Roman" w:cs="Times New Roman"/>
          <w:sz w:val="24"/>
          <w:szCs w:val="24"/>
        </w:rPr>
        <w:t>Institut Fǜr Naturwaren GmbH</w:t>
      </w:r>
      <w:r>
        <w:rPr>
          <w:rFonts w:ascii="Times New Roman" w:eastAsia="宋体" w:hAnsi="Times New Roman" w:cs="Times New Roman"/>
          <w:sz w:val="24"/>
          <w:szCs w:val="24"/>
        </w:rPr>
        <w:t>测试的</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rPr>
        <w:t>C</w:t>
      </w:r>
      <w:r>
        <w:rPr>
          <w:rFonts w:ascii="Times New Roman" w:eastAsia="宋体" w:hAnsi="Times New Roman" w:cs="Times New Roman"/>
          <w:sz w:val="24"/>
          <w:szCs w:val="24"/>
        </w:rPr>
        <w:t>值为</w:t>
      </w:r>
      <w:r>
        <w:rPr>
          <w:rFonts w:ascii="Times New Roman" w:eastAsia="宋体" w:hAnsi="Times New Roman" w:cs="Times New Roman"/>
          <w:sz w:val="24"/>
          <w:szCs w:val="24"/>
        </w:rPr>
        <w:t>-30.5(</w:t>
      </w:r>
      <w:r>
        <w:rPr>
          <w:rFonts w:ascii="Times New Roman" w:eastAsia="宋体" w:hAnsi="Times New Roman" w:cs="Times New Roman"/>
          <w:sz w:val="24"/>
          <w:szCs w:val="24"/>
        </w:rPr>
        <w:t>是</w:t>
      </w:r>
      <w:r>
        <w:rPr>
          <w:rFonts w:ascii="Times New Roman" w:eastAsia="宋体" w:hAnsi="Times New Roman" w:cs="Times New Roman"/>
          <w:sz w:val="24"/>
          <w:szCs w:val="24"/>
        </w:rPr>
        <w:t>5</w:t>
      </w:r>
      <w:r>
        <w:rPr>
          <w:rFonts w:ascii="Times New Roman" w:eastAsia="宋体" w:hAnsi="Times New Roman" w:cs="Times New Roman"/>
          <w:sz w:val="24"/>
          <w:szCs w:val="24"/>
        </w:rPr>
        <w:t>个数据的平均值</w:t>
      </w:r>
      <w:r>
        <w:rPr>
          <w:rFonts w:ascii="Times New Roman" w:eastAsia="宋体" w:hAnsi="Times New Roman" w:cs="Times New Roman"/>
          <w:sz w:val="24"/>
          <w:szCs w:val="24"/>
        </w:rPr>
        <w:t>)</w:t>
      </w:r>
      <w:r>
        <w:rPr>
          <w:rFonts w:ascii="Times New Roman" w:eastAsia="宋体" w:hAnsi="Times New Roman" w:cs="Times New Roman"/>
          <w:sz w:val="24"/>
          <w:szCs w:val="24"/>
        </w:rPr>
        <w:t>，与表</w:t>
      </w:r>
      <w:r>
        <w:rPr>
          <w:rFonts w:ascii="Times New Roman" w:eastAsia="宋体" w:hAnsi="Times New Roman" w:cs="Times New Roman"/>
          <w:sz w:val="24"/>
          <w:szCs w:val="24"/>
        </w:rPr>
        <w:t>11.1</w:t>
      </w:r>
      <w:r>
        <w:rPr>
          <w:rFonts w:ascii="Times New Roman" w:eastAsia="宋体" w:hAnsi="Times New Roman" w:cs="Times New Roman"/>
          <w:sz w:val="24"/>
          <w:szCs w:val="24"/>
        </w:rPr>
        <w:t>中的数据吻合。丁醇是另一个重要的香料，用</w:t>
      </w:r>
      <w:r>
        <w:rPr>
          <w:rFonts w:ascii="Times New Roman" w:eastAsia="宋体" w:hAnsi="Times New Roman" w:cs="Times New Roman"/>
          <w:sz w:val="24"/>
          <w:szCs w:val="24"/>
        </w:rPr>
        <w:t>IRMS</w:t>
      </w:r>
      <w:r>
        <w:rPr>
          <w:rFonts w:ascii="Times New Roman" w:eastAsia="宋体" w:hAnsi="Times New Roman" w:cs="Times New Roman"/>
          <w:sz w:val="24"/>
          <w:szCs w:val="24"/>
        </w:rPr>
        <w:t>分析不同来源的丁醇，再次使用多元素分析法，但是这一次涉及到分析不同样品的</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 xml:space="preserve">H , δ </w:t>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rPr>
        <w:t>C</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18</w:t>
      </w:r>
      <w:r>
        <w:rPr>
          <w:rFonts w:ascii="Times New Roman" w:eastAsia="宋体" w:hAnsi="Times New Roman" w:cs="Times New Roman"/>
          <w:sz w:val="24"/>
          <w:szCs w:val="24"/>
        </w:rPr>
        <w:t>O</w:t>
      </w:r>
      <w:r>
        <w:rPr>
          <w:rFonts w:ascii="Times New Roman" w:eastAsia="宋体" w:hAnsi="Times New Roman" w:cs="Times New Roman"/>
          <w:sz w:val="24"/>
          <w:szCs w:val="24"/>
        </w:rPr>
        <w:t>值，把三组数据结合起来，能够提供不同来源丁醇的特征信息。具体可见表</w:t>
      </w:r>
      <w:r>
        <w:rPr>
          <w:rFonts w:ascii="Times New Roman" w:eastAsia="宋体" w:hAnsi="Times New Roman" w:cs="Times New Roman"/>
          <w:sz w:val="24"/>
          <w:szCs w:val="24"/>
        </w:rPr>
        <w:t>11.2</w:t>
      </w:r>
      <w:r>
        <w:rPr>
          <w:rFonts w:ascii="Times New Roman" w:eastAsia="宋体" w:hAnsi="Times New Roman" w:cs="Times New Roman"/>
          <w:sz w:val="24"/>
          <w:szCs w:val="24"/>
        </w:rPr>
        <w:t>。</w:t>
      </w:r>
    </w:p>
    <w:p w14:paraId="68CCAA5C"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11.2 </w:t>
      </w:r>
      <w:r>
        <w:rPr>
          <w:rFonts w:ascii="Times New Roman" w:hAnsi="Times New Roman" w:cs="Times New Roman"/>
        </w:rPr>
        <w:t>不同来源丁醇的</w:t>
      </w:r>
      <w:r>
        <w:rPr>
          <w:rFonts w:ascii="Times New Roman" w:hAnsi="Times New Roman" w:cs="Times New Roman"/>
        </w:rPr>
        <w:t>δ</w:t>
      </w:r>
      <w:r>
        <w:rPr>
          <w:rFonts w:ascii="Times New Roman" w:hAnsi="Times New Roman" w:cs="Times New Roman"/>
        </w:rPr>
        <w:t>值</w:t>
      </w:r>
    </w:p>
    <w:tbl>
      <w:tblPr>
        <w:tblStyle w:val="10"/>
        <w:tblW w:w="10365" w:type="dxa"/>
        <w:tblInd w:w="-996" w:type="dxa"/>
        <w:tblLayout w:type="fixed"/>
        <w:tblLook w:val="04A0" w:firstRow="1" w:lastRow="0" w:firstColumn="1" w:lastColumn="0" w:noHBand="0" w:noVBand="1"/>
        <w:tblPrChange w:id="2624" w:author="Administrator" w:date="2019-12-31T13:44:00Z">
          <w:tblPr>
            <w:tblStyle w:val="10"/>
            <w:tblW w:w="10365" w:type="dxa"/>
            <w:tblInd w:w="-996" w:type="dxa"/>
            <w:tblLayout w:type="fixed"/>
            <w:tblLook w:val="04A0" w:firstRow="1" w:lastRow="0" w:firstColumn="1" w:lastColumn="0" w:noHBand="0" w:noVBand="1"/>
          </w:tblPr>
        </w:tblPrChange>
      </w:tblPr>
      <w:tblGrid>
        <w:gridCol w:w="892"/>
        <w:gridCol w:w="1866"/>
        <w:gridCol w:w="2693"/>
        <w:gridCol w:w="2552"/>
        <w:gridCol w:w="2362"/>
        <w:tblGridChange w:id="2625">
          <w:tblGrid>
            <w:gridCol w:w="888"/>
            <w:gridCol w:w="4"/>
            <w:gridCol w:w="888"/>
            <w:gridCol w:w="978"/>
            <w:gridCol w:w="888"/>
            <w:gridCol w:w="1805"/>
            <w:gridCol w:w="888"/>
            <w:gridCol w:w="1664"/>
            <w:gridCol w:w="888"/>
            <w:gridCol w:w="1474"/>
            <w:gridCol w:w="888"/>
          </w:tblGrid>
        </w:tblGridChange>
      </w:tblGrid>
      <w:tr w:rsidR="00970176" w14:paraId="6CF11B4C" w14:textId="77777777" w:rsidTr="00970176">
        <w:trPr>
          <w:cnfStyle w:val="100000000000" w:firstRow="1" w:lastRow="0" w:firstColumn="0" w:lastColumn="0" w:oddVBand="0" w:evenVBand="0" w:oddHBand="0" w:evenHBand="0" w:firstRowFirstColumn="0" w:firstRowLastColumn="0" w:lastRowFirstColumn="0" w:lastRowLastColumn="0"/>
          <w:trPrChange w:id="2626" w:author="Administrator" w:date="2019-12-31T13:44:00Z">
            <w:trPr>
              <w:gridBefore w:val="1"/>
            </w:trPr>
          </w:trPrChange>
        </w:trPr>
        <w:tc>
          <w:tcPr>
            <w:cnfStyle w:val="001000000000" w:firstRow="0" w:lastRow="0" w:firstColumn="1" w:lastColumn="0" w:oddVBand="0" w:evenVBand="0" w:oddHBand="0" w:evenHBand="0" w:firstRowFirstColumn="0" w:firstRowLastColumn="0" w:lastRowFirstColumn="0" w:lastRowLastColumn="0"/>
            <w:tcW w:w="0" w:type="dxa"/>
            <w:tcPrChange w:id="2627" w:author="Administrator" w:date="2019-12-31T13:44:00Z">
              <w:tcPr>
                <w:tcW w:w="892" w:type="dxa"/>
                <w:gridSpan w:val="2"/>
              </w:tcPr>
            </w:tcPrChange>
          </w:tcPr>
          <w:p w14:paraId="0EB08449" w14:textId="77777777" w:rsidR="00970176" w:rsidRPr="00653323" w:rsidRDefault="008D6EE0">
            <w:pPr>
              <w:jc w:val="center"/>
              <w:cnfStyle w:val="101000000000" w:firstRow="1" w:lastRow="0" w:firstColumn="1"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丁醇来源</w:t>
            </w:r>
          </w:p>
        </w:tc>
        <w:tc>
          <w:tcPr>
            <w:tcW w:w="0" w:type="dxa"/>
            <w:tcPrChange w:id="2628" w:author="Administrator" w:date="2019-12-31T13:44:00Z">
              <w:tcPr>
                <w:tcW w:w="1866" w:type="dxa"/>
                <w:gridSpan w:val="2"/>
              </w:tcPr>
            </w:tcPrChange>
          </w:tcPr>
          <w:p w14:paraId="24CF9779"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δ</w:t>
            </w:r>
            <w:r>
              <w:rPr>
                <w:rFonts w:ascii="Times New Roman" w:hAnsi="Times New Roman" w:cs="Times New Roman"/>
                <w:sz w:val="18"/>
                <w:szCs w:val="18"/>
                <w:vertAlign w:val="superscript"/>
              </w:rPr>
              <w:t>13</w:t>
            </w:r>
            <w:r>
              <w:rPr>
                <w:rFonts w:ascii="Times New Roman" w:hAnsi="Times New Roman" w:cs="Times New Roman"/>
                <w:sz w:val="18"/>
                <w:szCs w:val="18"/>
              </w:rPr>
              <w:t>C(</w:t>
            </w:r>
            <w:r>
              <w:rPr>
                <w:rFonts w:ascii="Times New Roman" w:eastAsia="宋体" w:hAnsi="Times New Roman" w:cs="Times New Roman"/>
                <w:sz w:val="18"/>
                <w:szCs w:val="18"/>
              </w:rPr>
              <w:t>‰</w:t>
            </w:r>
            <w:r>
              <w:rPr>
                <w:rFonts w:ascii="Times New Roman" w:hAnsi="Times New Roman" w:cs="Times New Roman"/>
                <w:sz w:val="18"/>
                <w:szCs w:val="18"/>
              </w:rPr>
              <w:t>)V-PDB[±0.2(</w:t>
            </w:r>
            <w:r>
              <w:rPr>
                <w:rFonts w:ascii="Times New Roman" w:eastAsia="宋体" w:hAnsi="Times New Roman" w:cs="Times New Roman"/>
                <w:sz w:val="18"/>
                <w:szCs w:val="18"/>
              </w:rPr>
              <w:t>‰)]</w:t>
            </w:r>
          </w:p>
        </w:tc>
        <w:tc>
          <w:tcPr>
            <w:tcW w:w="0" w:type="dxa"/>
            <w:tcPrChange w:id="2629" w:author="Administrator" w:date="2019-12-31T13:44:00Z">
              <w:tcPr>
                <w:tcW w:w="2693" w:type="dxa"/>
                <w:gridSpan w:val="2"/>
              </w:tcPr>
            </w:tcPrChange>
          </w:tcPr>
          <w:p w14:paraId="4AF2C437" w14:textId="77777777" w:rsidR="00970176" w:rsidRPr="00653323" w:rsidRDefault="008D6EE0">
            <w:pP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δ</w:t>
            </w:r>
            <w:r>
              <w:rPr>
                <w:rFonts w:ascii="Times New Roman" w:hAnsi="Times New Roman" w:cs="Times New Roman"/>
                <w:sz w:val="18"/>
                <w:szCs w:val="18"/>
                <w:vertAlign w:val="superscript"/>
              </w:rPr>
              <w:t>18</w:t>
            </w:r>
            <w:r>
              <w:rPr>
                <w:rFonts w:ascii="Times New Roman" w:hAnsi="Times New Roman" w:cs="Times New Roman"/>
                <w:sz w:val="18"/>
                <w:szCs w:val="18"/>
              </w:rPr>
              <w:t>O(</w:t>
            </w:r>
            <w:r>
              <w:rPr>
                <w:rFonts w:ascii="Times New Roman" w:eastAsia="宋体" w:hAnsi="Times New Roman" w:cs="Times New Roman"/>
                <w:sz w:val="18"/>
                <w:szCs w:val="18"/>
              </w:rPr>
              <w:t>‰</w:t>
            </w:r>
            <w:r>
              <w:rPr>
                <w:rFonts w:ascii="Times New Roman" w:hAnsi="Times New Roman" w:cs="Times New Roman"/>
                <w:sz w:val="18"/>
                <w:szCs w:val="18"/>
              </w:rPr>
              <w:t>)V-SMOW[±1.5(</w:t>
            </w:r>
            <w:r>
              <w:rPr>
                <w:rFonts w:ascii="Times New Roman" w:eastAsia="宋体" w:hAnsi="Times New Roman" w:cs="Times New Roman"/>
                <w:sz w:val="18"/>
                <w:szCs w:val="18"/>
              </w:rPr>
              <w:t>‰)</w:t>
            </w:r>
            <w:r>
              <w:rPr>
                <w:rFonts w:ascii="Times New Roman" w:eastAsia="宋体" w:hAnsi="Times New Roman" w:cs="Times New Roman"/>
                <w:sz w:val="18"/>
                <w:szCs w:val="18"/>
              </w:rPr>
              <w:t>（</w:t>
            </w:r>
            <w:r>
              <w:rPr>
                <w:rFonts w:ascii="Times New Roman" w:eastAsia="宋体" w:hAnsi="Times New Roman" w:cs="Times New Roman"/>
                <w:sz w:val="18"/>
                <w:szCs w:val="18"/>
              </w:rPr>
              <w:t>GC/TC</w:t>
            </w:r>
            <w:r>
              <w:rPr>
                <w:rFonts w:ascii="Times New Roman" w:eastAsia="宋体" w:hAnsi="Times New Roman" w:cs="Times New Roman"/>
                <w:sz w:val="18"/>
                <w:szCs w:val="18"/>
              </w:rPr>
              <w:t>）</w:t>
            </w:r>
            <w:r>
              <w:rPr>
                <w:rFonts w:ascii="Times New Roman" w:eastAsia="宋体" w:hAnsi="Times New Roman" w:cs="Times New Roman"/>
                <w:sz w:val="18"/>
                <w:szCs w:val="18"/>
              </w:rPr>
              <w:t>]</w:t>
            </w:r>
          </w:p>
        </w:tc>
        <w:tc>
          <w:tcPr>
            <w:tcW w:w="0" w:type="dxa"/>
            <w:tcPrChange w:id="2630" w:author="Administrator" w:date="2019-12-31T13:44:00Z">
              <w:tcPr>
                <w:tcW w:w="2552" w:type="dxa"/>
                <w:gridSpan w:val="2"/>
              </w:tcPr>
            </w:tcPrChange>
          </w:tcPr>
          <w:p w14:paraId="5E5E41DA"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δ</w:t>
            </w:r>
            <w:r>
              <w:rPr>
                <w:rFonts w:ascii="Times New Roman" w:hAnsi="Times New Roman" w:cs="Times New Roman"/>
                <w:sz w:val="18"/>
                <w:szCs w:val="18"/>
                <w:vertAlign w:val="superscript"/>
              </w:rPr>
              <w:t>18</w:t>
            </w:r>
            <w:r>
              <w:rPr>
                <w:rFonts w:ascii="Times New Roman" w:hAnsi="Times New Roman" w:cs="Times New Roman"/>
                <w:sz w:val="18"/>
                <w:szCs w:val="18"/>
              </w:rPr>
              <w:t>O(</w:t>
            </w:r>
            <w:r>
              <w:rPr>
                <w:rFonts w:ascii="Times New Roman" w:eastAsia="宋体" w:hAnsi="Times New Roman" w:cs="Times New Roman"/>
                <w:sz w:val="18"/>
                <w:szCs w:val="18"/>
              </w:rPr>
              <w:t>‰</w:t>
            </w:r>
            <w:r>
              <w:rPr>
                <w:rFonts w:ascii="Times New Roman" w:hAnsi="Times New Roman" w:cs="Times New Roman"/>
                <w:sz w:val="18"/>
                <w:szCs w:val="18"/>
              </w:rPr>
              <w:t>)V-SMOW[±1.5(</w:t>
            </w:r>
            <w:r>
              <w:rPr>
                <w:rFonts w:ascii="Times New Roman" w:eastAsia="宋体" w:hAnsi="Times New Roman" w:cs="Times New Roman"/>
                <w:sz w:val="18"/>
                <w:szCs w:val="18"/>
              </w:rPr>
              <w:t xml:space="preserve">‰) </w:t>
            </w:r>
            <w:r>
              <w:rPr>
                <w:rFonts w:ascii="Times New Roman" w:eastAsia="宋体" w:hAnsi="Times New Roman" w:cs="Times New Roman"/>
                <w:sz w:val="18"/>
                <w:szCs w:val="18"/>
              </w:rPr>
              <w:t>（</w:t>
            </w:r>
            <w:r>
              <w:rPr>
                <w:rFonts w:ascii="Times New Roman" w:eastAsia="宋体" w:hAnsi="Times New Roman" w:cs="Times New Roman"/>
                <w:sz w:val="18"/>
                <w:szCs w:val="18"/>
              </w:rPr>
              <w:t>GC/EA</w:t>
            </w:r>
            <w:r>
              <w:rPr>
                <w:rFonts w:ascii="Times New Roman" w:eastAsia="宋体" w:hAnsi="Times New Roman" w:cs="Times New Roman"/>
                <w:sz w:val="18"/>
                <w:szCs w:val="18"/>
              </w:rPr>
              <w:t>）</w:t>
            </w:r>
            <w:r>
              <w:rPr>
                <w:rFonts w:ascii="Times New Roman" w:eastAsia="宋体" w:hAnsi="Times New Roman" w:cs="Times New Roman"/>
                <w:sz w:val="18"/>
                <w:szCs w:val="18"/>
              </w:rPr>
              <w:t>]</w:t>
            </w:r>
          </w:p>
        </w:tc>
        <w:tc>
          <w:tcPr>
            <w:tcW w:w="0" w:type="dxa"/>
            <w:tcPrChange w:id="2631" w:author="Administrator" w:date="2019-12-31T13:44:00Z">
              <w:tcPr>
                <w:tcW w:w="2362" w:type="dxa"/>
                <w:gridSpan w:val="2"/>
              </w:tcPr>
            </w:tcPrChange>
          </w:tcPr>
          <w:p w14:paraId="61113A29"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δ</w:t>
            </w:r>
            <w:r>
              <w:rPr>
                <w:rFonts w:ascii="Times New Roman" w:hAnsi="Times New Roman" w:cs="Times New Roman"/>
                <w:sz w:val="18"/>
                <w:szCs w:val="18"/>
                <w:vertAlign w:val="superscript"/>
              </w:rPr>
              <w:t>2</w:t>
            </w:r>
            <w:r>
              <w:rPr>
                <w:rFonts w:ascii="Times New Roman" w:hAnsi="Times New Roman" w:cs="Times New Roman"/>
                <w:sz w:val="18"/>
                <w:szCs w:val="18"/>
              </w:rPr>
              <w:t>H(</w:t>
            </w:r>
            <w:r>
              <w:rPr>
                <w:rFonts w:ascii="Times New Roman" w:eastAsia="宋体" w:hAnsi="Times New Roman" w:cs="Times New Roman"/>
                <w:sz w:val="18"/>
                <w:szCs w:val="18"/>
              </w:rPr>
              <w:t>‰</w:t>
            </w:r>
            <w:r>
              <w:rPr>
                <w:rFonts w:ascii="Times New Roman" w:hAnsi="Times New Roman" w:cs="Times New Roman"/>
                <w:sz w:val="18"/>
                <w:szCs w:val="18"/>
              </w:rPr>
              <w:t>)V-SMOW[±5(</w:t>
            </w:r>
            <w:r>
              <w:rPr>
                <w:rFonts w:ascii="Times New Roman" w:eastAsia="宋体" w:hAnsi="Times New Roman" w:cs="Times New Roman"/>
                <w:sz w:val="18"/>
                <w:szCs w:val="18"/>
              </w:rPr>
              <w:t>‰)]</w:t>
            </w:r>
          </w:p>
        </w:tc>
      </w:tr>
      <w:tr w:rsidR="00970176" w14:paraId="02FD67F6" w14:textId="77777777" w:rsidTr="00970176">
        <w:tc>
          <w:tcPr>
            <w:cnfStyle w:val="001000000000" w:firstRow="0" w:lastRow="0" w:firstColumn="1" w:lastColumn="0" w:oddVBand="0" w:evenVBand="0" w:oddHBand="0" w:evenHBand="0" w:firstRowFirstColumn="0" w:firstRowLastColumn="0" w:lastRowFirstColumn="0" w:lastRowLastColumn="0"/>
            <w:tcW w:w="892" w:type="dxa"/>
            <w:tcBorders>
              <w:left w:val="nil"/>
              <w:right w:val="nil"/>
            </w:tcBorders>
            <w:shd w:val="clear" w:color="auto" w:fill="C0C0C0" w:themeFill="text1" w:themeFillTint="3F"/>
          </w:tcPr>
          <w:p w14:paraId="78B11BBB"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A</w:t>
            </w:r>
            <w:r>
              <w:rPr>
                <w:rFonts w:ascii="Times New Roman" w:hAnsi="Times New Roman" w:cs="Times New Roman"/>
                <w:sz w:val="18"/>
                <w:szCs w:val="18"/>
              </w:rPr>
              <w:t>天然</w:t>
            </w:r>
          </w:p>
        </w:tc>
        <w:tc>
          <w:tcPr>
            <w:tcW w:w="1866" w:type="dxa"/>
            <w:tcBorders>
              <w:right w:val="nil"/>
            </w:tcBorders>
            <w:shd w:val="clear" w:color="auto" w:fill="C0C0C0" w:themeFill="text1" w:themeFillTint="3F"/>
          </w:tcPr>
          <w:p w14:paraId="3D81CF2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-27.3</w:t>
            </w:r>
          </w:p>
        </w:tc>
        <w:tc>
          <w:tcPr>
            <w:tcW w:w="2693" w:type="dxa"/>
            <w:tcBorders>
              <w:right w:val="nil"/>
            </w:tcBorders>
            <w:shd w:val="clear" w:color="auto" w:fill="C0C0C0" w:themeFill="text1" w:themeFillTint="3F"/>
          </w:tcPr>
          <w:p w14:paraId="37F47BC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22.2</w:t>
            </w:r>
          </w:p>
        </w:tc>
        <w:tc>
          <w:tcPr>
            <w:tcW w:w="2552" w:type="dxa"/>
            <w:tcBorders>
              <w:right w:val="nil"/>
            </w:tcBorders>
            <w:shd w:val="clear" w:color="auto" w:fill="C0C0C0" w:themeFill="text1" w:themeFillTint="3F"/>
          </w:tcPr>
          <w:p w14:paraId="393E84F9"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17.1</w:t>
            </w:r>
          </w:p>
        </w:tc>
        <w:tc>
          <w:tcPr>
            <w:tcW w:w="2362" w:type="dxa"/>
            <w:tcBorders>
              <w:right w:val="nil"/>
            </w:tcBorders>
            <w:shd w:val="clear" w:color="auto" w:fill="C0C0C0" w:themeFill="text1" w:themeFillTint="3F"/>
          </w:tcPr>
          <w:p w14:paraId="2E8016F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-228</w:t>
            </w:r>
          </w:p>
        </w:tc>
      </w:tr>
      <w:tr w:rsidR="00970176" w14:paraId="3E50196D" w14:textId="77777777" w:rsidTr="00970176">
        <w:tc>
          <w:tcPr>
            <w:cnfStyle w:val="001000000000" w:firstRow="0" w:lastRow="0" w:firstColumn="1" w:lastColumn="0" w:oddVBand="0" w:evenVBand="0" w:oddHBand="0" w:evenHBand="0" w:firstRowFirstColumn="0" w:firstRowLastColumn="0" w:lastRowFirstColumn="0" w:lastRowLastColumn="0"/>
            <w:tcW w:w="892" w:type="dxa"/>
          </w:tcPr>
          <w:p w14:paraId="4E89E943" w14:textId="77777777" w:rsidR="00970176" w:rsidRPr="00653323" w:rsidRDefault="008D6EE0">
            <w:pPr>
              <w:jc w:val="center"/>
              <w:rPr>
                <w:rFonts w:ascii="Times New Roman" w:hAnsi="Times New Roman"/>
                <w:sz w:val="18"/>
                <w:vertAlign w:val="superscript"/>
              </w:rPr>
            </w:pPr>
            <w:r>
              <w:rPr>
                <w:rFonts w:ascii="Times New Roman" w:hAnsi="Times New Roman" w:cs="Times New Roman"/>
                <w:sz w:val="18"/>
                <w:szCs w:val="18"/>
              </w:rPr>
              <w:t>A</w:t>
            </w:r>
            <w:r>
              <w:rPr>
                <w:rFonts w:ascii="Times New Roman" w:hAnsi="Times New Roman" w:cs="Times New Roman"/>
                <w:sz w:val="18"/>
                <w:szCs w:val="18"/>
              </w:rPr>
              <w:t>天然</w:t>
            </w:r>
            <w:r>
              <w:rPr>
                <w:rFonts w:ascii="Times New Roman" w:hAnsi="Times New Roman" w:cs="Times New Roman"/>
                <w:sz w:val="18"/>
                <w:szCs w:val="18"/>
                <w:vertAlign w:val="superscript"/>
              </w:rPr>
              <w:t>*</w:t>
            </w:r>
          </w:p>
        </w:tc>
        <w:tc>
          <w:tcPr>
            <w:tcW w:w="1866" w:type="dxa"/>
          </w:tcPr>
          <w:p w14:paraId="1BC67F38"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-27.3</w:t>
            </w:r>
          </w:p>
        </w:tc>
        <w:tc>
          <w:tcPr>
            <w:tcW w:w="2693" w:type="dxa"/>
          </w:tcPr>
          <w:p w14:paraId="290B4396"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22.2</w:t>
            </w:r>
          </w:p>
        </w:tc>
        <w:tc>
          <w:tcPr>
            <w:tcW w:w="2552" w:type="dxa"/>
          </w:tcPr>
          <w:p w14:paraId="302CACD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17.1</w:t>
            </w:r>
          </w:p>
        </w:tc>
        <w:tc>
          <w:tcPr>
            <w:tcW w:w="2362" w:type="dxa"/>
          </w:tcPr>
          <w:p w14:paraId="3CEF2AF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-222</w:t>
            </w:r>
          </w:p>
        </w:tc>
      </w:tr>
      <w:tr w:rsidR="00970176" w14:paraId="0A10E47E" w14:textId="77777777" w:rsidTr="00970176">
        <w:tc>
          <w:tcPr>
            <w:cnfStyle w:val="001000000000" w:firstRow="0" w:lastRow="0" w:firstColumn="1" w:lastColumn="0" w:oddVBand="0" w:evenVBand="0" w:oddHBand="0" w:evenHBand="0" w:firstRowFirstColumn="0" w:firstRowLastColumn="0" w:lastRowFirstColumn="0" w:lastRowLastColumn="0"/>
            <w:tcW w:w="892" w:type="dxa"/>
            <w:tcBorders>
              <w:left w:val="nil"/>
              <w:right w:val="nil"/>
            </w:tcBorders>
            <w:shd w:val="clear" w:color="auto" w:fill="C0C0C0" w:themeFill="text1" w:themeFillTint="3F"/>
          </w:tcPr>
          <w:p w14:paraId="21EC4051"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A</w:t>
            </w:r>
            <w:r>
              <w:rPr>
                <w:rFonts w:ascii="Times New Roman" w:hAnsi="Times New Roman" w:cs="Times New Roman"/>
                <w:sz w:val="18"/>
                <w:szCs w:val="18"/>
              </w:rPr>
              <w:t>天然</w:t>
            </w:r>
          </w:p>
        </w:tc>
        <w:tc>
          <w:tcPr>
            <w:tcW w:w="1866" w:type="dxa"/>
            <w:tcBorders>
              <w:right w:val="nil"/>
            </w:tcBorders>
            <w:shd w:val="clear" w:color="auto" w:fill="C0C0C0" w:themeFill="text1" w:themeFillTint="3F"/>
          </w:tcPr>
          <w:p w14:paraId="7F6C3578"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-28.3</w:t>
            </w:r>
          </w:p>
        </w:tc>
        <w:tc>
          <w:tcPr>
            <w:tcW w:w="2693" w:type="dxa"/>
            <w:tcBorders>
              <w:right w:val="nil"/>
            </w:tcBorders>
            <w:shd w:val="clear" w:color="auto" w:fill="C0C0C0" w:themeFill="text1" w:themeFillTint="3F"/>
          </w:tcPr>
          <w:p w14:paraId="754C38D2"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22.2</w:t>
            </w:r>
          </w:p>
        </w:tc>
        <w:tc>
          <w:tcPr>
            <w:tcW w:w="2552" w:type="dxa"/>
            <w:tcBorders>
              <w:right w:val="nil"/>
            </w:tcBorders>
            <w:shd w:val="clear" w:color="auto" w:fill="C0C0C0" w:themeFill="text1" w:themeFillTint="3F"/>
          </w:tcPr>
          <w:p w14:paraId="082CD6C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17.8</w:t>
            </w:r>
          </w:p>
        </w:tc>
        <w:tc>
          <w:tcPr>
            <w:tcW w:w="2362" w:type="dxa"/>
            <w:tcBorders>
              <w:right w:val="nil"/>
            </w:tcBorders>
            <w:shd w:val="clear" w:color="auto" w:fill="C0C0C0" w:themeFill="text1" w:themeFillTint="3F"/>
          </w:tcPr>
          <w:p w14:paraId="3B38B8A8"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-155</w:t>
            </w:r>
          </w:p>
        </w:tc>
      </w:tr>
      <w:tr w:rsidR="00970176" w14:paraId="697D479B" w14:textId="77777777" w:rsidTr="00970176">
        <w:tc>
          <w:tcPr>
            <w:cnfStyle w:val="001000000000" w:firstRow="0" w:lastRow="0" w:firstColumn="1" w:lastColumn="0" w:oddVBand="0" w:evenVBand="0" w:oddHBand="0" w:evenHBand="0" w:firstRowFirstColumn="0" w:firstRowLastColumn="0" w:lastRowFirstColumn="0" w:lastRowLastColumn="0"/>
            <w:tcW w:w="892" w:type="dxa"/>
          </w:tcPr>
          <w:p w14:paraId="451A78FC"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B</w:t>
            </w:r>
            <w:r>
              <w:rPr>
                <w:rFonts w:ascii="Times New Roman" w:hAnsi="Times New Roman" w:cs="Times New Roman"/>
                <w:sz w:val="18"/>
                <w:szCs w:val="18"/>
              </w:rPr>
              <w:t>天然</w:t>
            </w:r>
          </w:p>
        </w:tc>
        <w:tc>
          <w:tcPr>
            <w:tcW w:w="1866" w:type="dxa"/>
          </w:tcPr>
          <w:p w14:paraId="23A032C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-13.3</w:t>
            </w:r>
          </w:p>
        </w:tc>
        <w:tc>
          <w:tcPr>
            <w:tcW w:w="2693" w:type="dxa"/>
          </w:tcPr>
          <w:p w14:paraId="53C84D2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11.6</w:t>
            </w:r>
          </w:p>
        </w:tc>
        <w:tc>
          <w:tcPr>
            <w:tcW w:w="2552" w:type="dxa"/>
          </w:tcPr>
          <w:p w14:paraId="4645146E"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5.6</w:t>
            </w:r>
          </w:p>
        </w:tc>
        <w:tc>
          <w:tcPr>
            <w:tcW w:w="2362" w:type="dxa"/>
          </w:tcPr>
          <w:p w14:paraId="632DA76F"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-290</w:t>
            </w:r>
          </w:p>
        </w:tc>
      </w:tr>
      <w:tr w:rsidR="00970176" w14:paraId="27C8FE3B" w14:textId="77777777" w:rsidTr="00970176">
        <w:tc>
          <w:tcPr>
            <w:cnfStyle w:val="001000000000" w:firstRow="0" w:lastRow="0" w:firstColumn="1" w:lastColumn="0" w:oddVBand="0" w:evenVBand="0" w:oddHBand="0" w:evenHBand="0" w:firstRowFirstColumn="0" w:firstRowLastColumn="0" w:lastRowFirstColumn="0" w:lastRowLastColumn="0"/>
            <w:tcW w:w="892" w:type="dxa"/>
            <w:tcBorders>
              <w:left w:val="nil"/>
              <w:right w:val="nil"/>
            </w:tcBorders>
            <w:shd w:val="clear" w:color="auto" w:fill="C0C0C0" w:themeFill="text1" w:themeFillTint="3F"/>
          </w:tcPr>
          <w:p w14:paraId="0630EFEF"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B</w:t>
            </w:r>
            <w:r>
              <w:rPr>
                <w:rFonts w:ascii="Times New Roman" w:hAnsi="Times New Roman" w:cs="Times New Roman"/>
                <w:sz w:val="18"/>
                <w:szCs w:val="18"/>
              </w:rPr>
              <w:t>天然</w:t>
            </w:r>
          </w:p>
        </w:tc>
        <w:tc>
          <w:tcPr>
            <w:tcW w:w="1866" w:type="dxa"/>
            <w:tcBorders>
              <w:right w:val="nil"/>
            </w:tcBorders>
            <w:shd w:val="clear" w:color="auto" w:fill="C0C0C0" w:themeFill="text1" w:themeFillTint="3F"/>
          </w:tcPr>
          <w:p w14:paraId="1E716983"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-14.0</w:t>
            </w:r>
          </w:p>
        </w:tc>
        <w:tc>
          <w:tcPr>
            <w:tcW w:w="2693" w:type="dxa"/>
            <w:tcBorders>
              <w:right w:val="nil"/>
            </w:tcBorders>
            <w:shd w:val="clear" w:color="auto" w:fill="C0C0C0" w:themeFill="text1" w:themeFillTint="3F"/>
          </w:tcPr>
          <w:p w14:paraId="7FE9773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13.2</w:t>
            </w:r>
          </w:p>
        </w:tc>
        <w:tc>
          <w:tcPr>
            <w:tcW w:w="2552" w:type="dxa"/>
            <w:tcBorders>
              <w:right w:val="nil"/>
            </w:tcBorders>
            <w:shd w:val="clear" w:color="auto" w:fill="C0C0C0" w:themeFill="text1" w:themeFillTint="3F"/>
          </w:tcPr>
          <w:p w14:paraId="3A8F74C3"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7.2</w:t>
            </w:r>
          </w:p>
        </w:tc>
        <w:tc>
          <w:tcPr>
            <w:tcW w:w="2362" w:type="dxa"/>
            <w:tcBorders>
              <w:right w:val="nil"/>
            </w:tcBorders>
            <w:shd w:val="clear" w:color="auto" w:fill="C0C0C0" w:themeFill="text1" w:themeFillTint="3F"/>
          </w:tcPr>
          <w:p w14:paraId="2C7F3961"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-290</w:t>
            </w:r>
          </w:p>
        </w:tc>
      </w:tr>
      <w:tr w:rsidR="00970176" w14:paraId="0573ACEB" w14:textId="77777777" w:rsidTr="00970176">
        <w:tc>
          <w:tcPr>
            <w:cnfStyle w:val="001000000000" w:firstRow="0" w:lastRow="0" w:firstColumn="1" w:lastColumn="0" w:oddVBand="0" w:evenVBand="0" w:oddHBand="0" w:evenHBand="0" w:firstRowFirstColumn="0" w:firstRowLastColumn="0" w:lastRowFirstColumn="0" w:lastRowLastColumn="0"/>
            <w:tcW w:w="892" w:type="dxa"/>
          </w:tcPr>
          <w:p w14:paraId="64CDD58E"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B</w:t>
            </w:r>
            <w:r>
              <w:rPr>
                <w:rFonts w:ascii="Times New Roman" w:hAnsi="Times New Roman" w:cs="Times New Roman"/>
                <w:sz w:val="18"/>
                <w:szCs w:val="18"/>
              </w:rPr>
              <w:t>天然</w:t>
            </w:r>
          </w:p>
        </w:tc>
        <w:tc>
          <w:tcPr>
            <w:tcW w:w="1866" w:type="dxa"/>
          </w:tcPr>
          <w:p w14:paraId="4786844C"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-13.7</w:t>
            </w:r>
          </w:p>
        </w:tc>
        <w:tc>
          <w:tcPr>
            <w:tcW w:w="2693" w:type="dxa"/>
          </w:tcPr>
          <w:p w14:paraId="0E8E3E0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11.9</w:t>
            </w:r>
          </w:p>
        </w:tc>
        <w:tc>
          <w:tcPr>
            <w:tcW w:w="2552" w:type="dxa"/>
          </w:tcPr>
          <w:p w14:paraId="01EEC4B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7.5</w:t>
            </w:r>
          </w:p>
        </w:tc>
        <w:tc>
          <w:tcPr>
            <w:tcW w:w="2362" w:type="dxa"/>
          </w:tcPr>
          <w:p w14:paraId="3FFDC4CC"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-274</w:t>
            </w:r>
          </w:p>
        </w:tc>
      </w:tr>
      <w:tr w:rsidR="00970176" w14:paraId="62FD0DD8" w14:textId="77777777" w:rsidTr="00970176">
        <w:tc>
          <w:tcPr>
            <w:cnfStyle w:val="001000000000" w:firstRow="0" w:lastRow="0" w:firstColumn="1" w:lastColumn="0" w:oddVBand="0" w:evenVBand="0" w:oddHBand="0" w:evenHBand="0" w:firstRowFirstColumn="0" w:firstRowLastColumn="0" w:lastRowFirstColumn="0" w:lastRowLastColumn="0"/>
            <w:tcW w:w="892" w:type="dxa"/>
            <w:tcBorders>
              <w:left w:val="nil"/>
              <w:right w:val="nil"/>
            </w:tcBorders>
            <w:shd w:val="clear" w:color="auto" w:fill="C0C0C0" w:themeFill="text1" w:themeFillTint="3F"/>
          </w:tcPr>
          <w:p w14:paraId="41BD5F94"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C</w:t>
            </w:r>
            <w:r>
              <w:rPr>
                <w:rFonts w:ascii="Times New Roman" w:hAnsi="Times New Roman" w:cs="Times New Roman"/>
                <w:sz w:val="18"/>
                <w:szCs w:val="18"/>
              </w:rPr>
              <w:t>石油化工</w:t>
            </w:r>
          </w:p>
        </w:tc>
        <w:tc>
          <w:tcPr>
            <w:tcW w:w="1866" w:type="dxa"/>
            <w:tcBorders>
              <w:right w:val="nil"/>
            </w:tcBorders>
            <w:shd w:val="clear" w:color="auto" w:fill="C0C0C0" w:themeFill="text1" w:themeFillTint="3F"/>
          </w:tcPr>
          <w:p w14:paraId="1908910D"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-27.8</w:t>
            </w:r>
          </w:p>
        </w:tc>
        <w:tc>
          <w:tcPr>
            <w:tcW w:w="2693" w:type="dxa"/>
            <w:tcBorders>
              <w:right w:val="nil"/>
            </w:tcBorders>
            <w:shd w:val="clear" w:color="auto" w:fill="C0C0C0" w:themeFill="text1" w:themeFillTint="3F"/>
          </w:tcPr>
          <w:p w14:paraId="78B162DB"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8.8</w:t>
            </w:r>
          </w:p>
        </w:tc>
        <w:tc>
          <w:tcPr>
            <w:tcW w:w="2552" w:type="dxa"/>
            <w:tcBorders>
              <w:right w:val="nil"/>
            </w:tcBorders>
            <w:shd w:val="clear" w:color="auto" w:fill="C0C0C0" w:themeFill="text1" w:themeFillTint="3F"/>
          </w:tcPr>
          <w:p w14:paraId="482A622B"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3.9</w:t>
            </w:r>
          </w:p>
        </w:tc>
        <w:tc>
          <w:tcPr>
            <w:tcW w:w="2362" w:type="dxa"/>
            <w:tcBorders>
              <w:right w:val="nil"/>
            </w:tcBorders>
            <w:shd w:val="clear" w:color="auto" w:fill="C0C0C0" w:themeFill="text1" w:themeFillTint="3F"/>
          </w:tcPr>
          <w:p w14:paraId="1D04FA2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-138</w:t>
            </w:r>
          </w:p>
        </w:tc>
      </w:tr>
    </w:tbl>
    <w:p w14:paraId="2108FE59" w14:textId="77777777" w:rsidR="00970176" w:rsidRDefault="008D6EE0" w:rsidP="00970176">
      <w:pPr>
        <w:ind w:firstLineChars="200" w:firstLine="480"/>
        <w:rPr>
          <w:rFonts w:ascii="Times New Roman" w:hAnsi="Times New Roman" w:cs="Times New Roman"/>
          <w:sz w:val="24"/>
          <w:szCs w:val="24"/>
        </w:rPr>
        <w:pPrChange w:id="2632" w:author="Administrator" w:date="2019-12-31T13:44:00Z">
          <w:pPr>
            <w:spacing w:line="480" w:lineRule="exact"/>
            <w:ind w:firstLineChars="200" w:firstLine="480"/>
          </w:pPr>
        </w:pPrChange>
      </w:pPr>
      <w:r>
        <w:rPr>
          <w:rFonts w:ascii="Times New Roman" w:hAnsi="Times New Roman" w:cs="Times New Roman"/>
          <w:sz w:val="24"/>
          <w:szCs w:val="24"/>
          <w:vertAlign w:val="superscript"/>
        </w:rPr>
        <w:t>2</w:t>
      </w:r>
      <w:r>
        <w:rPr>
          <w:rFonts w:ascii="Times New Roman" w:hAnsi="Times New Roman" w:cs="Times New Roman"/>
          <w:sz w:val="24"/>
          <w:szCs w:val="24"/>
        </w:rPr>
        <w:t>H NMR</w:t>
      </w:r>
      <w:r>
        <w:rPr>
          <w:rFonts w:ascii="Times New Roman" w:hAnsi="Times New Roman" w:cs="Times New Roman"/>
          <w:sz w:val="24"/>
          <w:szCs w:val="24"/>
        </w:rPr>
        <w:t>至今还是准确判断芳香分子来源</w:t>
      </w:r>
      <w:r>
        <w:rPr>
          <w:rFonts w:ascii="Times New Roman" w:hAnsi="Times New Roman" w:cs="Times New Roman"/>
          <w:sz w:val="24"/>
          <w:szCs w:val="24"/>
        </w:rPr>
        <w:t>(</w:t>
      </w:r>
      <w:r>
        <w:rPr>
          <w:rFonts w:ascii="Times New Roman" w:hAnsi="Times New Roman" w:cs="Times New Roman"/>
          <w:sz w:val="24"/>
          <w:szCs w:val="24"/>
        </w:rPr>
        <w:t>植物，半合成和合成</w:t>
      </w:r>
      <w:r>
        <w:rPr>
          <w:rFonts w:ascii="Times New Roman" w:hAnsi="Times New Roman" w:cs="Times New Roman"/>
          <w:sz w:val="24"/>
          <w:szCs w:val="24"/>
        </w:rPr>
        <w:t>)</w:t>
      </w:r>
      <w:r>
        <w:rPr>
          <w:rFonts w:ascii="Times New Roman" w:hAnsi="Times New Roman" w:cs="Times New Roman"/>
          <w:sz w:val="24"/>
          <w:szCs w:val="24"/>
        </w:rPr>
        <w:t>的唯一方法。这一方法已被成功地应用于香草醛、茴香脑和苯甲醛来源的分析。</w:t>
      </w:r>
    </w:p>
    <w:p w14:paraId="71125EDE" w14:textId="77777777" w:rsidR="00970176" w:rsidRDefault="008D6EE0" w:rsidP="00970176">
      <w:pPr>
        <w:ind w:firstLineChars="200" w:firstLine="422"/>
        <w:rPr>
          <w:rFonts w:ascii="Times New Roman" w:hAnsi="Times New Roman" w:cs="Times New Roman"/>
          <w:b/>
        </w:rPr>
        <w:pPrChange w:id="2633" w:author="Administrator" w:date="2019-12-31T13:44:00Z">
          <w:pPr>
            <w:spacing w:line="480" w:lineRule="exact"/>
            <w:ind w:firstLineChars="200" w:firstLine="422"/>
          </w:pPr>
        </w:pPrChange>
      </w:pPr>
      <w:r>
        <w:rPr>
          <w:rFonts w:ascii="Times New Roman" w:hAnsi="Times New Roman" w:cs="Times New Roman"/>
          <w:b/>
        </w:rPr>
        <w:t>(1)</w:t>
      </w:r>
      <w:del w:id="2634" w:author="Administrator" w:date="2019-12-30T12:33:00Z">
        <w:r>
          <w:rPr>
            <w:rFonts w:ascii="Times New Roman" w:hAnsi="Times New Roman" w:cs="Times New Roman"/>
            <w:b/>
          </w:rPr>
          <w:delText>、</w:delText>
        </w:r>
      </w:del>
      <w:r>
        <w:rPr>
          <w:rFonts w:ascii="Times New Roman" w:hAnsi="Times New Roman" w:cs="Times New Roman"/>
          <w:b/>
        </w:rPr>
        <w:t>香草醛的鉴伪</w:t>
      </w:r>
    </w:p>
    <w:p w14:paraId="68CE4FE0" w14:textId="77777777" w:rsidR="00970176" w:rsidRDefault="008D6EE0" w:rsidP="00970176">
      <w:pPr>
        <w:ind w:firstLineChars="200" w:firstLine="480"/>
        <w:rPr>
          <w:rFonts w:ascii="Times New Roman" w:hAnsi="Times New Roman" w:cs="Times New Roman"/>
          <w:sz w:val="24"/>
          <w:szCs w:val="24"/>
        </w:rPr>
        <w:pPrChange w:id="2635" w:author="Administrator" w:date="2019-12-31T13:44:00Z">
          <w:pPr>
            <w:spacing w:line="480" w:lineRule="exact"/>
            <w:ind w:firstLineChars="200" w:firstLine="480"/>
          </w:pPr>
        </w:pPrChange>
      </w:pPr>
      <w:r>
        <w:rPr>
          <w:rFonts w:ascii="Times New Roman" w:hAnsi="Times New Roman" w:cs="Times New Roman"/>
          <w:sz w:val="24"/>
          <w:szCs w:val="24"/>
        </w:rPr>
        <w:t>香草醛主要有</w:t>
      </w:r>
      <w:r>
        <w:rPr>
          <w:rFonts w:ascii="Times New Roman" w:hAnsi="Times New Roman" w:cs="Times New Roman"/>
          <w:sz w:val="24"/>
          <w:szCs w:val="24"/>
        </w:rPr>
        <w:t>3</w:t>
      </w:r>
      <w:r>
        <w:rPr>
          <w:rFonts w:ascii="Times New Roman" w:hAnsi="Times New Roman" w:cs="Times New Roman"/>
          <w:sz w:val="24"/>
          <w:szCs w:val="24"/>
        </w:rPr>
        <w:t>种来源</w:t>
      </w:r>
      <w:r>
        <w:rPr>
          <w:rFonts w:ascii="Times New Roman" w:hAnsi="Times New Roman" w:cs="Times New Roman"/>
          <w:sz w:val="24"/>
          <w:szCs w:val="24"/>
        </w:rPr>
        <w:t>:</w:t>
      </w:r>
      <w:r>
        <w:rPr>
          <w:rFonts w:ascii="Times New Roman" w:hAnsi="Times New Roman" w:cs="Times New Roman"/>
          <w:sz w:val="24"/>
          <w:szCs w:val="24"/>
        </w:rPr>
        <w:t>香子兰豆</w:t>
      </w:r>
      <w:r>
        <w:rPr>
          <w:rFonts w:ascii="Times New Roman" w:hAnsi="Times New Roman" w:cs="Times New Roman"/>
          <w:sz w:val="24"/>
          <w:szCs w:val="24"/>
        </w:rPr>
        <w:t>(</w:t>
      </w:r>
      <w:r>
        <w:rPr>
          <w:rFonts w:ascii="Times New Roman" w:hAnsi="Times New Roman" w:cs="Times New Roman"/>
          <w:sz w:val="24"/>
          <w:szCs w:val="24"/>
        </w:rPr>
        <w:t>天然</w:t>
      </w:r>
      <w:r>
        <w:rPr>
          <w:rFonts w:ascii="Times New Roman" w:hAnsi="Times New Roman" w:cs="Times New Roman"/>
          <w:sz w:val="24"/>
          <w:szCs w:val="24"/>
        </w:rPr>
        <w:t>)</w:t>
      </w:r>
      <w:r>
        <w:rPr>
          <w:rFonts w:ascii="Times New Roman" w:hAnsi="Times New Roman" w:cs="Times New Roman"/>
          <w:sz w:val="24"/>
          <w:szCs w:val="24"/>
        </w:rPr>
        <w:t>、愈创木酚</w:t>
      </w:r>
      <w:r>
        <w:rPr>
          <w:rFonts w:ascii="Times New Roman" w:hAnsi="Times New Roman" w:cs="Times New Roman"/>
          <w:sz w:val="24"/>
          <w:szCs w:val="24"/>
        </w:rPr>
        <w:t>(</w:t>
      </w:r>
      <w:r>
        <w:rPr>
          <w:rFonts w:ascii="Times New Roman" w:hAnsi="Times New Roman" w:cs="Times New Roman"/>
          <w:sz w:val="24"/>
          <w:szCs w:val="24"/>
        </w:rPr>
        <w:t>合成的</w:t>
      </w:r>
      <w:r>
        <w:rPr>
          <w:rFonts w:ascii="Times New Roman" w:hAnsi="Times New Roman" w:cs="Times New Roman"/>
          <w:sz w:val="24"/>
          <w:szCs w:val="24"/>
        </w:rPr>
        <w:t>)</w:t>
      </w:r>
      <w:r>
        <w:rPr>
          <w:rFonts w:ascii="Times New Roman" w:hAnsi="Times New Roman" w:cs="Times New Roman"/>
          <w:sz w:val="24"/>
          <w:szCs w:val="24"/>
        </w:rPr>
        <w:t>或木质素</w:t>
      </w:r>
      <w:r>
        <w:rPr>
          <w:rFonts w:ascii="Times New Roman" w:hAnsi="Times New Roman" w:cs="Times New Roman"/>
          <w:sz w:val="24"/>
          <w:szCs w:val="24"/>
        </w:rPr>
        <w:t>(</w:t>
      </w:r>
      <w:r>
        <w:rPr>
          <w:rFonts w:ascii="Times New Roman" w:hAnsi="Times New Roman" w:cs="Times New Roman"/>
          <w:sz w:val="24"/>
          <w:szCs w:val="24"/>
        </w:rPr>
        <w:t>半合成的</w:t>
      </w:r>
      <w:r>
        <w:rPr>
          <w:rFonts w:ascii="Times New Roman" w:hAnsi="Times New Roman" w:cs="Times New Roman"/>
          <w:sz w:val="24"/>
          <w:szCs w:val="24"/>
        </w:rPr>
        <w:t>)</w:t>
      </w:r>
      <w:r>
        <w:rPr>
          <w:rFonts w:ascii="Times New Roman" w:hAnsi="Times New Roman" w:cs="Times New Roman"/>
          <w:sz w:val="24"/>
          <w:szCs w:val="24"/>
        </w:rPr>
        <w:t>。另外两个较不常见的来源丁子香酚和异丁子香酚。长期以来，用质谱测定</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rPr>
        <w:t>水平是鉴定天然香子兰豆提取物的唯一方法。对微量成分</w:t>
      </w:r>
      <w:r>
        <w:rPr>
          <w:rFonts w:ascii="Times New Roman" w:hAnsi="Times New Roman" w:cs="Times New Roman"/>
          <w:sz w:val="24"/>
          <w:szCs w:val="24"/>
        </w:rPr>
        <w:t>(</w:t>
      </w:r>
      <w:r>
        <w:rPr>
          <w:rFonts w:ascii="Times New Roman" w:hAnsi="Times New Roman" w:cs="Times New Roman"/>
          <w:sz w:val="24"/>
          <w:szCs w:val="24"/>
        </w:rPr>
        <w:t>如副羟基苯甲醛和</w:t>
      </w:r>
      <w:r>
        <w:rPr>
          <w:rFonts w:ascii="Times New Roman" w:hAnsi="Times New Roman" w:cs="Times New Roman"/>
          <w:sz w:val="24"/>
          <w:szCs w:val="24"/>
        </w:rPr>
        <w:lastRenderedPageBreak/>
        <w:t>香草酸</w:t>
      </w:r>
      <w:r>
        <w:rPr>
          <w:rFonts w:ascii="Times New Roman" w:hAnsi="Times New Roman" w:cs="Times New Roman"/>
          <w:sz w:val="24"/>
          <w:szCs w:val="24"/>
        </w:rPr>
        <w:t>)</w:t>
      </w:r>
      <w:r>
        <w:rPr>
          <w:rFonts w:ascii="Times New Roman" w:hAnsi="Times New Roman" w:cs="Times New Roman"/>
          <w:sz w:val="24"/>
          <w:szCs w:val="24"/>
        </w:rPr>
        <w:t>的检测只适用于提取物而不适用于终产品的分析。如果一种香草醛的</w:t>
      </w:r>
      <w:r>
        <w:rPr>
          <w:rFonts w:ascii="Times New Roman" w:hAnsi="Times New Roman" w:cs="Times New Roman"/>
          <w:sz w:val="24"/>
          <w:szCs w:val="24"/>
        </w:rPr>
        <w:t>δ(</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vertAlign w:val="superscript"/>
        </w:rPr>
        <w:t>12</w:t>
      </w:r>
      <w:r>
        <w:rPr>
          <w:rFonts w:ascii="Times New Roman" w:hAnsi="Times New Roman" w:cs="Times New Roman"/>
          <w:sz w:val="24"/>
          <w:szCs w:val="24"/>
        </w:rPr>
        <w:t>C)</w:t>
      </w:r>
      <w:r>
        <w:rPr>
          <w:rFonts w:ascii="Times New Roman" w:hAnsi="Times New Roman" w:cs="Times New Roman"/>
          <w:sz w:val="24"/>
          <w:szCs w:val="24"/>
        </w:rPr>
        <w:t>偏差大于</w:t>
      </w:r>
      <w:r>
        <w:rPr>
          <w:rFonts w:ascii="Times New Roman" w:hAnsi="Times New Roman" w:cs="Times New Roman"/>
          <w:sz w:val="24"/>
          <w:szCs w:val="24"/>
        </w:rPr>
        <w:t>-21.5‰</w:t>
      </w:r>
      <w:r>
        <w:rPr>
          <w:rFonts w:ascii="Times New Roman" w:hAnsi="Times New Roman" w:cs="Times New Roman"/>
          <w:sz w:val="24"/>
          <w:szCs w:val="24"/>
        </w:rPr>
        <w:t>，则认为它是天然的。来源于愈创木酚或木质素的香草醛的总</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rPr>
        <w:t>含量较天然香草醛的低。因此若只采用</w:t>
      </w:r>
      <w:r>
        <w:rPr>
          <w:rFonts w:ascii="Times New Roman" w:hAnsi="Times New Roman" w:cs="Times New Roman"/>
          <w:sz w:val="24"/>
          <w:szCs w:val="24"/>
        </w:rPr>
        <w:t>δ(</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vertAlign w:val="superscript"/>
        </w:rPr>
        <w:t>12</w:t>
      </w:r>
      <w:r>
        <w:rPr>
          <w:rFonts w:ascii="Times New Roman" w:hAnsi="Times New Roman" w:cs="Times New Roman"/>
          <w:sz w:val="24"/>
          <w:szCs w:val="24"/>
        </w:rPr>
        <w:t>C)</w:t>
      </w:r>
      <w:r>
        <w:rPr>
          <w:rFonts w:ascii="Times New Roman" w:hAnsi="Times New Roman" w:cs="Times New Roman"/>
          <w:sz w:val="24"/>
          <w:szCs w:val="24"/>
        </w:rPr>
        <w:t>测定这一标准，用提高合成的香草醛中所含</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rPr>
        <w:t>含量的办法，就可能使它看起来</w:t>
      </w:r>
      <w:r>
        <w:rPr>
          <w:rFonts w:ascii="Times New Roman" w:hAnsi="Times New Roman" w:cs="Times New Roman"/>
          <w:sz w:val="24"/>
          <w:szCs w:val="24"/>
        </w:rPr>
        <w:t>象天然的。可以把总</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比测定作为</w:t>
      </w:r>
      <w:r>
        <w:rPr>
          <w:rFonts w:ascii="Times New Roman" w:hAnsi="Times New Roman" w:cs="Times New Roman"/>
          <w:sz w:val="24"/>
          <w:szCs w:val="24"/>
          <w:vertAlign w:val="superscript"/>
        </w:rPr>
        <w:t>13</w:t>
      </w:r>
      <w:r>
        <w:rPr>
          <w:rFonts w:ascii="Times New Roman" w:hAnsi="Times New Roman" w:cs="Times New Roman"/>
          <w:sz w:val="24"/>
          <w:szCs w:val="24"/>
        </w:rPr>
        <w:t>C/</w:t>
      </w:r>
      <w:r>
        <w:rPr>
          <w:rFonts w:ascii="Times New Roman" w:hAnsi="Times New Roman" w:cs="Times New Roman"/>
          <w:sz w:val="24"/>
          <w:szCs w:val="24"/>
          <w:vertAlign w:val="superscript"/>
        </w:rPr>
        <w:t>12</w:t>
      </w:r>
      <w:r>
        <w:rPr>
          <w:rFonts w:ascii="Times New Roman" w:hAnsi="Times New Roman" w:cs="Times New Roman"/>
          <w:sz w:val="24"/>
          <w:szCs w:val="24"/>
        </w:rPr>
        <w:t>C</w:t>
      </w:r>
      <w:r>
        <w:rPr>
          <w:rFonts w:ascii="Times New Roman" w:hAnsi="Times New Roman" w:cs="Times New Roman"/>
          <w:sz w:val="24"/>
          <w:szCs w:val="24"/>
        </w:rPr>
        <w:t>测定的补充。各种来源的香草醛中总</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比率排列依次是：木质素</w:t>
      </w:r>
      <w:r>
        <w:rPr>
          <w:rFonts w:ascii="Times New Roman" w:hAnsi="Times New Roman" w:cs="Times New Roman"/>
          <w:sz w:val="24"/>
          <w:szCs w:val="24"/>
        </w:rPr>
        <w:t>&lt;</w:t>
      </w:r>
      <w:r>
        <w:rPr>
          <w:rFonts w:ascii="Times New Roman" w:hAnsi="Times New Roman" w:cs="Times New Roman"/>
          <w:sz w:val="24"/>
          <w:szCs w:val="24"/>
        </w:rPr>
        <w:t>天然</w:t>
      </w:r>
      <w:r>
        <w:rPr>
          <w:rFonts w:ascii="Times New Roman" w:hAnsi="Times New Roman" w:cs="Times New Roman"/>
          <w:sz w:val="24"/>
          <w:szCs w:val="24"/>
        </w:rPr>
        <w:t>&lt;</w:t>
      </w:r>
      <w:r>
        <w:rPr>
          <w:rFonts w:ascii="Times New Roman" w:hAnsi="Times New Roman" w:cs="Times New Roman"/>
          <w:sz w:val="24"/>
          <w:szCs w:val="24"/>
        </w:rPr>
        <w:t>愈创木酚。因此若将来源于木质素和愈创木酚的香草醛进行适当的混合，也可能会使香草醛样的来源分析得出错误的结论。</w:t>
      </w:r>
    </w:p>
    <w:p w14:paraId="4DDB2D80" w14:textId="77777777" w:rsidR="00970176" w:rsidRDefault="008D6EE0" w:rsidP="00970176">
      <w:pPr>
        <w:ind w:firstLineChars="200" w:firstLine="480"/>
        <w:rPr>
          <w:rFonts w:ascii="Times New Roman" w:hAnsi="Times New Roman" w:cs="Times New Roman"/>
        </w:rPr>
        <w:pPrChange w:id="2636" w:author="Administrator" w:date="2019-12-31T13:44:00Z">
          <w:pPr>
            <w:spacing w:line="480" w:lineRule="exact"/>
            <w:ind w:firstLineChars="200" w:firstLine="480"/>
          </w:pPr>
        </w:pPrChange>
      </w:pPr>
      <w:r>
        <w:rPr>
          <w:rFonts w:ascii="Times New Roman" w:hAnsi="Times New Roman" w:cs="Times New Roman"/>
          <w:sz w:val="24"/>
          <w:szCs w:val="24"/>
        </w:rPr>
        <w:t>在高磁场强度下</w:t>
      </w:r>
      <w:r>
        <w:rPr>
          <w:rFonts w:ascii="Times New Roman" w:hAnsi="Times New Roman" w:cs="Times New Roman"/>
          <w:sz w:val="24"/>
          <w:szCs w:val="24"/>
        </w:rPr>
        <w:t>(11.4T</w:t>
      </w:r>
      <w:r>
        <w:rPr>
          <w:rFonts w:ascii="Times New Roman" w:hAnsi="Times New Roman" w:cs="Times New Roman"/>
          <w:sz w:val="24"/>
          <w:szCs w:val="24"/>
        </w:rPr>
        <w:t>；</w:t>
      </w:r>
      <w:r>
        <w:rPr>
          <w:rFonts w:ascii="Times New Roman" w:hAnsi="Times New Roman" w:cs="Times New Roman"/>
          <w:sz w:val="24"/>
          <w:szCs w:val="24"/>
        </w:rPr>
        <w:t>76.77MHz)</w:t>
      </w:r>
      <w:r>
        <w:rPr>
          <w:rFonts w:ascii="Times New Roman" w:hAnsi="Times New Roman" w:cs="Times New Roman"/>
          <w:sz w:val="24"/>
          <w:szCs w:val="24"/>
        </w:rPr>
        <w:t>香草醛有五个非等价的氢位点</w:t>
      </w:r>
      <w:r>
        <w:rPr>
          <w:rFonts w:ascii="Times New Roman" w:hAnsi="Times New Roman" w:cs="Times New Roman"/>
          <w:sz w:val="24"/>
          <w:szCs w:val="24"/>
        </w:rPr>
        <w:t>(</w:t>
      </w:r>
      <w:r>
        <w:rPr>
          <w:rFonts w:ascii="Times New Roman" w:hAnsi="Times New Roman" w:cs="Times New Roman"/>
          <w:sz w:val="24"/>
          <w:szCs w:val="24"/>
        </w:rPr>
        <w:t>有两个位点是等价的</w:t>
      </w:r>
      <w:r>
        <w:rPr>
          <w:rFonts w:ascii="Times New Roman" w:hAnsi="Times New Roman" w:cs="Times New Roman"/>
          <w:sz w:val="24"/>
          <w:szCs w:val="24"/>
        </w:rPr>
        <w:t>)</w:t>
      </w:r>
      <w:r>
        <w:rPr>
          <w:rFonts w:ascii="Times New Roman" w:hAnsi="Times New Roman" w:cs="Times New Roman"/>
          <w:sz w:val="24"/>
          <w:szCs w:val="24"/>
        </w:rPr>
        <w:t>。因此香草醛就有</w:t>
      </w:r>
      <w:r>
        <w:rPr>
          <w:rFonts w:ascii="Times New Roman" w:hAnsi="Times New Roman" w:cs="Times New Roman"/>
          <w:sz w:val="24"/>
          <w:szCs w:val="24"/>
        </w:rPr>
        <w:t>5</w:t>
      </w:r>
      <w:r>
        <w:rPr>
          <w:rFonts w:ascii="Times New Roman" w:hAnsi="Times New Roman" w:cs="Times New Roman"/>
          <w:sz w:val="24"/>
          <w:szCs w:val="24"/>
        </w:rPr>
        <w:t>种不同的单氘化形式。每一位点特异的同位素比的数值</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是由香草醛分子的来源所决定的，</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的值构成了分子的</w:t>
      </w:r>
      <w:r>
        <w:rPr>
          <w:rFonts w:ascii="Times New Roman" w:hAnsi="Times New Roman" w:cs="Times New Roman"/>
          <w:sz w:val="24"/>
          <w:szCs w:val="24"/>
        </w:rPr>
        <w:t>“</w:t>
      </w:r>
      <w:r>
        <w:rPr>
          <w:rFonts w:ascii="Times New Roman" w:hAnsi="Times New Roman" w:cs="Times New Roman"/>
          <w:sz w:val="24"/>
          <w:szCs w:val="24"/>
        </w:rPr>
        <w:t>指纹</w:t>
      </w:r>
      <w:r>
        <w:rPr>
          <w:rFonts w:ascii="Times New Roman" w:hAnsi="Times New Roman" w:cs="Times New Roman"/>
          <w:sz w:val="24"/>
          <w:szCs w:val="24"/>
        </w:rPr>
        <w:t>”</w:t>
      </w:r>
      <w:r>
        <w:rPr>
          <w:rFonts w:ascii="Times New Roman" w:hAnsi="Times New Roman" w:cs="Times New Roman"/>
          <w:sz w:val="24"/>
          <w:szCs w:val="24"/>
        </w:rPr>
        <w:t>。对位点特异的</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比进行侧定就能为甄别不同来源的香草醛提供绝好的方法。</w:t>
      </w:r>
    </w:p>
    <w:p w14:paraId="6C6D5B44" w14:textId="77777777" w:rsidR="00970176" w:rsidRDefault="008D6EE0" w:rsidP="00970176">
      <w:pPr>
        <w:ind w:firstLineChars="200" w:firstLine="422"/>
        <w:rPr>
          <w:rFonts w:ascii="Times New Roman" w:hAnsi="Times New Roman" w:cs="Times New Roman"/>
          <w:b/>
        </w:rPr>
        <w:pPrChange w:id="2637" w:author="Administrator" w:date="2019-12-31T13:44:00Z">
          <w:pPr>
            <w:spacing w:line="480" w:lineRule="exact"/>
            <w:ind w:firstLineChars="200" w:firstLine="422"/>
          </w:pPr>
        </w:pPrChange>
      </w:pPr>
      <w:r>
        <w:rPr>
          <w:rFonts w:ascii="Times New Roman" w:hAnsi="Times New Roman" w:cs="Times New Roman"/>
          <w:b/>
        </w:rPr>
        <w:t>(2)</w:t>
      </w:r>
      <w:del w:id="2638" w:author="Administrator" w:date="2019-12-30T12:38:00Z">
        <w:r>
          <w:rPr>
            <w:rFonts w:ascii="Times New Roman" w:hAnsi="Times New Roman" w:cs="Times New Roman"/>
            <w:b/>
          </w:rPr>
          <w:delText>、</w:delText>
        </w:r>
      </w:del>
      <w:r>
        <w:rPr>
          <w:rFonts w:ascii="Times New Roman" w:hAnsi="Times New Roman" w:cs="Times New Roman"/>
          <w:b/>
        </w:rPr>
        <w:t>茴香脑的鉴伪</w:t>
      </w:r>
    </w:p>
    <w:p w14:paraId="3A5342C1" w14:textId="77777777" w:rsidR="00970176" w:rsidRDefault="008D6EE0" w:rsidP="00970176">
      <w:pPr>
        <w:ind w:firstLineChars="200" w:firstLine="480"/>
        <w:rPr>
          <w:rFonts w:ascii="Times New Roman" w:hAnsi="Times New Roman" w:cs="Times New Roman"/>
          <w:sz w:val="24"/>
          <w:szCs w:val="24"/>
        </w:rPr>
        <w:pPrChange w:id="2639" w:author="Administrator" w:date="2019-12-31T13:44:00Z">
          <w:pPr>
            <w:spacing w:line="480" w:lineRule="exact"/>
            <w:ind w:firstLineChars="200" w:firstLine="480"/>
          </w:pPr>
        </w:pPrChange>
      </w:pPr>
      <w:r>
        <w:rPr>
          <w:rFonts w:ascii="Times New Roman" w:hAnsi="Times New Roman" w:cs="Times New Roman"/>
          <w:sz w:val="24"/>
          <w:szCs w:val="24"/>
        </w:rPr>
        <w:t>至今对茴香脑的鉴定主要还是依赖于对微量成分的测定。但随着提纯方法的改进和茴香脑油蒸馏技术的复杂化，色谱分析结果变得不可靠。</w:t>
      </w:r>
    </w:p>
    <w:p w14:paraId="2734B41E" w14:textId="77777777" w:rsidR="00970176" w:rsidRDefault="008D6EE0" w:rsidP="00970176">
      <w:pPr>
        <w:ind w:firstLineChars="200" w:firstLine="480"/>
        <w:rPr>
          <w:rFonts w:ascii="Times New Roman" w:hAnsi="Times New Roman" w:cs="Times New Roman"/>
        </w:rPr>
        <w:pPrChange w:id="2640" w:author="Administrator" w:date="2019-12-31T13:44:00Z">
          <w:pPr>
            <w:spacing w:line="480" w:lineRule="exact"/>
            <w:ind w:firstLineChars="200" w:firstLine="480"/>
          </w:pPr>
        </w:pPrChange>
      </w:pPr>
      <w:r>
        <w:rPr>
          <w:rFonts w:ascii="Times New Roman" w:hAnsi="Times New Roman" w:cs="Times New Roman"/>
          <w:sz w:val="24"/>
          <w:szCs w:val="24"/>
        </w:rPr>
        <w:t>茴香脑分子中有</w:t>
      </w:r>
      <w:r>
        <w:rPr>
          <w:rFonts w:ascii="Times New Roman" w:hAnsi="Times New Roman" w:cs="Times New Roman"/>
          <w:sz w:val="24"/>
          <w:szCs w:val="24"/>
        </w:rPr>
        <w:t>6</w:t>
      </w:r>
      <w:r>
        <w:rPr>
          <w:rFonts w:ascii="Times New Roman" w:hAnsi="Times New Roman" w:cs="Times New Roman"/>
          <w:sz w:val="24"/>
          <w:szCs w:val="24"/>
        </w:rPr>
        <w:t>个非等价位点，</w:t>
      </w:r>
      <w:r>
        <w:rPr>
          <w:rFonts w:ascii="Times New Roman" w:hAnsi="Times New Roman" w:cs="Times New Roman"/>
          <w:sz w:val="24"/>
          <w:szCs w:val="24"/>
        </w:rPr>
        <w:t>11.4T</w:t>
      </w:r>
      <w:r>
        <w:rPr>
          <w:rFonts w:ascii="Times New Roman" w:hAnsi="Times New Roman" w:cs="Times New Roman"/>
          <w:sz w:val="24"/>
          <w:szCs w:val="24"/>
        </w:rPr>
        <w:t>场强下测得的</w:t>
      </w:r>
      <w:r>
        <w:rPr>
          <w:rFonts w:ascii="Times New Roman" w:hAnsi="Times New Roman" w:cs="Times New Roman"/>
          <w:sz w:val="24"/>
          <w:szCs w:val="24"/>
          <w:vertAlign w:val="superscript"/>
        </w:rPr>
        <w:t>2</w:t>
      </w:r>
      <w:r>
        <w:rPr>
          <w:rFonts w:ascii="Times New Roman" w:hAnsi="Times New Roman" w:cs="Times New Roman"/>
          <w:sz w:val="24"/>
          <w:szCs w:val="24"/>
        </w:rPr>
        <w:t>H NMR</w:t>
      </w:r>
      <w:r>
        <w:rPr>
          <w:rFonts w:ascii="Times New Roman" w:hAnsi="Times New Roman" w:cs="Times New Roman"/>
          <w:sz w:val="24"/>
          <w:szCs w:val="24"/>
        </w:rPr>
        <w:t>谱图显示有</w:t>
      </w:r>
      <w:r>
        <w:rPr>
          <w:rFonts w:ascii="Times New Roman" w:hAnsi="Times New Roman" w:cs="Times New Roman"/>
          <w:sz w:val="24"/>
          <w:szCs w:val="24"/>
        </w:rPr>
        <w:t>6</w:t>
      </w:r>
      <w:r>
        <w:rPr>
          <w:rFonts w:ascii="Times New Roman" w:hAnsi="Times New Roman" w:cs="Times New Roman"/>
          <w:sz w:val="24"/>
          <w:szCs w:val="24"/>
        </w:rPr>
        <w:t>种单氘化形式。与香草醛一样，对特异</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、同位素比的分析能为产品来源分析提供有用的信息，可以清楚地区分不同来源</w:t>
      </w:r>
      <w:r>
        <w:rPr>
          <w:rFonts w:ascii="Times New Roman" w:hAnsi="Times New Roman" w:cs="Times New Roman"/>
          <w:sz w:val="24"/>
          <w:szCs w:val="24"/>
        </w:rPr>
        <w:t>(</w:t>
      </w:r>
      <w:r>
        <w:rPr>
          <w:rFonts w:ascii="Times New Roman" w:hAnsi="Times New Roman" w:cs="Times New Roman"/>
          <w:sz w:val="24"/>
          <w:szCs w:val="24"/>
        </w:rPr>
        <w:t>八角茴香、茴香和绿茴香</w:t>
      </w:r>
      <w:r>
        <w:rPr>
          <w:rFonts w:ascii="Times New Roman" w:hAnsi="Times New Roman" w:cs="Times New Roman"/>
          <w:sz w:val="24"/>
          <w:szCs w:val="24"/>
        </w:rPr>
        <w:t>)</w:t>
      </w:r>
      <w:r>
        <w:rPr>
          <w:rFonts w:ascii="Times New Roman" w:hAnsi="Times New Roman" w:cs="Times New Roman"/>
          <w:sz w:val="24"/>
          <w:szCs w:val="24"/>
        </w:rPr>
        <w:t>的茴香脑。由于蒸馏</w:t>
      </w:r>
      <w:r>
        <w:rPr>
          <w:rFonts w:ascii="Times New Roman" w:hAnsi="Times New Roman" w:cs="Times New Roman"/>
          <w:sz w:val="24"/>
          <w:szCs w:val="24"/>
        </w:rPr>
        <w:t>(</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、比值易</w:t>
      </w:r>
      <w:r>
        <w:rPr>
          <w:rFonts w:ascii="Times New Roman" w:hAnsi="Times New Roman" w:cs="Times New Roman"/>
          <w:sz w:val="24"/>
          <w:szCs w:val="24"/>
        </w:rPr>
        <w:t>受分级分离的影响</w:t>
      </w:r>
      <w:r>
        <w:rPr>
          <w:rFonts w:ascii="Times New Roman" w:hAnsi="Times New Roman" w:cs="Times New Roman"/>
          <w:sz w:val="24"/>
          <w:szCs w:val="24"/>
        </w:rPr>
        <w:t>(</w:t>
      </w:r>
      <w:r>
        <w:rPr>
          <w:rFonts w:ascii="Times New Roman" w:hAnsi="Times New Roman" w:cs="Times New Roman"/>
          <w:sz w:val="24"/>
          <w:szCs w:val="24"/>
        </w:rPr>
        <w:t>这是液体样品所经常遇到的困准</w:t>
      </w:r>
      <w:r>
        <w:rPr>
          <w:rFonts w:ascii="Times New Roman" w:hAnsi="Times New Roman" w:cs="Times New Roman"/>
          <w:sz w:val="24"/>
          <w:szCs w:val="24"/>
        </w:rPr>
        <w:t>)</w:t>
      </w:r>
      <w:r>
        <w:rPr>
          <w:rFonts w:ascii="Times New Roman" w:hAnsi="Times New Roman" w:cs="Times New Roman"/>
          <w:sz w:val="24"/>
          <w:szCs w:val="24"/>
        </w:rPr>
        <w:t>，这时就需考虑分子间同位素比</w:t>
      </w:r>
      <w:r>
        <w:rPr>
          <w:rFonts w:ascii="Times New Roman" w:hAnsi="Times New Roman" w:cs="Times New Roman"/>
          <w:sz w:val="24"/>
          <w:szCs w:val="24"/>
        </w:rPr>
        <w:t>( R</w:t>
      </w:r>
      <w:r>
        <w:rPr>
          <w:rFonts w:ascii="Times New Roman" w:hAnsi="Times New Roman" w:cs="Times New Roman"/>
          <w:sz w:val="24"/>
          <w:szCs w:val="24"/>
          <w:vertAlign w:val="subscript"/>
        </w:rPr>
        <w:t>i/j</w:t>
      </w:r>
      <w:r>
        <w:rPr>
          <w:rFonts w:ascii="Times New Roman" w:hAnsi="Times New Roman" w:cs="Times New Roman"/>
          <w:sz w:val="24"/>
          <w:szCs w:val="24"/>
        </w:rPr>
        <w:t>——</w:t>
      </w:r>
      <w:r>
        <w:rPr>
          <w:rFonts w:ascii="Times New Roman" w:hAnsi="Times New Roman" w:cs="Times New Roman"/>
          <w:sz w:val="24"/>
          <w:szCs w:val="24"/>
        </w:rPr>
        <w:t>位点</w:t>
      </w:r>
      <w:r>
        <w:rPr>
          <w:rFonts w:ascii="Times New Roman" w:hAnsi="Times New Roman" w:cs="Times New Roman"/>
          <w:sz w:val="24"/>
          <w:szCs w:val="24"/>
        </w:rPr>
        <w:t>i</w:t>
      </w:r>
      <w:r>
        <w:rPr>
          <w:rFonts w:ascii="Times New Roman" w:hAnsi="Times New Roman" w:cs="Times New Roman"/>
          <w:sz w:val="24"/>
          <w:szCs w:val="24"/>
        </w:rPr>
        <w:t>与位点</w:t>
      </w:r>
      <w:r>
        <w:rPr>
          <w:rFonts w:ascii="Times New Roman" w:hAnsi="Times New Roman" w:cs="Times New Roman"/>
          <w:sz w:val="24"/>
          <w:szCs w:val="24"/>
        </w:rPr>
        <w:t xml:space="preserve">j </w:t>
      </w:r>
      <w:r>
        <w:rPr>
          <w:rFonts w:ascii="Times New Roman" w:hAnsi="Times New Roman" w:cs="Times New Roman"/>
          <w:sz w:val="24"/>
          <w:szCs w:val="24"/>
          <w:vertAlign w:val="superscript"/>
        </w:rPr>
        <w:t>2</w:t>
      </w:r>
      <w:r>
        <w:rPr>
          <w:rFonts w:ascii="Times New Roman" w:hAnsi="Times New Roman" w:cs="Times New Roman"/>
          <w:sz w:val="24"/>
          <w:szCs w:val="24"/>
        </w:rPr>
        <w:t>H/</w:t>
      </w:r>
      <w:r>
        <w:rPr>
          <w:rFonts w:ascii="Times New Roman" w:hAnsi="Times New Roman" w:cs="Times New Roman"/>
          <w:sz w:val="24"/>
          <w:szCs w:val="24"/>
          <w:vertAlign w:val="superscript"/>
        </w:rPr>
        <w:t>1</w:t>
      </w:r>
      <w:r>
        <w:rPr>
          <w:rFonts w:ascii="Times New Roman" w:hAnsi="Times New Roman" w:cs="Times New Roman"/>
          <w:sz w:val="24"/>
          <w:szCs w:val="24"/>
        </w:rPr>
        <w:t>H</w:t>
      </w:r>
      <w:r>
        <w:rPr>
          <w:rFonts w:ascii="Times New Roman" w:hAnsi="Times New Roman" w:cs="Times New Roman"/>
          <w:sz w:val="24"/>
          <w:szCs w:val="24"/>
        </w:rPr>
        <w:t>比的商</w:t>
      </w:r>
      <w:r>
        <w:rPr>
          <w:rFonts w:ascii="Times New Roman" w:hAnsi="Times New Roman" w:cs="Times New Roman"/>
          <w:sz w:val="24"/>
          <w:szCs w:val="24"/>
        </w:rPr>
        <w:t>)</w:t>
      </w:r>
      <w:r>
        <w:rPr>
          <w:rFonts w:ascii="Times New Roman" w:hAnsi="Times New Roman" w:cs="Times New Roman"/>
          <w:sz w:val="24"/>
          <w:szCs w:val="24"/>
        </w:rPr>
        <w:t>。可根据核磁共振峰，</w:t>
      </w:r>
      <w:r>
        <w:rPr>
          <w:rFonts w:ascii="Times New Roman" w:hAnsi="Times New Roman" w:cs="Times New Roman"/>
          <w:sz w:val="24"/>
          <w:szCs w:val="24"/>
        </w:rPr>
        <w:t>j</w:t>
      </w:r>
      <w:r>
        <w:rPr>
          <w:rFonts w:ascii="Times New Roman" w:hAnsi="Times New Roman" w:cs="Times New Roman"/>
          <w:sz w:val="24"/>
          <w:szCs w:val="24"/>
        </w:rPr>
        <w:t>峰高度求出参数</w:t>
      </w:r>
      <w:r>
        <w:rPr>
          <w:rFonts w:ascii="Times New Roman" w:hAnsi="Times New Roman" w:cs="Times New Roman"/>
          <w:sz w:val="24"/>
          <w:szCs w:val="24"/>
        </w:rPr>
        <w:t>R</w:t>
      </w:r>
      <w:r>
        <w:rPr>
          <w:rFonts w:ascii="Times New Roman" w:hAnsi="Times New Roman" w:cs="Times New Roman"/>
          <w:sz w:val="24"/>
          <w:szCs w:val="24"/>
          <w:vertAlign w:val="subscript"/>
        </w:rPr>
        <w:t>i/j</w:t>
      </w:r>
      <w:r>
        <w:rPr>
          <w:rFonts w:ascii="Times New Roman" w:hAnsi="Times New Roman" w:cs="Times New Roman"/>
          <w:sz w:val="24"/>
          <w:szCs w:val="24"/>
        </w:rPr>
        <w:t>的值。在某种程度上，这些参数不受样品在加工时所受物理处理的影响。</w:t>
      </w:r>
    </w:p>
    <w:p w14:paraId="2BEE99BF" w14:textId="77777777" w:rsidR="00970176" w:rsidRDefault="008D6EE0" w:rsidP="00970176">
      <w:pPr>
        <w:ind w:firstLineChars="200" w:firstLine="422"/>
        <w:rPr>
          <w:rFonts w:ascii="Times New Roman" w:hAnsi="Times New Roman" w:cs="Times New Roman"/>
          <w:b/>
        </w:rPr>
        <w:pPrChange w:id="2641" w:author="Administrator" w:date="2019-12-31T13:44:00Z">
          <w:pPr>
            <w:spacing w:line="480" w:lineRule="exact"/>
            <w:ind w:firstLineChars="200" w:firstLine="422"/>
          </w:pPr>
        </w:pPrChange>
      </w:pPr>
      <w:r>
        <w:rPr>
          <w:rFonts w:ascii="Times New Roman" w:hAnsi="Times New Roman" w:cs="Times New Roman"/>
          <w:b/>
        </w:rPr>
        <w:t>(3)</w:t>
      </w:r>
      <w:del w:id="2642" w:author="Administrator" w:date="2019-12-30T12:37:00Z">
        <w:r>
          <w:rPr>
            <w:rFonts w:ascii="Times New Roman" w:hAnsi="Times New Roman" w:cs="Times New Roman"/>
            <w:b/>
          </w:rPr>
          <w:delText>、</w:delText>
        </w:r>
      </w:del>
      <w:r>
        <w:rPr>
          <w:rFonts w:ascii="Times New Roman" w:hAnsi="Times New Roman" w:cs="Times New Roman"/>
          <w:b/>
        </w:rPr>
        <w:t>苯甲醛的鉴伪</w:t>
      </w:r>
    </w:p>
    <w:p w14:paraId="7B8D0CB9" w14:textId="77777777" w:rsidR="00970176" w:rsidRDefault="008D6EE0" w:rsidP="00970176">
      <w:pPr>
        <w:ind w:firstLineChars="200" w:firstLine="480"/>
        <w:rPr>
          <w:rFonts w:ascii="Times New Roman" w:eastAsia="宋体" w:hAnsi="Times New Roman" w:cs="Times New Roman"/>
          <w:sz w:val="24"/>
          <w:szCs w:val="24"/>
        </w:rPr>
        <w:pPrChange w:id="2643" w:author="Administrator" w:date="2019-12-31T13:44:00Z">
          <w:pPr>
            <w:spacing w:line="480" w:lineRule="exact"/>
            <w:ind w:firstLineChars="200" w:firstLine="480"/>
          </w:pPr>
        </w:pPrChange>
      </w:pPr>
      <w:r>
        <w:rPr>
          <w:rFonts w:ascii="Times New Roman" w:eastAsia="宋体" w:hAnsi="Times New Roman" w:cs="Times New Roman"/>
          <w:sz w:val="24"/>
          <w:szCs w:val="24"/>
        </w:rPr>
        <w:t>苯甲醛的天然来源是苦杏仁，另外也可从肉桂油制得半合成的苯甲醛</w:t>
      </w:r>
      <w:r>
        <w:rPr>
          <w:rFonts w:ascii="Times New Roman" w:eastAsia="宋体" w:hAnsi="Times New Roman" w:cs="Times New Roman"/>
          <w:sz w:val="24"/>
          <w:szCs w:val="24"/>
        </w:rPr>
        <w:t>(</w:t>
      </w:r>
      <w:r>
        <w:rPr>
          <w:rFonts w:ascii="Times New Roman" w:eastAsia="宋体" w:hAnsi="Times New Roman" w:cs="Times New Roman"/>
          <w:sz w:val="24"/>
          <w:szCs w:val="24"/>
        </w:rPr>
        <w:t>将天然肉桂醛转化成苯甲醛</w:t>
      </w:r>
      <w:r>
        <w:rPr>
          <w:rFonts w:ascii="Times New Roman" w:eastAsia="宋体" w:hAnsi="Times New Roman" w:cs="Times New Roman"/>
          <w:sz w:val="24"/>
          <w:szCs w:val="24"/>
        </w:rPr>
        <w:t>)</w:t>
      </w:r>
      <w:r>
        <w:rPr>
          <w:rFonts w:ascii="Times New Roman" w:eastAsia="宋体" w:hAnsi="Times New Roman" w:cs="Times New Roman"/>
          <w:sz w:val="24"/>
          <w:szCs w:val="24"/>
        </w:rPr>
        <w:t>。正在研究制造苯甲醛的生物工程方法，可把这样的产品当作天然的。</w:t>
      </w:r>
    </w:p>
    <w:p w14:paraId="6D2E1B54" w14:textId="77777777" w:rsidR="00970176" w:rsidRDefault="008D6EE0" w:rsidP="00970176">
      <w:pPr>
        <w:ind w:firstLineChars="200" w:firstLine="480"/>
        <w:rPr>
          <w:rFonts w:ascii="Times New Roman" w:hAnsi="Times New Roman" w:cs="Times New Roman"/>
        </w:rPr>
        <w:pPrChange w:id="2644" w:author="Administrator" w:date="2019-12-31T13:44:00Z">
          <w:pPr>
            <w:spacing w:line="480" w:lineRule="exact"/>
            <w:ind w:firstLineChars="200" w:firstLine="480"/>
          </w:pPr>
        </w:pPrChange>
      </w:pPr>
      <w:r>
        <w:rPr>
          <w:rFonts w:ascii="Times New Roman" w:eastAsia="宋体" w:hAnsi="Times New Roman" w:cs="Times New Roman"/>
          <w:sz w:val="24"/>
          <w:szCs w:val="24"/>
        </w:rPr>
        <w:t>文献数据显示，</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闪烁计数和</w:t>
      </w:r>
      <w:r>
        <w:rPr>
          <w:rFonts w:ascii="Times New Roman" w:eastAsia="宋体" w:hAnsi="Times New Roman" w:cs="Times New Roman"/>
          <w:sz w:val="24"/>
          <w:szCs w:val="24"/>
        </w:rPr>
        <w:t>δ(</w:t>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rPr>
        <w:t>C/</w:t>
      </w:r>
      <w:r>
        <w:rPr>
          <w:rFonts w:ascii="Times New Roman" w:eastAsia="宋体" w:hAnsi="Times New Roman" w:cs="Times New Roman"/>
          <w:sz w:val="24"/>
          <w:szCs w:val="24"/>
          <w:vertAlign w:val="superscript"/>
        </w:rPr>
        <w:t>12</w:t>
      </w:r>
      <w:r>
        <w:rPr>
          <w:rFonts w:ascii="Times New Roman" w:eastAsia="宋体" w:hAnsi="Times New Roman" w:cs="Times New Roman"/>
          <w:sz w:val="24"/>
          <w:szCs w:val="24"/>
        </w:rPr>
        <w:t>C)</w:t>
      </w:r>
      <w:r>
        <w:rPr>
          <w:rFonts w:ascii="Times New Roman" w:eastAsia="宋体" w:hAnsi="Times New Roman" w:cs="Times New Roman"/>
          <w:sz w:val="24"/>
          <w:szCs w:val="24"/>
        </w:rPr>
        <w:t>偏差测定有助于区分天然的和合成的苯甲醛，但这样的甄别并不严格。</w:t>
      </w:r>
      <w:r>
        <w:rPr>
          <w:rFonts w:ascii="Times New Roman" w:eastAsia="宋体" w:hAnsi="Times New Roman" w:cs="Times New Roman"/>
          <w:sz w:val="24"/>
          <w:szCs w:val="24"/>
        </w:rPr>
        <w:t>SNIF-NMR</w:t>
      </w:r>
      <w:r>
        <w:rPr>
          <w:rFonts w:ascii="Times New Roman" w:eastAsia="宋体" w:hAnsi="Times New Roman" w:cs="Times New Roman"/>
          <w:sz w:val="24"/>
          <w:szCs w:val="24"/>
        </w:rPr>
        <w:t>方法可被用于解决这问题，因为分子中每一部分的</w:t>
      </w:r>
      <w:r>
        <w:rPr>
          <w:rFonts w:ascii="Times New Roman" w:eastAsia="宋体" w:hAnsi="Times New Roman" w:cs="Times New Roman"/>
          <w:sz w:val="24"/>
          <w:szCs w:val="24"/>
        </w:rPr>
        <w:t>(</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rPr>
        <w:t>H)</w:t>
      </w:r>
      <w:r>
        <w:rPr>
          <w:rFonts w:ascii="Times New Roman" w:eastAsia="宋体" w:hAnsi="Times New Roman" w:cs="Times New Roman"/>
          <w:sz w:val="24"/>
          <w:szCs w:val="24"/>
        </w:rPr>
        <w:t>和</w:t>
      </w:r>
      <w:r>
        <w:rPr>
          <w:rFonts w:ascii="Times New Roman" w:eastAsia="宋体" w:hAnsi="Times New Roman" w:cs="Times New Roman"/>
          <w:sz w:val="24"/>
          <w:szCs w:val="24"/>
        </w:rPr>
        <w:t>R</w:t>
      </w:r>
      <w:r>
        <w:rPr>
          <w:rFonts w:ascii="Times New Roman" w:eastAsia="宋体" w:hAnsi="Times New Roman" w:cs="Times New Roman"/>
          <w:sz w:val="24"/>
          <w:szCs w:val="24"/>
          <w:vertAlign w:val="subscript"/>
        </w:rPr>
        <w:t>i/j</w:t>
      </w:r>
      <w:r>
        <w:rPr>
          <w:rFonts w:ascii="Times New Roman" w:eastAsia="宋体" w:hAnsi="Times New Roman" w:cs="Times New Roman"/>
          <w:sz w:val="24"/>
          <w:szCs w:val="24"/>
        </w:rPr>
        <w:t>值代表了相应的生物合成途径。因此可通过测定芳环的</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rPr>
        <w:t>含量，将来源于肉桂醛的和天然的苯甲醛区分开来。天然苯甲醛与合成的苯甲醛在芳环和醛基</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rPr>
        <w:t>含量上都存在差异，如将</w:t>
      </w:r>
      <w:r>
        <w:rPr>
          <w:rFonts w:ascii="Times New Roman" w:eastAsia="宋体" w:hAnsi="Times New Roman" w:cs="Times New Roman"/>
          <w:sz w:val="24"/>
          <w:szCs w:val="24"/>
        </w:rPr>
        <w:t>(</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rPr>
        <w:t>H)</w:t>
      </w:r>
      <w:r>
        <w:rPr>
          <w:rFonts w:ascii="Times New Roman" w:eastAsia="宋体" w:hAnsi="Times New Roman" w:cs="Times New Roman"/>
          <w:sz w:val="24"/>
          <w:szCs w:val="24"/>
        </w:rPr>
        <w:t>比和</w:t>
      </w:r>
      <w:r>
        <w:rPr>
          <w:rFonts w:ascii="Times New Roman" w:eastAsia="宋体" w:hAnsi="Times New Roman" w:cs="Times New Roman"/>
          <w:sz w:val="24"/>
          <w:szCs w:val="24"/>
        </w:rPr>
        <w:t>R</w:t>
      </w:r>
      <w:r>
        <w:rPr>
          <w:rFonts w:ascii="Times New Roman" w:eastAsia="宋体" w:hAnsi="Times New Roman" w:cs="Times New Roman"/>
          <w:sz w:val="24"/>
          <w:szCs w:val="24"/>
          <w:vertAlign w:val="subscript"/>
        </w:rPr>
        <w:t>i/j</w:t>
      </w:r>
      <w:r>
        <w:rPr>
          <w:rFonts w:ascii="Times New Roman" w:eastAsia="宋体" w:hAnsi="Times New Roman" w:cs="Times New Roman"/>
          <w:sz w:val="24"/>
          <w:szCs w:val="24"/>
        </w:rPr>
        <w:t>值两参数共同使用，效果会更好，因为苯甲醛也常常是用蒸馏方法进行纯化的。</w:t>
      </w:r>
    </w:p>
    <w:p w14:paraId="1CDB44C1" w14:textId="77777777" w:rsidR="00970176" w:rsidRDefault="008D6EE0">
      <w:pPr>
        <w:pStyle w:val="4"/>
        <w:rPr>
          <w:rFonts w:ascii="Times New Roman" w:hAnsi="Times New Roman" w:cs="Times New Roman"/>
        </w:rPr>
      </w:pPr>
      <w:r>
        <w:rPr>
          <w:rFonts w:ascii="Times New Roman" w:hAnsi="Times New Roman" w:cs="Times New Roman"/>
        </w:rPr>
        <w:t xml:space="preserve">11.2.2.3  </w:t>
      </w:r>
      <w:r>
        <w:rPr>
          <w:rFonts w:ascii="Times New Roman" w:hAnsi="Times New Roman" w:cs="Times New Roman"/>
        </w:rPr>
        <w:t>特定天然同位素分离</w:t>
      </w:r>
      <w:r>
        <w:rPr>
          <w:rFonts w:ascii="Times New Roman" w:hAnsi="Times New Roman" w:cs="Times New Roman"/>
        </w:rPr>
        <w:t>——</w:t>
      </w:r>
      <w:r>
        <w:rPr>
          <w:rFonts w:ascii="Times New Roman" w:hAnsi="Times New Roman" w:cs="Times New Roman"/>
        </w:rPr>
        <w:t>核磁共振分析法</w:t>
      </w:r>
    </w:p>
    <w:p w14:paraId="22E94E7F" w14:textId="77777777" w:rsidR="00970176" w:rsidRDefault="008D6EE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特定天然同位素分离一一核磁共振分析法即</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H-N</w:t>
      </w:r>
      <w:r>
        <w:rPr>
          <w:rFonts w:ascii="Times New Roman" w:eastAsia="宋体" w:hAnsi="Times New Roman" w:cs="Times New Roman"/>
          <w:sz w:val="24"/>
          <w:szCs w:val="24"/>
        </w:rPr>
        <w:t>MR</w:t>
      </w:r>
      <w:r>
        <w:rPr>
          <w:rFonts w:ascii="Times New Roman" w:eastAsia="宋体" w:hAnsi="Times New Roman" w:cs="Times New Roman"/>
          <w:sz w:val="24"/>
          <w:szCs w:val="24"/>
        </w:rPr>
        <w:t>法，也称之为</w:t>
      </w:r>
      <w:r>
        <w:rPr>
          <w:rFonts w:ascii="Times New Roman" w:eastAsia="宋体" w:hAnsi="Times New Roman" w:cs="Times New Roman"/>
          <w:sz w:val="24"/>
          <w:szCs w:val="24"/>
        </w:rPr>
        <w:t>SNIF-NMR</w:t>
      </w:r>
      <w:r>
        <w:rPr>
          <w:rFonts w:ascii="Times New Roman" w:eastAsia="宋体" w:hAnsi="Times New Roman" w:cs="Times New Roman"/>
          <w:sz w:val="24"/>
          <w:szCs w:val="24"/>
        </w:rPr>
        <w:t>，可用来评定特定的氢同位素的比率。这种方法甚至可以区分出苯甲醛是由桂皮油还是由杏仁油制备的。表</w:t>
      </w:r>
      <w:r>
        <w:rPr>
          <w:rFonts w:ascii="Times New Roman" w:eastAsia="宋体" w:hAnsi="Times New Roman" w:cs="Times New Roman"/>
          <w:sz w:val="24"/>
          <w:szCs w:val="24"/>
        </w:rPr>
        <w:t>11.3</w:t>
      </w:r>
      <w:r>
        <w:rPr>
          <w:rFonts w:ascii="Times New Roman" w:eastAsia="宋体" w:hAnsi="Times New Roman" w:cs="Times New Roman"/>
          <w:sz w:val="24"/>
          <w:szCs w:val="24"/>
        </w:rPr>
        <w:t>列出了</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H-NMR</w:t>
      </w:r>
      <w:r>
        <w:rPr>
          <w:rFonts w:ascii="Times New Roman" w:eastAsia="宋体" w:hAnsi="Times New Roman" w:cs="Times New Roman"/>
          <w:sz w:val="24"/>
          <w:szCs w:val="24"/>
        </w:rPr>
        <w:t>法分析不同来源苯甲醛的情况。</w:t>
      </w:r>
    </w:p>
    <w:p w14:paraId="6B752252" w14:textId="77777777" w:rsidR="00970176" w:rsidRDefault="008D6EE0">
      <w:pPr>
        <w:ind w:firstLineChars="200" w:firstLine="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11.3 </w:t>
      </w:r>
      <w:r>
        <w:rPr>
          <w:rFonts w:ascii="Times New Roman" w:hAnsi="Times New Roman" w:cs="Times New Roman"/>
          <w:vertAlign w:val="superscript"/>
        </w:rPr>
        <w:t>2</w:t>
      </w:r>
      <w:r>
        <w:rPr>
          <w:rFonts w:ascii="Times New Roman" w:hAnsi="Times New Roman" w:cs="Times New Roman"/>
        </w:rPr>
        <w:t>H-NMR</w:t>
      </w:r>
      <w:r>
        <w:rPr>
          <w:rFonts w:ascii="Times New Roman" w:hAnsi="Times New Roman" w:cs="Times New Roman"/>
        </w:rPr>
        <w:t>法分析不同来源苯甲醛的情况</w:t>
      </w:r>
    </w:p>
    <w:tbl>
      <w:tblPr>
        <w:tblStyle w:val="10"/>
        <w:tblW w:w="8522" w:type="dxa"/>
        <w:tblLook w:val="04A0" w:firstRow="1" w:lastRow="0" w:firstColumn="1" w:lastColumn="0" w:noHBand="0" w:noVBand="1"/>
        <w:tblPrChange w:id="2645" w:author="Administrator" w:date="2019-12-31T13:44:00Z">
          <w:tblPr>
            <w:tblStyle w:val="10"/>
            <w:tblW w:w="0" w:type="auto"/>
            <w:tblLook w:val="04A0" w:firstRow="1" w:lastRow="0" w:firstColumn="1" w:lastColumn="0" w:noHBand="0" w:noVBand="1"/>
          </w:tblPr>
        </w:tblPrChange>
      </w:tblPr>
      <w:tblGrid>
        <w:gridCol w:w="1624"/>
        <w:gridCol w:w="1818"/>
        <w:gridCol w:w="1762"/>
        <w:gridCol w:w="1755"/>
        <w:gridCol w:w="1563"/>
        <w:tblGridChange w:id="2646">
          <w:tblGrid>
            <w:gridCol w:w="108"/>
            <w:gridCol w:w="1516"/>
            <w:gridCol w:w="108"/>
            <w:gridCol w:w="1710"/>
            <w:gridCol w:w="108"/>
            <w:gridCol w:w="1654"/>
            <w:gridCol w:w="108"/>
            <w:gridCol w:w="1647"/>
            <w:gridCol w:w="108"/>
            <w:gridCol w:w="1455"/>
            <w:gridCol w:w="108"/>
          </w:tblGrid>
        </w:tblGridChange>
      </w:tblGrid>
      <w:tr w:rsidR="00970176" w14:paraId="48D68A64" w14:textId="77777777" w:rsidTr="00970176">
        <w:trPr>
          <w:cnfStyle w:val="100000000000" w:firstRow="1" w:lastRow="0" w:firstColumn="0" w:lastColumn="0" w:oddVBand="0" w:evenVBand="0" w:oddHBand="0" w:evenHBand="0" w:firstRowFirstColumn="0" w:firstRowLastColumn="0" w:lastRowFirstColumn="0" w:lastRowLastColumn="0"/>
          <w:trPrChange w:id="264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648" w:author="Administrator" w:date="2019-12-31T13:44:00Z">
              <w:tcPr>
                <w:tcW w:w="1624" w:type="dxa"/>
                <w:gridSpan w:val="2"/>
              </w:tcPr>
            </w:tcPrChange>
          </w:tcPr>
          <w:p w14:paraId="07B288DF" w14:textId="77777777" w:rsidR="00970176" w:rsidRPr="00653323" w:rsidRDefault="008D6EE0">
            <w:pPr>
              <w:jc w:val="center"/>
              <w:cnfStyle w:val="101000000000" w:firstRow="1" w:lastRow="0" w:firstColumn="1"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样品</w:t>
            </w:r>
          </w:p>
        </w:tc>
        <w:tc>
          <w:tcPr>
            <w:tcW w:w="0" w:type="dxa"/>
            <w:tcPrChange w:id="2649" w:author="Administrator" w:date="2019-12-31T13:44:00Z">
              <w:tcPr>
                <w:tcW w:w="1818" w:type="dxa"/>
                <w:gridSpan w:val="2"/>
              </w:tcPr>
            </w:tcPrChange>
          </w:tcPr>
          <w:p w14:paraId="673987D6"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f(D-C=O)</w:t>
            </w:r>
          </w:p>
        </w:tc>
        <w:tc>
          <w:tcPr>
            <w:tcW w:w="0" w:type="dxa"/>
            <w:tcPrChange w:id="2650" w:author="Administrator" w:date="2019-12-31T13:44:00Z">
              <w:tcPr>
                <w:tcW w:w="1762" w:type="dxa"/>
                <w:gridSpan w:val="2"/>
              </w:tcPr>
            </w:tcPrChange>
          </w:tcPr>
          <w:p w14:paraId="251CF8C2"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f(</w:t>
            </w:r>
            <w:r>
              <w:rPr>
                <w:rFonts w:ascii="Times New Roman" w:hAnsi="Times New Roman" w:cs="Times New Roman"/>
                <w:i/>
                <w:sz w:val="18"/>
                <w:szCs w:val="18"/>
              </w:rPr>
              <w:t>ortho</w:t>
            </w:r>
            <w:r>
              <w:rPr>
                <w:rFonts w:ascii="Times New Roman" w:hAnsi="Times New Roman" w:cs="Times New Roman"/>
                <w:sz w:val="18"/>
                <w:szCs w:val="18"/>
              </w:rPr>
              <w:t>)</w:t>
            </w:r>
          </w:p>
        </w:tc>
        <w:tc>
          <w:tcPr>
            <w:tcW w:w="0" w:type="dxa"/>
            <w:tcPrChange w:id="2651" w:author="Administrator" w:date="2019-12-31T13:44:00Z">
              <w:tcPr>
                <w:tcW w:w="1755" w:type="dxa"/>
                <w:gridSpan w:val="2"/>
              </w:tcPr>
            </w:tcPrChange>
          </w:tcPr>
          <w:p w14:paraId="637FE00C"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f(</w:t>
            </w:r>
            <w:r>
              <w:rPr>
                <w:rFonts w:ascii="Times New Roman" w:hAnsi="Times New Roman" w:cs="Times New Roman"/>
                <w:i/>
                <w:sz w:val="18"/>
                <w:szCs w:val="18"/>
              </w:rPr>
              <w:t>meta</w:t>
            </w:r>
            <w:r>
              <w:rPr>
                <w:rFonts w:ascii="Times New Roman" w:hAnsi="Times New Roman" w:cs="Times New Roman"/>
                <w:sz w:val="18"/>
                <w:szCs w:val="18"/>
              </w:rPr>
              <w:t>)</w:t>
            </w:r>
          </w:p>
        </w:tc>
        <w:tc>
          <w:tcPr>
            <w:tcW w:w="0" w:type="dxa"/>
            <w:tcPrChange w:id="2652" w:author="Administrator" w:date="2019-12-31T13:44:00Z">
              <w:tcPr>
                <w:tcW w:w="1563" w:type="dxa"/>
                <w:gridSpan w:val="2"/>
              </w:tcPr>
            </w:tcPrChange>
          </w:tcPr>
          <w:p w14:paraId="3BC327B1"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sz w:val="18"/>
                <w:szCs w:val="18"/>
              </w:rPr>
              <w:t>f(</w:t>
            </w:r>
            <w:r>
              <w:rPr>
                <w:rFonts w:ascii="Times New Roman" w:hAnsi="Times New Roman" w:cs="Times New Roman"/>
                <w:i/>
                <w:sz w:val="18"/>
                <w:szCs w:val="18"/>
              </w:rPr>
              <w:t>para</w:t>
            </w:r>
            <w:r>
              <w:rPr>
                <w:rFonts w:ascii="Times New Roman" w:hAnsi="Times New Roman" w:cs="Times New Roman"/>
                <w:sz w:val="18"/>
                <w:szCs w:val="18"/>
              </w:rPr>
              <w:t>)</w:t>
            </w:r>
          </w:p>
        </w:tc>
      </w:tr>
      <w:tr w:rsidR="00970176" w14:paraId="44B85D37" w14:textId="77777777" w:rsidTr="00970176">
        <w:tc>
          <w:tcPr>
            <w:cnfStyle w:val="001000000000" w:firstRow="0" w:lastRow="0" w:firstColumn="1" w:lastColumn="0" w:oddVBand="0" w:evenVBand="0" w:oddHBand="0" w:evenHBand="0" w:firstRowFirstColumn="0" w:firstRowLastColumn="0" w:lastRowFirstColumn="0" w:lastRowLastColumn="0"/>
            <w:tcW w:w="1624" w:type="dxa"/>
            <w:tcBorders>
              <w:left w:val="nil"/>
              <w:right w:val="nil"/>
            </w:tcBorders>
            <w:shd w:val="clear" w:color="auto" w:fill="C0C0C0" w:themeFill="text1" w:themeFillTint="3F"/>
          </w:tcPr>
          <w:p w14:paraId="6987F70A"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苯甲醛</w:t>
            </w:r>
            <w:r>
              <w:rPr>
                <w:rFonts w:ascii="Times New Roman" w:hAnsi="Times New Roman" w:cs="Times New Roman"/>
                <w:sz w:val="18"/>
                <w:szCs w:val="18"/>
              </w:rPr>
              <w:t>(</w:t>
            </w:r>
            <w:r>
              <w:rPr>
                <w:rFonts w:ascii="Times New Roman" w:hAnsi="Times New Roman" w:cs="Times New Roman"/>
                <w:sz w:val="18"/>
                <w:szCs w:val="18"/>
              </w:rPr>
              <w:t>由苯合成</w:t>
            </w:r>
            <w:r>
              <w:rPr>
                <w:rFonts w:ascii="Times New Roman" w:hAnsi="Times New Roman" w:cs="Times New Roman"/>
                <w:sz w:val="18"/>
                <w:szCs w:val="18"/>
              </w:rPr>
              <w:t>)</w:t>
            </w:r>
          </w:p>
        </w:tc>
        <w:tc>
          <w:tcPr>
            <w:tcW w:w="1818" w:type="dxa"/>
            <w:tcBorders>
              <w:right w:val="nil"/>
            </w:tcBorders>
            <w:shd w:val="clear" w:color="auto" w:fill="C0C0C0" w:themeFill="text1" w:themeFillTint="3F"/>
          </w:tcPr>
          <w:p w14:paraId="201D3D3C"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0.510±0.002</w:t>
            </w:r>
          </w:p>
        </w:tc>
        <w:tc>
          <w:tcPr>
            <w:tcW w:w="1762" w:type="dxa"/>
            <w:tcBorders>
              <w:right w:val="nil"/>
            </w:tcBorders>
            <w:shd w:val="clear" w:color="auto" w:fill="C0C0C0" w:themeFill="text1" w:themeFillTint="3F"/>
          </w:tcPr>
          <w:p w14:paraId="1CC2F14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0.193±0.001</w:t>
            </w:r>
          </w:p>
        </w:tc>
        <w:tc>
          <w:tcPr>
            <w:tcW w:w="1755" w:type="dxa"/>
            <w:tcBorders>
              <w:right w:val="nil"/>
            </w:tcBorders>
            <w:shd w:val="clear" w:color="auto" w:fill="C0C0C0" w:themeFill="text1" w:themeFillTint="3F"/>
          </w:tcPr>
          <w:p w14:paraId="7DAEF96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0.206±0.001</w:t>
            </w:r>
          </w:p>
        </w:tc>
        <w:tc>
          <w:tcPr>
            <w:tcW w:w="1563" w:type="dxa"/>
            <w:tcBorders>
              <w:right w:val="nil"/>
            </w:tcBorders>
            <w:shd w:val="clear" w:color="auto" w:fill="C0C0C0" w:themeFill="text1" w:themeFillTint="3F"/>
          </w:tcPr>
          <w:p w14:paraId="3CA2984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0.091±0.003</w:t>
            </w:r>
          </w:p>
        </w:tc>
      </w:tr>
      <w:tr w:rsidR="00970176" w14:paraId="1A40FF03" w14:textId="77777777" w:rsidTr="00970176">
        <w:trPr>
          <w:trPrChange w:id="265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654" w:author="Administrator" w:date="2019-12-31T13:44:00Z">
              <w:tcPr>
                <w:tcW w:w="1624" w:type="dxa"/>
                <w:gridSpan w:val="2"/>
              </w:tcPr>
            </w:tcPrChange>
          </w:tcPr>
          <w:p w14:paraId="6FDCF220"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苯甲醛</w:t>
            </w:r>
            <w:r>
              <w:rPr>
                <w:rFonts w:ascii="Times New Roman" w:hAnsi="Times New Roman" w:cs="Times New Roman"/>
                <w:sz w:val="18"/>
                <w:szCs w:val="18"/>
              </w:rPr>
              <w:t>(</w:t>
            </w:r>
            <w:r>
              <w:rPr>
                <w:rFonts w:ascii="Times New Roman" w:hAnsi="Times New Roman" w:cs="Times New Roman"/>
                <w:sz w:val="18"/>
                <w:szCs w:val="18"/>
              </w:rPr>
              <w:t>由中国肉</w:t>
            </w:r>
            <w:r>
              <w:rPr>
                <w:rFonts w:ascii="Times New Roman" w:hAnsi="Times New Roman" w:cs="Times New Roman"/>
                <w:sz w:val="18"/>
                <w:szCs w:val="18"/>
              </w:rPr>
              <w:lastRenderedPageBreak/>
              <w:t>桂油提取</w:t>
            </w:r>
            <w:r>
              <w:rPr>
                <w:rFonts w:ascii="Times New Roman" w:hAnsi="Times New Roman" w:cs="Times New Roman"/>
                <w:sz w:val="18"/>
                <w:szCs w:val="18"/>
              </w:rPr>
              <w:t>)</w:t>
            </w:r>
          </w:p>
        </w:tc>
        <w:tc>
          <w:tcPr>
            <w:tcW w:w="0" w:type="dxa"/>
            <w:tcPrChange w:id="2655" w:author="Administrator" w:date="2019-12-31T13:44:00Z">
              <w:tcPr>
                <w:tcW w:w="1818" w:type="dxa"/>
                <w:gridSpan w:val="2"/>
              </w:tcPr>
            </w:tcPrChange>
          </w:tcPr>
          <w:p w14:paraId="0A41AC17"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lastRenderedPageBreak/>
              <w:t>0.168±0.001</w:t>
            </w:r>
          </w:p>
        </w:tc>
        <w:tc>
          <w:tcPr>
            <w:tcW w:w="0" w:type="dxa"/>
            <w:tcPrChange w:id="2656" w:author="Administrator" w:date="2019-12-31T13:44:00Z">
              <w:tcPr>
                <w:tcW w:w="1762" w:type="dxa"/>
                <w:gridSpan w:val="2"/>
              </w:tcPr>
            </w:tcPrChange>
          </w:tcPr>
          <w:p w14:paraId="1473A89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0.353±0.001</w:t>
            </w:r>
          </w:p>
        </w:tc>
        <w:tc>
          <w:tcPr>
            <w:tcW w:w="0" w:type="dxa"/>
            <w:tcPrChange w:id="2657" w:author="Administrator" w:date="2019-12-31T13:44:00Z">
              <w:tcPr>
                <w:tcW w:w="1755" w:type="dxa"/>
                <w:gridSpan w:val="2"/>
              </w:tcPr>
            </w:tcPrChange>
          </w:tcPr>
          <w:p w14:paraId="3416EE6A"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0.293±0.001</w:t>
            </w:r>
          </w:p>
        </w:tc>
        <w:tc>
          <w:tcPr>
            <w:tcW w:w="0" w:type="dxa"/>
            <w:tcPrChange w:id="2658" w:author="Administrator" w:date="2019-12-31T13:44:00Z">
              <w:tcPr>
                <w:tcW w:w="1563" w:type="dxa"/>
                <w:gridSpan w:val="2"/>
              </w:tcPr>
            </w:tcPrChange>
          </w:tcPr>
          <w:p w14:paraId="6EC51845"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0.186±0.001</w:t>
            </w:r>
          </w:p>
        </w:tc>
      </w:tr>
      <w:tr w:rsidR="00970176" w14:paraId="3FA43A48" w14:textId="77777777" w:rsidTr="00970176">
        <w:tc>
          <w:tcPr>
            <w:cnfStyle w:val="001000000000" w:firstRow="0" w:lastRow="0" w:firstColumn="1" w:lastColumn="0" w:oddVBand="0" w:evenVBand="0" w:oddHBand="0" w:evenHBand="0" w:firstRowFirstColumn="0" w:firstRowLastColumn="0" w:lastRowFirstColumn="0" w:lastRowLastColumn="0"/>
            <w:tcW w:w="1624" w:type="dxa"/>
            <w:tcBorders>
              <w:left w:val="nil"/>
              <w:right w:val="nil"/>
            </w:tcBorders>
            <w:shd w:val="clear" w:color="auto" w:fill="C0C0C0" w:themeFill="text1" w:themeFillTint="3F"/>
          </w:tcPr>
          <w:p w14:paraId="4A83D7F4" w14:textId="77777777" w:rsidR="00970176" w:rsidRPr="00653323" w:rsidRDefault="008D6EE0">
            <w:pPr>
              <w:jc w:val="center"/>
              <w:rPr>
                <w:rFonts w:ascii="Times New Roman" w:hAnsi="Times New Roman"/>
                <w:sz w:val="18"/>
              </w:rPr>
            </w:pPr>
            <w:r>
              <w:rPr>
                <w:rFonts w:ascii="Times New Roman" w:hAnsi="Times New Roman" w:cs="Times New Roman"/>
                <w:sz w:val="18"/>
                <w:szCs w:val="18"/>
              </w:rPr>
              <w:t>苯甲醛</w:t>
            </w:r>
            <w:r>
              <w:rPr>
                <w:rFonts w:ascii="Times New Roman" w:hAnsi="Times New Roman" w:cs="Times New Roman"/>
                <w:sz w:val="18"/>
                <w:szCs w:val="18"/>
              </w:rPr>
              <w:t>(</w:t>
            </w:r>
            <w:r>
              <w:rPr>
                <w:rFonts w:ascii="Times New Roman" w:hAnsi="Times New Roman" w:cs="Times New Roman"/>
                <w:sz w:val="18"/>
                <w:szCs w:val="18"/>
              </w:rPr>
              <w:t>由杏仁油提取</w:t>
            </w:r>
            <w:r>
              <w:rPr>
                <w:rFonts w:ascii="Times New Roman" w:hAnsi="Times New Roman" w:cs="Times New Roman"/>
                <w:sz w:val="18"/>
                <w:szCs w:val="18"/>
              </w:rPr>
              <w:t>)</w:t>
            </w:r>
          </w:p>
        </w:tc>
        <w:tc>
          <w:tcPr>
            <w:tcW w:w="1818" w:type="dxa"/>
            <w:tcBorders>
              <w:right w:val="nil"/>
            </w:tcBorders>
            <w:shd w:val="clear" w:color="auto" w:fill="C0C0C0" w:themeFill="text1" w:themeFillTint="3F"/>
          </w:tcPr>
          <w:p w14:paraId="3F007884"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0.166±0.001</w:t>
            </w:r>
          </w:p>
        </w:tc>
        <w:tc>
          <w:tcPr>
            <w:tcW w:w="1762" w:type="dxa"/>
            <w:tcBorders>
              <w:right w:val="nil"/>
            </w:tcBorders>
            <w:shd w:val="clear" w:color="auto" w:fill="C0C0C0" w:themeFill="text1" w:themeFillTint="3F"/>
          </w:tcPr>
          <w:p w14:paraId="101C47BB"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0.321±0.001</w:t>
            </w:r>
          </w:p>
        </w:tc>
        <w:tc>
          <w:tcPr>
            <w:tcW w:w="1755" w:type="dxa"/>
            <w:tcBorders>
              <w:right w:val="nil"/>
            </w:tcBorders>
            <w:shd w:val="clear" w:color="auto" w:fill="C0C0C0" w:themeFill="text1" w:themeFillTint="3F"/>
          </w:tcPr>
          <w:p w14:paraId="27F89A5D"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0.320±0.003</w:t>
            </w:r>
          </w:p>
        </w:tc>
        <w:tc>
          <w:tcPr>
            <w:tcW w:w="1563" w:type="dxa"/>
            <w:tcBorders>
              <w:right w:val="nil"/>
            </w:tcBorders>
            <w:shd w:val="clear" w:color="auto" w:fill="C0C0C0" w:themeFill="text1" w:themeFillTint="3F"/>
          </w:tcPr>
          <w:p w14:paraId="0746BBED" w14:textId="77777777" w:rsidR="00970176" w:rsidRDefault="008D6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0.194±0.004</w:t>
            </w:r>
          </w:p>
        </w:tc>
      </w:tr>
    </w:tbl>
    <w:p w14:paraId="1A5CA510" w14:textId="77777777" w:rsidR="00970176" w:rsidRDefault="00970176">
      <w:pPr>
        <w:ind w:firstLineChars="200" w:firstLine="420"/>
        <w:rPr>
          <w:rFonts w:ascii="Times New Roman" w:hAnsi="Times New Roman" w:cs="Times New Roman"/>
        </w:rPr>
      </w:pPr>
    </w:p>
    <w:p w14:paraId="6F352689" w14:textId="77777777" w:rsidR="00970176" w:rsidRDefault="008D6EE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由表</w:t>
      </w:r>
      <w:r>
        <w:rPr>
          <w:rFonts w:ascii="Times New Roman" w:eastAsia="宋体" w:hAnsi="Times New Roman" w:cs="Times New Roman"/>
          <w:sz w:val="24"/>
          <w:szCs w:val="24"/>
        </w:rPr>
        <w:t>11.3</w:t>
      </w:r>
      <w:r>
        <w:rPr>
          <w:rFonts w:ascii="Times New Roman" w:eastAsia="宋体" w:hAnsi="Times New Roman" w:cs="Times New Roman"/>
          <w:sz w:val="24"/>
          <w:szCs w:val="24"/>
        </w:rPr>
        <w:t>的数据可见，由化石来源的原料合成的与从天然精油中提取的苯甲醛，数据有明显差异。而不同原料制成的天然品的分析数据也存在着一定的距离。</w:t>
      </w:r>
    </w:p>
    <w:p w14:paraId="651439CC" w14:textId="77777777" w:rsidR="00970176" w:rsidRDefault="008D6EE0">
      <w:pPr>
        <w:ind w:firstLineChars="200" w:firstLine="480"/>
        <w:rPr>
          <w:rFonts w:ascii="Times New Roman" w:hAnsi="Times New Roman" w:cs="Times New Roman"/>
        </w:rPr>
      </w:pPr>
      <w:r>
        <w:rPr>
          <w:rFonts w:ascii="Times New Roman" w:eastAsia="宋体" w:hAnsi="Times New Roman" w:cs="Times New Roman"/>
          <w:sz w:val="24"/>
          <w:szCs w:val="24"/>
        </w:rPr>
        <w:t>采用多种同位素分析，甚至还可以分析食品基质中香味物质的来源，举例如下。</w:t>
      </w:r>
    </w:p>
    <w:p w14:paraId="53FA33D4" w14:textId="77777777" w:rsidR="00970176" w:rsidRDefault="008D6EE0" w:rsidP="00970176">
      <w:pPr>
        <w:ind w:firstLineChars="200" w:firstLine="422"/>
        <w:rPr>
          <w:rFonts w:ascii="Times New Roman" w:hAnsi="Times New Roman" w:cs="Times New Roman"/>
          <w:b/>
        </w:rPr>
        <w:pPrChange w:id="2659" w:author="Administrator" w:date="2019-12-31T13:44:00Z">
          <w:pPr>
            <w:spacing w:line="480" w:lineRule="exact"/>
            <w:ind w:firstLineChars="200" w:firstLine="422"/>
          </w:pPr>
        </w:pPrChange>
      </w:pPr>
      <w:r>
        <w:rPr>
          <w:rFonts w:ascii="Times New Roman" w:hAnsi="Times New Roman" w:cs="Times New Roman"/>
          <w:b/>
        </w:rPr>
        <w:t>(1)</w:t>
      </w:r>
      <w:del w:id="2660" w:author="Administrator" w:date="2019-12-30T12:41:00Z">
        <w:r>
          <w:rPr>
            <w:rFonts w:ascii="Times New Roman" w:hAnsi="Times New Roman" w:cs="Times New Roman"/>
            <w:b/>
          </w:rPr>
          <w:delText>、</w:delText>
        </w:r>
      </w:del>
      <w:r>
        <w:rPr>
          <w:rFonts w:ascii="Times New Roman" w:hAnsi="Times New Roman" w:cs="Times New Roman"/>
          <w:b/>
        </w:rPr>
        <w:t>苦杏仁油和肉桂油的鉴伪</w:t>
      </w:r>
    </w:p>
    <w:p w14:paraId="40A33B5C" w14:textId="77777777" w:rsidR="00970176" w:rsidRDefault="008D6EE0" w:rsidP="00970176">
      <w:pPr>
        <w:ind w:firstLineChars="200" w:firstLine="480"/>
        <w:rPr>
          <w:rFonts w:ascii="Times New Roman" w:hAnsi="Times New Roman" w:cs="Times New Roman"/>
          <w:sz w:val="24"/>
          <w:szCs w:val="24"/>
        </w:rPr>
        <w:pPrChange w:id="2661" w:author="Administrator" w:date="2019-12-31T13:44:00Z">
          <w:pPr>
            <w:spacing w:line="480" w:lineRule="exact"/>
            <w:ind w:firstLineChars="200" w:firstLine="480"/>
          </w:pPr>
        </w:pPrChange>
      </w:pPr>
      <w:r>
        <w:rPr>
          <w:rFonts w:ascii="Times New Roman" w:hAnsi="Times New Roman" w:cs="Times New Roman"/>
          <w:sz w:val="24"/>
          <w:szCs w:val="24"/>
        </w:rPr>
        <w:t>例如，苦杏仁油和肉桂油为两种香精油，它们的芳香成分分别是安息香醛和肉桂醛，且肉桂醛可转化为安息香醛。</w:t>
      </w:r>
      <w:r>
        <w:rPr>
          <w:rFonts w:ascii="Times New Roman" w:hAnsi="Times New Roman" w:cs="Times New Roman"/>
          <w:sz w:val="24"/>
          <w:szCs w:val="24"/>
        </w:rPr>
        <w:t>Gerald Remaud</w:t>
      </w:r>
      <w:r>
        <w:rPr>
          <w:rFonts w:ascii="Times New Roman" w:hAnsi="Times New Roman" w:cs="Times New Roman"/>
          <w:sz w:val="24"/>
          <w:szCs w:val="24"/>
        </w:rPr>
        <w:t>等人以安息香醛作为分子探针，用</w:t>
      </w:r>
      <w:r>
        <w:rPr>
          <w:rFonts w:ascii="Times New Roman" w:hAnsi="Times New Roman" w:cs="Times New Roman"/>
          <w:sz w:val="24"/>
          <w:szCs w:val="24"/>
        </w:rPr>
        <w:t>SNIF-NMR</w:t>
      </w:r>
      <w:r>
        <w:rPr>
          <w:rFonts w:ascii="Times New Roman" w:hAnsi="Times New Roman" w:cs="Times New Roman"/>
          <w:sz w:val="24"/>
          <w:szCs w:val="24"/>
        </w:rPr>
        <w:t>技术测定其分子中具体位置氘的含量，可以判断安息香醛的来源是甲苯和二氯甲基苯合成的，半合成的</w:t>
      </w:r>
      <w:r>
        <w:rPr>
          <w:rFonts w:ascii="Times New Roman" w:hAnsi="Times New Roman" w:cs="Times New Roman"/>
          <w:sz w:val="24"/>
          <w:szCs w:val="24"/>
        </w:rPr>
        <w:t>(</w:t>
      </w:r>
      <w:r>
        <w:rPr>
          <w:rFonts w:ascii="Times New Roman" w:hAnsi="Times New Roman" w:cs="Times New Roman"/>
          <w:sz w:val="24"/>
          <w:szCs w:val="24"/>
        </w:rPr>
        <w:t>以肉桂提取肉桂醛，再反应而得</w:t>
      </w:r>
      <w:r>
        <w:rPr>
          <w:rFonts w:ascii="Times New Roman" w:hAnsi="Times New Roman" w:cs="Times New Roman"/>
          <w:sz w:val="24"/>
          <w:szCs w:val="24"/>
        </w:rPr>
        <w:t>)</w:t>
      </w:r>
      <w:r>
        <w:rPr>
          <w:rFonts w:ascii="Times New Roman" w:hAnsi="Times New Roman" w:cs="Times New Roman"/>
          <w:sz w:val="24"/>
          <w:szCs w:val="24"/>
        </w:rPr>
        <w:t>或天然的</w:t>
      </w:r>
      <w:r>
        <w:rPr>
          <w:rFonts w:ascii="Times New Roman" w:hAnsi="Times New Roman" w:cs="Times New Roman"/>
          <w:sz w:val="24"/>
          <w:szCs w:val="24"/>
        </w:rPr>
        <w:t>(</w:t>
      </w:r>
      <w:r>
        <w:rPr>
          <w:rFonts w:ascii="Times New Roman" w:hAnsi="Times New Roman" w:cs="Times New Roman"/>
          <w:sz w:val="24"/>
          <w:szCs w:val="24"/>
        </w:rPr>
        <w:t>从杏子、桃子和樱桃及苦杏仁中提取的</w:t>
      </w:r>
      <w:r>
        <w:rPr>
          <w:rFonts w:ascii="Times New Roman" w:hAnsi="Times New Roman" w:cs="Times New Roman"/>
          <w:sz w:val="24"/>
          <w:szCs w:val="24"/>
        </w:rPr>
        <w:t>)</w:t>
      </w:r>
      <w:r>
        <w:rPr>
          <w:rFonts w:ascii="Times New Roman" w:hAnsi="Times New Roman" w:cs="Times New Roman"/>
          <w:sz w:val="24"/>
          <w:szCs w:val="24"/>
        </w:rPr>
        <w:t>，为确定苦杏仁油和肉桂油的来源提供依据。</w:t>
      </w:r>
    </w:p>
    <w:p w14:paraId="51290F1D" w14:textId="77777777" w:rsidR="00970176" w:rsidRDefault="008D6EE0" w:rsidP="00970176">
      <w:pPr>
        <w:ind w:firstLineChars="200" w:firstLine="422"/>
        <w:rPr>
          <w:rFonts w:ascii="Times New Roman" w:hAnsi="Times New Roman" w:cs="Times New Roman"/>
          <w:b/>
        </w:rPr>
        <w:pPrChange w:id="2662" w:author="Administrator" w:date="2019-12-31T13:44:00Z">
          <w:pPr>
            <w:spacing w:line="480" w:lineRule="exact"/>
            <w:ind w:firstLineChars="200" w:firstLine="422"/>
          </w:pPr>
        </w:pPrChange>
      </w:pPr>
      <w:r>
        <w:rPr>
          <w:rFonts w:ascii="Times New Roman" w:hAnsi="Times New Roman" w:cs="Times New Roman"/>
          <w:b/>
        </w:rPr>
        <w:t>(2)</w:t>
      </w:r>
      <w:del w:id="2663" w:author="Administrator" w:date="2019-12-30T12:42:00Z">
        <w:r>
          <w:rPr>
            <w:rFonts w:ascii="Times New Roman" w:hAnsi="Times New Roman" w:cs="Times New Roman"/>
            <w:b/>
          </w:rPr>
          <w:delText>、</w:delText>
        </w:r>
      </w:del>
      <w:r>
        <w:rPr>
          <w:rFonts w:ascii="Times New Roman" w:hAnsi="Times New Roman" w:cs="Times New Roman"/>
          <w:b/>
        </w:rPr>
        <w:t>香兰素的鉴伪</w:t>
      </w:r>
    </w:p>
    <w:p w14:paraId="2F35AB72" w14:textId="77777777" w:rsidR="00970176" w:rsidRDefault="008D6EE0" w:rsidP="00970176">
      <w:pPr>
        <w:ind w:firstLineChars="200" w:firstLine="480"/>
        <w:rPr>
          <w:rFonts w:ascii="Times New Roman" w:hAnsi="Times New Roman" w:cs="Times New Roman"/>
          <w:sz w:val="24"/>
          <w:szCs w:val="24"/>
        </w:rPr>
        <w:pPrChange w:id="2664" w:author="Administrator" w:date="2019-12-31T13:44:00Z">
          <w:pPr>
            <w:spacing w:line="480" w:lineRule="exact"/>
            <w:ind w:firstLineChars="200" w:firstLine="480"/>
          </w:pPr>
        </w:pPrChange>
      </w:pPr>
      <w:r>
        <w:rPr>
          <w:rFonts w:ascii="Times New Roman" w:hAnsi="Times New Roman" w:cs="Times New Roman"/>
          <w:sz w:val="24"/>
          <w:szCs w:val="24"/>
        </w:rPr>
        <w:t>天然香兰素是一种从热带植物香兰豆提炼出来的物质，较为昂贵。合成香兰素大多用木质素合成，化学结构和天然香兰素完</w:t>
      </w:r>
      <w:r>
        <w:rPr>
          <w:rFonts w:ascii="Times New Roman" w:hAnsi="Times New Roman" w:cs="Times New Roman"/>
          <w:sz w:val="24"/>
          <w:szCs w:val="24"/>
        </w:rPr>
        <w:t>全相同，但价格便宜许多。</w:t>
      </w:r>
    </w:p>
    <w:p w14:paraId="38FEFB12" w14:textId="77777777" w:rsidR="00970176" w:rsidRDefault="008D6EE0" w:rsidP="00970176">
      <w:pPr>
        <w:ind w:firstLineChars="200" w:firstLine="480"/>
        <w:rPr>
          <w:rFonts w:ascii="Times New Roman" w:hAnsi="Times New Roman" w:cs="Times New Roman"/>
        </w:rPr>
        <w:pPrChange w:id="2665" w:author="Administrator" w:date="2019-12-31T13:44:00Z">
          <w:pPr>
            <w:spacing w:line="480" w:lineRule="exact"/>
            <w:ind w:firstLineChars="200" w:firstLine="480"/>
          </w:pPr>
        </w:pPrChange>
      </w:pPr>
      <w:r>
        <w:rPr>
          <w:rFonts w:ascii="Times New Roman" w:hAnsi="Times New Roman" w:cs="Times New Roman"/>
          <w:sz w:val="24"/>
          <w:szCs w:val="24"/>
        </w:rPr>
        <w:t>Gerald S. Remaud</w:t>
      </w:r>
      <w:r>
        <w:rPr>
          <w:rFonts w:ascii="Times New Roman" w:hAnsi="Times New Roman" w:cs="Times New Roman"/>
          <w:sz w:val="24"/>
          <w:szCs w:val="24"/>
        </w:rPr>
        <w:t>等人应用同位素分析法对香兰风味的两种物质</w:t>
      </w:r>
      <w:ins w:id="2666" w:author="Administrator" w:date="2019-12-30T12:44:00Z">
        <w:r>
          <w:rPr>
            <w:rFonts w:ascii="Times New Roman" w:hAnsi="Times New Roman" w:cs="Times New Roman" w:hint="eastAsia"/>
            <w:sz w:val="24"/>
            <w:szCs w:val="24"/>
          </w:rPr>
          <w:t>——</w:t>
        </w:r>
      </w:ins>
      <w:del w:id="2667" w:author="Administrator" w:date="2019-12-30T12:44:00Z">
        <w:r>
          <w:rPr>
            <w:rFonts w:ascii="Times New Roman" w:hAnsi="Times New Roman" w:cs="Times New Roman"/>
            <w:sz w:val="24"/>
            <w:szCs w:val="24"/>
          </w:rPr>
          <w:delText>一</w:delText>
        </w:r>
      </w:del>
      <w:del w:id="2668" w:author="Administrator" w:date="2019-12-30T12:43:00Z">
        <w:r>
          <w:rPr>
            <w:rFonts w:ascii="Times New Roman" w:hAnsi="Times New Roman" w:cs="Times New Roman"/>
            <w:sz w:val="24"/>
            <w:szCs w:val="24"/>
          </w:rPr>
          <w:delText>—</w:delText>
        </w:r>
      </w:del>
      <w:r>
        <w:rPr>
          <w:rFonts w:ascii="Times New Roman" w:hAnsi="Times New Roman" w:cs="Times New Roman"/>
          <w:sz w:val="24"/>
          <w:szCs w:val="24"/>
        </w:rPr>
        <w:t>香兰素、羟基苯甲醛进行研究，提出了应用</w:t>
      </w:r>
      <w:r>
        <w:rPr>
          <w:rFonts w:ascii="Times New Roman" w:hAnsi="Times New Roman" w:cs="Times New Roman"/>
          <w:sz w:val="24"/>
          <w:szCs w:val="24"/>
        </w:rPr>
        <w:t>SNIF-NMR</w:t>
      </w:r>
      <w:r>
        <w:rPr>
          <w:rFonts w:ascii="Times New Roman" w:hAnsi="Times New Roman" w:cs="Times New Roman"/>
          <w:sz w:val="24"/>
          <w:szCs w:val="24"/>
        </w:rPr>
        <w:t>技术检测香兰素的改进方法，丰富了相关数据库，增添来自不同国家的香兰豆提取的香兰素和人工合成的香兰素的信息，改进了类似物质的定性、定量和鉴伪的软件统计工具。</w:t>
      </w:r>
    </w:p>
    <w:p w14:paraId="28F2C665" w14:textId="77777777" w:rsidR="00970176" w:rsidRDefault="008D6EE0">
      <w:pPr>
        <w:pStyle w:val="4"/>
        <w:rPr>
          <w:rFonts w:ascii="Times New Roman" w:hAnsi="Times New Roman" w:cs="Times New Roman"/>
        </w:rPr>
      </w:pPr>
      <w:r>
        <w:rPr>
          <w:rFonts w:ascii="Times New Roman" w:hAnsi="Times New Roman" w:cs="Times New Roman"/>
        </w:rPr>
        <w:t xml:space="preserve">11.2.2.4  </w:t>
      </w:r>
      <w:r>
        <w:rPr>
          <w:rFonts w:ascii="Times New Roman" w:hAnsi="Times New Roman" w:cs="Times New Roman"/>
        </w:rPr>
        <w:t>借助</w:t>
      </w:r>
      <w:r>
        <w:rPr>
          <w:rFonts w:ascii="Times New Roman" w:hAnsi="Times New Roman" w:cs="Times New Roman"/>
        </w:rPr>
        <w:t>GC-MS</w:t>
      </w:r>
      <w:r>
        <w:rPr>
          <w:rFonts w:ascii="Times New Roman" w:hAnsi="Times New Roman" w:cs="Times New Roman"/>
        </w:rPr>
        <w:t>技术，通过对香原料的杂质分析，判断产品来源</w:t>
      </w:r>
    </w:p>
    <w:p w14:paraId="04B1D6E7" w14:textId="77777777" w:rsidR="00970176" w:rsidRDefault="008D6EE0" w:rsidP="00970176">
      <w:pPr>
        <w:ind w:firstLineChars="200" w:firstLine="480"/>
        <w:rPr>
          <w:rFonts w:ascii="Times New Roman" w:eastAsia="宋体" w:hAnsi="Times New Roman" w:cs="Times New Roman"/>
          <w:sz w:val="24"/>
          <w:szCs w:val="24"/>
        </w:rPr>
        <w:pPrChange w:id="2669" w:author="Administrator" w:date="2019-12-31T13:44:00Z">
          <w:pPr>
            <w:spacing w:line="480" w:lineRule="exact"/>
            <w:ind w:firstLineChars="200" w:firstLine="480"/>
          </w:pPr>
        </w:pPrChange>
      </w:pPr>
      <w:r>
        <w:rPr>
          <w:rFonts w:ascii="Times New Roman" w:eastAsia="宋体" w:hAnsi="Times New Roman" w:cs="Times New Roman"/>
          <w:sz w:val="24"/>
          <w:szCs w:val="24"/>
        </w:rPr>
        <w:t>众所周知，</w:t>
      </w:r>
      <w:r>
        <w:rPr>
          <w:rFonts w:ascii="Times New Roman" w:eastAsia="宋体" w:hAnsi="Times New Roman" w:cs="Times New Roman"/>
          <w:sz w:val="24"/>
          <w:szCs w:val="24"/>
        </w:rPr>
        <w:t>GC-MS</w:t>
      </w:r>
      <w:r>
        <w:rPr>
          <w:rFonts w:ascii="Times New Roman" w:eastAsia="宋体" w:hAnsi="Times New Roman" w:cs="Times New Roman"/>
          <w:sz w:val="24"/>
          <w:szCs w:val="24"/>
        </w:rPr>
        <w:t>技术现在已经成为香料香精行业最常用的分析手段之一，而同位素质谱分析技术目前在我国香料香精行业尚无专门应用。对于经营企业而言，需要判断自己买的天然香料产品有没有被掺假。</w:t>
      </w:r>
    </w:p>
    <w:p w14:paraId="358E16F6" w14:textId="77777777" w:rsidR="00970176" w:rsidRDefault="008D6EE0" w:rsidP="00970176">
      <w:pPr>
        <w:ind w:firstLineChars="200" w:firstLine="480"/>
        <w:rPr>
          <w:rFonts w:ascii="Times New Roman" w:eastAsia="宋体" w:hAnsi="Times New Roman" w:cs="Times New Roman"/>
          <w:sz w:val="24"/>
          <w:szCs w:val="24"/>
        </w:rPr>
        <w:pPrChange w:id="2670" w:author="Administrator" w:date="2019-12-31T13:44:00Z">
          <w:pPr>
            <w:spacing w:line="480" w:lineRule="exact"/>
            <w:ind w:firstLineChars="200" w:firstLine="480"/>
          </w:pPr>
        </w:pPrChange>
      </w:pPr>
      <w:r>
        <w:rPr>
          <w:rFonts w:ascii="Times New Roman" w:eastAsia="宋体" w:hAnsi="Times New Roman" w:cs="Times New Roman"/>
          <w:sz w:val="24"/>
          <w:szCs w:val="24"/>
        </w:rPr>
        <w:t>用</w:t>
      </w:r>
      <w:r>
        <w:rPr>
          <w:rFonts w:ascii="Times New Roman" w:eastAsia="宋体" w:hAnsi="Times New Roman" w:cs="Times New Roman"/>
          <w:sz w:val="24"/>
          <w:szCs w:val="24"/>
        </w:rPr>
        <w:t>GC-MS</w:t>
      </w:r>
      <w:r>
        <w:rPr>
          <w:rFonts w:ascii="Times New Roman" w:eastAsia="宋体" w:hAnsi="Times New Roman" w:cs="Times New Roman"/>
          <w:sz w:val="24"/>
          <w:szCs w:val="24"/>
        </w:rPr>
        <w:t>技术对香原料进行杂质分析</w:t>
      </w:r>
      <w:r>
        <w:rPr>
          <w:rFonts w:ascii="Times New Roman" w:eastAsia="宋体" w:hAnsi="Times New Roman" w:cs="Times New Roman"/>
          <w:sz w:val="24"/>
          <w:szCs w:val="24"/>
        </w:rPr>
        <w:t>从而判断产品来源的方法是基于如下考虑</w:t>
      </w:r>
      <w:r>
        <w:rPr>
          <w:rFonts w:ascii="Times New Roman" w:eastAsia="宋体" w:hAnsi="Times New Roman" w:cs="Times New Roman"/>
          <w:sz w:val="24"/>
          <w:szCs w:val="24"/>
        </w:rPr>
        <w:t>:</w:t>
      </w:r>
      <w:r>
        <w:rPr>
          <w:rFonts w:ascii="宋体" w:eastAsia="宋体" w:hAnsi="宋体" w:cs="宋体" w:hint="eastAsia"/>
          <w:sz w:val="24"/>
          <w:szCs w:val="24"/>
        </w:rPr>
        <w:t>①</w:t>
      </w:r>
      <w:r>
        <w:rPr>
          <w:rFonts w:ascii="Times New Roman" w:eastAsia="宋体" w:hAnsi="Times New Roman" w:cs="Times New Roman"/>
          <w:sz w:val="24"/>
          <w:szCs w:val="24"/>
        </w:rPr>
        <w:t>市场上某一种产品的生产工艺是有限的，例如香兰素，主要有丁香酚、木质素、乙醛酸和阿魏酸等来源</w:t>
      </w:r>
      <w:r>
        <w:rPr>
          <w:rFonts w:ascii="Times New Roman" w:eastAsia="宋体" w:hAnsi="Times New Roman" w:cs="Times New Roman"/>
          <w:sz w:val="24"/>
          <w:szCs w:val="24"/>
        </w:rPr>
        <w:t>;</w:t>
      </w:r>
      <w:r>
        <w:rPr>
          <w:rFonts w:ascii="Times New Roman" w:eastAsia="宋体" w:hAnsi="Times New Roman" w:cs="Times New Roman"/>
          <w:sz w:val="24"/>
          <w:szCs w:val="24"/>
        </w:rPr>
        <w:t>苯乙醇，主要有桂醛、苯丙氨酸、苯乙烯和杂醇油提纯等来源</w:t>
      </w:r>
      <w:r>
        <w:rPr>
          <w:rFonts w:ascii="Times New Roman" w:eastAsia="宋体" w:hAnsi="Times New Roman" w:cs="Times New Roman"/>
          <w:sz w:val="24"/>
          <w:szCs w:val="24"/>
        </w:rPr>
        <w:t>;</w:t>
      </w:r>
      <w:r>
        <w:rPr>
          <w:rFonts w:ascii="宋体" w:eastAsia="宋体" w:hAnsi="宋体" w:cs="宋体" w:hint="eastAsia"/>
          <w:sz w:val="24"/>
          <w:szCs w:val="24"/>
        </w:rPr>
        <w:t>②</w:t>
      </w:r>
      <w:r>
        <w:rPr>
          <w:rFonts w:ascii="Times New Roman" w:eastAsia="宋体" w:hAnsi="Times New Roman" w:cs="Times New Roman"/>
          <w:sz w:val="24"/>
          <w:szCs w:val="24"/>
        </w:rPr>
        <w:t>产品的主体部分化学结构是相同的，杂质部分会因生产过程而异，表现出特殊性或特征性</w:t>
      </w:r>
      <w:r>
        <w:rPr>
          <w:rFonts w:ascii="Times New Roman" w:eastAsia="宋体" w:hAnsi="Times New Roman" w:cs="Times New Roman"/>
          <w:sz w:val="24"/>
          <w:szCs w:val="24"/>
        </w:rPr>
        <w:t>;</w:t>
      </w:r>
      <w:r>
        <w:rPr>
          <w:rFonts w:ascii="宋体" w:eastAsia="宋体" w:hAnsi="宋体" w:cs="宋体" w:hint="eastAsia"/>
          <w:sz w:val="24"/>
          <w:szCs w:val="24"/>
        </w:rPr>
        <w:t>③</w:t>
      </w:r>
      <w:r>
        <w:rPr>
          <w:rFonts w:ascii="Times New Roman" w:eastAsia="宋体" w:hAnsi="Times New Roman" w:cs="Times New Roman"/>
          <w:sz w:val="24"/>
          <w:szCs w:val="24"/>
        </w:rPr>
        <w:t>产品最初已经由同位素分析认定过来源。</w:t>
      </w:r>
    </w:p>
    <w:p w14:paraId="2713BA4E" w14:textId="77777777" w:rsidR="00970176" w:rsidRDefault="008D6EE0" w:rsidP="00970176">
      <w:pPr>
        <w:ind w:firstLineChars="200" w:firstLine="480"/>
        <w:rPr>
          <w:rFonts w:ascii="Times New Roman" w:hAnsi="Times New Roman" w:cs="Times New Roman"/>
        </w:rPr>
        <w:pPrChange w:id="2671" w:author="Administrator" w:date="2019-12-31T13:44:00Z">
          <w:pPr>
            <w:spacing w:line="480" w:lineRule="exact"/>
            <w:ind w:firstLineChars="200" w:firstLine="480"/>
          </w:pPr>
        </w:pPrChange>
      </w:pPr>
      <w:r>
        <w:rPr>
          <w:rFonts w:ascii="Times New Roman" w:eastAsia="宋体" w:hAnsi="Times New Roman" w:cs="Times New Roman"/>
          <w:sz w:val="24"/>
          <w:szCs w:val="24"/>
        </w:rPr>
        <w:t>范翠翠等就国内市场具有代表性的产品香兰素和苯乙醇展开杂质比较分析，所得结果比较如下。</w:t>
      </w:r>
    </w:p>
    <w:p w14:paraId="3ADEFB22" w14:textId="77777777" w:rsidR="00970176" w:rsidRDefault="008D6EE0" w:rsidP="00970176">
      <w:pPr>
        <w:rPr>
          <w:rFonts w:ascii="Times New Roman" w:hAnsi="Times New Roman" w:cs="Times New Roman"/>
          <w:b/>
        </w:rPr>
        <w:pPrChange w:id="2672" w:author="Administrator" w:date="2019-12-31T13:44:00Z">
          <w:pPr>
            <w:spacing w:line="480" w:lineRule="exact"/>
          </w:pPr>
        </w:pPrChange>
      </w:pPr>
      <w:r>
        <w:rPr>
          <w:rFonts w:ascii="Times New Roman" w:hAnsi="Times New Roman" w:cs="Times New Roman"/>
          <w:b/>
        </w:rPr>
        <w:t>(1)</w:t>
      </w:r>
      <w:r>
        <w:rPr>
          <w:rFonts w:ascii="Times New Roman" w:hAnsi="Times New Roman" w:cs="Times New Roman"/>
          <w:b/>
        </w:rPr>
        <w:t>、不同起始原料制得的香兰素的杂质比较</w:t>
      </w:r>
    </w:p>
    <w:p w14:paraId="1755150E" w14:textId="77777777" w:rsidR="00970176" w:rsidRDefault="008D6EE0">
      <w:pPr>
        <w:ind w:left="420" w:firstLine="405"/>
        <w:rPr>
          <w:del w:id="2673" w:author="Administrator" w:date="2019-12-30T12:51:00Z"/>
          <w:rFonts w:ascii="Times New Roman" w:hAnsi="Times New Roman" w:cs="Times New Roman"/>
        </w:rPr>
      </w:pPr>
      <w:del w:id="2674" w:author="Administrator" w:date="2019-12-30T12:51:00Z">
        <w:r>
          <w:rPr>
            <w:rFonts w:ascii="Times New Roman" w:hAnsi="Times New Roman" w:cs="Times New Roman"/>
          </w:rPr>
          <w:delText>表</w:delText>
        </w:r>
        <w:r>
          <w:rPr>
            <w:rFonts w:ascii="Times New Roman" w:hAnsi="Times New Roman" w:cs="Times New Roman"/>
          </w:rPr>
          <w:delText>11.4</w:delText>
        </w:r>
        <w:r>
          <w:rPr>
            <w:rFonts w:ascii="Times New Roman" w:hAnsi="Times New Roman" w:cs="Times New Roman"/>
          </w:rPr>
          <w:delText>列出了不同起始原料制得的香兰素的杂质比较结果。</w:delText>
        </w:r>
      </w:del>
    </w:p>
    <w:p w14:paraId="36157B6D" w14:textId="77777777" w:rsidR="00970176" w:rsidRDefault="008D6EE0">
      <w:pPr>
        <w:ind w:left="420" w:firstLine="405"/>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11.4 </w:t>
      </w:r>
      <w:r>
        <w:rPr>
          <w:rFonts w:ascii="Times New Roman" w:hAnsi="Times New Roman" w:cs="Times New Roman"/>
        </w:rPr>
        <w:t>不同起始原料制得的香兰素杂质比较结果</w:t>
      </w:r>
    </w:p>
    <w:tbl>
      <w:tblPr>
        <w:tblStyle w:val="10"/>
        <w:tblW w:w="8522" w:type="dxa"/>
        <w:tblLook w:val="04A0" w:firstRow="1" w:lastRow="0" w:firstColumn="1" w:lastColumn="0" w:noHBand="0" w:noVBand="1"/>
        <w:tblPrChange w:id="2675" w:author="Administrator" w:date="2019-12-31T13:44:00Z">
          <w:tblPr>
            <w:tblStyle w:val="10"/>
            <w:tblW w:w="0" w:type="auto"/>
            <w:tblLook w:val="04A0" w:firstRow="1" w:lastRow="0" w:firstColumn="1" w:lastColumn="0" w:noHBand="0" w:noVBand="1"/>
          </w:tblPr>
        </w:tblPrChange>
      </w:tblPr>
      <w:tblGrid>
        <w:gridCol w:w="468"/>
        <w:gridCol w:w="2013"/>
        <w:gridCol w:w="2013"/>
        <w:gridCol w:w="2014"/>
        <w:gridCol w:w="2014"/>
        <w:tblGridChange w:id="2676">
          <w:tblGrid>
            <w:gridCol w:w="108"/>
            <w:gridCol w:w="468"/>
            <w:gridCol w:w="1128"/>
            <w:gridCol w:w="885"/>
            <w:gridCol w:w="819"/>
            <w:gridCol w:w="1194"/>
            <w:gridCol w:w="510"/>
            <w:gridCol w:w="1504"/>
            <w:gridCol w:w="201"/>
            <w:gridCol w:w="1705"/>
            <w:gridCol w:w="108"/>
          </w:tblGrid>
        </w:tblGridChange>
      </w:tblGrid>
      <w:tr w:rsidR="00970176" w14:paraId="1206D514" w14:textId="77777777" w:rsidTr="00970176">
        <w:trPr>
          <w:cnfStyle w:val="100000000000" w:firstRow="1" w:lastRow="0" w:firstColumn="0" w:lastColumn="0" w:oddVBand="0" w:evenVBand="0" w:oddHBand="0" w:evenHBand="0" w:firstRowFirstColumn="0" w:firstRowLastColumn="0" w:lastRowFirstColumn="0" w:lastRowLastColumn="0"/>
          <w:trHeight w:val="326"/>
          <w:trPrChange w:id="2677" w:author="Administrator" w:date="2019-12-31T13:44:00Z">
            <w:trPr>
              <w:gridAfter w:val="0"/>
              <w:trHeight w:val="326"/>
            </w:trPr>
          </w:trPrChange>
        </w:trPr>
        <w:tc>
          <w:tcPr>
            <w:cnfStyle w:val="001000000000" w:firstRow="0" w:lastRow="0" w:firstColumn="1" w:lastColumn="0" w:oddVBand="0" w:evenVBand="0" w:oddHBand="0" w:evenHBand="0" w:firstRowFirstColumn="0" w:firstRowLastColumn="0" w:lastRowFirstColumn="0" w:lastRowLastColumn="0"/>
            <w:tcW w:w="0" w:type="dxa"/>
            <w:vMerge w:val="restart"/>
            <w:tcPrChange w:id="2678" w:author="Administrator" w:date="2019-12-31T13:44:00Z">
              <w:tcPr>
                <w:tcW w:w="1704" w:type="dxa"/>
                <w:gridSpan w:val="3"/>
                <w:vMerge w:val="restart"/>
              </w:tcPr>
            </w:tcPrChange>
          </w:tcPr>
          <w:p w14:paraId="712CC70E" w14:textId="77777777" w:rsidR="00970176" w:rsidRPr="00653323" w:rsidRDefault="008D6EE0">
            <w:pPr>
              <w:cnfStyle w:val="101000000000" w:firstRow="1" w:lastRow="0" w:firstColumn="1"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b w:val="0"/>
                <w:sz w:val="18"/>
                <w:szCs w:val="18"/>
              </w:rPr>
              <w:t>成品</w:t>
            </w:r>
            <w:r>
              <w:rPr>
                <w:rFonts w:ascii="Times New Roman" w:hAnsi="Times New Roman" w:cs="Times New Roman"/>
                <w:b w:val="0"/>
                <w:sz w:val="18"/>
                <w:szCs w:val="18"/>
              </w:rPr>
              <w:lastRenderedPageBreak/>
              <w:t>香兰素中所含杂质名称</w:t>
            </w:r>
          </w:p>
        </w:tc>
        <w:tc>
          <w:tcPr>
            <w:tcW w:w="0" w:type="dxa"/>
            <w:gridSpan w:val="4"/>
            <w:tcBorders>
              <w:bottom w:val="single" w:sz="4" w:space="0" w:color="auto"/>
            </w:tcBorders>
            <w:tcPrChange w:id="2679" w:author="Administrator" w:date="2019-12-31T13:44:00Z">
              <w:tcPr>
                <w:tcW w:w="6818" w:type="dxa"/>
                <w:gridSpan w:val="7"/>
                <w:tcBorders>
                  <w:bottom w:val="single" w:sz="4" w:space="0" w:color="auto"/>
                </w:tcBorders>
              </w:tcPr>
            </w:tcPrChange>
          </w:tcPr>
          <w:p w14:paraId="5DDD68B5"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b w:val="0"/>
                <w:sz w:val="18"/>
                <w:szCs w:val="18"/>
              </w:rPr>
              <w:lastRenderedPageBreak/>
              <w:t>起始原料名称</w:t>
            </w:r>
          </w:p>
        </w:tc>
      </w:tr>
      <w:tr w:rsidR="00970176" w14:paraId="20D2A3C0" w14:textId="77777777" w:rsidTr="00970176">
        <w:trPr>
          <w:trHeight w:val="299"/>
        </w:trPr>
        <w:tc>
          <w:tcPr>
            <w:cnfStyle w:val="001000000000" w:firstRow="0" w:lastRow="0" w:firstColumn="1" w:lastColumn="0" w:oddVBand="0" w:evenVBand="0" w:oddHBand="0" w:evenHBand="0" w:firstRowFirstColumn="0" w:firstRowLastColumn="0" w:lastRowFirstColumn="0" w:lastRowLastColumn="0"/>
            <w:tcW w:w="1704" w:type="dxa"/>
            <w:vMerge/>
            <w:tcBorders>
              <w:left w:val="nil"/>
              <w:right w:val="nil"/>
            </w:tcBorders>
            <w:shd w:val="clear" w:color="auto" w:fill="C0C0C0" w:themeFill="text1" w:themeFillTint="3F"/>
          </w:tcPr>
          <w:p w14:paraId="2B291444" w14:textId="77777777" w:rsidR="00970176" w:rsidRPr="00970176" w:rsidRDefault="00970176">
            <w:pPr>
              <w:rPr>
                <w:rFonts w:ascii="Times New Roman" w:hAnsi="Times New Roman"/>
                <w:sz w:val="18"/>
                <w:rPrChange w:id="2680" w:author="Administrator" w:date="2019-12-31T13:44:00Z">
                  <w:rPr>
                    <w:rFonts w:ascii="Times New Roman" w:hAnsi="Times New Roman"/>
                    <w:sz w:val="18"/>
                  </w:rPr>
                </w:rPrChange>
              </w:rPr>
            </w:pPr>
          </w:p>
        </w:tc>
        <w:tc>
          <w:tcPr>
            <w:tcW w:w="1704" w:type="dxa"/>
            <w:tcBorders>
              <w:top w:val="single" w:sz="4" w:space="0" w:color="auto"/>
              <w:right w:val="nil"/>
            </w:tcBorders>
            <w:shd w:val="clear" w:color="auto" w:fill="C0C0C0" w:themeFill="text1" w:themeFillTint="3F"/>
          </w:tcPr>
          <w:p w14:paraId="61FB50C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丁香酚</w:t>
            </w:r>
            <w:r>
              <w:rPr>
                <w:rFonts w:ascii="Times New Roman" w:hAnsi="Times New Roman" w:cs="Times New Roman"/>
                <w:sz w:val="18"/>
                <w:szCs w:val="18"/>
              </w:rPr>
              <w:t>(</w:t>
            </w:r>
            <w:r>
              <w:rPr>
                <w:rFonts w:ascii="Times New Roman" w:hAnsi="Times New Roman" w:cs="Times New Roman"/>
                <w:sz w:val="18"/>
                <w:szCs w:val="18"/>
              </w:rPr>
              <w:t>美国天然</w:t>
            </w:r>
            <w:r>
              <w:rPr>
                <w:rFonts w:ascii="Times New Roman" w:hAnsi="Times New Roman" w:cs="Times New Roman"/>
                <w:sz w:val="18"/>
                <w:szCs w:val="18"/>
              </w:rPr>
              <w:t>)</w:t>
            </w:r>
          </w:p>
        </w:tc>
        <w:tc>
          <w:tcPr>
            <w:tcW w:w="1704" w:type="dxa"/>
            <w:tcBorders>
              <w:top w:val="single" w:sz="4" w:space="0" w:color="auto"/>
              <w:right w:val="nil"/>
            </w:tcBorders>
            <w:shd w:val="clear" w:color="auto" w:fill="C0C0C0" w:themeFill="text1" w:themeFillTint="3F"/>
          </w:tcPr>
          <w:p w14:paraId="0157384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阿魏酸</w:t>
            </w:r>
            <w:r>
              <w:rPr>
                <w:rFonts w:ascii="Times New Roman" w:hAnsi="Times New Roman" w:cs="Times New Roman"/>
                <w:sz w:val="18"/>
                <w:szCs w:val="18"/>
              </w:rPr>
              <w:t>(</w:t>
            </w:r>
            <w:r>
              <w:rPr>
                <w:rFonts w:ascii="Times New Roman" w:hAnsi="Times New Roman" w:cs="Times New Roman"/>
                <w:sz w:val="18"/>
                <w:szCs w:val="18"/>
              </w:rPr>
              <w:t>欧洲天然，发酵</w:t>
            </w:r>
            <w:r>
              <w:rPr>
                <w:rFonts w:ascii="Times New Roman" w:hAnsi="Times New Roman" w:cs="Times New Roman"/>
                <w:sz w:val="18"/>
                <w:szCs w:val="18"/>
              </w:rPr>
              <w:lastRenderedPageBreak/>
              <w:t>法</w:t>
            </w:r>
            <w:r>
              <w:rPr>
                <w:rFonts w:ascii="Times New Roman" w:hAnsi="Times New Roman" w:cs="Times New Roman"/>
                <w:sz w:val="18"/>
                <w:szCs w:val="18"/>
              </w:rPr>
              <w:t>)</w:t>
            </w:r>
          </w:p>
        </w:tc>
        <w:tc>
          <w:tcPr>
            <w:tcW w:w="1705" w:type="dxa"/>
            <w:tcBorders>
              <w:top w:val="single" w:sz="4" w:space="0" w:color="auto"/>
              <w:right w:val="nil"/>
            </w:tcBorders>
            <w:shd w:val="clear" w:color="auto" w:fill="C0C0C0" w:themeFill="text1" w:themeFillTint="3F"/>
          </w:tcPr>
          <w:p w14:paraId="0A173FB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lastRenderedPageBreak/>
              <w:t>木质素</w:t>
            </w:r>
            <w:r>
              <w:rPr>
                <w:rFonts w:ascii="Times New Roman" w:hAnsi="Times New Roman" w:cs="Times New Roman"/>
                <w:sz w:val="18"/>
                <w:szCs w:val="18"/>
              </w:rPr>
              <w:t>(</w:t>
            </w:r>
            <w:r>
              <w:rPr>
                <w:rFonts w:ascii="Times New Roman" w:hAnsi="Times New Roman" w:cs="Times New Roman"/>
                <w:sz w:val="18"/>
                <w:szCs w:val="18"/>
              </w:rPr>
              <w:t>美国天然</w:t>
            </w:r>
            <w:r>
              <w:rPr>
                <w:rFonts w:ascii="Times New Roman" w:hAnsi="Times New Roman" w:cs="Times New Roman"/>
                <w:sz w:val="18"/>
                <w:szCs w:val="18"/>
              </w:rPr>
              <w:t>)</w:t>
            </w:r>
          </w:p>
        </w:tc>
        <w:tc>
          <w:tcPr>
            <w:tcW w:w="1705" w:type="dxa"/>
            <w:tcBorders>
              <w:top w:val="single" w:sz="4" w:space="0" w:color="auto"/>
              <w:right w:val="nil"/>
            </w:tcBorders>
            <w:shd w:val="clear" w:color="auto" w:fill="C0C0C0" w:themeFill="text1" w:themeFillTint="3F"/>
          </w:tcPr>
          <w:p w14:paraId="38F4C26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愈创木酚</w:t>
            </w:r>
            <w:r>
              <w:rPr>
                <w:rFonts w:ascii="Times New Roman" w:hAnsi="Times New Roman" w:cs="Times New Roman"/>
                <w:sz w:val="18"/>
                <w:szCs w:val="18"/>
              </w:rPr>
              <w:t>(</w:t>
            </w:r>
            <w:r>
              <w:rPr>
                <w:rFonts w:ascii="Times New Roman" w:hAnsi="Times New Roman" w:cs="Times New Roman"/>
                <w:sz w:val="18"/>
                <w:szCs w:val="18"/>
              </w:rPr>
              <w:t>合成</w:t>
            </w:r>
            <w:r>
              <w:rPr>
                <w:rFonts w:ascii="Times New Roman" w:hAnsi="Times New Roman" w:cs="Times New Roman"/>
                <w:sz w:val="18"/>
                <w:szCs w:val="18"/>
              </w:rPr>
              <w:t>)</w:t>
            </w:r>
          </w:p>
        </w:tc>
      </w:tr>
      <w:tr w:rsidR="00970176" w14:paraId="20F53A32" w14:textId="77777777" w:rsidTr="00970176">
        <w:trPr>
          <w:trPrChange w:id="268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682" w:author="Administrator" w:date="2019-12-31T13:44:00Z">
              <w:tcPr>
                <w:tcW w:w="1704" w:type="dxa"/>
                <w:gridSpan w:val="3"/>
              </w:tcPr>
            </w:tcPrChange>
          </w:tcPr>
          <w:p w14:paraId="4BE0D311" w14:textId="77777777" w:rsidR="00970176" w:rsidRPr="00653323" w:rsidRDefault="008D6EE0">
            <w:pPr>
              <w:rPr>
                <w:rFonts w:ascii="Times New Roman" w:hAnsi="Times New Roman"/>
                <w:sz w:val="18"/>
              </w:rPr>
            </w:pPr>
            <w:r>
              <w:rPr>
                <w:rFonts w:ascii="Times New Roman" w:hAnsi="Times New Roman" w:cs="Times New Roman"/>
                <w:b w:val="0"/>
                <w:sz w:val="18"/>
                <w:szCs w:val="18"/>
              </w:rPr>
              <w:t>邻香草醛</w:t>
            </w:r>
          </w:p>
        </w:tc>
        <w:tc>
          <w:tcPr>
            <w:tcW w:w="0" w:type="dxa"/>
            <w:tcPrChange w:id="2683" w:author="Administrator" w:date="2019-12-31T13:44:00Z">
              <w:tcPr>
                <w:tcW w:w="1704" w:type="dxa"/>
                <w:gridSpan w:val="2"/>
              </w:tcPr>
            </w:tcPrChange>
          </w:tcPr>
          <w:p w14:paraId="0B0E169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84" w:author="Administrator" w:date="2019-12-31T13:44:00Z">
              <w:tcPr>
                <w:tcW w:w="1704" w:type="dxa"/>
                <w:gridSpan w:val="2"/>
              </w:tcPr>
            </w:tcPrChange>
          </w:tcPr>
          <w:p w14:paraId="3686139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85" w:author="Administrator" w:date="2019-12-31T13:44:00Z">
              <w:tcPr>
                <w:tcW w:w="1705" w:type="dxa"/>
                <w:gridSpan w:val="2"/>
              </w:tcPr>
            </w:tcPrChange>
          </w:tcPr>
          <w:p w14:paraId="50A9AB0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86" w:author="Administrator" w:date="2019-12-31T13:44:00Z">
              <w:tcPr>
                <w:tcW w:w="1705" w:type="dxa"/>
              </w:tcPr>
            </w:tcPrChange>
          </w:tcPr>
          <w:p w14:paraId="1812B6A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F1A3E8A" w14:textId="77777777" w:rsidTr="00970176">
        <w:trPr>
          <w:trPrChange w:id="268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688" w:author="Administrator" w:date="2019-12-31T13:44:00Z">
              <w:tcPr>
                <w:tcW w:w="1704" w:type="dxa"/>
                <w:gridSpan w:val="3"/>
                <w:tcBorders>
                  <w:left w:val="nil"/>
                  <w:right w:val="nil"/>
                </w:tcBorders>
                <w:shd w:val="clear" w:color="auto" w:fill="C0C0C0" w:themeFill="text1" w:themeFillTint="3F"/>
              </w:tcPr>
            </w:tcPrChange>
          </w:tcPr>
          <w:p w14:paraId="7AC665BB" w14:textId="77777777" w:rsidR="00970176" w:rsidRPr="00653323" w:rsidRDefault="008D6EE0">
            <w:pPr>
              <w:rPr>
                <w:rFonts w:ascii="Times New Roman" w:hAnsi="Times New Roman"/>
                <w:sz w:val="18"/>
              </w:rPr>
            </w:pPr>
            <w:r>
              <w:rPr>
                <w:rFonts w:ascii="Times New Roman" w:hAnsi="Times New Roman" w:cs="Times New Roman"/>
                <w:b w:val="0"/>
                <w:sz w:val="18"/>
                <w:szCs w:val="18"/>
              </w:rPr>
              <w:t>胡椒醛</w:t>
            </w:r>
          </w:p>
        </w:tc>
        <w:tc>
          <w:tcPr>
            <w:tcW w:w="0" w:type="dxa"/>
            <w:tcBorders>
              <w:right w:val="nil"/>
            </w:tcBorders>
            <w:shd w:val="clear" w:color="auto" w:fill="C0C0C0" w:themeFill="text1" w:themeFillTint="3F"/>
            <w:tcPrChange w:id="2689" w:author="Administrator" w:date="2019-12-31T13:44:00Z">
              <w:tcPr>
                <w:tcW w:w="1704" w:type="dxa"/>
                <w:gridSpan w:val="2"/>
                <w:tcBorders>
                  <w:right w:val="nil"/>
                </w:tcBorders>
                <w:shd w:val="clear" w:color="auto" w:fill="C0C0C0" w:themeFill="text1" w:themeFillTint="3F"/>
              </w:tcPr>
            </w:tcPrChange>
          </w:tcPr>
          <w:p w14:paraId="2839A16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690" w:author="Administrator" w:date="2019-12-31T13:44:00Z">
              <w:tcPr>
                <w:tcW w:w="1704" w:type="dxa"/>
                <w:gridSpan w:val="2"/>
                <w:tcBorders>
                  <w:right w:val="nil"/>
                </w:tcBorders>
                <w:shd w:val="clear" w:color="auto" w:fill="C0C0C0" w:themeFill="text1" w:themeFillTint="3F"/>
              </w:tcPr>
            </w:tcPrChange>
          </w:tcPr>
          <w:p w14:paraId="45F1F0F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691" w:author="Administrator" w:date="2019-12-31T13:44:00Z">
              <w:tcPr>
                <w:tcW w:w="1705" w:type="dxa"/>
                <w:gridSpan w:val="2"/>
                <w:tcBorders>
                  <w:right w:val="nil"/>
                </w:tcBorders>
                <w:shd w:val="clear" w:color="auto" w:fill="C0C0C0" w:themeFill="text1" w:themeFillTint="3F"/>
              </w:tcPr>
            </w:tcPrChange>
          </w:tcPr>
          <w:p w14:paraId="6DB619E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692" w:author="Administrator" w:date="2019-12-31T13:44:00Z">
              <w:tcPr>
                <w:tcW w:w="1705" w:type="dxa"/>
                <w:tcBorders>
                  <w:right w:val="nil"/>
                </w:tcBorders>
                <w:shd w:val="clear" w:color="auto" w:fill="C0C0C0" w:themeFill="text1" w:themeFillTint="3F"/>
              </w:tcPr>
            </w:tcPrChange>
          </w:tcPr>
          <w:p w14:paraId="7E0DB65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CBA7450" w14:textId="77777777" w:rsidTr="00970176">
        <w:trPr>
          <w:trPrChange w:id="269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694" w:author="Administrator" w:date="2019-12-31T13:44:00Z">
              <w:tcPr>
                <w:tcW w:w="1704" w:type="dxa"/>
                <w:gridSpan w:val="3"/>
              </w:tcPr>
            </w:tcPrChange>
          </w:tcPr>
          <w:p w14:paraId="5CDE20DA" w14:textId="77777777" w:rsidR="00970176" w:rsidRPr="00653323" w:rsidRDefault="008D6EE0">
            <w:pPr>
              <w:rPr>
                <w:rFonts w:ascii="Times New Roman" w:hAnsi="Times New Roman"/>
                <w:sz w:val="18"/>
              </w:rPr>
            </w:pPr>
            <w:r>
              <w:rPr>
                <w:rFonts w:ascii="Times New Roman" w:hAnsi="Times New Roman" w:cs="Times New Roman"/>
                <w:b w:val="0"/>
                <w:sz w:val="18"/>
                <w:szCs w:val="18"/>
              </w:rPr>
              <w:t>异丁香酚</w:t>
            </w:r>
          </w:p>
        </w:tc>
        <w:tc>
          <w:tcPr>
            <w:tcW w:w="0" w:type="dxa"/>
            <w:tcPrChange w:id="2695" w:author="Administrator" w:date="2019-12-31T13:44:00Z">
              <w:tcPr>
                <w:tcW w:w="1704" w:type="dxa"/>
                <w:gridSpan w:val="2"/>
              </w:tcPr>
            </w:tcPrChange>
          </w:tcPr>
          <w:p w14:paraId="509F3A9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96" w:author="Administrator" w:date="2019-12-31T13:44:00Z">
              <w:tcPr>
                <w:tcW w:w="1704" w:type="dxa"/>
                <w:gridSpan w:val="2"/>
              </w:tcPr>
            </w:tcPrChange>
          </w:tcPr>
          <w:p w14:paraId="079876B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97" w:author="Administrator" w:date="2019-12-31T13:44:00Z">
              <w:tcPr>
                <w:tcW w:w="1705" w:type="dxa"/>
                <w:gridSpan w:val="2"/>
              </w:tcPr>
            </w:tcPrChange>
          </w:tcPr>
          <w:p w14:paraId="7F0E667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698" w:author="Administrator" w:date="2019-12-31T13:44:00Z">
              <w:tcPr>
                <w:tcW w:w="1705" w:type="dxa"/>
              </w:tcPr>
            </w:tcPrChange>
          </w:tcPr>
          <w:p w14:paraId="667D372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171B6E9" w14:textId="77777777" w:rsidTr="00970176">
        <w:trPr>
          <w:trPrChange w:id="269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00" w:author="Administrator" w:date="2019-12-31T13:44:00Z">
              <w:tcPr>
                <w:tcW w:w="1704" w:type="dxa"/>
                <w:gridSpan w:val="3"/>
                <w:tcBorders>
                  <w:left w:val="nil"/>
                  <w:right w:val="nil"/>
                </w:tcBorders>
                <w:shd w:val="clear" w:color="auto" w:fill="C0C0C0" w:themeFill="text1" w:themeFillTint="3F"/>
              </w:tcPr>
            </w:tcPrChange>
          </w:tcPr>
          <w:p w14:paraId="480D1F64" w14:textId="77777777" w:rsidR="00970176" w:rsidRPr="00653323" w:rsidRDefault="008D6EE0">
            <w:pPr>
              <w:rPr>
                <w:rFonts w:ascii="Times New Roman" w:hAnsi="Times New Roman"/>
                <w:sz w:val="18"/>
              </w:rPr>
            </w:pPr>
            <w:r>
              <w:rPr>
                <w:rFonts w:ascii="Times New Roman" w:hAnsi="Times New Roman" w:cs="Times New Roman"/>
                <w:b w:val="0"/>
                <w:sz w:val="18"/>
                <w:szCs w:val="18"/>
              </w:rPr>
              <w:t>藜芦醛</w:t>
            </w:r>
          </w:p>
        </w:tc>
        <w:tc>
          <w:tcPr>
            <w:tcW w:w="0" w:type="dxa"/>
            <w:tcBorders>
              <w:right w:val="nil"/>
            </w:tcBorders>
            <w:shd w:val="clear" w:color="auto" w:fill="C0C0C0" w:themeFill="text1" w:themeFillTint="3F"/>
            <w:tcPrChange w:id="2701" w:author="Administrator" w:date="2019-12-31T13:44:00Z">
              <w:tcPr>
                <w:tcW w:w="1704" w:type="dxa"/>
                <w:gridSpan w:val="2"/>
                <w:tcBorders>
                  <w:right w:val="nil"/>
                </w:tcBorders>
                <w:shd w:val="clear" w:color="auto" w:fill="C0C0C0" w:themeFill="text1" w:themeFillTint="3F"/>
              </w:tcPr>
            </w:tcPrChange>
          </w:tcPr>
          <w:p w14:paraId="3A7A22C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02" w:author="Administrator" w:date="2019-12-31T13:44:00Z">
              <w:tcPr>
                <w:tcW w:w="1704" w:type="dxa"/>
                <w:gridSpan w:val="2"/>
                <w:tcBorders>
                  <w:right w:val="nil"/>
                </w:tcBorders>
                <w:shd w:val="clear" w:color="auto" w:fill="C0C0C0" w:themeFill="text1" w:themeFillTint="3F"/>
              </w:tcPr>
            </w:tcPrChange>
          </w:tcPr>
          <w:p w14:paraId="7A9447B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03" w:author="Administrator" w:date="2019-12-31T13:44:00Z">
              <w:tcPr>
                <w:tcW w:w="1705" w:type="dxa"/>
                <w:gridSpan w:val="2"/>
                <w:tcBorders>
                  <w:right w:val="nil"/>
                </w:tcBorders>
                <w:shd w:val="clear" w:color="auto" w:fill="C0C0C0" w:themeFill="text1" w:themeFillTint="3F"/>
              </w:tcPr>
            </w:tcPrChange>
          </w:tcPr>
          <w:p w14:paraId="259100A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04" w:author="Administrator" w:date="2019-12-31T13:44:00Z">
              <w:tcPr>
                <w:tcW w:w="1705" w:type="dxa"/>
                <w:tcBorders>
                  <w:right w:val="nil"/>
                </w:tcBorders>
                <w:shd w:val="clear" w:color="auto" w:fill="C0C0C0" w:themeFill="text1" w:themeFillTint="3F"/>
              </w:tcPr>
            </w:tcPrChange>
          </w:tcPr>
          <w:p w14:paraId="46D26B7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40260613" w14:textId="77777777" w:rsidTr="00970176">
        <w:trPr>
          <w:trPrChange w:id="270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06" w:author="Administrator" w:date="2019-12-31T13:44:00Z">
              <w:tcPr>
                <w:tcW w:w="1704" w:type="dxa"/>
                <w:gridSpan w:val="3"/>
              </w:tcPr>
            </w:tcPrChange>
          </w:tcPr>
          <w:p w14:paraId="5282B3BA" w14:textId="77777777" w:rsidR="00970176" w:rsidRPr="00653323" w:rsidRDefault="008D6EE0">
            <w:pPr>
              <w:rPr>
                <w:rFonts w:ascii="Times New Roman" w:hAnsi="Times New Roman"/>
                <w:sz w:val="18"/>
              </w:rPr>
            </w:pPr>
            <w:r>
              <w:rPr>
                <w:rFonts w:ascii="Times New Roman" w:hAnsi="Times New Roman" w:cs="Times New Roman"/>
                <w:b w:val="0"/>
                <w:sz w:val="18"/>
                <w:szCs w:val="18"/>
              </w:rPr>
              <w:t>乙基香兰素</w:t>
            </w:r>
          </w:p>
        </w:tc>
        <w:tc>
          <w:tcPr>
            <w:tcW w:w="0" w:type="dxa"/>
            <w:tcPrChange w:id="2707" w:author="Administrator" w:date="2019-12-31T13:44:00Z">
              <w:tcPr>
                <w:tcW w:w="1704" w:type="dxa"/>
                <w:gridSpan w:val="2"/>
              </w:tcPr>
            </w:tcPrChange>
          </w:tcPr>
          <w:p w14:paraId="7B35D16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08" w:author="Administrator" w:date="2019-12-31T13:44:00Z">
              <w:tcPr>
                <w:tcW w:w="1704" w:type="dxa"/>
                <w:gridSpan w:val="2"/>
              </w:tcPr>
            </w:tcPrChange>
          </w:tcPr>
          <w:p w14:paraId="5AAFD07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09" w:author="Administrator" w:date="2019-12-31T13:44:00Z">
              <w:tcPr>
                <w:tcW w:w="1705" w:type="dxa"/>
                <w:gridSpan w:val="2"/>
              </w:tcPr>
            </w:tcPrChange>
          </w:tcPr>
          <w:p w14:paraId="25DD099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10" w:author="Administrator" w:date="2019-12-31T13:44:00Z">
              <w:tcPr>
                <w:tcW w:w="1705" w:type="dxa"/>
              </w:tcPr>
            </w:tcPrChange>
          </w:tcPr>
          <w:p w14:paraId="2BC5038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38FB33F" w14:textId="77777777" w:rsidTr="00970176">
        <w:trPr>
          <w:trPrChange w:id="271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12" w:author="Administrator" w:date="2019-12-31T13:44:00Z">
              <w:tcPr>
                <w:tcW w:w="1704" w:type="dxa"/>
                <w:gridSpan w:val="3"/>
                <w:tcBorders>
                  <w:left w:val="nil"/>
                  <w:right w:val="nil"/>
                </w:tcBorders>
                <w:shd w:val="clear" w:color="auto" w:fill="C0C0C0" w:themeFill="text1" w:themeFillTint="3F"/>
              </w:tcPr>
            </w:tcPrChange>
          </w:tcPr>
          <w:p w14:paraId="0DC3D62E" w14:textId="77777777" w:rsidR="00970176" w:rsidRPr="00653323" w:rsidRDefault="008D6EE0">
            <w:pPr>
              <w:rPr>
                <w:rFonts w:ascii="Times New Roman" w:hAnsi="Times New Roman"/>
                <w:sz w:val="18"/>
              </w:rPr>
            </w:pPr>
            <w:r>
              <w:rPr>
                <w:rFonts w:ascii="Times New Roman" w:hAnsi="Times New Roman" w:cs="Times New Roman"/>
                <w:b w:val="0"/>
                <w:sz w:val="18"/>
                <w:szCs w:val="18"/>
              </w:rPr>
              <w:t>香草乙酮</w:t>
            </w:r>
          </w:p>
        </w:tc>
        <w:tc>
          <w:tcPr>
            <w:tcW w:w="0" w:type="dxa"/>
            <w:tcBorders>
              <w:right w:val="nil"/>
            </w:tcBorders>
            <w:shd w:val="clear" w:color="auto" w:fill="C0C0C0" w:themeFill="text1" w:themeFillTint="3F"/>
            <w:tcPrChange w:id="2713" w:author="Administrator" w:date="2019-12-31T13:44:00Z">
              <w:tcPr>
                <w:tcW w:w="1704" w:type="dxa"/>
                <w:gridSpan w:val="2"/>
                <w:tcBorders>
                  <w:right w:val="nil"/>
                </w:tcBorders>
                <w:shd w:val="clear" w:color="auto" w:fill="C0C0C0" w:themeFill="text1" w:themeFillTint="3F"/>
              </w:tcPr>
            </w:tcPrChange>
          </w:tcPr>
          <w:p w14:paraId="2CFC5CE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14" w:author="Administrator" w:date="2019-12-31T13:44:00Z">
              <w:tcPr>
                <w:tcW w:w="1704" w:type="dxa"/>
                <w:gridSpan w:val="2"/>
                <w:tcBorders>
                  <w:right w:val="nil"/>
                </w:tcBorders>
                <w:shd w:val="clear" w:color="auto" w:fill="C0C0C0" w:themeFill="text1" w:themeFillTint="3F"/>
              </w:tcPr>
            </w:tcPrChange>
          </w:tcPr>
          <w:p w14:paraId="6885F57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15" w:author="Administrator" w:date="2019-12-31T13:44:00Z">
              <w:tcPr>
                <w:tcW w:w="1705" w:type="dxa"/>
                <w:gridSpan w:val="2"/>
                <w:tcBorders>
                  <w:right w:val="nil"/>
                </w:tcBorders>
                <w:shd w:val="clear" w:color="auto" w:fill="C0C0C0" w:themeFill="text1" w:themeFillTint="3F"/>
              </w:tcPr>
            </w:tcPrChange>
          </w:tcPr>
          <w:p w14:paraId="7626E2B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16" w:author="Administrator" w:date="2019-12-31T13:44:00Z">
              <w:tcPr>
                <w:tcW w:w="1705" w:type="dxa"/>
                <w:tcBorders>
                  <w:right w:val="nil"/>
                </w:tcBorders>
                <w:shd w:val="clear" w:color="auto" w:fill="C0C0C0" w:themeFill="text1" w:themeFillTint="3F"/>
              </w:tcPr>
            </w:tcPrChange>
          </w:tcPr>
          <w:p w14:paraId="4CD49CC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0A8FF64" w14:textId="77777777" w:rsidTr="00970176">
        <w:trPr>
          <w:trPrChange w:id="271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18" w:author="Administrator" w:date="2019-12-31T13:44:00Z">
              <w:tcPr>
                <w:tcW w:w="1704" w:type="dxa"/>
                <w:gridSpan w:val="3"/>
              </w:tcPr>
            </w:tcPrChange>
          </w:tcPr>
          <w:p w14:paraId="0ADC44C4" w14:textId="77777777" w:rsidR="00970176" w:rsidRPr="00653323" w:rsidRDefault="008D6EE0">
            <w:pPr>
              <w:rPr>
                <w:rFonts w:ascii="Times New Roman" w:hAnsi="Times New Roman"/>
                <w:sz w:val="18"/>
              </w:rPr>
            </w:pPr>
            <w:r>
              <w:rPr>
                <w:rFonts w:ascii="Times New Roman" w:hAnsi="Times New Roman" w:cs="Times New Roman"/>
                <w:b w:val="0"/>
                <w:sz w:val="18"/>
                <w:szCs w:val="18"/>
              </w:rPr>
              <w:t>异香兰素</w:t>
            </w:r>
          </w:p>
        </w:tc>
        <w:tc>
          <w:tcPr>
            <w:tcW w:w="0" w:type="dxa"/>
            <w:tcPrChange w:id="2719" w:author="Administrator" w:date="2019-12-31T13:44:00Z">
              <w:tcPr>
                <w:tcW w:w="1704" w:type="dxa"/>
                <w:gridSpan w:val="2"/>
              </w:tcPr>
            </w:tcPrChange>
          </w:tcPr>
          <w:p w14:paraId="3F46D49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20" w:author="Administrator" w:date="2019-12-31T13:44:00Z">
              <w:tcPr>
                <w:tcW w:w="1704" w:type="dxa"/>
                <w:gridSpan w:val="2"/>
              </w:tcPr>
            </w:tcPrChange>
          </w:tcPr>
          <w:p w14:paraId="1B577AD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21" w:author="Administrator" w:date="2019-12-31T13:44:00Z">
              <w:tcPr>
                <w:tcW w:w="1705" w:type="dxa"/>
                <w:gridSpan w:val="2"/>
              </w:tcPr>
            </w:tcPrChange>
          </w:tcPr>
          <w:p w14:paraId="060FF12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22" w:author="Administrator" w:date="2019-12-31T13:44:00Z">
              <w:tcPr>
                <w:tcW w:w="1705" w:type="dxa"/>
              </w:tcPr>
            </w:tcPrChange>
          </w:tcPr>
          <w:p w14:paraId="2CA352B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53E09D58" w14:textId="77777777" w:rsidTr="00970176">
        <w:trPr>
          <w:trPrChange w:id="272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24" w:author="Administrator" w:date="2019-12-31T13:44:00Z">
              <w:tcPr>
                <w:tcW w:w="1704" w:type="dxa"/>
                <w:gridSpan w:val="3"/>
                <w:tcBorders>
                  <w:left w:val="nil"/>
                  <w:right w:val="nil"/>
                </w:tcBorders>
                <w:shd w:val="clear" w:color="auto" w:fill="C0C0C0" w:themeFill="text1" w:themeFillTint="3F"/>
              </w:tcPr>
            </w:tcPrChange>
          </w:tcPr>
          <w:p w14:paraId="3E5A48B0" w14:textId="77777777" w:rsidR="00970176" w:rsidRPr="00653323" w:rsidRDefault="008D6EE0">
            <w:pPr>
              <w:rPr>
                <w:rFonts w:ascii="Times New Roman" w:hAnsi="Times New Roman"/>
                <w:sz w:val="18"/>
              </w:rPr>
            </w:pPr>
            <w:r>
              <w:rPr>
                <w:rFonts w:ascii="Times New Roman" w:hAnsi="Times New Roman" w:cs="Times New Roman"/>
                <w:b w:val="0"/>
                <w:sz w:val="18"/>
                <w:szCs w:val="18"/>
              </w:rPr>
              <w:t>2-</w:t>
            </w:r>
            <w:r>
              <w:rPr>
                <w:rFonts w:ascii="Times New Roman" w:hAnsi="Times New Roman" w:cs="Times New Roman"/>
                <w:b w:val="0"/>
                <w:sz w:val="18"/>
                <w:szCs w:val="18"/>
              </w:rPr>
              <w:t>氯</w:t>
            </w:r>
            <w:r>
              <w:rPr>
                <w:rFonts w:ascii="Times New Roman" w:hAnsi="Times New Roman" w:cs="Times New Roman"/>
                <w:b w:val="0"/>
                <w:sz w:val="18"/>
                <w:szCs w:val="18"/>
              </w:rPr>
              <w:t>-3-</w:t>
            </w:r>
            <w:r>
              <w:rPr>
                <w:rFonts w:ascii="Times New Roman" w:hAnsi="Times New Roman" w:cs="Times New Roman"/>
                <w:b w:val="0"/>
                <w:sz w:val="18"/>
                <w:szCs w:val="18"/>
              </w:rPr>
              <w:t>羟基</w:t>
            </w:r>
            <w:r>
              <w:rPr>
                <w:rFonts w:ascii="Times New Roman" w:hAnsi="Times New Roman" w:cs="Times New Roman"/>
                <w:b w:val="0"/>
                <w:sz w:val="18"/>
                <w:szCs w:val="18"/>
              </w:rPr>
              <w:t>-4-</w:t>
            </w:r>
            <w:r>
              <w:rPr>
                <w:rFonts w:ascii="Times New Roman" w:hAnsi="Times New Roman" w:cs="Times New Roman"/>
                <w:b w:val="0"/>
                <w:sz w:val="18"/>
                <w:szCs w:val="18"/>
              </w:rPr>
              <w:t>甲</w:t>
            </w:r>
            <w:r>
              <w:rPr>
                <w:rFonts w:ascii="Times New Roman" w:hAnsi="Times New Roman" w:cs="Times New Roman"/>
                <w:b w:val="0"/>
                <w:sz w:val="18"/>
                <w:szCs w:val="18"/>
              </w:rPr>
              <w:lastRenderedPageBreak/>
              <w:t>氧基苯甲醛</w:t>
            </w:r>
          </w:p>
        </w:tc>
        <w:tc>
          <w:tcPr>
            <w:tcW w:w="0" w:type="dxa"/>
            <w:tcBorders>
              <w:right w:val="nil"/>
            </w:tcBorders>
            <w:shd w:val="clear" w:color="auto" w:fill="C0C0C0" w:themeFill="text1" w:themeFillTint="3F"/>
            <w:tcPrChange w:id="2725" w:author="Administrator" w:date="2019-12-31T13:44:00Z">
              <w:tcPr>
                <w:tcW w:w="1704" w:type="dxa"/>
                <w:gridSpan w:val="2"/>
                <w:tcBorders>
                  <w:right w:val="nil"/>
                </w:tcBorders>
                <w:shd w:val="clear" w:color="auto" w:fill="C0C0C0" w:themeFill="text1" w:themeFillTint="3F"/>
              </w:tcPr>
            </w:tcPrChange>
          </w:tcPr>
          <w:p w14:paraId="28A36BF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lastRenderedPageBreak/>
              <w:t>×</w:t>
            </w:r>
          </w:p>
        </w:tc>
        <w:tc>
          <w:tcPr>
            <w:tcW w:w="0" w:type="dxa"/>
            <w:tcBorders>
              <w:right w:val="nil"/>
            </w:tcBorders>
            <w:shd w:val="clear" w:color="auto" w:fill="C0C0C0" w:themeFill="text1" w:themeFillTint="3F"/>
            <w:tcPrChange w:id="2726" w:author="Administrator" w:date="2019-12-31T13:44:00Z">
              <w:tcPr>
                <w:tcW w:w="1704" w:type="dxa"/>
                <w:gridSpan w:val="2"/>
                <w:tcBorders>
                  <w:right w:val="nil"/>
                </w:tcBorders>
                <w:shd w:val="clear" w:color="auto" w:fill="C0C0C0" w:themeFill="text1" w:themeFillTint="3F"/>
              </w:tcPr>
            </w:tcPrChange>
          </w:tcPr>
          <w:p w14:paraId="2071CF6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27" w:author="Administrator" w:date="2019-12-31T13:44:00Z">
              <w:tcPr>
                <w:tcW w:w="1705" w:type="dxa"/>
                <w:gridSpan w:val="2"/>
                <w:tcBorders>
                  <w:right w:val="nil"/>
                </w:tcBorders>
                <w:shd w:val="clear" w:color="auto" w:fill="C0C0C0" w:themeFill="text1" w:themeFillTint="3F"/>
              </w:tcPr>
            </w:tcPrChange>
          </w:tcPr>
          <w:p w14:paraId="492D7E4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28" w:author="Administrator" w:date="2019-12-31T13:44:00Z">
              <w:tcPr>
                <w:tcW w:w="1705" w:type="dxa"/>
                <w:tcBorders>
                  <w:right w:val="nil"/>
                </w:tcBorders>
                <w:shd w:val="clear" w:color="auto" w:fill="C0C0C0" w:themeFill="text1" w:themeFillTint="3F"/>
              </w:tcPr>
            </w:tcPrChange>
          </w:tcPr>
          <w:p w14:paraId="7151380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EE4769C" w14:textId="77777777" w:rsidTr="00970176">
        <w:trPr>
          <w:trPrChange w:id="272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30" w:author="Administrator" w:date="2019-12-31T13:44:00Z">
              <w:tcPr>
                <w:tcW w:w="1704" w:type="dxa"/>
                <w:gridSpan w:val="3"/>
              </w:tcPr>
            </w:tcPrChange>
          </w:tcPr>
          <w:p w14:paraId="6B012995" w14:textId="77777777" w:rsidR="00970176" w:rsidRPr="00653323" w:rsidRDefault="008D6EE0">
            <w:pPr>
              <w:rPr>
                <w:rFonts w:ascii="Times New Roman" w:hAnsi="Times New Roman"/>
                <w:sz w:val="18"/>
              </w:rPr>
            </w:pPr>
            <w:r>
              <w:rPr>
                <w:rFonts w:ascii="Times New Roman" w:hAnsi="Times New Roman" w:cs="Times New Roman"/>
                <w:b w:val="0"/>
                <w:sz w:val="18"/>
                <w:szCs w:val="18"/>
              </w:rPr>
              <w:t>对羟基苯甲醛</w:t>
            </w:r>
          </w:p>
        </w:tc>
        <w:tc>
          <w:tcPr>
            <w:tcW w:w="0" w:type="dxa"/>
            <w:tcPrChange w:id="2731" w:author="Administrator" w:date="2019-12-31T13:44:00Z">
              <w:tcPr>
                <w:tcW w:w="1704" w:type="dxa"/>
                <w:gridSpan w:val="2"/>
              </w:tcPr>
            </w:tcPrChange>
          </w:tcPr>
          <w:p w14:paraId="26A5398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32" w:author="Administrator" w:date="2019-12-31T13:44:00Z">
              <w:tcPr>
                <w:tcW w:w="1704" w:type="dxa"/>
                <w:gridSpan w:val="2"/>
              </w:tcPr>
            </w:tcPrChange>
          </w:tcPr>
          <w:p w14:paraId="2B9DE35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33" w:author="Administrator" w:date="2019-12-31T13:44:00Z">
              <w:tcPr>
                <w:tcW w:w="1705" w:type="dxa"/>
                <w:gridSpan w:val="2"/>
              </w:tcPr>
            </w:tcPrChange>
          </w:tcPr>
          <w:p w14:paraId="63264F0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34" w:author="Administrator" w:date="2019-12-31T13:44:00Z">
              <w:tcPr>
                <w:tcW w:w="1705" w:type="dxa"/>
              </w:tcPr>
            </w:tcPrChange>
          </w:tcPr>
          <w:p w14:paraId="4FB286A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bl>
    <w:p w14:paraId="6DA6EC27" w14:textId="77777777" w:rsidR="00970176" w:rsidRDefault="008D6EE0" w:rsidP="00970176">
      <w:pPr>
        <w:ind w:firstLineChars="200" w:firstLine="480"/>
        <w:rPr>
          <w:rFonts w:ascii="Times New Roman" w:hAnsi="Times New Roman" w:cs="Times New Roman"/>
          <w:sz w:val="24"/>
          <w:szCs w:val="24"/>
        </w:rPr>
        <w:pPrChange w:id="2735" w:author="Administrator" w:date="2019-12-31T13:44:00Z">
          <w:pPr>
            <w:spacing w:line="480" w:lineRule="exact"/>
            <w:ind w:firstLineChars="200" w:firstLine="480"/>
          </w:pPr>
        </w:pPrChange>
      </w:pPr>
      <w:r>
        <w:rPr>
          <w:rFonts w:ascii="Times New Roman" w:hAnsi="Times New Roman" w:cs="Times New Roman"/>
          <w:sz w:val="24"/>
          <w:szCs w:val="24"/>
        </w:rPr>
        <w:t>由表</w:t>
      </w:r>
      <w:r>
        <w:rPr>
          <w:rFonts w:ascii="Times New Roman" w:hAnsi="Times New Roman" w:cs="Times New Roman"/>
          <w:sz w:val="24"/>
          <w:szCs w:val="24"/>
        </w:rPr>
        <w:t>11.4</w:t>
      </w:r>
      <w:r>
        <w:rPr>
          <w:rFonts w:ascii="Times New Roman" w:hAnsi="Times New Roman" w:cs="Times New Roman"/>
          <w:sz w:val="24"/>
          <w:szCs w:val="24"/>
        </w:rPr>
        <w:t>可见，合成路线的香兰素中含有</w:t>
      </w:r>
      <w:r>
        <w:rPr>
          <w:rFonts w:ascii="Times New Roman" w:hAnsi="Times New Roman" w:cs="Times New Roman"/>
          <w:sz w:val="24"/>
          <w:szCs w:val="24"/>
        </w:rPr>
        <w:t>2-</w:t>
      </w:r>
      <w:r>
        <w:rPr>
          <w:rFonts w:ascii="Times New Roman" w:hAnsi="Times New Roman" w:cs="Times New Roman"/>
          <w:sz w:val="24"/>
          <w:szCs w:val="24"/>
        </w:rPr>
        <w:t>氯</w:t>
      </w:r>
      <w:r>
        <w:rPr>
          <w:rFonts w:ascii="Times New Roman" w:hAnsi="Times New Roman" w:cs="Times New Roman"/>
          <w:sz w:val="24"/>
          <w:szCs w:val="24"/>
        </w:rPr>
        <w:t>-3-</w:t>
      </w:r>
      <w:r>
        <w:rPr>
          <w:rFonts w:ascii="Times New Roman" w:hAnsi="Times New Roman" w:cs="Times New Roman"/>
          <w:sz w:val="24"/>
          <w:szCs w:val="24"/>
        </w:rPr>
        <w:t>羟基</w:t>
      </w:r>
      <w:r>
        <w:rPr>
          <w:rFonts w:ascii="Times New Roman" w:hAnsi="Times New Roman" w:cs="Times New Roman"/>
          <w:sz w:val="24"/>
          <w:szCs w:val="24"/>
        </w:rPr>
        <w:t>-4-</w:t>
      </w:r>
      <w:r>
        <w:rPr>
          <w:rFonts w:ascii="Times New Roman" w:hAnsi="Times New Roman" w:cs="Times New Roman"/>
          <w:sz w:val="24"/>
          <w:szCs w:val="24"/>
        </w:rPr>
        <w:t>甲氧基苯甲醛和乙基香兰素，有可能为愈创木酚合成途径的合成产品，由于合成过程中</w:t>
      </w:r>
      <w:ins w:id="2736" w:author="Administrator" w:date="2019-12-31T13:44:00Z">
        <w:r>
          <w:rPr>
            <w:rFonts w:ascii="Times New Roman" w:hAnsi="Times New Roman" w:cs="Times New Roman"/>
            <w:sz w:val="24"/>
            <w:szCs w:val="24"/>
          </w:rPr>
          <w:t>加</w:t>
        </w:r>
      </w:ins>
      <w:ins w:id="2737" w:author="Administrator" w:date="2019-12-30T12:55:00Z">
        <w:r>
          <w:rPr>
            <w:rFonts w:ascii="Times New Roman" w:hAnsi="Times New Roman" w:cs="Times New Roman" w:hint="eastAsia"/>
            <w:sz w:val="24"/>
            <w:szCs w:val="24"/>
          </w:rPr>
          <w:t>入</w:t>
        </w:r>
      </w:ins>
      <w:del w:id="2738" w:author="Administrator" w:date="2019-12-31T13:44:00Z">
        <w:r>
          <w:rPr>
            <w:rFonts w:ascii="Times New Roman" w:hAnsi="Times New Roman" w:cs="Times New Roman"/>
            <w:sz w:val="24"/>
            <w:szCs w:val="24"/>
          </w:rPr>
          <w:delText>加</w:delText>
        </w:r>
      </w:del>
      <w:del w:id="2739" w:author="Administrator" w:date="2019-12-30T12:55:00Z">
        <w:r>
          <w:rPr>
            <w:rFonts w:ascii="Times New Roman" w:hAnsi="Times New Roman" w:cs="Times New Roman"/>
            <w:sz w:val="24"/>
            <w:szCs w:val="24"/>
          </w:rPr>
          <w:delText>人</w:delText>
        </w:r>
      </w:del>
      <w:r>
        <w:rPr>
          <w:rFonts w:ascii="Times New Roman" w:hAnsi="Times New Roman" w:cs="Times New Roman"/>
          <w:sz w:val="24"/>
          <w:szCs w:val="24"/>
        </w:rPr>
        <w:t>HCl</w:t>
      </w:r>
      <w:r>
        <w:rPr>
          <w:rFonts w:ascii="Times New Roman" w:hAnsi="Times New Roman" w:cs="Times New Roman"/>
          <w:sz w:val="24"/>
          <w:szCs w:val="24"/>
        </w:rPr>
        <w:t>而生成了副产物</w:t>
      </w:r>
      <w:r>
        <w:rPr>
          <w:rFonts w:ascii="Times New Roman" w:hAnsi="Times New Roman" w:cs="Times New Roman"/>
          <w:sz w:val="24"/>
          <w:szCs w:val="24"/>
        </w:rPr>
        <w:t>2-</w:t>
      </w:r>
      <w:r>
        <w:rPr>
          <w:rFonts w:ascii="Times New Roman" w:hAnsi="Times New Roman" w:cs="Times New Roman"/>
          <w:sz w:val="24"/>
          <w:szCs w:val="24"/>
        </w:rPr>
        <w:t>氯</w:t>
      </w:r>
      <w:r>
        <w:rPr>
          <w:rFonts w:ascii="Times New Roman" w:hAnsi="Times New Roman" w:cs="Times New Roman"/>
          <w:sz w:val="24"/>
          <w:szCs w:val="24"/>
        </w:rPr>
        <w:t>-3-</w:t>
      </w:r>
      <w:r>
        <w:rPr>
          <w:rFonts w:ascii="Times New Roman" w:hAnsi="Times New Roman" w:cs="Times New Roman"/>
          <w:sz w:val="24"/>
          <w:szCs w:val="24"/>
        </w:rPr>
        <w:t>羟基</w:t>
      </w:r>
      <w:r>
        <w:rPr>
          <w:rFonts w:ascii="Times New Roman" w:hAnsi="Times New Roman" w:cs="Times New Roman"/>
          <w:sz w:val="24"/>
          <w:szCs w:val="24"/>
        </w:rPr>
        <w:t>-4-</w:t>
      </w:r>
      <w:r>
        <w:rPr>
          <w:rFonts w:ascii="Times New Roman" w:hAnsi="Times New Roman" w:cs="Times New Roman"/>
          <w:sz w:val="24"/>
          <w:szCs w:val="24"/>
        </w:rPr>
        <w:t>甲氧基苯甲醛</w:t>
      </w:r>
      <w:r>
        <w:rPr>
          <w:rFonts w:ascii="Times New Roman" w:hAnsi="Times New Roman" w:cs="Times New Roman"/>
          <w:sz w:val="24"/>
          <w:szCs w:val="24"/>
        </w:rPr>
        <w:t>;</w:t>
      </w:r>
      <w:r>
        <w:rPr>
          <w:rFonts w:ascii="Times New Roman" w:hAnsi="Times New Roman" w:cs="Times New Roman"/>
          <w:sz w:val="24"/>
          <w:szCs w:val="24"/>
        </w:rPr>
        <w:t>而乙基香兰素的出现是由于合成过程中使用的甲醇中含有作为杂质存在的乙醇所导致</w:t>
      </w:r>
      <w:r>
        <w:rPr>
          <w:rFonts w:ascii="Times New Roman" w:hAnsi="Times New Roman" w:cs="Times New Roman"/>
          <w:sz w:val="24"/>
          <w:szCs w:val="24"/>
        </w:rPr>
        <w:t>;</w:t>
      </w:r>
      <w:r>
        <w:rPr>
          <w:rFonts w:ascii="Times New Roman" w:hAnsi="Times New Roman" w:cs="Times New Roman"/>
          <w:sz w:val="24"/>
          <w:szCs w:val="24"/>
        </w:rPr>
        <w:t>而丁香酚制备的符合美国市场要求的天然香兰素中含有异丁香酚显然是特征物质。而阿魏酸发酵生成的香兰素含有独特的对羟基苯甲醛</w:t>
      </w:r>
      <w:r>
        <w:rPr>
          <w:rFonts w:ascii="Times New Roman" w:hAnsi="Times New Roman" w:cs="Times New Roman"/>
          <w:sz w:val="24"/>
          <w:szCs w:val="24"/>
        </w:rPr>
        <w:t>;</w:t>
      </w:r>
      <w:r>
        <w:rPr>
          <w:rFonts w:ascii="Times New Roman" w:hAnsi="Times New Roman" w:cs="Times New Roman"/>
          <w:sz w:val="24"/>
          <w:szCs w:val="24"/>
        </w:rPr>
        <w:t>而有趣的是木质素香兰素的杂质几乎与阿魏酸路线的一样，除了不含对羟基苯甲醛之外。</w:t>
      </w:r>
    </w:p>
    <w:p w14:paraId="37BE77D3" w14:textId="77777777" w:rsidR="00970176" w:rsidRDefault="008D6EE0" w:rsidP="00970176">
      <w:pPr>
        <w:ind w:firstLineChars="200" w:firstLine="422"/>
        <w:rPr>
          <w:rFonts w:ascii="Times New Roman" w:hAnsi="Times New Roman" w:cs="Times New Roman"/>
          <w:b/>
        </w:rPr>
        <w:pPrChange w:id="2740" w:author="Administrator" w:date="2019-12-31T13:44:00Z">
          <w:pPr>
            <w:spacing w:line="480" w:lineRule="exact"/>
            <w:ind w:firstLineChars="200" w:firstLine="422"/>
          </w:pPr>
        </w:pPrChange>
      </w:pPr>
      <w:r>
        <w:rPr>
          <w:rFonts w:ascii="Times New Roman" w:hAnsi="Times New Roman" w:cs="Times New Roman"/>
          <w:b/>
        </w:rPr>
        <w:t>(2)</w:t>
      </w:r>
      <w:del w:id="2741" w:author="Administrator" w:date="2019-12-30T12:56:00Z">
        <w:r>
          <w:rPr>
            <w:rFonts w:ascii="Times New Roman" w:hAnsi="Times New Roman" w:cs="Times New Roman"/>
            <w:b/>
          </w:rPr>
          <w:delText>、</w:delText>
        </w:r>
      </w:del>
      <w:r>
        <w:rPr>
          <w:rFonts w:ascii="Times New Roman" w:hAnsi="Times New Roman" w:cs="Times New Roman"/>
          <w:b/>
        </w:rPr>
        <w:t>不同起始原料制得的苯乙醇杂质比较</w:t>
      </w:r>
    </w:p>
    <w:p w14:paraId="2107A39C" w14:textId="77777777" w:rsidR="00970176" w:rsidRDefault="008D6EE0">
      <w:pPr>
        <w:ind w:left="420"/>
        <w:rPr>
          <w:rFonts w:ascii="Times New Roman" w:hAnsi="Times New Roman" w:cs="Times New Roman"/>
        </w:rPr>
      </w:pPr>
      <w:del w:id="2742" w:author="Administrator" w:date="2019-12-30T12:57:00Z">
        <w:r>
          <w:rPr>
            <w:rFonts w:ascii="Times New Roman" w:hAnsi="Times New Roman" w:cs="Times New Roman"/>
          </w:rPr>
          <w:delText>表</w:delText>
        </w:r>
        <w:r>
          <w:rPr>
            <w:rFonts w:ascii="Times New Roman" w:hAnsi="Times New Roman" w:cs="Times New Roman"/>
          </w:rPr>
          <w:delText>11.5</w:delText>
        </w:r>
        <w:r>
          <w:rPr>
            <w:rFonts w:ascii="Times New Roman" w:hAnsi="Times New Roman" w:cs="Times New Roman"/>
          </w:rPr>
          <w:delText>列出了不同起始原料制得的苯乙醇杂质的比较结果。</w:delText>
        </w:r>
      </w:del>
    </w:p>
    <w:p w14:paraId="3D1C55DD" w14:textId="77777777" w:rsidR="00970176" w:rsidRDefault="008D6EE0">
      <w:pPr>
        <w:ind w:left="420"/>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11.5</w:t>
      </w:r>
      <w:r>
        <w:rPr>
          <w:rFonts w:ascii="Times New Roman" w:hAnsi="Times New Roman" w:cs="Times New Roman"/>
        </w:rPr>
        <w:t>不同起始原料制得的苯乙醇杂质比较结果</w:t>
      </w:r>
    </w:p>
    <w:tbl>
      <w:tblPr>
        <w:tblStyle w:val="10"/>
        <w:tblW w:w="8522" w:type="dxa"/>
        <w:tblLook w:val="04A0" w:firstRow="1" w:lastRow="0" w:firstColumn="1" w:lastColumn="0" w:noHBand="0" w:noVBand="1"/>
        <w:tblPrChange w:id="2743" w:author="Administrator" w:date="2019-12-31T13:44:00Z">
          <w:tblPr>
            <w:tblStyle w:val="10"/>
            <w:tblW w:w="0" w:type="auto"/>
            <w:tblLook w:val="04A0" w:firstRow="1" w:lastRow="0" w:firstColumn="1" w:lastColumn="0" w:noHBand="0" w:noVBand="1"/>
          </w:tblPr>
        </w:tblPrChange>
      </w:tblPr>
      <w:tblGrid>
        <w:gridCol w:w="584"/>
        <w:gridCol w:w="1984"/>
        <w:gridCol w:w="1984"/>
        <w:gridCol w:w="1985"/>
        <w:gridCol w:w="1985"/>
        <w:tblGridChange w:id="2744">
          <w:tblGrid>
            <w:gridCol w:w="108"/>
            <w:gridCol w:w="584"/>
            <w:gridCol w:w="1012"/>
            <w:gridCol w:w="972"/>
            <w:gridCol w:w="732"/>
            <w:gridCol w:w="1252"/>
            <w:gridCol w:w="452"/>
            <w:gridCol w:w="1533"/>
            <w:gridCol w:w="172"/>
            <w:gridCol w:w="1705"/>
            <w:gridCol w:w="108"/>
          </w:tblGrid>
        </w:tblGridChange>
      </w:tblGrid>
      <w:tr w:rsidR="00970176" w14:paraId="32633057" w14:textId="77777777" w:rsidTr="00970176">
        <w:trPr>
          <w:cnfStyle w:val="100000000000" w:firstRow="1" w:lastRow="0" w:firstColumn="0" w:lastColumn="0" w:oddVBand="0" w:evenVBand="0" w:oddHBand="0" w:evenHBand="0" w:firstRowFirstColumn="0" w:firstRowLastColumn="0" w:lastRowFirstColumn="0" w:lastRowLastColumn="0"/>
          <w:trHeight w:val="326"/>
          <w:trPrChange w:id="2745" w:author="Administrator" w:date="2019-12-31T13:44:00Z">
            <w:trPr>
              <w:gridAfter w:val="0"/>
              <w:trHeight w:val="326"/>
            </w:trPr>
          </w:trPrChange>
        </w:trPr>
        <w:tc>
          <w:tcPr>
            <w:cnfStyle w:val="001000000000" w:firstRow="0" w:lastRow="0" w:firstColumn="1" w:lastColumn="0" w:oddVBand="0" w:evenVBand="0" w:oddHBand="0" w:evenHBand="0" w:firstRowFirstColumn="0" w:firstRowLastColumn="0" w:lastRowFirstColumn="0" w:lastRowLastColumn="0"/>
            <w:tcW w:w="0" w:type="dxa"/>
            <w:vMerge w:val="restart"/>
            <w:tcPrChange w:id="2746" w:author="Administrator" w:date="2019-12-31T13:44:00Z">
              <w:tcPr>
                <w:tcW w:w="1704" w:type="dxa"/>
                <w:gridSpan w:val="3"/>
                <w:vMerge w:val="restart"/>
              </w:tcPr>
            </w:tcPrChange>
          </w:tcPr>
          <w:p w14:paraId="0316CFFD" w14:textId="77777777" w:rsidR="00970176" w:rsidRPr="00653323" w:rsidRDefault="008D6EE0">
            <w:pPr>
              <w:cnfStyle w:val="101000000000" w:firstRow="1" w:lastRow="0" w:firstColumn="1"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b w:val="0"/>
                <w:sz w:val="18"/>
                <w:szCs w:val="18"/>
              </w:rPr>
              <w:t>成品苯乙醇中所含杂质名称</w:t>
            </w:r>
          </w:p>
        </w:tc>
        <w:tc>
          <w:tcPr>
            <w:tcW w:w="0" w:type="dxa"/>
            <w:gridSpan w:val="4"/>
            <w:tcBorders>
              <w:bottom w:val="single" w:sz="4" w:space="0" w:color="auto"/>
            </w:tcBorders>
            <w:tcPrChange w:id="2747" w:author="Administrator" w:date="2019-12-31T13:44:00Z">
              <w:tcPr>
                <w:tcW w:w="6818" w:type="dxa"/>
                <w:gridSpan w:val="7"/>
                <w:tcBorders>
                  <w:bottom w:val="single" w:sz="4" w:space="0" w:color="auto"/>
                </w:tcBorders>
              </w:tcPr>
            </w:tcPrChange>
          </w:tcPr>
          <w:p w14:paraId="1D35C214" w14:textId="77777777" w:rsidR="00970176" w:rsidRPr="00653323" w:rsidRDefault="008D6E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rPr>
            </w:pPr>
            <w:r>
              <w:rPr>
                <w:rFonts w:ascii="Times New Roman" w:hAnsi="Times New Roman" w:cs="Times New Roman"/>
                <w:b w:val="0"/>
                <w:sz w:val="18"/>
                <w:szCs w:val="18"/>
              </w:rPr>
              <w:t>起始原料名称</w:t>
            </w:r>
          </w:p>
        </w:tc>
      </w:tr>
      <w:tr w:rsidR="00970176" w14:paraId="391ECA3C" w14:textId="77777777" w:rsidTr="00970176">
        <w:trPr>
          <w:trHeight w:val="299"/>
        </w:trPr>
        <w:tc>
          <w:tcPr>
            <w:cnfStyle w:val="001000000000" w:firstRow="0" w:lastRow="0" w:firstColumn="1" w:lastColumn="0" w:oddVBand="0" w:evenVBand="0" w:oddHBand="0" w:evenHBand="0" w:firstRowFirstColumn="0" w:firstRowLastColumn="0" w:lastRowFirstColumn="0" w:lastRowLastColumn="0"/>
            <w:tcW w:w="1704" w:type="dxa"/>
            <w:vMerge/>
            <w:tcBorders>
              <w:left w:val="nil"/>
              <w:right w:val="nil"/>
            </w:tcBorders>
            <w:shd w:val="clear" w:color="auto" w:fill="C0C0C0" w:themeFill="text1" w:themeFillTint="3F"/>
          </w:tcPr>
          <w:p w14:paraId="2242577E" w14:textId="77777777" w:rsidR="00970176" w:rsidRPr="00970176" w:rsidRDefault="00970176">
            <w:pPr>
              <w:rPr>
                <w:rFonts w:ascii="Times New Roman" w:hAnsi="Times New Roman"/>
                <w:sz w:val="18"/>
                <w:rPrChange w:id="2748" w:author="Administrator" w:date="2019-12-31T13:44:00Z">
                  <w:rPr>
                    <w:rFonts w:ascii="Times New Roman" w:hAnsi="Times New Roman"/>
                    <w:sz w:val="18"/>
                  </w:rPr>
                </w:rPrChange>
              </w:rPr>
            </w:pPr>
          </w:p>
        </w:tc>
        <w:tc>
          <w:tcPr>
            <w:tcW w:w="1704" w:type="dxa"/>
            <w:tcBorders>
              <w:top w:val="single" w:sz="4" w:space="0" w:color="auto"/>
              <w:right w:val="nil"/>
            </w:tcBorders>
            <w:shd w:val="clear" w:color="auto" w:fill="C0C0C0" w:themeFill="text1" w:themeFillTint="3F"/>
          </w:tcPr>
          <w:p w14:paraId="6623471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桂醛</w:t>
            </w:r>
            <w:r>
              <w:rPr>
                <w:rFonts w:ascii="Times New Roman" w:hAnsi="Times New Roman" w:cs="Times New Roman"/>
                <w:sz w:val="18"/>
                <w:szCs w:val="18"/>
              </w:rPr>
              <w:t>(</w:t>
            </w:r>
            <w:r>
              <w:rPr>
                <w:rFonts w:ascii="Times New Roman" w:hAnsi="Times New Roman" w:cs="Times New Roman"/>
                <w:sz w:val="18"/>
                <w:szCs w:val="18"/>
              </w:rPr>
              <w:t>美国天然</w:t>
            </w:r>
            <w:r>
              <w:rPr>
                <w:rFonts w:ascii="Times New Roman" w:hAnsi="Times New Roman" w:cs="Times New Roman"/>
                <w:sz w:val="18"/>
                <w:szCs w:val="18"/>
              </w:rPr>
              <w:t>)</w:t>
            </w:r>
          </w:p>
        </w:tc>
        <w:tc>
          <w:tcPr>
            <w:tcW w:w="1704" w:type="dxa"/>
            <w:tcBorders>
              <w:top w:val="single" w:sz="4" w:space="0" w:color="auto"/>
              <w:right w:val="nil"/>
            </w:tcBorders>
            <w:shd w:val="clear" w:color="auto" w:fill="C0C0C0" w:themeFill="text1" w:themeFillTint="3F"/>
          </w:tcPr>
          <w:p w14:paraId="726B917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杂醇油</w:t>
            </w:r>
            <w:r>
              <w:rPr>
                <w:rFonts w:ascii="Times New Roman" w:hAnsi="Times New Roman" w:cs="Times New Roman"/>
                <w:sz w:val="18"/>
                <w:szCs w:val="18"/>
              </w:rPr>
              <w:t>(</w:t>
            </w:r>
            <w:r>
              <w:rPr>
                <w:rFonts w:ascii="Times New Roman" w:hAnsi="Times New Roman" w:cs="Times New Roman"/>
                <w:sz w:val="18"/>
                <w:szCs w:val="18"/>
              </w:rPr>
              <w:t>欧洲天然，发酵法</w:t>
            </w:r>
            <w:r>
              <w:rPr>
                <w:rFonts w:ascii="Times New Roman" w:hAnsi="Times New Roman" w:cs="Times New Roman"/>
                <w:sz w:val="18"/>
                <w:szCs w:val="18"/>
              </w:rPr>
              <w:t>)</w:t>
            </w:r>
          </w:p>
        </w:tc>
        <w:tc>
          <w:tcPr>
            <w:tcW w:w="1705" w:type="dxa"/>
            <w:tcBorders>
              <w:top w:val="single" w:sz="4" w:space="0" w:color="auto"/>
              <w:right w:val="nil"/>
            </w:tcBorders>
            <w:shd w:val="clear" w:color="auto" w:fill="C0C0C0" w:themeFill="text1" w:themeFillTint="3F"/>
          </w:tcPr>
          <w:p w14:paraId="23B8D7C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苯乙烯</w:t>
            </w:r>
            <w:r>
              <w:rPr>
                <w:rFonts w:ascii="Times New Roman" w:hAnsi="Times New Roman" w:cs="Times New Roman"/>
                <w:sz w:val="18"/>
                <w:szCs w:val="18"/>
              </w:rPr>
              <w:t>(</w:t>
            </w:r>
            <w:r>
              <w:rPr>
                <w:rFonts w:ascii="Times New Roman" w:hAnsi="Times New Roman" w:cs="Times New Roman"/>
                <w:sz w:val="18"/>
                <w:szCs w:val="18"/>
              </w:rPr>
              <w:t>合成</w:t>
            </w:r>
            <w:r>
              <w:rPr>
                <w:rFonts w:ascii="Times New Roman" w:hAnsi="Times New Roman" w:cs="Times New Roman"/>
                <w:sz w:val="18"/>
                <w:szCs w:val="18"/>
              </w:rPr>
              <w:t>)</w:t>
            </w:r>
          </w:p>
        </w:tc>
        <w:tc>
          <w:tcPr>
            <w:tcW w:w="1705" w:type="dxa"/>
            <w:tcBorders>
              <w:top w:val="single" w:sz="4" w:space="0" w:color="auto"/>
              <w:right w:val="nil"/>
            </w:tcBorders>
            <w:shd w:val="clear" w:color="auto" w:fill="C0C0C0" w:themeFill="text1" w:themeFillTint="3F"/>
          </w:tcPr>
          <w:p w14:paraId="053ABAD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苯丙氨酸</w:t>
            </w:r>
            <w:r>
              <w:rPr>
                <w:rFonts w:ascii="Times New Roman" w:hAnsi="Times New Roman" w:cs="Times New Roman"/>
                <w:sz w:val="18"/>
                <w:szCs w:val="18"/>
              </w:rPr>
              <w:t>(</w:t>
            </w:r>
            <w:r>
              <w:rPr>
                <w:rFonts w:ascii="Times New Roman" w:hAnsi="Times New Roman" w:cs="Times New Roman"/>
                <w:sz w:val="18"/>
                <w:szCs w:val="18"/>
              </w:rPr>
              <w:t>欧洲天然，发酵法</w:t>
            </w:r>
            <w:r>
              <w:rPr>
                <w:rFonts w:ascii="Times New Roman" w:hAnsi="Times New Roman" w:cs="Times New Roman"/>
                <w:sz w:val="18"/>
                <w:szCs w:val="18"/>
              </w:rPr>
              <w:t>)</w:t>
            </w:r>
          </w:p>
        </w:tc>
      </w:tr>
      <w:tr w:rsidR="00970176" w14:paraId="467483A4" w14:textId="77777777" w:rsidTr="00970176">
        <w:trPr>
          <w:trPrChange w:id="274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50" w:author="Administrator" w:date="2019-12-31T13:44:00Z">
              <w:tcPr>
                <w:tcW w:w="1704" w:type="dxa"/>
                <w:gridSpan w:val="3"/>
              </w:tcPr>
            </w:tcPrChange>
          </w:tcPr>
          <w:p w14:paraId="6D412A7F" w14:textId="77777777" w:rsidR="00970176" w:rsidRPr="00653323" w:rsidRDefault="008D6EE0">
            <w:pPr>
              <w:rPr>
                <w:rFonts w:ascii="Times New Roman" w:hAnsi="Times New Roman"/>
                <w:sz w:val="18"/>
              </w:rPr>
            </w:pPr>
            <w:r>
              <w:rPr>
                <w:rFonts w:ascii="Times New Roman" w:hAnsi="Times New Roman" w:cs="Times New Roman"/>
                <w:b w:val="0"/>
                <w:sz w:val="18"/>
                <w:szCs w:val="18"/>
              </w:rPr>
              <w:t>苯甲醛</w:t>
            </w:r>
          </w:p>
        </w:tc>
        <w:tc>
          <w:tcPr>
            <w:tcW w:w="0" w:type="dxa"/>
            <w:tcPrChange w:id="2751" w:author="Administrator" w:date="2019-12-31T13:44:00Z">
              <w:tcPr>
                <w:tcW w:w="1704" w:type="dxa"/>
                <w:gridSpan w:val="2"/>
              </w:tcPr>
            </w:tcPrChange>
          </w:tcPr>
          <w:p w14:paraId="78084E0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52" w:author="Administrator" w:date="2019-12-31T13:44:00Z">
              <w:tcPr>
                <w:tcW w:w="1704" w:type="dxa"/>
                <w:gridSpan w:val="2"/>
              </w:tcPr>
            </w:tcPrChange>
          </w:tcPr>
          <w:p w14:paraId="71A596F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53" w:author="Administrator" w:date="2019-12-31T13:44:00Z">
              <w:tcPr>
                <w:tcW w:w="1705" w:type="dxa"/>
                <w:gridSpan w:val="2"/>
              </w:tcPr>
            </w:tcPrChange>
          </w:tcPr>
          <w:p w14:paraId="789C6AE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54" w:author="Administrator" w:date="2019-12-31T13:44:00Z">
              <w:tcPr>
                <w:tcW w:w="1705" w:type="dxa"/>
              </w:tcPr>
            </w:tcPrChange>
          </w:tcPr>
          <w:p w14:paraId="23BDE12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2DE409E7" w14:textId="77777777" w:rsidTr="00970176">
        <w:trPr>
          <w:trPrChange w:id="275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56" w:author="Administrator" w:date="2019-12-31T13:44:00Z">
              <w:tcPr>
                <w:tcW w:w="1704" w:type="dxa"/>
                <w:gridSpan w:val="3"/>
                <w:tcBorders>
                  <w:left w:val="nil"/>
                  <w:right w:val="nil"/>
                </w:tcBorders>
                <w:shd w:val="clear" w:color="auto" w:fill="C0C0C0" w:themeFill="text1" w:themeFillTint="3F"/>
              </w:tcPr>
            </w:tcPrChange>
          </w:tcPr>
          <w:p w14:paraId="7EEB13EC" w14:textId="77777777" w:rsidR="00970176" w:rsidRPr="00653323" w:rsidRDefault="008D6EE0">
            <w:pPr>
              <w:rPr>
                <w:rFonts w:ascii="Times New Roman" w:hAnsi="Times New Roman"/>
                <w:sz w:val="18"/>
              </w:rPr>
            </w:pPr>
            <w:r>
              <w:rPr>
                <w:rFonts w:ascii="Times New Roman" w:hAnsi="Times New Roman" w:cs="Times New Roman"/>
                <w:b w:val="0"/>
                <w:sz w:val="18"/>
                <w:szCs w:val="18"/>
              </w:rPr>
              <w:t>十一酮</w:t>
            </w:r>
          </w:p>
        </w:tc>
        <w:tc>
          <w:tcPr>
            <w:tcW w:w="0" w:type="dxa"/>
            <w:tcBorders>
              <w:right w:val="nil"/>
            </w:tcBorders>
            <w:shd w:val="clear" w:color="auto" w:fill="C0C0C0" w:themeFill="text1" w:themeFillTint="3F"/>
            <w:tcPrChange w:id="2757" w:author="Administrator" w:date="2019-12-31T13:44:00Z">
              <w:tcPr>
                <w:tcW w:w="1704" w:type="dxa"/>
                <w:gridSpan w:val="2"/>
                <w:tcBorders>
                  <w:right w:val="nil"/>
                </w:tcBorders>
                <w:shd w:val="clear" w:color="auto" w:fill="C0C0C0" w:themeFill="text1" w:themeFillTint="3F"/>
              </w:tcPr>
            </w:tcPrChange>
          </w:tcPr>
          <w:p w14:paraId="1B6853C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58" w:author="Administrator" w:date="2019-12-31T13:44:00Z">
              <w:tcPr>
                <w:tcW w:w="1704" w:type="dxa"/>
                <w:gridSpan w:val="2"/>
                <w:tcBorders>
                  <w:right w:val="nil"/>
                </w:tcBorders>
                <w:shd w:val="clear" w:color="auto" w:fill="C0C0C0" w:themeFill="text1" w:themeFillTint="3F"/>
              </w:tcPr>
            </w:tcPrChange>
          </w:tcPr>
          <w:p w14:paraId="0C62A35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59" w:author="Administrator" w:date="2019-12-31T13:44:00Z">
              <w:tcPr>
                <w:tcW w:w="1705" w:type="dxa"/>
                <w:gridSpan w:val="2"/>
                <w:tcBorders>
                  <w:right w:val="nil"/>
                </w:tcBorders>
                <w:shd w:val="clear" w:color="auto" w:fill="C0C0C0" w:themeFill="text1" w:themeFillTint="3F"/>
              </w:tcPr>
            </w:tcPrChange>
          </w:tcPr>
          <w:p w14:paraId="3F20A38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60" w:author="Administrator" w:date="2019-12-31T13:44:00Z">
              <w:tcPr>
                <w:tcW w:w="1705" w:type="dxa"/>
                <w:tcBorders>
                  <w:right w:val="nil"/>
                </w:tcBorders>
                <w:shd w:val="clear" w:color="auto" w:fill="C0C0C0" w:themeFill="text1" w:themeFillTint="3F"/>
              </w:tcPr>
            </w:tcPrChange>
          </w:tcPr>
          <w:p w14:paraId="622E865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7EA04F8" w14:textId="77777777" w:rsidTr="00970176">
        <w:trPr>
          <w:trPrChange w:id="276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62" w:author="Administrator" w:date="2019-12-31T13:44:00Z">
              <w:tcPr>
                <w:tcW w:w="1704" w:type="dxa"/>
                <w:gridSpan w:val="3"/>
              </w:tcPr>
            </w:tcPrChange>
          </w:tcPr>
          <w:p w14:paraId="205C9E0A" w14:textId="77777777" w:rsidR="00970176" w:rsidRPr="00653323" w:rsidRDefault="008D6EE0">
            <w:pPr>
              <w:rPr>
                <w:rFonts w:ascii="Times New Roman" w:hAnsi="Times New Roman"/>
                <w:sz w:val="18"/>
              </w:rPr>
            </w:pPr>
            <w:r>
              <w:rPr>
                <w:rFonts w:ascii="Times New Roman" w:hAnsi="Times New Roman" w:cs="Times New Roman"/>
                <w:b w:val="0"/>
                <w:sz w:val="18"/>
                <w:szCs w:val="18"/>
              </w:rPr>
              <w:t>2-</w:t>
            </w:r>
            <w:r>
              <w:rPr>
                <w:rFonts w:ascii="Times New Roman" w:hAnsi="Times New Roman" w:cs="Times New Roman"/>
                <w:b w:val="0"/>
                <w:sz w:val="18"/>
                <w:szCs w:val="18"/>
              </w:rPr>
              <w:t>丁基</w:t>
            </w:r>
            <w:r>
              <w:rPr>
                <w:rFonts w:ascii="Times New Roman" w:hAnsi="Times New Roman" w:cs="Times New Roman"/>
                <w:b w:val="0"/>
                <w:sz w:val="18"/>
                <w:szCs w:val="18"/>
              </w:rPr>
              <w:t>-3,5-</w:t>
            </w:r>
            <w:r>
              <w:rPr>
                <w:rFonts w:ascii="Times New Roman" w:hAnsi="Times New Roman" w:cs="Times New Roman"/>
                <w:b w:val="0"/>
                <w:sz w:val="18"/>
                <w:szCs w:val="18"/>
              </w:rPr>
              <w:t>二甲基吡嗪</w:t>
            </w:r>
          </w:p>
        </w:tc>
        <w:tc>
          <w:tcPr>
            <w:tcW w:w="0" w:type="dxa"/>
            <w:tcPrChange w:id="2763" w:author="Administrator" w:date="2019-12-31T13:44:00Z">
              <w:tcPr>
                <w:tcW w:w="1704" w:type="dxa"/>
                <w:gridSpan w:val="2"/>
              </w:tcPr>
            </w:tcPrChange>
          </w:tcPr>
          <w:p w14:paraId="1C27A52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64" w:author="Administrator" w:date="2019-12-31T13:44:00Z">
              <w:tcPr>
                <w:tcW w:w="1704" w:type="dxa"/>
                <w:gridSpan w:val="2"/>
              </w:tcPr>
            </w:tcPrChange>
          </w:tcPr>
          <w:p w14:paraId="37F8640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65" w:author="Administrator" w:date="2019-12-31T13:44:00Z">
              <w:tcPr>
                <w:tcW w:w="1705" w:type="dxa"/>
                <w:gridSpan w:val="2"/>
              </w:tcPr>
            </w:tcPrChange>
          </w:tcPr>
          <w:p w14:paraId="4F22084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66" w:author="Administrator" w:date="2019-12-31T13:44:00Z">
              <w:tcPr>
                <w:tcW w:w="1705" w:type="dxa"/>
              </w:tcPr>
            </w:tcPrChange>
          </w:tcPr>
          <w:p w14:paraId="67A389C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321A563" w14:textId="77777777" w:rsidTr="00970176">
        <w:trPr>
          <w:trPrChange w:id="276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68" w:author="Administrator" w:date="2019-12-31T13:44:00Z">
              <w:tcPr>
                <w:tcW w:w="1704" w:type="dxa"/>
                <w:gridSpan w:val="3"/>
                <w:tcBorders>
                  <w:left w:val="nil"/>
                  <w:right w:val="nil"/>
                </w:tcBorders>
                <w:shd w:val="clear" w:color="auto" w:fill="C0C0C0" w:themeFill="text1" w:themeFillTint="3F"/>
              </w:tcPr>
            </w:tcPrChange>
          </w:tcPr>
          <w:p w14:paraId="37CD57DD" w14:textId="77777777" w:rsidR="00970176" w:rsidRPr="00653323" w:rsidRDefault="008D6EE0">
            <w:pPr>
              <w:rPr>
                <w:rFonts w:ascii="Times New Roman" w:hAnsi="Times New Roman"/>
                <w:sz w:val="18"/>
              </w:rPr>
            </w:pPr>
            <w:r>
              <w:rPr>
                <w:rFonts w:ascii="Times New Roman" w:hAnsi="Times New Roman" w:cs="Times New Roman"/>
                <w:b w:val="0"/>
                <w:sz w:val="18"/>
                <w:szCs w:val="18"/>
              </w:rPr>
              <w:t>苯乙醛</w:t>
            </w:r>
          </w:p>
        </w:tc>
        <w:tc>
          <w:tcPr>
            <w:tcW w:w="0" w:type="dxa"/>
            <w:tcBorders>
              <w:right w:val="nil"/>
            </w:tcBorders>
            <w:shd w:val="clear" w:color="auto" w:fill="C0C0C0" w:themeFill="text1" w:themeFillTint="3F"/>
            <w:tcPrChange w:id="2769" w:author="Administrator" w:date="2019-12-31T13:44:00Z">
              <w:tcPr>
                <w:tcW w:w="1704" w:type="dxa"/>
                <w:gridSpan w:val="2"/>
                <w:tcBorders>
                  <w:right w:val="nil"/>
                </w:tcBorders>
                <w:shd w:val="clear" w:color="auto" w:fill="C0C0C0" w:themeFill="text1" w:themeFillTint="3F"/>
              </w:tcPr>
            </w:tcPrChange>
          </w:tcPr>
          <w:p w14:paraId="5BB094D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70" w:author="Administrator" w:date="2019-12-31T13:44:00Z">
              <w:tcPr>
                <w:tcW w:w="1704" w:type="dxa"/>
                <w:gridSpan w:val="2"/>
                <w:tcBorders>
                  <w:right w:val="nil"/>
                </w:tcBorders>
                <w:shd w:val="clear" w:color="auto" w:fill="C0C0C0" w:themeFill="text1" w:themeFillTint="3F"/>
              </w:tcPr>
            </w:tcPrChange>
          </w:tcPr>
          <w:p w14:paraId="204B215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71" w:author="Administrator" w:date="2019-12-31T13:44:00Z">
              <w:tcPr>
                <w:tcW w:w="1705" w:type="dxa"/>
                <w:gridSpan w:val="2"/>
                <w:tcBorders>
                  <w:right w:val="nil"/>
                </w:tcBorders>
                <w:shd w:val="clear" w:color="auto" w:fill="C0C0C0" w:themeFill="text1" w:themeFillTint="3F"/>
              </w:tcPr>
            </w:tcPrChange>
          </w:tcPr>
          <w:p w14:paraId="7D4A347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72" w:author="Administrator" w:date="2019-12-31T13:44:00Z">
              <w:tcPr>
                <w:tcW w:w="1705" w:type="dxa"/>
                <w:tcBorders>
                  <w:right w:val="nil"/>
                </w:tcBorders>
                <w:shd w:val="clear" w:color="auto" w:fill="C0C0C0" w:themeFill="text1" w:themeFillTint="3F"/>
              </w:tcPr>
            </w:tcPrChange>
          </w:tcPr>
          <w:p w14:paraId="22CC4FE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4F68C242" w14:textId="77777777" w:rsidTr="00970176">
        <w:trPr>
          <w:trPrChange w:id="277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74" w:author="Administrator" w:date="2019-12-31T13:44:00Z">
              <w:tcPr>
                <w:tcW w:w="1704" w:type="dxa"/>
                <w:gridSpan w:val="3"/>
              </w:tcPr>
            </w:tcPrChange>
          </w:tcPr>
          <w:p w14:paraId="0CD28C5A" w14:textId="77777777" w:rsidR="00970176" w:rsidRPr="00653323" w:rsidRDefault="008D6EE0">
            <w:pPr>
              <w:rPr>
                <w:rFonts w:ascii="Times New Roman" w:hAnsi="Times New Roman"/>
                <w:sz w:val="18"/>
              </w:rPr>
            </w:pPr>
            <w:r>
              <w:rPr>
                <w:rFonts w:ascii="Times New Roman" w:hAnsi="Times New Roman" w:cs="Times New Roman"/>
                <w:b w:val="0"/>
                <w:sz w:val="18"/>
                <w:szCs w:val="18"/>
              </w:rPr>
              <w:t>4-</w:t>
            </w:r>
            <w:r>
              <w:rPr>
                <w:rFonts w:ascii="Times New Roman" w:hAnsi="Times New Roman" w:cs="Times New Roman"/>
                <w:b w:val="0"/>
                <w:sz w:val="18"/>
                <w:szCs w:val="18"/>
              </w:rPr>
              <w:t>对䓝烯</w:t>
            </w:r>
            <w:r>
              <w:rPr>
                <w:rFonts w:ascii="Times New Roman" w:hAnsi="Times New Roman" w:cs="Times New Roman"/>
                <w:b w:val="0"/>
                <w:sz w:val="18"/>
                <w:szCs w:val="18"/>
              </w:rPr>
              <w:t>-3-</w:t>
            </w:r>
            <w:r>
              <w:rPr>
                <w:rFonts w:ascii="Times New Roman" w:hAnsi="Times New Roman" w:cs="Times New Roman"/>
                <w:b w:val="0"/>
                <w:sz w:val="18"/>
                <w:szCs w:val="18"/>
              </w:rPr>
              <w:t>酮</w:t>
            </w:r>
          </w:p>
        </w:tc>
        <w:tc>
          <w:tcPr>
            <w:tcW w:w="0" w:type="dxa"/>
            <w:tcPrChange w:id="2775" w:author="Administrator" w:date="2019-12-31T13:44:00Z">
              <w:tcPr>
                <w:tcW w:w="1704" w:type="dxa"/>
                <w:gridSpan w:val="2"/>
              </w:tcPr>
            </w:tcPrChange>
          </w:tcPr>
          <w:p w14:paraId="045F13D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76" w:author="Administrator" w:date="2019-12-31T13:44:00Z">
              <w:tcPr>
                <w:tcW w:w="1704" w:type="dxa"/>
                <w:gridSpan w:val="2"/>
              </w:tcPr>
            </w:tcPrChange>
          </w:tcPr>
          <w:p w14:paraId="4E87F87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77" w:author="Administrator" w:date="2019-12-31T13:44:00Z">
              <w:tcPr>
                <w:tcW w:w="1705" w:type="dxa"/>
                <w:gridSpan w:val="2"/>
              </w:tcPr>
            </w:tcPrChange>
          </w:tcPr>
          <w:p w14:paraId="5153C84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78" w:author="Administrator" w:date="2019-12-31T13:44:00Z">
              <w:tcPr>
                <w:tcW w:w="1705" w:type="dxa"/>
              </w:tcPr>
            </w:tcPrChange>
          </w:tcPr>
          <w:p w14:paraId="1636CD2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4D7CCC9" w14:textId="77777777" w:rsidTr="00970176">
        <w:trPr>
          <w:trPrChange w:id="277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80" w:author="Administrator" w:date="2019-12-31T13:44:00Z">
              <w:tcPr>
                <w:tcW w:w="1704" w:type="dxa"/>
                <w:gridSpan w:val="3"/>
                <w:tcBorders>
                  <w:left w:val="nil"/>
                  <w:right w:val="nil"/>
                </w:tcBorders>
                <w:shd w:val="clear" w:color="auto" w:fill="C0C0C0" w:themeFill="text1" w:themeFillTint="3F"/>
              </w:tcPr>
            </w:tcPrChange>
          </w:tcPr>
          <w:p w14:paraId="00F13233" w14:textId="77777777" w:rsidR="00970176" w:rsidRPr="00653323" w:rsidRDefault="008D6EE0">
            <w:pPr>
              <w:rPr>
                <w:rFonts w:ascii="Times New Roman" w:hAnsi="Times New Roman"/>
                <w:sz w:val="18"/>
              </w:rPr>
            </w:pPr>
            <w:r>
              <w:rPr>
                <w:rFonts w:ascii="Times New Roman" w:hAnsi="Times New Roman" w:cs="Times New Roman"/>
                <w:b w:val="0"/>
                <w:sz w:val="18"/>
                <w:szCs w:val="18"/>
              </w:rPr>
              <w:t>胡椒酮</w:t>
            </w:r>
          </w:p>
        </w:tc>
        <w:tc>
          <w:tcPr>
            <w:tcW w:w="0" w:type="dxa"/>
            <w:tcBorders>
              <w:right w:val="nil"/>
            </w:tcBorders>
            <w:shd w:val="clear" w:color="auto" w:fill="C0C0C0" w:themeFill="text1" w:themeFillTint="3F"/>
            <w:tcPrChange w:id="2781" w:author="Administrator" w:date="2019-12-31T13:44:00Z">
              <w:tcPr>
                <w:tcW w:w="1704" w:type="dxa"/>
                <w:gridSpan w:val="2"/>
                <w:tcBorders>
                  <w:right w:val="nil"/>
                </w:tcBorders>
                <w:shd w:val="clear" w:color="auto" w:fill="C0C0C0" w:themeFill="text1" w:themeFillTint="3F"/>
              </w:tcPr>
            </w:tcPrChange>
          </w:tcPr>
          <w:p w14:paraId="401F884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82" w:author="Administrator" w:date="2019-12-31T13:44:00Z">
              <w:tcPr>
                <w:tcW w:w="1704" w:type="dxa"/>
                <w:gridSpan w:val="2"/>
                <w:tcBorders>
                  <w:right w:val="nil"/>
                </w:tcBorders>
                <w:shd w:val="clear" w:color="auto" w:fill="C0C0C0" w:themeFill="text1" w:themeFillTint="3F"/>
              </w:tcPr>
            </w:tcPrChange>
          </w:tcPr>
          <w:p w14:paraId="14BCA72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83" w:author="Administrator" w:date="2019-12-31T13:44:00Z">
              <w:tcPr>
                <w:tcW w:w="1705" w:type="dxa"/>
                <w:gridSpan w:val="2"/>
                <w:tcBorders>
                  <w:right w:val="nil"/>
                </w:tcBorders>
                <w:shd w:val="clear" w:color="auto" w:fill="C0C0C0" w:themeFill="text1" w:themeFillTint="3F"/>
              </w:tcPr>
            </w:tcPrChange>
          </w:tcPr>
          <w:p w14:paraId="246626F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84" w:author="Administrator" w:date="2019-12-31T13:44:00Z">
              <w:tcPr>
                <w:tcW w:w="1705" w:type="dxa"/>
                <w:tcBorders>
                  <w:right w:val="nil"/>
                </w:tcBorders>
                <w:shd w:val="clear" w:color="auto" w:fill="C0C0C0" w:themeFill="text1" w:themeFillTint="3F"/>
              </w:tcPr>
            </w:tcPrChange>
          </w:tcPr>
          <w:p w14:paraId="7DF0AAD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5ED1BD4" w14:textId="77777777" w:rsidTr="00970176">
        <w:trPr>
          <w:trPrChange w:id="278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86" w:author="Administrator" w:date="2019-12-31T13:44:00Z">
              <w:tcPr>
                <w:tcW w:w="1704" w:type="dxa"/>
                <w:gridSpan w:val="3"/>
              </w:tcPr>
            </w:tcPrChange>
          </w:tcPr>
          <w:p w14:paraId="35D7EF18" w14:textId="77777777" w:rsidR="00970176" w:rsidRPr="00653323" w:rsidRDefault="008D6EE0">
            <w:pPr>
              <w:rPr>
                <w:rFonts w:ascii="Times New Roman" w:hAnsi="Times New Roman"/>
                <w:sz w:val="18"/>
              </w:rPr>
            </w:pPr>
            <w:r>
              <w:rPr>
                <w:rFonts w:ascii="Times New Roman" w:hAnsi="Times New Roman" w:cs="Times New Roman"/>
                <w:b w:val="0"/>
                <w:sz w:val="18"/>
                <w:szCs w:val="18"/>
              </w:rPr>
              <w:lastRenderedPageBreak/>
              <w:t>莰烯</w:t>
            </w:r>
          </w:p>
        </w:tc>
        <w:tc>
          <w:tcPr>
            <w:tcW w:w="0" w:type="dxa"/>
            <w:tcPrChange w:id="2787" w:author="Administrator" w:date="2019-12-31T13:44:00Z">
              <w:tcPr>
                <w:tcW w:w="1704" w:type="dxa"/>
                <w:gridSpan w:val="2"/>
              </w:tcPr>
            </w:tcPrChange>
          </w:tcPr>
          <w:p w14:paraId="37FC4EC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88" w:author="Administrator" w:date="2019-12-31T13:44:00Z">
              <w:tcPr>
                <w:tcW w:w="1704" w:type="dxa"/>
                <w:gridSpan w:val="2"/>
              </w:tcPr>
            </w:tcPrChange>
          </w:tcPr>
          <w:p w14:paraId="6566E0B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89" w:author="Administrator" w:date="2019-12-31T13:44:00Z">
              <w:tcPr>
                <w:tcW w:w="1705" w:type="dxa"/>
                <w:gridSpan w:val="2"/>
              </w:tcPr>
            </w:tcPrChange>
          </w:tcPr>
          <w:p w14:paraId="36C79DB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790" w:author="Administrator" w:date="2019-12-31T13:44:00Z">
              <w:tcPr>
                <w:tcW w:w="1705" w:type="dxa"/>
              </w:tcPr>
            </w:tcPrChange>
          </w:tcPr>
          <w:p w14:paraId="22F9D85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24B6533F" w14:textId="77777777" w:rsidTr="00970176">
        <w:trPr>
          <w:trPrChange w:id="279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792" w:author="Administrator" w:date="2019-12-31T13:44:00Z">
              <w:tcPr>
                <w:tcW w:w="1704" w:type="dxa"/>
                <w:gridSpan w:val="3"/>
                <w:tcBorders>
                  <w:left w:val="nil"/>
                  <w:right w:val="nil"/>
                </w:tcBorders>
                <w:shd w:val="clear" w:color="auto" w:fill="C0C0C0" w:themeFill="text1" w:themeFillTint="3F"/>
              </w:tcPr>
            </w:tcPrChange>
          </w:tcPr>
          <w:p w14:paraId="545183E2" w14:textId="77777777" w:rsidR="00970176" w:rsidRPr="00653323" w:rsidRDefault="008D6EE0">
            <w:pPr>
              <w:rPr>
                <w:rFonts w:ascii="Times New Roman" w:hAnsi="Times New Roman"/>
                <w:sz w:val="18"/>
              </w:rPr>
            </w:pPr>
            <w:r>
              <w:rPr>
                <w:rFonts w:ascii="Times New Roman" w:hAnsi="Times New Roman" w:cs="Times New Roman"/>
                <w:b w:val="0"/>
                <w:sz w:val="18"/>
                <w:szCs w:val="18"/>
              </w:rPr>
              <w:t>香茅醇</w:t>
            </w:r>
          </w:p>
        </w:tc>
        <w:tc>
          <w:tcPr>
            <w:tcW w:w="0" w:type="dxa"/>
            <w:tcBorders>
              <w:right w:val="nil"/>
            </w:tcBorders>
            <w:shd w:val="clear" w:color="auto" w:fill="C0C0C0" w:themeFill="text1" w:themeFillTint="3F"/>
            <w:tcPrChange w:id="2793" w:author="Administrator" w:date="2019-12-31T13:44:00Z">
              <w:tcPr>
                <w:tcW w:w="1704" w:type="dxa"/>
                <w:gridSpan w:val="2"/>
                <w:tcBorders>
                  <w:right w:val="nil"/>
                </w:tcBorders>
                <w:shd w:val="clear" w:color="auto" w:fill="C0C0C0" w:themeFill="text1" w:themeFillTint="3F"/>
              </w:tcPr>
            </w:tcPrChange>
          </w:tcPr>
          <w:p w14:paraId="563D563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94" w:author="Administrator" w:date="2019-12-31T13:44:00Z">
              <w:tcPr>
                <w:tcW w:w="1704" w:type="dxa"/>
                <w:gridSpan w:val="2"/>
                <w:tcBorders>
                  <w:right w:val="nil"/>
                </w:tcBorders>
                <w:shd w:val="clear" w:color="auto" w:fill="C0C0C0" w:themeFill="text1" w:themeFillTint="3F"/>
              </w:tcPr>
            </w:tcPrChange>
          </w:tcPr>
          <w:p w14:paraId="0A2118A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95" w:author="Administrator" w:date="2019-12-31T13:44:00Z">
              <w:tcPr>
                <w:tcW w:w="1705" w:type="dxa"/>
                <w:gridSpan w:val="2"/>
                <w:tcBorders>
                  <w:right w:val="nil"/>
                </w:tcBorders>
                <w:shd w:val="clear" w:color="auto" w:fill="C0C0C0" w:themeFill="text1" w:themeFillTint="3F"/>
              </w:tcPr>
            </w:tcPrChange>
          </w:tcPr>
          <w:p w14:paraId="32BC947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796" w:author="Administrator" w:date="2019-12-31T13:44:00Z">
              <w:tcPr>
                <w:tcW w:w="1705" w:type="dxa"/>
                <w:tcBorders>
                  <w:right w:val="nil"/>
                </w:tcBorders>
                <w:shd w:val="clear" w:color="auto" w:fill="C0C0C0" w:themeFill="text1" w:themeFillTint="3F"/>
              </w:tcPr>
            </w:tcPrChange>
          </w:tcPr>
          <w:p w14:paraId="079971F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D7B3691" w14:textId="77777777" w:rsidTr="00970176">
        <w:trPr>
          <w:trPrChange w:id="279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98" w:author="Administrator" w:date="2019-12-31T13:44:00Z">
              <w:tcPr>
                <w:tcW w:w="1704" w:type="dxa"/>
                <w:gridSpan w:val="3"/>
              </w:tcPr>
            </w:tcPrChange>
          </w:tcPr>
          <w:p w14:paraId="01A4600C" w14:textId="77777777" w:rsidR="00970176" w:rsidRPr="00653323" w:rsidRDefault="008D6EE0">
            <w:pPr>
              <w:rPr>
                <w:rFonts w:ascii="Times New Roman" w:hAnsi="Times New Roman"/>
                <w:sz w:val="18"/>
              </w:rPr>
            </w:pPr>
            <w:r>
              <w:rPr>
                <w:rFonts w:ascii="Times New Roman" w:hAnsi="Times New Roman" w:cs="Times New Roman"/>
                <w:b w:val="0"/>
                <w:sz w:val="18"/>
                <w:szCs w:val="18"/>
              </w:rPr>
              <w:t>姜黄烯</w:t>
            </w:r>
          </w:p>
        </w:tc>
        <w:tc>
          <w:tcPr>
            <w:tcW w:w="0" w:type="dxa"/>
            <w:tcPrChange w:id="2799" w:author="Administrator" w:date="2019-12-31T13:44:00Z">
              <w:tcPr>
                <w:tcW w:w="1704" w:type="dxa"/>
                <w:gridSpan w:val="2"/>
              </w:tcPr>
            </w:tcPrChange>
          </w:tcPr>
          <w:p w14:paraId="1A055CC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00" w:author="Administrator" w:date="2019-12-31T13:44:00Z">
              <w:tcPr>
                <w:tcW w:w="1704" w:type="dxa"/>
                <w:gridSpan w:val="2"/>
              </w:tcPr>
            </w:tcPrChange>
          </w:tcPr>
          <w:p w14:paraId="5AC48BB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01" w:author="Administrator" w:date="2019-12-31T13:44:00Z">
              <w:tcPr>
                <w:tcW w:w="1705" w:type="dxa"/>
                <w:gridSpan w:val="2"/>
              </w:tcPr>
            </w:tcPrChange>
          </w:tcPr>
          <w:p w14:paraId="4130DFE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02" w:author="Administrator" w:date="2019-12-31T13:44:00Z">
              <w:tcPr>
                <w:tcW w:w="1705" w:type="dxa"/>
              </w:tcPr>
            </w:tcPrChange>
          </w:tcPr>
          <w:p w14:paraId="0B09AE9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72D26DDC" w14:textId="77777777" w:rsidTr="00970176">
        <w:trPr>
          <w:trPrChange w:id="280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04" w:author="Administrator" w:date="2019-12-31T13:44:00Z">
              <w:tcPr>
                <w:tcW w:w="1704" w:type="dxa"/>
                <w:gridSpan w:val="3"/>
                <w:tcBorders>
                  <w:left w:val="nil"/>
                  <w:right w:val="nil"/>
                </w:tcBorders>
                <w:shd w:val="clear" w:color="auto" w:fill="C0C0C0" w:themeFill="text1" w:themeFillTint="3F"/>
              </w:tcPr>
            </w:tcPrChange>
          </w:tcPr>
          <w:p w14:paraId="4AE90123" w14:textId="77777777" w:rsidR="00970176" w:rsidRPr="00653323" w:rsidRDefault="008D6EE0">
            <w:pPr>
              <w:rPr>
                <w:rFonts w:ascii="Times New Roman" w:hAnsi="Times New Roman"/>
                <w:sz w:val="18"/>
              </w:rPr>
            </w:pPr>
            <w:r>
              <w:rPr>
                <w:rFonts w:ascii="Times New Roman" w:hAnsi="Times New Roman" w:cs="Times New Roman"/>
                <w:b w:val="0"/>
                <w:sz w:val="18"/>
                <w:szCs w:val="18"/>
              </w:rPr>
              <w:t>香叶醇</w:t>
            </w:r>
          </w:p>
        </w:tc>
        <w:tc>
          <w:tcPr>
            <w:tcW w:w="0" w:type="dxa"/>
            <w:tcBorders>
              <w:right w:val="nil"/>
            </w:tcBorders>
            <w:shd w:val="clear" w:color="auto" w:fill="C0C0C0" w:themeFill="text1" w:themeFillTint="3F"/>
            <w:tcPrChange w:id="2805" w:author="Administrator" w:date="2019-12-31T13:44:00Z">
              <w:tcPr>
                <w:tcW w:w="1704" w:type="dxa"/>
                <w:gridSpan w:val="2"/>
                <w:tcBorders>
                  <w:right w:val="nil"/>
                </w:tcBorders>
                <w:shd w:val="clear" w:color="auto" w:fill="C0C0C0" w:themeFill="text1" w:themeFillTint="3F"/>
              </w:tcPr>
            </w:tcPrChange>
          </w:tcPr>
          <w:p w14:paraId="67DD78D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06" w:author="Administrator" w:date="2019-12-31T13:44:00Z">
              <w:tcPr>
                <w:tcW w:w="1704" w:type="dxa"/>
                <w:gridSpan w:val="2"/>
                <w:tcBorders>
                  <w:right w:val="nil"/>
                </w:tcBorders>
                <w:shd w:val="clear" w:color="auto" w:fill="C0C0C0" w:themeFill="text1" w:themeFillTint="3F"/>
              </w:tcPr>
            </w:tcPrChange>
          </w:tcPr>
          <w:p w14:paraId="3672149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07" w:author="Administrator" w:date="2019-12-31T13:44:00Z">
              <w:tcPr>
                <w:tcW w:w="1705" w:type="dxa"/>
                <w:gridSpan w:val="2"/>
                <w:tcBorders>
                  <w:right w:val="nil"/>
                </w:tcBorders>
                <w:shd w:val="clear" w:color="auto" w:fill="C0C0C0" w:themeFill="text1" w:themeFillTint="3F"/>
              </w:tcPr>
            </w:tcPrChange>
          </w:tcPr>
          <w:p w14:paraId="518BE28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08" w:author="Administrator" w:date="2019-12-31T13:44:00Z">
              <w:tcPr>
                <w:tcW w:w="1705" w:type="dxa"/>
                <w:tcBorders>
                  <w:right w:val="nil"/>
                </w:tcBorders>
                <w:shd w:val="clear" w:color="auto" w:fill="C0C0C0" w:themeFill="text1" w:themeFillTint="3F"/>
              </w:tcPr>
            </w:tcPrChange>
          </w:tcPr>
          <w:p w14:paraId="7E7F404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738B2A1" w14:textId="77777777" w:rsidTr="00970176">
        <w:trPr>
          <w:trPrChange w:id="280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10" w:author="Administrator" w:date="2019-12-31T13:44:00Z">
              <w:tcPr>
                <w:tcW w:w="1704" w:type="dxa"/>
                <w:gridSpan w:val="3"/>
              </w:tcPr>
            </w:tcPrChange>
          </w:tcPr>
          <w:p w14:paraId="0DCD916D" w14:textId="77777777" w:rsidR="00970176" w:rsidRPr="00653323" w:rsidRDefault="008D6EE0">
            <w:pPr>
              <w:rPr>
                <w:rFonts w:ascii="Times New Roman" w:hAnsi="Times New Roman"/>
                <w:sz w:val="18"/>
              </w:rPr>
            </w:pPr>
            <w:r>
              <w:rPr>
                <w:rFonts w:ascii="Times New Roman" w:hAnsi="Times New Roman" w:cs="Times New Roman"/>
                <w:b w:val="0"/>
                <w:sz w:val="18"/>
                <w:szCs w:val="18"/>
              </w:rPr>
              <w:t>乙酸苯乙酯</w:t>
            </w:r>
          </w:p>
        </w:tc>
        <w:tc>
          <w:tcPr>
            <w:tcW w:w="0" w:type="dxa"/>
            <w:tcPrChange w:id="2811" w:author="Administrator" w:date="2019-12-31T13:44:00Z">
              <w:tcPr>
                <w:tcW w:w="1704" w:type="dxa"/>
                <w:gridSpan w:val="2"/>
              </w:tcPr>
            </w:tcPrChange>
          </w:tcPr>
          <w:p w14:paraId="2250C9D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12" w:author="Administrator" w:date="2019-12-31T13:44:00Z">
              <w:tcPr>
                <w:tcW w:w="1704" w:type="dxa"/>
                <w:gridSpan w:val="2"/>
              </w:tcPr>
            </w:tcPrChange>
          </w:tcPr>
          <w:p w14:paraId="105CA66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13" w:author="Administrator" w:date="2019-12-31T13:44:00Z">
              <w:tcPr>
                <w:tcW w:w="1705" w:type="dxa"/>
                <w:gridSpan w:val="2"/>
              </w:tcPr>
            </w:tcPrChange>
          </w:tcPr>
          <w:p w14:paraId="4D69BBE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18"/>
                <w:szCs w:val="18"/>
              </w:rPr>
              <w:t>√</w:t>
            </w:r>
          </w:p>
        </w:tc>
        <w:tc>
          <w:tcPr>
            <w:tcW w:w="0" w:type="dxa"/>
            <w:tcPrChange w:id="2814" w:author="Administrator" w:date="2019-12-31T13:44:00Z">
              <w:tcPr>
                <w:tcW w:w="1705" w:type="dxa"/>
              </w:tcPr>
            </w:tcPrChange>
          </w:tcPr>
          <w:p w14:paraId="6C5B578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z w:val="18"/>
                <w:szCs w:val="18"/>
              </w:rPr>
              <w:t>√</w:t>
            </w:r>
          </w:p>
        </w:tc>
      </w:tr>
      <w:tr w:rsidR="00970176" w14:paraId="72340E28" w14:textId="77777777" w:rsidTr="00970176">
        <w:trPr>
          <w:trPrChange w:id="281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16" w:author="Administrator" w:date="2019-12-31T13:44:00Z">
              <w:tcPr>
                <w:tcW w:w="1704" w:type="dxa"/>
                <w:gridSpan w:val="3"/>
                <w:tcBorders>
                  <w:left w:val="nil"/>
                  <w:right w:val="nil"/>
                </w:tcBorders>
                <w:shd w:val="clear" w:color="auto" w:fill="C0C0C0" w:themeFill="text1" w:themeFillTint="3F"/>
              </w:tcPr>
            </w:tcPrChange>
          </w:tcPr>
          <w:p w14:paraId="252977F9" w14:textId="77777777" w:rsidR="00970176" w:rsidRPr="00653323" w:rsidRDefault="008D6EE0">
            <w:pPr>
              <w:rPr>
                <w:rFonts w:ascii="Times New Roman" w:hAnsi="Times New Roman"/>
                <w:sz w:val="18"/>
              </w:rPr>
            </w:pPr>
            <w:r>
              <w:rPr>
                <w:rFonts w:ascii="Times New Roman" w:hAnsi="Times New Roman" w:cs="Times New Roman"/>
                <w:b w:val="0"/>
                <w:sz w:val="18"/>
                <w:szCs w:val="18"/>
              </w:rPr>
              <w:t>2,3-</w:t>
            </w:r>
            <w:r>
              <w:rPr>
                <w:rFonts w:ascii="Times New Roman" w:hAnsi="Times New Roman" w:cs="Times New Roman"/>
                <w:b w:val="0"/>
                <w:sz w:val="18"/>
                <w:szCs w:val="18"/>
              </w:rPr>
              <w:t>二甲氧基甲苯</w:t>
            </w:r>
          </w:p>
        </w:tc>
        <w:tc>
          <w:tcPr>
            <w:tcW w:w="0" w:type="dxa"/>
            <w:tcBorders>
              <w:right w:val="nil"/>
            </w:tcBorders>
            <w:shd w:val="clear" w:color="auto" w:fill="C0C0C0" w:themeFill="text1" w:themeFillTint="3F"/>
            <w:tcPrChange w:id="2817" w:author="Administrator" w:date="2019-12-31T13:44:00Z">
              <w:tcPr>
                <w:tcW w:w="1704" w:type="dxa"/>
                <w:gridSpan w:val="2"/>
                <w:tcBorders>
                  <w:right w:val="nil"/>
                </w:tcBorders>
                <w:shd w:val="clear" w:color="auto" w:fill="C0C0C0" w:themeFill="text1" w:themeFillTint="3F"/>
              </w:tcPr>
            </w:tcPrChange>
          </w:tcPr>
          <w:p w14:paraId="42EC48C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18" w:author="Administrator" w:date="2019-12-31T13:44:00Z">
              <w:tcPr>
                <w:tcW w:w="1704" w:type="dxa"/>
                <w:gridSpan w:val="2"/>
                <w:tcBorders>
                  <w:right w:val="nil"/>
                </w:tcBorders>
                <w:shd w:val="clear" w:color="auto" w:fill="C0C0C0" w:themeFill="text1" w:themeFillTint="3F"/>
              </w:tcPr>
            </w:tcPrChange>
          </w:tcPr>
          <w:p w14:paraId="7DAFB78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19" w:author="Administrator" w:date="2019-12-31T13:44:00Z">
              <w:tcPr>
                <w:tcW w:w="1705" w:type="dxa"/>
                <w:gridSpan w:val="2"/>
                <w:tcBorders>
                  <w:right w:val="nil"/>
                </w:tcBorders>
                <w:shd w:val="clear" w:color="auto" w:fill="C0C0C0" w:themeFill="text1" w:themeFillTint="3F"/>
              </w:tcPr>
            </w:tcPrChange>
          </w:tcPr>
          <w:p w14:paraId="5921993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20" w:author="Administrator" w:date="2019-12-31T13:44:00Z">
              <w:tcPr>
                <w:tcW w:w="1705" w:type="dxa"/>
                <w:tcBorders>
                  <w:right w:val="nil"/>
                </w:tcBorders>
                <w:shd w:val="clear" w:color="auto" w:fill="C0C0C0" w:themeFill="text1" w:themeFillTint="3F"/>
              </w:tcPr>
            </w:tcPrChange>
          </w:tcPr>
          <w:p w14:paraId="78FF38D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CE1E0D9" w14:textId="77777777" w:rsidTr="00970176">
        <w:trPr>
          <w:trPrChange w:id="282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22" w:author="Administrator" w:date="2019-12-31T13:44:00Z">
              <w:tcPr>
                <w:tcW w:w="1704" w:type="dxa"/>
                <w:gridSpan w:val="3"/>
              </w:tcPr>
            </w:tcPrChange>
          </w:tcPr>
          <w:p w14:paraId="520FF929" w14:textId="77777777" w:rsidR="00970176" w:rsidRPr="00653323" w:rsidRDefault="008D6EE0">
            <w:pPr>
              <w:rPr>
                <w:rFonts w:ascii="Times New Roman" w:hAnsi="Times New Roman"/>
                <w:sz w:val="18"/>
              </w:rPr>
            </w:pPr>
            <w:r>
              <w:rPr>
                <w:rFonts w:ascii="Times New Roman" w:hAnsi="Times New Roman" w:cs="Times New Roman"/>
                <w:b w:val="0"/>
                <w:sz w:val="18"/>
                <w:szCs w:val="18"/>
              </w:rPr>
              <w:t>苏合香醇</w:t>
            </w:r>
          </w:p>
        </w:tc>
        <w:tc>
          <w:tcPr>
            <w:tcW w:w="0" w:type="dxa"/>
            <w:tcPrChange w:id="2823" w:author="Administrator" w:date="2019-12-31T13:44:00Z">
              <w:tcPr>
                <w:tcW w:w="1704" w:type="dxa"/>
                <w:gridSpan w:val="2"/>
              </w:tcPr>
            </w:tcPrChange>
          </w:tcPr>
          <w:p w14:paraId="49D671A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24" w:author="Administrator" w:date="2019-12-31T13:44:00Z">
              <w:tcPr>
                <w:tcW w:w="1704" w:type="dxa"/>
                <w:gridSpan w:val="2"/>
              </w:tcPr>
            </w:tcPrChange>
          </w:tcPr>
          <w:p w14:paraId="42D2489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25" w:author="Administrator" w:date="2019-12-31T13:44:00Z">
              <w:tcPr>
                <w:tcW w:w="1705" w:type="dxa"/>
                <w:gridSpan w:val="2"/>
              </w:tcPr>
            </w:tcPrChange>
          </w:tcPr>
          <w:p w14:paraId="1837A28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26" w:author="Administrator" w:date="2019-12-31T13:44:00Z">
              <w:tcPr>
                <w:tcW w:w="1705" w:type="dxa"/>
              </w:tcPr>
            </w:tcPrChange>
          </w:tcPr>
          <w:p w14:paraId="2963989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4B82984" w14:textId="77777777" w:rsidTr="00970176">
        <w:trPr>
          <w:trPrChange w:id="282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28" w:author="Administrator" w:date="2019-12-31T13:44:00Z">
              <w:tcPr>
                <w:tcW w:w="1704" w:type="dxa"/>
                <w:gridSpan w:val="3"/>
                <w:tcBorders>
                  <w:left w:val="nil"/>
                  <w:right w:val="nil"/>
                </w:tcBorders>
                <w:shd w:val="clear" w:color="auto" w:fill="C0C0C0" w:themeFill="text1" w:themeFillTint="3F"/>
              </w:tcPr>
            </w:tcPrChange>
          </w:tcPr>
          <w:p w14:paraId="307BD8AC" w14:textId="77777777" w:rsidR="00970176" w:rsidRPr="00653323" w:rsidRDefault="008D6EE0">
            <w:pPr>
              <w:rPr>
                <w:rFonts w:ascii="Times New Roman" w:hAnsi="Times New Roman"/>
                <w:sz w:val="18"/>
              </w:rPr>
            </w:pPr>
            <w:r>
              <w:rPr>
                <w:rFonts w:ascii="Times New Roman" w:hAnsi="Times New Roman" w:cs="Times New Roman"/>
                <w:b w:val="0"/>
                <w:sz w:val="18"/>
                <w:szCs w:val="18"/>
              </w:rPr>
              <w:t>苯乙醇乙酸酯</w:t>
            </w:r>
          </w:p>
        </w:tc>
        <w:tc>
          <w:tcPr>
            <w:tcW w:w="0" w:type="dxa"/>
            <w:tcBorders>
              <w:right w:val="nil"/>
            </w:tcBorders>
            <w:shd w:val="clear" w:color="auto" w:fill="C0C0C0" w:themeFill="text1" w:themeFillTint="3F"/>
            <w:tcPrChange w:id="2829" w:author="Administrator" w:date="2019-12-31T13:44:00Z">
              <w:tcPr>
                <w:tcW w:w="1704" w:type="dxa"/>
                <w:gridSpan w:val="2"/>
                <w:tcBorders>
                  <w:right w:val="nil"/>
                </w:tcBorders>
                <w:shd w:val="clear" w:color="auto" w:fill="C0C0C0" w:themeFill="text1" w:themeFillTint="3F"/>
              </w:tcPr>
            </w:tcPrChange>
          </w:tcPr>
          <w:p w14:paraId="1A34116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30" w:author="Administrator" w:date="2019-12-31T13:44:00Z">
              <w:tcPr>
                <w:tcW w:w="1704" w:type="dxa"/>
                <w:gridSpan w:val="2"/>
                <w:tcBorders>
                  <w:right w:val="nil"/>
                </w:tcBorders>
                <w:shd w:val="clear" w:color="auto" w:fill="C0C0C0" w:themeFill="text1" w:themeFillTint="3F"/>
              </w:tcPr>
            </w:tcPrChange>
          </w:tcPr>
          <w:p w14:paraId="5A8D85B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31" w:author="Administrator" w:date="2019-12-31T13:44:00Z">
              <w:tcPr>
                <w:tcW w:w="1705" w:type="dxa"/>
                <w:gridSpan w:val="2"/>
                <w:tcBorders>
                  <w:right w:val="nil"/>
                </w:tcBorders>
                <w:shd w:val="clear" w:color="auto" w:fill="C0C0C0" w:themeFill="text1" w:themeFillTint="3F"/>
              </w:tcPr>
            </w:tcPrChange>
          </w:tcPr>
          <w:p w14:paraId="024FDF1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32" w:author="Administrator" w:date="2019-12-31T13:44:00Z">
              <w:tcPr>
                <w:tcW w:w="1705" w:type="dxa"/>
                <w:tcBorders>
                  <w:right w:val="nil"/>
                </w:tcBorders>
                <w:shd w:val="clear" w:color="auto" w:fill="C0C0C0" w:themeFill="text1" w:themeFillTint="3F"/>
              </w:tcPr>
            </w:tcPrChange>
          </w:tcPr>
          <w:p w14:paraId="4D2EBA9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18E4D98" w14:textId="77777777" w:rsidTr="00970176">
        <w:trPr>
          <w:trPrChange w:id="283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34" w:author="Administrator" w:date="2019-12-31T13:44:00Z">
              <w:tcPr>
                <w:tcW w:w="1704" w:type="dxa"/>
                <w:gridSpan w:val="3"/>
              </w:tcPr>
            </w:tcPrChange>
          </w:tcPr>
          <w:p w14:paraId="781D7974" w14:textId="77777777" w:rsidR="00970176" w:rsidRPr="00653323" w:rsidRDefault="008D6EE0">
            <w:pPr>
              <w:rPr>
                <w:rFonts w:ascii="Times New Roman" w:hAnsi="Times New Roman"/>
                <w:sz w:val="18"/>
              </w:rPr>
            </w:pPr>
            <w:r>
              <w:rPr>
                <w:rFonts w:ascii="Times New Roman" w:hAnsi="Times New Roman" w:cs="Times New Roman"/>
                <w:b w:val="0"/>
                <w:sz w:val="18"/>
                <w:szCs w:val="18"/>
              </w:rPr>
              <w:t>去氢白菖烯</w:t>
            </w:r>
          </w:p>
        </w:tc>
        <w:tc>
          <w:tcPr>
            <w:tcW w:w="0" w:type="dxa"/>
            <w:tcPrChange w:id="2835" w:author="Administrator" w:date="2019-12-31T13:44:00Z">
              <w:tcPr>
                <w:tcW w:w="1704" w:type="dxa"/>
                <w:gridSpan w:val="2"/>
              </w:tcPr>
            </w:tcPrChange>
          </w:tcPr>
          <w:p w14:paraId="1DC9427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36" w:author="Administrator" w:date="2019-12-31T13:44:00Z">
              <w:tcPr>
                <w:tcW w:w="1704" w:type="dxa"/>
                <w:gridSpan w:val="2"/>
              </w:tcPr>
            </w:tcPrChange>
          </w:tcPr>
          <w:p w14:paraId="4D06A0B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37" w:author="Administrator" w:date="2019-12-31T13:44:00Z">
              <w:tcPr>
                <w:tcW w:w="1705" w:type="dxa"/>
                <w:gridSpan w:val="2"/>
              </w:tcPr>
            </w:tcPrChange>
          </w:tcPr>
          <w:p w14:paraId="1250B17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38" w:author="Administrator" w:date="2019-12-31T13:44:00Z">
              <w:tcPr>
                <w:tcW w:w="1705" w:type="dxa"/>
              </w:tcPr>
            </w:tcPrChange>
          </w:tcPr>
          <w:p w14:paraId="3CB547B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3D6AA538" w14:textId="77777777" w:rsidTr="00970176">
        <w:trPr>
          <w:trPrChange w:id="283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40" w:author="Administrator" w:date="2019-12-31T13:44:00Z">
              <w:tcPr>
                <w:tcW w:w="1704" w:type="dxa"/>
                <w:gridSpan w:val="3"/>
                <w:tcBorders>
                  <w:left w:val="nil"/>
                  <w:right w:val="nil"/>
                </w:tcBorders>
                <w:shd w:val="clear" w:color="auto" w:fill="C0C0C0" w:themeFill="text1" w:themeFillTint="3F"/>
              </w:tcPr>
            </w:tcPrChange>
          </w:tcPr>
          <w:p w14:paraId="1B438694" w14:textId="77777777" w:rsidR="00970176" w:rsidRPr="00653323" w:rsidRDefault="008D6EE0">
            <w:pPr>
              <w:rPr>
                <w:rFonts w:ascii="Times New Roman" w:hAnsi="Times New Roman"/>
                <w:sz w:val="18"/>
              </w:rPr>
            </w:pPr>
            <w:r>
              <w:rPr>
                <w:rFonts w:ascii="Times New Roman" w:hAnsi="Times New Roman" w:cs="Times New Roman"/>
                <w:b w:val="0"/>
                <w:sz w:val="18"/>
                <w:szCs w:val="18"/>
              </w:rPr>
              <w:t>对甲基苯基异丙醇</w:t>
            </w:r>
          </w:p>
        </w:tc>
        <w:tc>
          <w:tcPr>
            <w:tcW w:w="0" w:type="dxa"/>
            <w:tcBorders>
              <w:right w:val="nil"/>
            </w:tcBorders>
            <w:shd w:val="clear" w:color="auto" w:fill="C0C0C0" w:themeFill="text1" w:themeFillTint="3F"/>
            <w:tcPrChange w:id="2841" w:author="Administrator" w:date="2019-12-31T13:44:00Z">
              <w:tcPr>
                <w:tcW w:w="1704" w:type="dxa"/>
                <w:gridSpan w:val="2"/>
                <w:tcBorders>
                  <w:right w:val="nil"/>
                </w:tcBorders>
                <w:shd w:val="clear" w:color="auto" w:fill="C0C0C0" w:themeFill="text1" w:themeFillTint="3F"/>
              </w:tcPr>
            </w:tcPrChange>
          </w:tcPr>
          <w:p w14:paraId="088EA4C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42" w:author="Administrator" w:date="2019-12-31T13:44:00Z">
              <w:tcPr>
                <w:tcW w:w="1704" w:type="dxa"/>
                <w:gridSpan w:val="2"/>
                <w:tcBorders>
                  <w:right w:val="nil"/>
                </w:tcBorders>
                <w:shd w:val="clear" w:color="auto" w:fill="C0C0C0" w:themeFill="text1" w:themeFillTint="3F"/>
              </w:tcPr>
            </w:tcPrChange>
          </w:tcPr>
          <w:p w14:paraId="63530A1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43" w:author="Administrator" w:date="2019-12-31T13:44:00Z">
              <w:tcPr>
                <w:tcW w:w="1705" w:type="dxa"/>
                <w:gridSpan w:val="2"/>
                <w:tcBorders>
                  <w:right w:val="nil"/>
                </w:tcBorders>
                <w:shd w:val="clear" w:color="auto" w:fill="C0C0C0" w:themeFill="text1" w:themeFillTint="3F"/>
              </w:tcPr>
            </w:tcPrChange>
          </w:tcPr>
          <w:p w14:paraId="03B6812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44" w:author="Administrator" w:date="2019-12-31T13:44:00Z">
              <w:tcPr>
                <w:tcW w:w="1705" w:type="dxa"/>
                <w:tcBorders>
                  <w:right w:val="nil"/>
                </w:tcBorders>
                <w:shd w:val="clear" w:color="auto" w:fill="C0C0C0" w:themeFill="text1" w:themeFillTint="3F"/>
              </w:tcPr>
            </w:tcPrChange>
          </w:tcPr>
          <w:p w14:paraId="0B86620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274AE08" w14:textId="77777777" w:rsidTr="00970176">
        <w:trPr>
          <w:trPrChange w:id="284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46" w:author="Administrator" w:date="2019-12-31T13:44:00Z">
              <w:tcPr>
                <w:tcW w:w="1704" w:type="dxa"/>
                <w:gridSpan w:val="3"/>
              </w:tcPr>
            </w:tcPrChange>
          </w:tcPr>
          <w:p w14:paraId="3F511B8D" w14:textId="77777777" w:rsidR="00970176" w:rsidRPr="00653323" w:rsidRDefault="008D6EE0">
            <w:pPr>
              <w:rPr>
                <w:rFonts w:ascii="Times New Roman" w:hAnsi="Times New Roman"/>
                <w:sz w:val="18"/>
              </w:rPr>
            </w:pPr>
            <w:r>
              <w:rPr>
                <w:rFonts w:ascii="Times New Roman" w:hAnsi="Times New Roman" w:cs="Times New Roman"/>
                <w:b w:val="0"/>
                <w:sz w:val="18"/>
                <w:szCs w:val="18"/>
              </w:rPr>
              <w:t>苯甲醇</w:t>
            </w:r>
          </w:p>
        </w:tc>
        <w:tc>
          <w:tcPr>
            <w:tcW w:w="0" w:type="dxa"/>
            <w:tcPrChange w:id="2847" w:author="Administrator" w:date="2019-12-31T13:44:00Z">
              <w:tcPr>
                <w:tcW w:w="1704" w:type="dxa"/>
                <w:gridSpan w:val="2"/>
              </w:tcPr>
            </w:tcPrChange>
          </w:tcPr>
          <w:p w14:paraId="259AD1A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48" w:author="Administrator" w:date="2019-12-31T13:44:00Z">
              <w:tcPr>
                <w:tcW w:w="1704" w:type="dxa"/>
                <w:gridSpan w:val="2"/>
              </w:tcPr>
            </w:tcPrChange>
          </w:tcPr>
          <w:p w14:paraId="3F68EC6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49" w:author="Administrator" w:date="2019-12-31T13:44:00Z">
              <w:tcPr>
                <w:tcW w:w="1705" w:type="dxa"/>
                <w:gridSpan w:val="2"/>
              </w:tcPr>
            </w:tcPrChange>
          </w:tcPr>
          <w:p w14:paraId="3742CA6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50" w:author="Administrator" w:date="2019-12-31T13:44:00Z">
              <w:tcPr>
                <w:tcW w:w="1705" w:type="dxa"/>
              </w:tcPr>
            </w:tcPrChange>
          </w:tcPr>
          <w:p w14:paraId="185B5265"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0C33A76C" w14:textId="77777777" w:rsidTr="00970176">
        <w:trPr>
          <w:trPrChange w:id="285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52" w:author="Administrator" w:date="2019-12-31T13:44:00Z">
              <w:tcPr>
                <w:tcW w:w="1704" w:type="dxa"/>
                <w:gridSpan w:val="3"/>
                <w:tcBorders>
                  <w:left w:val="nil"/>
                  <w:right w:val="nil"/>
                </w:tcBorders>
                <w:shd w:val="clear" w:color="auto" w:fill="C0C0C0" w:themeFill="text1" w:themeFillTint="3F"/>
              </w:tcPr>
            </w:tcPrChange>
          </w:tcPr>
          <w:p w14:paraId="51452B5E" w14:textId="77777777" w:rsidR="00970176" w:rsidRPr="00653323" w:rsidRDefault="008D6EE0">
            <w:pPr>
              <w:rPr>
                <w:rFonts w:ascii="Times New Roman" w:hAnsi="Times New Roman"/>
                <w:sz w:val="18"/>
              </w:rPr>
            </w:pPr>
            <w:r>
              <w:rPr>
                <w:rFonts w:ascii="Times New Roman" w:hAnsi="Times New Roman" w:cs="Times New Roman"/>
                <w:b w:val="0"/>
                <w:sz w:val="18"/>
                <w:szCs w:val="18"/>
              </w:rPr>
              <w:t>异丁酸苯乙酯</w:t>
            </w:r>
          </w:p>
        </w:tc>
        <w:tc>
          <w:tcPr>
            <w:tcW w:w="0" w:type="dxa"/>
            <w:tcBorders>
              <w:right w:val="nil"/>
            </w:tcBorders>
            <w:shd w:val="clear" w:color="auto" w:fill="C0C0C0" w:themeFill="text1" w:themeFillTint="3F"/>
            <w:tcPrChange w:id="2853" w:author="Administrator" w:date="2019-12-31T13:44:00Z">
              <w:tcPr>
                <w:tcW w:w="1704" w:type="dxa"/>
                <w:gridSpan w:val="2"/>
                <w:tcBorders>
                  <w:right w:val="nil"/>
                </w:tcBorders>
                <w:shd w:val="clear" w:color="auto" w:fill="C0C0C0" w:themeFill="text1" w:themeFillTint="3F"/>
              </w:tcPr>
            </w:tcPrChange>
          </w:tcPr>
          <w:p w14:paraId="659D936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54" w:author="Administrator" w:date="2019-12-31T13:44:00Z">
              <w:tcPr>
                <w:tcW w:w="1704" w:type="dxa"/>
                <w:gridSpan w:val="2"/>
                <w:tcBorders>
                  <w:right w:val="nil"/>
                </w:tcBorders>
                <w:shd w:val="clear" w:color="auto" w:fill="C0C0C0" w:themeFill="text1" w:themeFillTint="3F"/>
              </w:tcPr>
            </w:tcPrChange>
          </w:tcPr>
          <w:p w14:paraId="692D00F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55" w:author="Administrator" w:date="2019-12-31T13:44:00Z">
              <w:tcPr>
                <w:tcW w:w="1705" w:type="dxa"/>
                <w:gridSpan w:val="2"/>
                <w:tcBorders>
                  <w:right w:val="nil"/>
                </w:tcBorders>
                <w:shd w:val="clear" w:color="auto" w:fill="C0C0C0" w:themeFill="text1" w:themeFillTint="3F"/>
              </w:tcPr>
            </w:tcPrChange>
          </w:tcPr>
          <w:p w14:paraId="7E8A7A5C"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56" w:author="Administrator" w:date="2019-12-31T13:44:00Z">
              <w:tcPr>
                <w:tcW w:w="1705" w:type="dxa"/>
                <w:tcBorders>
                  <w:right w:val="nil"/>
                </w:tcBorders>
                <w:shd w:val="clear" w:color="auto" w:fill="C0C0C0" w:themeFill="text1" w:themeFillTint="3F"/>
              </w:tcPr>
            </w:tcPrChange>
          </w:tcPr>
          <w:p w14:paraId="218526F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59CA513A" w14:textId="77777777" w:rsidTr="00970176">
        <w:trPr>
          <w:trPrChange w:id="285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58" w:author="Administrator" w:date="2019-12-31T13:44:00Z">
              <w:tcPr>
                <w:tcW w:w="1704" w:type="dxa"/>
                <w:gridSpan w:val="3"/>
              </w:tcPr>
            </w:tcPrChange>
          </w:tcPr>
          <w:p w14:paraId="34AA92BB" w14:textId="77777777" w:rsidR="00970176" w:rsidRPr="00653323" w:rsidRDefault="008D6EE0">
            <w:pPr>
              <w:rPr>
                <w:rFonts w:ascii="Times New Roman" w:hAnsi="Times New Roman"/>
                <w:sz w:val="18"/>
              </w:rPr>
            </w:pPr>
            <w:r>
              <w:rPr>
                <w:rFonts w:ascii="Times New Roman" w:hAnsi="Times New Roman" w:cs="Times New Roman"/>
                <w:b w:val="0"/>
                <w:sz w:val="18"/>
                <w:szCs w:val="18"/>
              </w:rPr>
              <w:t>苯基异丙醇</w:t>
            </w:r>
          </w:p>
        </w:tc>
        <w:tc>
          <w:tcPr>
            <w:tcW w:w="0" w:type="dxa"/>
            <w:tcPrChange w:id="2859" w:author="Administrator" w:date="2019-12-31T13:44:00Z">
              <w:tcPr>
                <w:tcW w:w="1704" w:type="dxa"/>
                <w:gridSpan w:val="2"/>
              </w:tcPr>
            </w:tcPrChange>
          </w:tcPr>
          <w:p w14:paraId="0ECBE82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60" w:author="Administrator" w:date="2019-12-31T13:44:00Z">
              <w:tcPr>
                <w:tcW w:w="1704" w:type="dxa"/>
                <w:gridSpan w:val="2"/>
              </w:tcPr>
            </w:tcPrChange>
          </w:tcPr>
          <w:p w14:paraId="3F94E57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61" w:author="Administrator" w:date="2019-12-31T13:44:00Z">
              <w:tcPr>
                <w:tcW w:w="1705" w:type="dxa"/>
                <w:gridSpan w:val="2"/>
              </w:tcPr>
            </w:tcPrChange>
          </w:tcPr>
          <w:p w14:paraId="4E332DBD"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62" w:author="Administrator" w:date="2019-12-31T13:44:00Z">
              <w:tcPr>
                <w:tcW w:w="1705" w:type="dxa"/>
              </w:tcPr>
            </w:tcPrChange>
          </w:tcPr>
          <w:p w14:paraId="1C6E980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52E04CD8" w14:textId="77777777" w:rsidTr="00970176">
        <w:trPr>
          <w:trPrChange w:id="286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64" w:author="Administrator" w:date="2019-12-31T13:44:00Z">
              <w:tcPr>
                <w:tcW w:w="1704" w:type="dxa"/>
                <w:gridSpan w:val="3"/>
                <w:tcBorders>
                  <w:left w:val="nil"/>
                  <w:right w:val="nil"/>
                </w:tcBorders>
                <w:shd w:val="clear" w:color="auto" w:fill="C0C0C0" w:themeFill="text1" w:themeFillTint="3F"/>
              </w:tcPr>
            </w:tcPrChange>
          </w:tcPr>
          <w:p w14:paraId="419B095E" w14:textId="77777777" w:rsidR="00970176" w:rsidRPr="00653323" w:rsidRDefault="008D6EE0">
            <w:pPr>
              <w:rPr>
                <w:rFonts w:ascii="Times New Roman" w:hAnsi="Times New Roman"/>
                <w:sz w:val="18"/>
              </w:rPr>
            </w:pPr>
            <w:r>
              <w:rPr>
                <w:rFonts w:ascii="Times New Roman" w:hAnsi="Times New Roman" w:cs="Times New Roman"/>
                <w:b w:val="0"/>
                <w:sz w:val="18"/>
                <w:szCs w:val="18"/>
              </w:rPr>
              <w:t>苯并噻唑</w:t>
            </w:r>
          </w:p>
        </w:tc>
        <w:tc>
          <w:tcPr>
            <w:tcW w:w="0" w:type="dxa"/>
            <w:tcBorders>
              <w:right w:val="nil"/>
            </w:tcBorders>
            <w:shd w:val="clear" w:color="auto" w:fill="C0C0C0" w:themeFill="text1" w:themeFillTint="3F"/>
            <w:tcPrChange w:id="2865" w:author="Administrator" w:date="2019-12-31T13:44:00Z">
              <w:tcPr>
                <w:tcW w:w="1704" w:type="dxa"/>
                <w:gridSpan w:val="2"/>
                <w:tcBorders>
                  <w:right w:val="nil"/>
                </w:tcBorders>
                <w:shd w:val="clear" w:color="auto" w:fill="C0C0C0" w:themeFill="text1" w:themeFillTint="3F"/>
              </w:tcPr>
            </w:tcPrChange>
          </w:tcPr>
          <w:p w14:paraId="73C3392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66" w:author="Administrator" w:date="2019-12-31T13:44:00Z">
              <w:tcPr>
                <w:tcW w:w="1704" w:type="dxa"/>
                <w:gridSpan w:val="2"/>
                <w:tcBorders>
                  <w:right w:val="nil"/>
                </w:tcBorders>
                <w:shd w:val="clear" w:color="auto" w:fill="C0C0C0" w:themeFill="text1" w:themeFillTint="3F"/>
              </w:tcPr>
            </w:tcPrChange>
          </w:tcPr>
          <w:p w14:paraId="2375985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67" w:author="Administrator" w:date="2019-12-31T13:44:00Z">
              <w:tcPr>
                <w:tcW w:w="1705" w:type="dxa"/>
                <w:gridSpan w:val="2"/>
                <w:tcBorders>
                  <w:right w:val="nil"/>
                </w:tcBorders>
                <w:shd w:val="clear" w:color="auto" w:fill="C0C0C0" w:themeFill="text1" w:themeFillTint="3F"/>
              </w:tcPr>
            </w:tcPrChange>
          </w:tcPr>
          <w:p w14:paraId="71621A8B"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68" w:author="Administrator" w:date="2019-12-31T13:44:00Z">
              <w:tcPr>
                <w:tcW w:w="1705" w:type="dxa"/>
                <w:tcBorders>
                  <w:right w:val="nil"/>
                </w:tcBorders>
                <w:shd w:val="clear" w:color="auto" w:fill="C0C0C0" w:themeFill="text1" w:themeFillTint="3F"/>
              </w:tcPr>
            </w:tcPrChange>
          </w:tcPr>
          <w:p w14:paraId="5BA137A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CC7EE49" w14:textId="77777777" w:rsidTr="00970176">
        <w:trPr>
          <w:trPrChange w:id="286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70" w:author="Administrator" w:date="2019-12-31T13:44:00Z">
              <w:tcPr>
                <w:tcW w:w="1704" w:type="dxa"/>
                <w:gridSpan w:val="3"/>
              </w:tcPr>
            </w:tcPrChange>
          </w:tcPr>
          <w:p w14:paraId="01F0D224" w14:textId="77777777" w:rsidR="00970176" w:rsidRPr="00653323" w:rsidRDefault="008D6EE0">
            <w:pPr>
              <w:rPr>
                <w:rFonts w:ascii="Times New Roman" w:hAnsi="Times New Roman"/>
                <w:sz w:val="18"/>
              </w:rPr>
            </w:pPr>
            <w:r>
              <w:rPr>
                <w:rFonts w:ascii="Times New Roman" w:hAnsi="Times New Roman" w:cs="Times New Roman"/>
                <w:b w:val="0"/>
                <w:sz w:val="18"/>
                <w:szCs w:val="18"/>
              </w:rPr>
              <w:t>4-</w:t>
            </w:r>
            <w:r>
              <w:rPr>
                <w:rFonts w:ascii="Times New Roman" w:hAnsi="Times New Roman" w:cs="Times New Roman"/>
                <w:b w:val="0"/>
                <w:sz w:val="18"/>
                <w:szCs w:val="18"/>
              </w:rPr>
              <w:t>甲基愈创木酚</w:t>
            </w:r>
          </w:p>
        </w:tc>
        <w:tc>
          <w:tcPr>
            <w:tcW w:w="0" w:type="dxa"/>
            <w:tcPrChange w:id="2871" w:author="Administrator" w:date="2019-12-31T13:44:00Z">
              <w:tcPr>
                <w:tcW w:w="1704" w:type="dxa"/>
                <w:gridSpan w:val="2"/>
              </w:tcPr>
            </w:tcPrChange>
          </w:tcPr>
          <w:p w14:paraId="0EBA502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72" w:author="Administrator" w:date="2019-12-31T13:44:00Z">
              <w:tcPr>
                <w:tcW w:w="1704" w:type="dxa"/>
                <w:gridSpan w:val="2"/>
              </w:tcPr>
            </w:tcPrChange>
          </w:tcPr>
          <w:p w14:paraId="1CA0931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73" w:author="Administrator" w:date="2019-12-31T13:44:00Z">
              <w:tcPr>
                <w:tcW w:w="1705" w:type="dxa"/>
                <w:gridSpan w:val="2"/>
              </w:tcPr>
            </w:tcPrChange>
          </w:tcPr>
          <w:p w14:paraId="57371A4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74" w:author="Administrator" w:date="2019-12-31T13:44:00Z">
              <w:tcPr>
                <w:tcW w:w="1705" w:type="dxa"/>
              </w:tcPr>
            </w:tcPrChange>
          </w:tcPr>
          <w:p w14:paraId="77F77EC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6BA364DE" w14:textId="77777777" w:rsidTr="00970176">
        <w:trPr>
          <w:trPrChange w:id="287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76" w:author="Administrator" w:date="2019-12-31T13:44:00Z">
              <w:tcPr>
                <w:tcW w:w="1704" w:type="dxa"/>
                <w:gridSpan w:val="3"/>
                <w:tcBorders>
                  <w:left w:val="nil"/>
                  <w:right w:val="nil"/>
                </w:tcBorders>
                <w:shd w:val="clear" w:color="auto" w:fill="C0C0C0" w:themeFill="text1" w:themeFillTint="3F"/>
              </w:tcPr>
            </w:tcPrChange>
          </w:tcPr>
          <w:p w14:paraId="4D0D5DBB" w14:textId="77777777" w:rsidR="00970176" w:rsidRPr="00653323" w:rsidRDefault="008D6EE0">
            <w:pPr>
              <w:rPr>
                <w:rFonts w:ascii="Times New Roman" w:hAnsi="Times New Roman"/>
                <w:sz w:val="18"/>
              </w:rPr>
            </w:pPr>
            <w:r>
              <w:rPr>
                <w:rFonts w:ascii="Times New Roman" w:hAnsi="Times New Roman" w:cs="Times New Roman"/>
                <w:b w:val="0"/>
                <w:sz w:val="18"/>
                <w:szCs w:val="18"/>
              </w:rPr>
              <w:t>联苯</w:t>
            </w:r>
          </w:p>
        </w:tc>
        <w:tc>
          <w:tcPr>
            <w:tcW w:w="0" w:type="dxa"/>
            <w:tcBorders>
              <w:right w:val="nil"/>
            </w:tcBorders>
            <w:shd w:val="clear" w:color="auto" w:fill="C0C0C0" w:themeFill="text1" w:themeFillTint="3F"/>
            <w:tcPrChange w:id="2877" w:author="Administrator" w:date="2019-12-31T13:44:00Z">
              <w:tcPr>
                <w:tcW w:w="1704" w:type="dxa"/>
                <w:gridSpan w:val="2"/>
                <w:tcBorders>
                  <w:right w:val="nil"/>
                </w:tcBorders>
                <w:shd w:val="clear" w:color="auto" w:fill="C0C0C0" w:themeFill="text1" w:themeFillTint="3F"/>
              </w:tcPr>
            </w:tcPrChange>
          </w:tcPr>
          <w:p w14:paraId="14D1A87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78" w:author="Administrator" w:date="2019-12-31T13:44:00Z">
              <w:tcPr>
                <w:tcW w:w="1704" w:type="dxa"/>
                <w:gridSpan w:val="2"/>
                <w:tcBorders>
                  <w:right w:val="nil"/>
                </w:tcBorders>
                <w:shd w:val="clear" w:color="auto" w:fill="C0C0C0" w:themeFill="text1" w:themeFillTint="3F"/>
              </w:tcPr>
            </w:tcPrChange>
          </w:tcPr>
          <w:p w14:paraId="4A39061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79" w:author="Administrator" w:date="2019-12-31T13:44:00Z">
              <w:tcPr>
                <w:tcW w:w="1705" w:type="dxa"/>
                <w:gridSpan w:val="2"/>
                <w:tcBorders>
                  <w:right w:val="nil"/>
                </w:tcBorders>
                <w:shd w:val="clear" w:color="auto" w:fill="C0C0C0" w:themeFill="text1" w:themeFillTint="3F"/>
              </w:tcPr>
            </w:tcPrChange>
          </w:tcPr>
          <w:p w14:paraId="08AC96C7"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80" w:author="Administrator" w:date="2019-12-31T13:44:00Z">
              <w:tcPr>
                <w:tcW w:w="1705" w:type="dxa"/>
                <w:tcBorders>
                  <w:right w:val="nil"/>
                </w:tcBorders>
                <w:shd w:val="clear" w:color="auto" w:fill="C0C0C0" w:themeFill="text1" w:themeFillTint="3F"/>
              </w:tcPr>
            </w:tcPrChange>
          </w:tcPr>
          <w:p w14:paraId="6020F6A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1D2610F7" w14:textId="77777777" w:rsidTr="00970176">
        <w:trPr>
          <w:trPrChange w:id="2881"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82" w:author="Administrator" w:date="2019-12-31T13:44:00Z">
              <w:tcPr>
                <w:tcW w:w="1704" w:type="dxa"/>
                <w:gridSpan w:val="3"/>
              </w:tcPr>
            </w:tcPrChange>
          </w:tcPr>
          <w:p w14:paraId="766190AE" w14:textId="77777777" w:rsidR="00970176" w:rsidRPr="00653323" w:rsidRDefault="008D6EE0">
            <w:pPr>
              <w:rPr>
                <w:rFonts w:ascii="Times New Roman" w:hAnsi="Times New Roman"/>
                <w:sz w:val="18"/>
              </w:rPr>
            </w:pPr>
            <w:r>
              <w:rPr>
                <w:rFonts w:ascii="Times New Roman" w:hAnsi="Times New Roman" w:cs="Times New Roman"/>
                <w:b w:val="0"/>
                <w:sz w:val="18"/>
                <w:szCs w:val="18"/>
              </w:rPr>
              <w:t>桂醛</w:t>
            </w:r>
          </w:p>
        </w:tc>
        <w:tc>
          <w:tcPr>
            <w:tcW w:w="0" w:type="dxa"/>
            <w:tcPrChange w:id="2883" w:author="Administrator" w:date="2019-12-31T13:44:00Z">
              <w:tcPr>
                <w:tcW w:w="1704" w:type="dxa"/>
                <w:gridSpan w:val="2"/>
              </w:tcPr>
            </w:tcPrChange>
          </w:tcPr>
          <w:p w14:paraId="17F8631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84" w:author="Administrator" w:date="2019-12-31T13:44:00Z">
              <w:tcPr>
                <w:tcW w:w="1704" w:type="dxa"/>
                <w:gridSpan w:val="2"/>
              </w:tcPr>
            </w:tcPrChange>
          </w:tcPr>
          <w:p w14:paraId="2EFF2BC6"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85" w:author="Administrator" w:date="2019-12-31T13:44:00Z">
              <w:tcPr>
                <w:tcW w:w="1705" w:type="dxa"/>
                <w:gridSpan w:val="2"/>
              </w:tcPr>
            </w:tcPrChange>
          </w:tcPr>
          <w:p w14:paraId="0E3F156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86" w:author="Administrator" w:date="2019-12-31T13:44:00Z">
              <w:tcPr>
                <w:tcW w:w="1705" w:type="dxa"/>
              </w:tcPr>
            </w:tcPrChange>
          </w:tcPr>
          <w:p w14:paraId="252525C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4BE017C3" w14:textId="77777777" w:rsidTr="00970176">
        <w:trPr>
          <w:trPrChange w:id="2887"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888" w:author="Administrator" w:date="2019-12-31T13:44:00Z">
              <w:tcPr>
                <w:tcW w:w="1704" w:type="dxa"/>
                <w:gridSpan w:val="3"/>
                <w:tcBorders>
                  <w:left w:val="nil"/>
                  <w:right w:val="nil"/>
                </w:tcBorders>
                <w:shd w:val="clear" w:color="auto" w:fill="C0C0C0" w:themeFill="text1" w:themeFillTint="3F"/>
              </w:tcPr>
            </w:tcPrChange>
          </w:tcPr>
          <w:p w14:paraId="5865A1E1" w14:textId="77777777" w:rsidR="00970176" w:rsidRPr="00653323" w:rsidRDefault="008D6EE0">
            <w:pPr>
              <w:rPr>
                <w:rFonts w:ascii="Times New Roman" w:hAnsi="Times New Roman"/>
                <w:sz w:val="18"/>
              </w:rPr>
            </w:pPr>
            <w:r>
              <w:rPr>
                <w:rFonts w:ascii="Times New Roman" w:hAnsi="Times New Roman" w:cs="Times New Roman"/>
                <w:b w:val="0"/>
                <w:sz w:val="18"/>
                <w:szCs w:val="18"/>
              </w:rPr>
              <w:t>苯丙醇</w:t>
            </w:r>
          </w:p>
        </w:tc>
        <w:tc>
          <w:tcPr>
            <w:tcW w:w="0" w:type="dxa"/>
            <w:tcBorders>
              <w:right w:val="nil"/>
            </w:tcBorders>
            <w:shd w:val="clear" w:color="auto" w:fill="C0C0C0" w:themeFill="text1" w:themeFillTint="3F"/>
            <w:tcPrChange w:id="2889" w:author="Administrator" w:date="2019-12-31T13:44:00Z">
              <w:tcPr>
                <w:tcW w:w="1704" w:type="dxa"/>
                <w:gridSpan w:val="2"/>
                <w:tcBorders>
                  <w:right w:val="nil"/>
                </w:tcBorders>
                <w:shd w:val="clear" w:color="auto" w:fill="C0C0C0" w:themeFill="text1" w:themeFillTint="3F"/>
              </w:tcPr>
            </w:tcPrChange>
          </w:tcPr>
          <w:p w14:paraId="4E001FE3"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90" w:author="Administrator" w:date="2019-12-31T13:44:00Z">
              <w:tcPr>
                <w:tcW w:w="1704" w:type="dxa"/>
                <w:gridSpan w:val="2"/>
                <w:tcBorders>
                  <w:right w:val="nil"/>
                </w:tcBorders>
                <w:shd w:val="clear" w:color="auto" w:fill="C0C0C0" w:themeFill="text1" w:themeFillTint="3F"/>
              </w:tcPr>
            </w:tcPrChange>
          </w:tcPr>
          <w:p w14:paraId="75D4178F"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91" w:author="Administrator" w:date="2019-12-31T13:44:00Z">
              <w:tcPr>
                <w:tcW w:w="1705" w:type="dxa"/>
                <w:gridSpan w:val="2"/>
                <w:tcBorders>
                  <w:right w:val="nil"/>
                </w:tcBorders>
                <w:shd w:val="clear" w:color="auto" w:fill="C0C0C0" w:themeFill="text1" w:themeFillTint="3F"/>
              </w:tcPr>
            </w:tcPrChange>
          </w:tcPr>
          <w:p w14:paraId="6498CFD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892" w:author="Administrator" w:date="2019-12-31T13:44:00Z">
              <w:tcPr>
                <w:tcW w:w="1705" w:type="dxa"/>
                <w:tcBorders>
                  <w:right w:val="nil"/>
                </w:tcBorders>
                <w:shd w:val="clear" w:color="auto" w:fill="C0C0C0" w:themeFill="text1" w:themeFillTint="3F"/>
              </w:tcPr>
            </w:tcPrChange>
          </w:tcPr>
          <w:p w14:paraId="5569835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3BBAD1B4" w14:textId="77777777" w:rsidTr="00970176">
        <w:trPr>
          <w:trPrChange w:id="2893"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894" w:author="Administrator" w:date="2019-12-31T13:44:00Z">
              <w:tcPr>
                <w:tcW w:w="1704" w:type="dxa"/>
                <w:gridSpan w:val="3"/>
              </w:tcPr>
            </w:tcPrChange>
          </w:tcPr>
          <w:p w14:paraId="6EFC8368" w14:textId="77777777" w:rsidR="00970176" w:rsidRPr="00653323" w:rsidRDefault="008D6EE0">
            <w:pPr>
              <w:rPr>
                <w:rFonts w:ascii="Times New Roman" w:hAnsi="Times New Roman"/>
                <w:sz w:val="18"/>
              </w:rPr>
            </w:pPr>
            <w:r>
              <w:rPr>
                <w:rFonts w:ascii="Times New Roman" w:hAnsi="Times New Roman" w:cs="Times New Roman"/>
                <w:b w:val="0"/>
                <w:sz w:val="18"/>
                <w:szCs w:val="18"/>
              </w:rPr>
              <w:lastRenderedPageBreak/>
              <w:t>桂酸甲酯</w:t>
            </w:r>
          </w:p>
        </w:tc>
        <w:tc>
          <w:tcPr>
            <w:tcW w:w="0" w:type="dxa"/>
            <w:tcPrChange w:id="2895" w:author="Administrator" w:date="2019-12-31T13:44:00Z">
              <w:tcPr>
                <w:tcW w:w="1704" w:type="dxa"/>
                <w:gridSpan w:val="2"/>
              </w:tcPr>
            </w:tcPrChange>
          </w:tcPr>
          <w:p w14:paraId="684A1860"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96" w:author="Administrator" w:date="2019-12-31T13:44:00Z">
              <w:tcPr>
                <w:tcW w:w="1704" w:type="dxa"/>
                <w:gridSpan w:val="2"/>
              </w:tcPr>
            </w:tcPrChange>
          </w:tcPr>
          <w:p w14:paraId="7D9614C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97" w:author="Administrator" w:date="2019-12-31T13:44:00Z">
              <w:tcPr>
                <w:tcW w:w="1705" w:type="dxa"/>
                <w:gridSpan w:val="2"/>
              </w:tcPr>
            </w:tcPrChange>
          </w:tcPr>
          <w:p w14:paraId="01A82AC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898" w:author="Administrator" w:date="2019-12-31T13:44:00Z">
              <w:tcPr>
                <w:tcW w:w="1705" w:type="dxa"/>
              </w:tcPr>
            </w:tcPrChange>
          </w:tcPr>
          <w:p w14:paraId="2B7ED4E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4BFB392D" w14:textId="77777777" w:rsidTr="00970176">
        <w:trPr>
          <w:trPrChange w:id="2899"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left w:val="nil"/>
              <w:right w:val="nil"/>
            </w:tcBorders>
            <w:shd w:val="clear" w:color="auto" w:fill="C0C0C0" w:themeFill="text1" w:themeFillTint="3F"/>
            <w:tcPrChange w:id="2900" w:author="Administrator" w:date="2019-12-31T13:44:00Z">
              <w:tcPr>
                <w:tcW w:w="1704" w:type="dxa"/>
                <w:gridSpan w:val="3"/>
                <w:tcBorders>
                  <w:left w:val="nil"/>
                  <w:right w:val="nil"/>
                </w:tcBorders>
                <w:shd w:val="clear" w:color="auto" w:fill="C0C0C0" w:themeFill="text1" w:themeFillTint="3F"/>
              </w:tcPr>
            </w:tcPrChange>
          </w:tcPr>
          <w:p w14:paraId="090BAA51" w14:textId="77777777" w:rsidR="00970176" w:rsidRPr="00653323" w:rsidRDefault="008D6EE0">
            <w:pPr>
              <w:rPr>
                <w:rFonts w:ascii="Times New Roman" w:hAnsi="Times New Roman"/>
                <w:sz w:val="18"/>
              </w:rPr>
            </w:pPr>
            <w:r>
              <w:rPr>
                <w:rFonts w:ascii="Times New Roman" w:hAnsi="Times New Roman" w:cs="Times New Roman"/>
                <w:b w:val="0"/>
                <w:sz w:val="18"/>
                <w:szCs w:val="18"/>
              </w:rPr>
              <w:t>柠檬酸三乙酯</w:t>
            </w:r>
          </w:p>
        </w:tc>
        <w:tc>
          <w:tcPr>
            <w:tcW w:w="0" w:type="dxa"/>
            <w:tcBorders>
              <w:right w:val="nil"/>
            </w:tcBorders>
            <w:shd w:val="clear" w:color="auto" w:fill="C0C0C0" w:themeFill="text1" w:themeFillTint="3F"/>
            <w:tcPrChange w:id="2901" w:author="Administrator" w:date="2019-12-31T13:44:00Z">
              <w:tcPr>
                <w:tcW w:w="1704" w:type="dxa"/>
                <w:gridSpan w:val="2"/>
                <w:tcBorders>
                  <w:right w:val="nil"/>
                </w:tcBorders>
                <w:shd w:val="clear" w:color="auto" w:fill="C0C0C0" w:themeFill="text1" w:themeFillTint="3F"/>
              </w:tcPr>
            </w:tcPrChange>
          </w:tcPr>
          <w:p w14:paraId="1F919EF9"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902" w:author="Administrator" w:date="2019-12-31T13:44:00Z">
              <w:tcPr>
                <w:tcW w:w="1704" w:type="dxa"/>
                <w:gridSpan w:val="2"/>
                <w:tcBorders>
                  <w:right w:val="nil"/>
                </w:tcBorders>
                <w:shd w:val="clear" w:color="auto" w:fill="C0C0C0" w:themeFill="text1" w:themeFillTint="3F"/>
              </w:tcPr>
            </w:tcPrChange>
          </w:tcPr>
          <w:p w14:paraId="308C7D1E"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903" w:author="Administrator" w:date="2019-12-31T13:44:00Z">
              <w:tcPr>
                <w:tcW w:w="1705" w:type="dxa"/>
                <w:gridSpan w:val="2"/>
                <w:tcBorders>
                  <w:right w:val="nil"/>
                </w:tcBorders>
                <w:shd w:val="clear" w:color="auto" w:fill="C0C0C0" w:themeFill="text1" w:themeFillTint="3F"/>
              </w:tcPr>
            </w:tcPrChange>
          </w:tcPr>
          <w:p w14:paraId="18A8A664"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Borders>
              <w:right w:val="nil"/>
            </w:tcBorders>
            <w:shd w:val="clear" w:color="auto" w:fill="C0C0C0" w:themeFill="text1" w:themeFillTint="3F"/>
            <w:tcPrChange w:id="2904" w:author="Administrator" w:date="2019-12-31T13:44:00Z">
              <w:tcPr>
                <w:tcW w:w="1705" w:type="dxa"/>
                <w:tcBorders>
                  <w:right w:val="nil"/>
                </w:tcBorders>
                <w:shd w:val="clear" w:color="auto" w:fill="C0C0C0" w:themeFill="text1" w:themeFillTint="3F"/>
              </w:tcPr>
            </w:tcPrChange>
          </w:tcPr>
          <w:p w14:paraId="1904108A"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r w:rsidR="00970176" w14:paraId="5EF088C8" w14:textId="77777777" w:rsidTr="00970176">
        <w:trPr>
          <w:trPrChange w:id="2905" w:author="Administrator" w:date="2019-12-31T13:44: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906" w:author="Administrator" w:date="2019-12-31T13:44:00Z">
              <w:tcPr>
                <w:tcW w:w="1704" w:type="dxa"/>
                <w:gridSpan w:val="3"/>
              </w:tcPr>
            </w:tcPrChange>
          </w:tcPr>
          <w:p w14:paraId="7FCD5247" w14:textId="77777777" w:rsidR="00970176" w:rsidRPr="00653323" w:rsidRDefault="008D6EE0">
            <w:pPr>
              <w:rPr>
                <w:rFonts w:ascii="Times New Roman" w:hAnsi="Times New Roman"/>
                <w:sz w:val="18"/>
              </w:rPr>
            </w:pPr>
            <w:r>
              <w:rPr>
                <w:rFonts w:ascii="Times New Roman" w:hAnsi="Times New Roman" w:cs="Times New Roman"/>
                <w:b w:val="0"/>
                <w:sz w:val="18"/>
                <w:szCs w:val="18"/>
              </w:rPr>
              <w:t>1,4-</w:t>
            </w:r>
            <w:r>
              <w:rPr>
                <w:rFonts w:ascii="Times New Roman" w:hAnsi="Times New Roman" w:cs="Times New Roman"/>
                <w:b w:val="0"/>
                <w:sz w:val="18"/>
                <w:szCs w:val="18"/>
              </w:rPr>
              <w:t>二苯基戊烷</w:t>
            </w:r>
          </w:p>
        </w:tc>
        <w:tc>
          <w:tcPr>
            <w:tcW w:w="0" w:type="dxa"/>
            <w:tcPrChange w:id="2907" w:author="Administrator" w:date="2019-12-31T13:44:00Z">
              <w:tcPr>
                <w:tcW w:w="1704" w:type="dxa"/>
                <w:gridSpan w:val="2"/>
              </w:tcPr>
            </w:tcPrChange>
          </w:tcPr>
          <w:p w14:paraId="02DA735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908" w:author="Administrator" w:date="2019-12-31T13:44:00Z">
              <w:tcPr>
                <w:tcW w:w="1704" w:type="dxa"/>
                <w:gridSpan w:val="2"/>
              </w:tcPr>
            </w:tcPrChange>
          </w:tcPr>
          <w:p w14:paraId="1186B848"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909" w:author="Administrator" w:date="2019-12-31T13:44:00Z">
              <w:tcPr>
                <w:tcW w:w="1705" w:type="dxa"/>
                <w:gridSpan w:val="2"/>
              </w:tcPr>
            </w:tcPrChange>
          </w:tcPr>
          <w:p w14:paraId="78584B11"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c>
          <w:tcPr>
            <w:tcW w:w="0" w:type="dxa"/>
            <w:tcPrChange w:id="2910" w:author="Administrator" w:date="2019-12-31T13:44:00Z">
              <w:tcPr>
                <w:tcW w:w="1705" w:type="dxa"/>
              </w:tcPr>
            </w:tcPrChange>
          </w:tcPr>
          <w:p w14:paraId="6E44C2C2" w14:textId="77777777" w:rsidR="00970176" w:rsidRDefault="008D6E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w:t>
            </w:r>
          </w:p>
        </w:tc>
      </w:tr>
    </w:tbl>
    <w:p w14:paraId="4CBC47AF" w14:textId="77777777" w:rsidR="00970176" w:rsidRDefault="008D6EE0" w:rsidP="00970176">
      <w:pPr>
        <w:ind w:firstLineChars="200" w:firstLine="480"/>
        <w:rPr>
          <w:rFonts w:ascii="Times New Roman" w:eastAsia="宋体" w:hAnsi="Times New Roman" w:cs="Times New Roman"/>
          <w:sz w:val="24"/>
          <w:szCs w:val="24"/>
        </w:rPr>
        <w:pPrChange w:id="2911" w:author="Administrator" w:date="2019-12-31T13:44:00Z">
          <w:pPr>
            <w:spacing w:line="480" w:lineRule="exact"/>
            <w:ind w:firstLineChars="200" w:firstLine="480"/>
          </w:pPr>
        </w:pPrChange>
      </w:pPr>
      <w:r>
        <w:rPr>
          <w:rFonts w:ascii="Times New Roman" w:eastAsia="宋体" w:hAnsi="Times New Roman" w:cs="Times New Roman"/>
          <w:sz w:val="24"/>
          <w:szCs w:val="24"/>
        </w:rPr>
        <w:t>通过表</w:t>
      </w:r>
      <w:r>
        <w:rPr>
          <w:rFonts w:ascii="Times New Roman" w:eastAsia="宋体" w:hAnsi="Times New Roman" w:cs="Times New Roman"/>
          <w:sz w:val="24"/>
          <w:szCs w:val="24"/>
        </w:rPr>
        <w:t>11.5</w:t>
      </w:r>
      <w:r>
        <w:rPr>
          <w:rFonts w:ascii="Times New Roman" w:eastAsia="宋体" w:hAnsi="Times New Roman" w:cs="Times New Roman"/>
          <w:sz w:val="24"/>
          <w:szCs w:val="24"/>
        </w:rPr>
        <w:t>再一次地发现，不同制备路线制得的苯乙醇中杂质分析也表现出类似的特征</w:t>
      </w:r>
      <w:r>
        <w:rPr>
          <w:rFonts w:ascii="Times New Roman" w:eastAsia="宋体" w:hAnsi="Times New Roman" w:cs="Times New Roman"/>
          <w:sz w:val="24"/>
          <w:szCs w:val="24"/>
        </w:rPr>
        <w:t>:</w:t>
      </w:r>
      <w:r>
        <w:rPr>
          <w:rFonts w:ascii="Times New Roman" w:eastAsia="宋体" w:hAnsi="Times New Roman" w:cs="Times New Roman"/>
          <w:sz w:val="24"/>
          <w:szCs w:val="24"/>
        </w:rPr>
        <w:t>从桂醛出发制备的苯乙醇杂质中含有桂醛和桂酸甲酯</w:t>
      </w:r>
      <w:r>
        <w:rPr>
          <w:rFonts w:ascii="Times New Roman" w:eastAsia="宋体" w:hAnsi="Times New Roman" w:cs="Times New Roman"/>
          <w:sz w:val="24"/>
          <w:szCs w:val="24"/>
        </w:rPr>
        <w:t>;</w:t>
      </w:r>
      <w:r>
        <w:rPr>
          <w:rFonts w:ascii="Times New Roman" w:eastAsia="宋体" w:hAnsi="Times New Roman" w:cs="Times New Roman"/>
          <w:sz w:val="24"/>
          <w:szCs w:val="24"/>
        </w:rPr>
        <w:t>苯乙烯路线的苯乙醇中含有苏合香醇</w:t>
      </w:r>
      <w:r>
        <w:rPr>
          <w:rFonts w:ascii="Times New Roman" w:eastAsia="宋体" w:hAnsi="Times New Roman" w:cs="Times New Roman"/>
          <w:sz w:val="24"/>
          <w:szCs w:val="24"/>
        </w:rPr>
        <w:t>;</w:t>
      </w:r>
      <w:r>
        <w:rPr>
          <w:rFonts w:ascii="Times New Roman" w:eastAsia="宋体" w:hAnsi="Times New Roman" w:cs="Times New Roman"/>
          <w:sz w:val="24"/>
          <w:szCs w:val="24"/>
        </w:rPr>
        <w:t>都可以作为判断制备路线的特征物质。</w:t>
      </w:r>
      <w:ins w:id="2912" w:author="Administrator" w:date="2019-12-30T12:58:00Z">
        <w:r>
          <w:rPr>
            <w:rFonts w:ascii="Times New Roman" w:eastAsia="宋体" w:hAnsi="Times New Roman" w:cs="Times New Roman" w:hint="eastAsia"/>
            <w:sz w:val="24"/>
            <w:szCs w:val="24"/>
          </w:rPr>
          <w:t>而</w:t>
        </w:r>
      </w:ins>
      <w:del w:id="2913" w:author="Administrator" w:date="2019-12-30T12:58:00Z">
        <w:r>
          <w:rPr>
            <w:rFonts w:ascii="Times New Roman" w:eastAsia="宋体" w:hAnsi="Times New Roman" w:cs="Times New Roman"/>
            <w:sz w:val="24"/>
            <w:szCs w:val="24"/>
          </w:rPr>
          <w:delText>有趣的是</w:delText>
        </w:r>
      </w:del>
      <w:r>
        <w:rPr>
          <w:rFonts w:ascii="Times New Roman" w:eastAsia="宋体" w:hAnsi="Times New Roman" w:cs="Times New Roman"/>
          <w:sz w:val="24"/>
          <w:szCs w:val="24"/>
        </w:rPr>
        <w:t>杂醇油和苯丙氨酸两条发酵路线的产物中，杂质的成分表现出</w:t>
      </w:r>
      <w:del w:id="2914" w:author="Administrator" w:date="2019-12-30T13:00:00Z">
        <w:r>
          <w:rPr>
            <w:rFonts w:ascii="Times New Roman" w:eastAsia="宋体" w:hAnsi="Times New Roman" w:cs="Times New Roman"/>
            <w:sz w:val="24"/>
            <w:szCs w:val="24"/>
          </w:rPr>
          <w:delText>惊人的</w:delText>
        </w:r>
      </w:del>
      <w:r>
        <w:rPr>
          <w:rFonts w:ascii="Times New Roman" w:eastAsia="宋体" w:hAnsi="Times New Roman" w:cs="Times New Roman"/>
          <w:sz w:val="24"/>
          <w:szCs w:val="24"/>
        </w:rPr>
        <w:t>相似，除了前者含有苯乙酸苯乙酯和异丁酸苯乙酯之外。</w:t>
      </w:r>
    </w:p>
    <w:p w14:paraId="6E16D50B" w14:textId="77777777" w:rsidR="00970176" w:rsidRDefault="008D6EE0" w:rsidP="00970176">
      <w:pPr>
        <w:ind w:firstLineChars="200" w:firstLine="480"/>
        <w:rPr>
          <w:rFonts w:ascii="Times New Roman" w:eastAsia="宋体" w:hAnsi="Times New Roman" w:cs="Times New Roman"/>
          <w:sz w:val="24"/>
          <w:szCs w:val="24"/>
        </w:rPr>
        <w:pPrChange w:id="2915" w:author="Administrator" w:date="2019-12-31T13:44:00Z">
          <w:pPr>
            <w:spacing w:line="480" w:lineRule="exact"/>
            <w:ind w:firstLineChars="200" w:firstLine="480"/>
          </w:pPr>
        </w:pPrChange>
      </w:pPr>
      <w:r>
        <w:rPr>
          <w:rFonts w:ascii="Times New Roman" w:eastAsia="宋体" w:hAnsi="Times New Roman" w:cs="Times New Roman"/>
          <w:sz w:val="24"/>
          <w:szCs w:val="24"/>
        </w:rPr>
        <w:t>应当指出，上述分析结果是在特定的</w:t>
      </w:r>
      <w:r>
        <w:rPr>
          <w:rFonts w:ascii="Times New Roman" w:eastAsia="宋体" w:hAnsi="Times New Roman" w:cs="Times New Roman"/>
          <w:sz w:val="24"/>
          <w:szCs w:val="24"/>
        </w:rPr>
        <w:t>GC-MS</w:t>
      </w:r>
      <w:r>
        <w:rPr>
          <w:rFonts w:ascii="Times New Roman" w:eastAsia="宋体" w:hAnsi="Times New Roman" w:cs="Times New Roman"/>
          <w:sz w:val="24"/>
          <w:szCs w:val="24"/>
        </w:rPr>
        <w:t>分析条件下得到的，改变分析条件可以得到更多或较少的杂质，我们要做的是在其中发现各自</w:t>
      </w:r>
      <w:del w:id="2916" w:author="Administrator" w:date="2019-12-30T13:02:00Z">
        <w:r>
          <w:rPr>
            <w:rFonts w:ascii="Times New Roman" w:eastAsia="宋体" w:hAnsi="Times New Roman" w:cs="Times New Roman"/>
            <w:sz w:val="24"/>
            <w:szCs w:val="24"/>
          </w:rPr>
          <w:delText>独特的</w:delText>
        </w:r>
      </w:del>
      <w:r>
        <w:rPr>
          <w:rFonts w:ascii="Times New Roman" w:eastAsia="宋体" w:hAnsi="Times New Roman" w:cs="Times New Roman"/>
          <w:sz w:val="24"/>
          <w:szCs w:val="24"/>
        </w:rPr>
        <w:t>特征物质。</w:t>
      </w:r>
    </w:p>
    <w:p w14:paraId="7CF80A58" w14:textId="77777777" w:rsidR="00970176" w:rsidRDefault="008D6EE0" w:rsidP="00970176">
      <w:pPr>
        <w:ind w:firstLineChars="200" w:firstLine="480"/>
        <w:rPr>
          <w:rFonts w:ascii="Times New Roman" w:eastAsia="宋体" w:hAnsi="Times New Roman" w:cs="Times New Roman"/>
          <w:sz w:val="24"/>
          <w:szCs w:val="24"/>
        </w:rPr>
        <w:pPrChange w:id="2917" w:author="Administrator" w:date="2019-12-31T13:44:00Z">
          <w:pPr>
            <w:spacing w:line="480" w:lineRule="exact"/>
            <w:ind w:firstLineChars="200" w:firstLine="480"/>
          </w:pPr>
        </w:pPrChange>
      </w:pPr>
      <w:r>
        <w:rPr>
          <w:rFonts w:ascii="Times New Roman" w:eastAsia="宋体" w:hAnsi="Times New Roman" w:cs="Times New Roman"/>
          <w:sz w:val="24"/>
          <w:szCs w:val="24"/>
        </w:rPr>
        <w:t>综上所述，同位素分析是判断香味物质来源的有效手段。用</w:t>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rPr>
        <w:t>C</w:t>
      </w:r>
      <w:r>
        <w:rPr>
          <w:rFonts w:ascii="Times New Roman" w:eastAsia="宋体" w:hAnsi="Times New Roman" w:cs="Times New Roman"/>
          <w:sz w:val="24"/>
          <w:szCs w:val="24"/>
        </w:rPr>
        <w:t>可以判断出物质是来源于当代植物还是化石原料。在</w:t>
      </w:r>
      <w:r>
        <w:rPr>
          <w:rFonts w:ascii="Times New Roman" w:eastAsia="宋体" w:hAnsi="Times New Roman" w:cs="Times New Roman"/>
          <w:sz w:val="24"/>
          <w:szCs w:val="24"/>
        </w:rPr>
        <w:t>δ</w:t>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rPr>
        <w:t xml:space="preserve">C, δ </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δ </w:t>
      </w:r>
      <w:r>
        <w:rPr>
          <w:rFonts w:ascii="Times New Roman" w:eastAsia="宋体" w:hAnsi="Times New Roman" w:cs="Times New Roman"/>
          <w:sz w:val="24"/>
          <w:szCs w:val="24"/>
          <w:vertAlign w:val="superscript"/>
        </w:rPr>
        <w:t>18</w:t>
      </w:r>
      <w:r>
        <w:rPr>
          <w:rFonts w:ascii="Times New Roman" w:eastAsia="宋体" w:hAnsi="Times New Roman" w:cs="Times New Roman"/>
          <w:sz w:val="24"/>
          <w:szCs w:val="24"/>
        </w:rPr>
        <w:t>O</w:t>
      </w:r>
      <w:r>
        <w:rPr>
          <w:rFonts w:ascii="Times New Roman" w:eastAsia="宋体" w:hAnsi="Times New Roman" w:cs="Times New Roman"/>
          <w:sz w:val="24"/>
          <w:szCs w:val="24"/>
        </w:rPr>
        <w:t>以及</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H-NMR</w:t>
      </w:r>
      <w:r>
        <w:rPr>
          <w:rFonts w:ascii="Times New Roman" w:eastAsia="宋体" w:hAnsi="Times New Roman" w:cs="Times New Roman"/>
          <w:sz w:val="24"/>
          <w:szCs w:val="24"/>
        </w:rPr>
        <w:t>混合使用的情况下，甚至可以判断出香味物质来源的物种和其产地位置。对经营性的贸易公司，采用</w:t>
      </w:r>
      <w:r>
        <w:rPr>
          <w:rFonts w:ascii="Times New Roman" w:eastAsia="宋体" w:hAnsi="Times New Roman" w:cs="Times New Roman"/>
          <w:sz w:val="24"/>
          <w:szCs w:val="24"/>
        </w:rPr>
        <w:t>GC-MS</w:t>
      </w:r>
      <w:r>
        <w:rPr>
          <w:rFonts w:ascii="Times New Roman" w:eastAsia="宋体" w:hAnsi="Times New Roman" w:cs="Times New Roman"/>
          <w:sz w:val="24"/>
          <w:szCs w:val="24"/>
        </w:rPr>
        <w:t>分析杂质的种类，可以以较低的成本快速判断产品有无被掺杂或掺假，甚至假冒。换句话说，对于重复经营的产品，只要在第一单做同位</w:t>
      </w:r>
      <w:r>
        <w:rPr>
          <w:rFonts w:ascii="Times New Roman" w:eastAsia="宋体" w:hAnsi="Times New Roman" w:cs="Times New Roman"/>
          <w:sz w:val="24"/>
          <w:szCs w:val="24"/>
        </w:rPr>
        <w:t>素和</w:t>
      </w:r>
      <w:r>
        <w:rPr>
          <w:rFonts w:ascii="Times New Roman" w:eastAsia="宋体" w:hAnsi="Times New Roman" w:cs="Times New Roman"/>
          <w:sz w:val="24"/>
          <w:szCs w:val="24"/>
        </w:rPr>
        <w:t>GC-MS</w:t>
      </w:r>
      <w:r>
        <w:rPr>
          <w:rFonts w:ascii="Times New Roman" w:eastAsia="宋体" w:hAnsi="Times New Roman" w:cs="Times New Roman"/>
          <w:sz w:val="24"/>
          <w:szCs w:val="24"/>
        </w:rPr>
        <w:t>全面质量状态分析，建立质量信息的详细资料库，之后的批次，只要用</w:t>
      </w:r>
      <w:r>
        <w:rPr>
          <w:rFonts w:ascii="Times New Roman" w:eastAsia="宋体" w:hAnsi="Times New Roman" w:cs="Times New Roman"/>
          <w:sz w:val="24"/>
          <w:szCs w:val="24"/>
        </w:rPr>
        <w:t>GC-MS</w:t>
      </w:r>
      <w:r>
        <w:rPr>
          <w:rFonts w:ascii="Times New Roman" w:eastAsia="宋体" w:hAnsi="Times New Roman" w:cs="Times New Roman"/>
          <w:sz w:val="24"/>
          <w:szCs w:val="24"/>
        </w:rPr>
        <w:t>做产品杂质的痕量分析比对，即可判断产品的起始原料、生产工艺和质量水平。</w:t>
      </w:r>
    </w:p>
    <w:p w14:paraId="52B1BBD7" w14:textId="77777777" w:rsidR="00970176" w:rsidRDefault="008D6EE0">
      <w:pPr>
        <w:spacing w:line="480" w:lineRule="exact"/>
        <w:ind w:firstLineChars="200" w:firstLine="480"/>
        <w:rPr>
          <w:rFonts w:ascii="Times New Roman" w:eastAsia="宋体" w:hAnsi="Times New Roman" w:cs="Times New Roman"/>
          <w:sz w:val="24"/>
          <w:szCs w:val="24"/>
        </w:rPr>
        <w:sectPr w:rsidR="00970176">
          <w:pgSz w:w="11906" w:h="16838"/>
          <w:pgMar w:top="1440" w:right="1800" w:bottom="1440" w:left="1800" w:header="851" w:footer="992" w:gutter="0"/>
          <w:cols w:space="425"/>
          <w:docGrid w:type="lines" w:linePitch="312"/>
        </w:sectPr>
      </w:pPr>
      <w:r>
        <w:rPr>
          <w:rFonts w:ascii="Times New Roman" w:eastAsia="宋体" w:hAnsi="Times New Roman" w:cs="Times New Roman"/>
          <w:sz w:val="24"/>
          <w:szCs w:val="24"/>
        </w:rPr>
        <w:t>要完成上述检测工作，还需对香精的基础配方有基本的了解，以及还需要对天然精油中主要的致香成分有较深的经验，另外，还需要有香料单体手册可供查询相关基础数据。</w:t>
      </w:r>
    </w:p>
    <w:p w14:paraId="07801A4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lastRenderedPageBreak/>
        <w:t>参考文献</w:t>
      </w:r>
    </w:p>
    <w:p w14:paraId="587CA9DF"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w:t>
      </w:r>
      <w:r>
        <w:rPr>
          <w:rFonts w:ascii="Times New Roman" w:hAnsi="Times New Roman" w:cs="Times New Roman"/>
          <w:bCs/>
          <w:szCs w:val="21"/>
        </w:rPr>
        <w:tab/>
        <w:t>Kuroda M</w:t>
      </w:r>
      <w:r>
        <w:rPr>
          <w:rFonts w:ascii="Times New Roman" w:hAnsi="Times New Roman" w:cs="Times New Roman"/>
          <w:bCs/>
          <w:szCs w:val="21"/>
        </w:rPr>
        <w:t>，</w:t>
      </w:r>
      <w:r>
        <w:rPr>
          <w:rFonts w:ascii="Times New Roman" w:hAnsi="Times New Roman" w:cs="Times New Roman"/>
          <w:bCs/>
          <w:szCs w:val="21"/>
        </w:rPr>
        <w:t xml:space="preserve"> Yamanaka T</w:t>
      </w:r>
      <w:r>
        <w:rPr>
          <w:rFonts w:ascii="Times New Roman" w:hAnsi="Times New Roman" w:cs="Times New Roman"/>
          <w:bCs/>
          <w:szCs w:val="21"/>
        </w:rPr>
        <w:t>，</w:t>
      </w:r>
      <w:r>
        <w:rPr>
          <w:rFonts w:ascii="Times New Roman" w:hAnsi="Times New Roman" w:cs="Times New Roman"/>
          <w:bCs/>
          <w:szCs w:val="21"/>
        </w:rPr>
        <w:t xml:space="preserve"> Miyamura N. Change in taste and flavor of food </w:t>
      </w:r>
      <w:r>
        <w:rPr>
          <w:rFonts w:ascii="Times New Roman" w:hAnsi="Times New Roman" w:cs="Times New Roman"/>
          <w:bCs/>
          <w:szCs w:val="21"/>
        </w:rPr>
        <w:t>during the aging with heating process. Generation of ‘kokumi’ flavor during the heating of beef soup  and  beef  extract[J]. Japanese  Journal  of  Taste  and Smell Research</w:t>
      </w:r>
      <w:r>
        <w:rPr>
          <w:rFonts w:ascii="Times New Roman" w:hAnsi="Times New Roman" w:cs="Times New Roman"/>
          <w:bCs/>
          <w:szCs w:val="21"/>
        </w:rPr>
        <w:t>，</w:t>
      </w:r>
      <w:r>
        <w:rPr>
          <w:rFonts w:ascii="Times New Roman" w:hAnsi="Times New Roman" w:cs="Times New Roman"/>
          <w:bCs/>
          <w:szCs w:val="21"/>
        </w:rPr>
        <w:t xml:space="preserve"> 2004</w:t>
      </w:r>
      <w:r>
        <w:rPr>
          <w:rFonts w:ascii="Times New Roman" w:hAnsi="Times New Roman" w:cs="Times New Roman"/>
          <w:bCs/>
          <w:szCs w:val="21"/>
        </w:rPr>
        <w:t>，</w:t>
      </w:r>
      <w:r>
        <w:rPr>
          <w:rFonts w:ascii="Times New Roman" w:hAnsi="Times New Roman" w:cs="Times New Roman"/>
          <w:bCs/>
          <w:szCs w:val="21"/>
        </w:rPr>
        <w:t xml:space="preserve"> 11</w:t>
      </w:r>
      <w:r>
        <w:rPr>
          <w:rFonts w:ascii="Times New Roman" w:hAnsi="Times New Roman" w:cs="Times New Roman"/>
          <w:bCs/>
          <w:szCs w:val="21"/>
        </w:rPr>
        <w:t>：</w:t>
      </w:r>
      <w:r>
        <w:rPr>
          <w:rFonts w:ascii="Times New Roman" w:hAnsi="Times New Roman" w:cs="Times New Roman"/>
          <w:bCs/>
          <w:szCs w:val="21"/>
        </w:rPr>
        <w:t xml:space="preserve"> 175-180.</w:t>
      </w:r>
    </w:p>
    <w:p w14:paraId="418DC3ED"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w:t>
      </w:r>
      <w:r>
        <w:rPr>
          <w:rFonts w:ascii="Times New Roman" w:hAnsi="Times New Roman" w:cs="Times New Roman"/>
          <w:bCs/>
          <w:szCs w:val="21"/>
        </w:rPr>
        <w:tab/>
        <w:t xml:space="preserve"> Ueda Y</w:t>
      </w:r>
      <w:r>
        <w:rPr>
          <w:rFonts w:ascii="Times New Roman" w:hAnsi="Times New Roman" w:cs="Times New Roman"/>
          <w:bCs/>
          <w:szCs w:val="21"/>
        </w:rPr>
        <w:t>，</w:t>
      </w:r>
      <w:r>
        <w:rPr>
          <w:rFonts w:ascii="Times New Roman" w:hAnsi="Times New Roman" w:cs="Times New Roman"/>
          <w:bCs/>
          <w:szCs w:val="21"/>
        </w:rPr>
        <w:t xml:space="preserve"> Yonemitsu M</w:t>
      </w:r>
      <w:r>
        <w:rPr>
          <w:rFonts w:ascii="Times New Roman" w:hAnsi="Times New Roman" w:cs="Times New Roman"/>
          <w:bCs/>
          <w:szCs w:val="21"/>
        </w:rPr>
        <w:t>，</w:t>
      </w:r>
      <w:r>
        <w:rPr>
          <w:rFonts w:ascii="Times New Roman" w:hAnsi="Times New Roman" w:cs="Times New Roman"/>
          <w:bCs/>
          <w:szCs w:val="21"/>
        </w:rPr>
        <w:t xml:space="preserve"> Tsubuku T</w:t>
      </w:r>
      <w:r>
        <w:rPr>
          <w:rFonts w:ascii="Times New Roman" w:hAnsi="Times New Roman" w:cs="Times New Roman"/>
          <w:bCs/>
          <w:szCs w:val="21"/>
        </w:rPr>
        <w:t>，</w:t>
      </w:r>
      <w:r>
        <w:rPr>
          <w:rFonts w:ascii="Times New Roman" w:hAnsi="Times New Roman" w:cs="Times New Roman"/>
          <w:bCs/>
          <w:szCs w:val="21"/>
        </w:rPr>
        <w:t xml:space="preserve"> et al. Flavor characteri</w:t>
      </w:r>
      <w:r>
        <w:rPr>
          <w:rFonts w:ascii="Times New Roman" w:hAnsi="Times New Roman" w:cs="Times New Roman"/>
          <w:bCs/>
          <w:szCs w:val="21"/>
        </w:rPr>
        <w:t>stics of glutathione in raw and cooked foodstuffs[J]. Bio- science Biotechnology and Biochemistry</w:t>
      </w:r>
      <w:r>
        <w:rPr>
          <w:rFonts w:ascii="Times New Roman" w:hAnsi="Times New Roman" w:cs="Times New Roman"/>
          <w:bCs/>
          <w:szCs w:val="21"/>
        </w:rPr>
        <w:t>，</w:t>
      </w:r>
      <w:r>
        <w:rPr>
          <w:rFonts w:ascii="Times New Roman" w:hAnsi="Times New Roman" w:cs="Times New Roman"/>
          <w:bCs/>
          <w:szCs w:val="21"/>
        </w:rPr>
        <w:t xml:space="preserve"> 1997</w:t>
      </w:r>
      <w:r>
        <w:rPr>
          <w:rFonts w:ascii="Times New Roman" w:hAnsi="Times New Roman" w:cs="Times New Roman"/>
          <w:bCs/>
          <w:szCs w:val="21"/>
        </w:rPr>
        <w:t>，</w:t>
      </w:r>
      <w:r>
        <w:rPr>
          <w:rFonts w:ascii="Times New Roman" w:hAnsi="Times New Roman" w:cs="Times New Roman"/>
          <w:bCs/>
          <w:szCs w:val="21"/>
        </w:rPr>
        <w:t xml:space="preserve"> 61</w:t>
      </w:r>
      <w:r>
        <w:rPr>
          <w:rFonts w:ascii="Times New Roman" w:hAnsi="Times New Roman" w:cs="Times New Roman"/>
          <w:bCs/>
          <w:szCs w:val="21"/>
        </w:rPr>
        <w:t>：</w:t>
      </w:r>
      <w:r>
        <w:rPr>
          <w:rFonts w:ascii="Times New Roman" w:hAnsi="Times New Roman" w:cs="Times New Roman"/>
          <w:bCs/>
          <w:szCs w:val="21"/>
        </w:rPr>
        <w:t xml:space="preserve"> 1977-1980.</w:t>
      </w:r>
    </w:p>
    <w:p w14:paraId="76A234D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w:t>
      </w:r>
      <w:r>
        <w:rPr>
          <w:rFonts w:ascii="Times New Roman" w:hAnsi="Times New Roman" w:cs="Times New Roman"/>
          <w:bCs/>
          <w:szCs w:val="21"/>
        </w:rPr>
        <w:tab/>
        <w:t>Ueda Y</w:t>
      </w:r>
      <w:r>
        <w:rPr>
          <w:rFonts w:ascii="Times New Roman" w:hAnsi="Times New Roman" w:cs="Times New Roman"/>
          <w:bCs/>
          <w:szCs w:val="21"/>
        </w:rPr>
        <w:t>，</w:t>
      </w:r>
      <w:r>
        <w:rPr>
          <w:rFonts w:ascii="Times New Roman" w:hAnsi="Times New Roman" w:cs="Times New Roman"/>
          <w:bCs/>
          <w:szCs w:val="21"/>
        </w:rPr>
        <w:t xml:space="preserve"> Sakaguchi M</w:t>
      </w:r>
      <w:r>
        <w:rPr>
          <w:rFonts w:ascii="Times New Roman" w:hAnsi="Times New Roman" w:cs="Times New Roman"/>
          <w:bCs/>
          <w:szCs w:val="21"/>
        </w:rPr>
        <w:t>，</w:t>
      </w:r>
      <w:r>
        <w:rPr>
          <w:rFonts w:ascii="Times New Roman" w:hAnsi="Times New Roman" w:cs="Times New Roman"/>
          <w:bCs/>
          <w:szCs w:val="21"/>
        </w:rPr>
        <w:t xml:space="preserve"> Hirayama K</w:t>
      </w:r>
      <w:r>
        <w:rPr>
          <w:rFonts w:ascii="Times New Roman" w:hAnsi="Times New Roman" w:cs="Times New Roman"/>
          <w:bCs/>
          <w:szCs w:val="21"/>
        </w:rPr>
        <w:t>，</w:t>
      </w:r>
      <w:r>
        <w:rPr>
          <w:rFonts w:ascii="Times New Roman" w:hAnsi="Times New Roman" w:cs="Times New Roman"/>
          <w:bCs/>
          <w:szCs w:val="21"/>
        </w:rPr>
        <w:t xml:space="preserve"> et al. Characteristics flavor constituents in water extract of garlic [J]. Agri- cultural and Biol</w:t>
      </w:r>
      <w:r>
        <w:rPr>
          <w:rFonts w:ascii="Times New Roman" w:hAnsi="Times New Roman" w:cs="Times New Roman"/>
          <w:bCs/>
          <w:szCs w:val="21"/>
        </w:rPr>
        <w:t>ogical Chemistry</w:t>
      </w:r>
      <w:r>
        <w:rPr>
          <w:rFonts w:ascii="Times New Roman" w:hAnsi="Times New Roman" w:cs="Times New Roman"/>
          <w:bCs/>
          <w:szCs w:val="21"/>
        </w:rPr>
        <w:t>，</w:t>
      </w:r>
      <w:r>
        <w:rPr>
          <w:rFonts w:ascii="Times New Roman" w:hAnsi="Times New Roman" w:cs="Times New Roman"/>
          <w:bCs/>
          <w:szCs w:val="21"/>
        </w:rPr>
        <w:t xml:space="preserve"> 1990</w:t>
      </w:r>
      <w:r>
        <w:rPr>
          <w:rFonts w:ascii="Times New Roman" w:hAnsi="Times New Roman" w:cs="Times New Roman"/>
          <w:bCs/>
          <w:szCs w:val="21"/>
        </w:rPr>
        <w:t>，</w:t>
      </w:r>
      <w:r>
        <w:rPr>
          <w:rFonts w:ascii="Times New Roman" w:hAnsi="Times New Roman" w:cs="Times New Roman"/>
          <w:bCs/>
          <w:szCs w:val="21"/>
        </w:rPr>
        <w:t xml:space="preserve"> 54</w:t>
      </w:r>
      <w:r>
        <w:rPr>
          <w:rFonts w:ascii="Times New Roman" w:hAnsi="Times New Roman" w:cs="Times New Roman"/>
          <w:bCs/>
          <w:szCs w:val="21"/>
        </w:rPr>
        <w:t>（</w:t>
      </w:r>
      <w:r>
        <w:rPr>
          <w:rFonts w:ascii="Times New Roman" w:hAnsi="Times New Roman" w:cs="Times New Roman"/>
          <w:bCs/>
          <w:szCs w:val="21"/>
        </w:rPr>
        <w:t>1</w:t>
      </w:r>
      <w:r>
        <w:rPr>
          <w:rFonts w:ascii="Times New Roman" w:hAnsi="Times New Roman" w:cs="Times New Roman"/>
          <w:bCs/>
          <w:szCs w:val="21"/>
        </w:rPr>
        <w:t>）：</w:t>
      </w:r>
      <w:r>
        <w:rPr>
          <w:rFonts w:ascii="Times New Roman" w:hAnsi="Times New Roman" w:cs="Times New Roman"/>
          <w:bCs/>
          <w:szCs w:val="21"/>
        </w:rPr>
        <w:t xml:space="preserve"> 163-169.</w:t>
      </w:r>
    </w:p>
    <w:p w14:paraId="47D2CCFD"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w:t>
      </w:r>
      <w:r>
        <w:rPr>
          <w:rFonts w:ascii="Times New Roman" w:hAnsi="Times New Roman" w:cs="Times New Roman"/>
          <w:bCs/>
          <w:szCs w:val="21"/>
        </w:rPr>
        <w:tab/>
        <w:t>Ueda Y</w:t>
      </w:r>
      <w:r>
        <w:rPr>
          <w:rFonts w:ascii="Times New Roman" w:hAnsi="Times New Roman" w:cs="Times New Roman"/>
          <w:bCs/>
          <w:szCs w:val="21"/>
        </w:rPr>
        <w:t>，</w:t>
      </w:r>
      <w:r>
        <w:rPr>
          <w:rFonts w:ascii="Times New Roman" w:hAnsi="Times New Roman" w:cs="Times New Roman"/>
          <w:bCs/>
          <w:szCs w:val="21"/>
        </w:rPr>
        <w:t xml:space="preserve"> Tsubuku T</w:t>
      </w:r>
      <w:r>
        <w:rPr>
          <w:rFonts w:ascii="Times New Roman" w:hAnsi="Times New Roman" w:cs="Times New Roman"/>
          <w:bCs/>
          <w:szCs w:val="21"/>
        </w:rPr>
        <w:t>，</w:t>
      </w:r>
      <w:r>
        <w:rPr>
          <w:rFonts w:ascii="Times New Roman" w:hAnsi="Times New Roman" w:cs="Times New Roman"/>
          <w:bCs/>
          <w:szCs w:val="21"/>
        </w:rPr>
        <w:t xml:space="preserve"> Miyajima R. Composition of sulfur-containing components in onion and their flavor characters [J]. Bioscience</w:t>
      </w:r>
      <w:r>
        <w:rPr>
          <w:rFonts w:ascii="Times New Roman" w:hAnsi="Times New Roman" w:cs="Times New Roman"/>
          <w:bCs/>
          <w:szCs w:val="21"/>
        </w:rPr>
        <w:t>，</w:t>
      </w:r>
      <w:r>
        <w:rPr>
          <w:rFonts w:ascii="Times New Roman" w:hAnsi="Times New Roman" w:cs="Times New Roman"/>
          <w:bCs/>
          <w:szCs w:val="21"/>
        </w:rPr>
        <w:t xml:space="preserve"> Biotechnology and Biochemistry</w:t>
      </w:r>
      <w:r>
        <w:rPr>
          <w:rFonts w:ascii="Times New Roman" w:hAnsi="Times New Roman" w:cs="Times New Roman"/>
          <w:bCs/>
          <w:szCs w:val="21"/>
        </w:rPr>
        <w:t>，</w:t>
      </w:r>
      <w:r>
        <w:rPr>
          <w:rFonts w:ascii="Times New Roman" w:hAnsi="Times New Roman" w:cs="Times New Roman"/>
          <w:bCs/>
          <w:szCs w:val="21"/>
        </w:rPr>
        <w:t xml:space="preserve"> 1994</w:t>
      </w:r>
      <w:r>
        <w:rPr>
          <w:rFonts w:ascii="Times New Roman" w:hAnsi="Times New Roman" w:cs="Times New Roman"/>
          <w:bCs/>
          <w:szCs w:val="21"/>
        </w:rPr>
        <w:t>，</w:t>
      </w:r>
      <w:r>
        <w:rPr>
          <w:rFonts w:ascii="Times New Roman" w:hAnsi="Times New Roman" w:cs="Times New Roman"/>
          <w:bCs/>
          <w:szCs w:val="21"/>
        </w:rPr>
        <w:t xml:space="preserve"> 58</w:t>
      </w:r>
      <w:r>
        <w:rPr>
          <w:rFonts w:ascii="Times New Roman" w:hAnsi="Times New Roman" w:cs="Times New Roman"/>
          <w:bCs/>
          <w:szCs w:val="21"/>
        </w:rPr>
        <w:t>：</w:t>
      </w:r>
      <w:r>
        <w:rPr>
          <w:rFonts w:ascii="Times New Roman" w:hAnsi="Times New Roman" w:cs="Times New Roman"/>
          <w:bCs/>
          <w:szCs w:val="21"/>
        </w:rPr>
        <w:t xml:space="preserve"> 108-110.</w:t>
      </w:r>
    </w:p>
    <w:p w14:paraId="7D0EE37E"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[5].</w:t>
      </w:r>
      <w:r>
        <w:rPr>
          <w:rFonts w:ascii="Times New Roman" w:hAnsi="Times New Roman" w:cs="Times New Roman"/>
          <w:bCs/>
          <w:szCs w:val="21"/>
        </w:rPr>
        <w:tab/>
        <w:t>Winkel C, De Klerk A J, De</w:t>
      </w:r>
      <w:r>
        <w:rPr>
          <w:rFonts w:ascii="Times New Roman" w:hAnsi="Times New Roman" w:cs="Times New Roman"/>
          <w:bCs/>
          <w:szCs w:val="21"/>
        </w:rPr>
        <w:t xml:space="preserve"> Rijke E, et al. New developments in umami (enhancing) molecules [J].Chemistry &amp; Biodiversity, 2008, 5(6): 1195-1203.</w:t>
      </w:r>
    </w:p>
    <w:p w14:paraId="3F3A53F5"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w:t>
      </w:r>
      <w:r>
        <w:rPr>
          <w:rFonts w:ascii="Times New Roman" w:hAnsi="Times New Roman" w:cs="Times New Roman"/>
          <w:bCs/>
          <w:szCs w:val="21"/>
        </w:rPr>
        <w:tab/>
        <w:t xml:space="preserve">Ueda Y, Sakaguchi M, Hirayama K, et al. Characteristic flavor constituents in water extract of garlic [J]. Agricultural &amp; Biological </w:t>
      </w:r>
      <w:r>
        <w:rPr>
          <w:rFonts w:ascii="Times New Roman" w:hAnsi="Times New Roman" w:cs="Times New Roman"/>
          <w:bCs/>
          <w:szCs w:val="21"/>
        </w:rPr>
        <w:t>Chemistry, 1990, 54(1): 163-169</w:t>
      </w:r>
    </w:p>
    <w:p w14:paraId="3BB3A92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[7].</w:t>
      </w:r>
      <w:r>
        <w:rPr>
          <w:rFonts w:ascii="Times New Roman" w:hAnsi="Times New Roman" w:cs="Times New Roman"/>
          <w:bCs/>
          <w:szCs w:val="21"/>
        </w:rPr>
        <w:tab/>
        <w:t>Ueda Y, Tsubuku T, Miyajima R. Composition of sulfur-containing components in onion and their flavor characters [J]. Bioscience Biotechnology &amp; Biochemistry, 1994, 58(1): 108-110</w:t>
      </w:r>
    </w:p>
    <w:p w14:paraId="766D447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w:t>
      </w:r>
      <w:r>
        <w:rPr>
          <w:rFonts w:ascii="Times New Roman" w:hAnsi="Times New Roman" w:cs="Times New Roman"/>
          <w:bCs/>
          <w:szCs w:val="21"/>
        </w:rPr>
        <w:tab/>
        <w:t>Nishimura T, Ai S E, Nagao A, et al</w:t>
      </w:r>
      <w:r>
        <w:rPr>
          <w:rFonts w:ascii="Times New Roman" w:hAnsi="Times New Roman" w:cs="Times New Roman"/>
          <w:bCs/>
          <w:szCs w:val="21"/>
        </w:rPr>
        <w:t>. Phytosterols in onion contribute to a sensation of lingering of aroma, a koku attribute [J]. Food Chemistry, 2016, 192: 724-728</w:t>
      </w:r>
    </w:p>
    <w:p w14:paraId="58E94AE5"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[9].</w:t>
      </w:r>
      <w:r>
        <w:rPr>
          <w:rFonts w:ascii="Times New Roman" w:hAnsi="Times New Roman" w:cs="Times New Roman"/>
          <w:bCs/>
          <w:szCs w:val="21"/>
        </w:rPr>
        <w:tab/>
        <w:t>Shah A K M A, Ogasawara M, Egi M, et al. Identification and sensory evaluation of flavour enhancers in Japanese tradition</w:t>
      </w:r>
      <w:r>
        <w:rPr>
          <w:rFonts w:ascii="Times New Roman" w:hAnsi="Times New Roman" w:cs="Times New Roman"/>
          <w:bCs/>
          <w:szCs w:val="21"/>
        </w:rPr>
        <w:t>al dried herring (Clupea pallasii) fillet [J]. Food Chemistry, 2010, 122(1): 249-253</w:t>
      </w:r>
    </w:p>
    <w:p w14:paraId="08EB2B2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[10].</w:t>
      </w:r>
      <w:r>
        <w:rPr>
          <w:rFonts w:ascii="Times New Roman" w:hAnsi="Times New Roman" w:cs="Times New Roman"/>
          <w:bCs/>
          <w:szCs w:val="21"/>
        </w:rPr>
        <w:tab/>
        <w:t>Andreas Georg D, Thomas H. Bitter-tasting and kokumi-enhancing molecules in thermally processed avocado (Persea americana Mill) [J]. Journal of Agricultural &amp; Food C</w:t>
      </w:r>
      <w:r>
        <w:rPr>
          <w:rFonts w:ascii="Times New Roman" w:hAnsi="Times New Roman" w:cs="Times New Roman"/>
          <w:bCs/>
          <w:szCs w:val="21"/>
        </w:rPr>
        <w:t>hemistry, 2010, 58(24): 12906-12915</w:t>
      </w:r>
    </w:p>
    <w:p w14:paraId="40E34997"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[11].</w:t>
      </w:r>
      <w:r>
        <w:rPr>
          <w:rFonts w:ascii="Times New Roman" w:hAnsi="Times New Roman" w:cs="Times New Roman"/>
          <w:bCs/>
          <w:szCs w:val="21"/>
        </w:rPr>
        <w:tab/>
        <w:t>Wakamatsu J, Stark T D, Hofmann T. Taste-active maillard reaction products in roasted garlic (Allium sativum)[J]. Journal of agricultural and food chemistry, 2016, 64(29): 5845-5854.</w:t>
      </w:r>
    </w:p>
    <w:p w14:paraId="6A8AF83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[12].</w:t>
      </w:r>
      <w:r>
        <w:rPr>
          <w:rFonts w:ascii="Times New Roman" w:hAnsi="Times New Roman" w:cs="Times New Roman"/>
          <w:bCs/>
          <w:szCs w:val="21"/>
        </w:rPr>
        <w:tab/>
        <w:t>Andreas, Dunkel, Jessica,</w:t>
      </w:r>
      <w:r>
        <w:rPr>
          <w:rFonts w:ascii="Times New Roman" w:hAnsi="Times New Roman" w:cs="Times New Roman"/>
          <w:bCs/>
          <w:szCs w:val="21"/>
        </w:rPr>
        <w:t xml:space="preserve"> et al. Molecular and sensory characterization of gamma-glutamyl peptides as key contributors to the kokumi taste of edible beans (Phaseolus vulgaris L.) [J]. Agricultural and Food Chemistry food Chem., 2007, 55(16): 6712-6719</w:t>
      </w:r>
    </w:p>
    <w:p w14:paraId="7060AE44"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[13].</w:t>
      </w:r>
      <w:r>
        <w:rPr>
          <w:rFonts w:ascii="Times New Roman" w:hAnsi="Times New Roman" w:cs="Times New Roman"/>
          <w:bCs/>
          <w:szCs w:val="21"/>
        </w:rPr>
        <w:tab/>
        <w:t>Simone T, Andreas D, Th</w:t>
      </w:r>
      <w:r>
        <w:rPr>
          <w:rFonts w:ascii="Times New Roman" w:hAnsi="Times New Roman" w:cs="Times New Roman"/>
          <w:bCs/>
          <w:szCs w:val="21"/>
        </w:rPr>
        <w:t>omas H. A series of kokumi peptides impart the long-lasting mouthfulness of matured Gouda cheese [J]. Journal of Agricultural &amp; Food Chemistry, 2009, 57(4): 1440-1448</w:t>
      </w:r>
    </w:p>
    <w:p w14:paraId="480A5C91"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[14].</w:t>
      </w:r>
      <w:r>
        <w:rPr>
          <w:rFonts w:ascii="Times New Roman" w:hAnsi="Times New Roman" w:cs="Times New Roman"/>
          <w:bCs/>
          <w:szCs w:val="21"/>
        </w:rPr>
        <w:tab/>
        <w:t>Dunkel A</w:t>
      </w:r>
      <w:r>
        <w:rPr>
          <w:rFonts w:ascii="Times New Roman" w:hAnsi="Times New Roman" w:cs="Times New Roman"/>
          <w:bCs/>
          <w:szCs w:val="21"/>
        </w:rPr>
        <w:t>，</w:t>
      </w:r>
      <w:r>
        <w:rPr>
          <w:rFonts w:ascii="Times New Roman" w:hAnsi="Times New Roman" w:cs="Times New Roman"/>
          <w:bCs/>
          <w:szCs w:val="21"/>
        </w:rPr>
        <w:t xml:space="preserve"> Koster J</w:t>
      </w:r>
      <w:r>
        <w:rPr>
          <w:rFonts w:ascii="Times New Roman" w:hAnsi="Times New Roman" w:cs="Times New Roman"/>
          <w:bCs/>
          <w:szCs w:val="21"/>
        </w:rPr>
        <w:t>，</w:t>
      </w:r>
      <w:r>
        <w:rPr>
          <w:rFonts w:ascii="Times New Roman" w:hAnsi="Times New Roman" w:cs="Times New Roman"/>
          <w:bCs/>
          <w:szCs w:val="21"/>
        </w:rPr>
        <w:t xml:space="preserve"> Hofmann</w:t>
      </w:r>
      <w:r>
        <w:rPr>
          <w:rFonts w:ascii="Times New Roman" w:hAnsi="Times New Roman" w:cs="Times New Roman"/>
          <w:bCs/>
          <w:szCs w:val="21"/>
        </w:rPr>
        <w:t>，</w:t>
      </w:r>
      <w:r>
        <w:rPr>
          <w:rFonts w:ascii="Times New Roman" w:hAnsi="Times New Roman" w:cs="Times New Roman"/>
          <w:bCs/>
          <w:szCs w:val="21"/>
        </w:rPr>
        <w:t xml:space="preserve"> T. Molecular and sensory characterization of c-Glutamy</w:t>
      </w:r>
      <w:r>
        <w:rPr>
          <w:rFonts w:ascii="Times New Roman" w:hAnsi="Times New Roman" w:cs="Times New Roman"/>
          <w:bCs/>
          <w:szCs w:val="21"/>
        </w:rPr>
        <w:t xml:space="preserve">l peptides as key contribu- tors to the kokumi taste of edible beans </w:t>
      </w:r>
      <w:r>
        <w:rPr>
          <w:rFonts w:ascii="Times New Roman" w:hAnsi="Times New Roman" w:cs="Times New Roman"/>
          <w:bCs/>
          <w:szCs w:val="21"/>
        </w:rPr>
        <w:t>（</w:t>
      </w:r>
      <w:r>
        <w:rPr>
          <w:rFonts w:ascii="Times New Roman" w:hAnsi="Times New Roman" w:cs="Times New Roman"/>
          <w:bCs/>
          <w:szCs w:val="21"/>
        </w:rPr>
        <w:t>Phaseolus vulgaris L.</w:t>
      </w:r>
      <w:r>
        <w:rPr>
          <w:rFonts w:ascii="Times New Roman" w:hAnsi="Times New Roman" w:cs="Times New Roman"/>
          <w:bCs/>
          <w:szCs w:val="21"/>
        </w:rPr>
        <w:t>）</w:t>
      </w:r>
      <w:r>
        <w:rPr>
          <w:rFonts w:ascii="Times New Roman" w:hAnsi="Times New Roman" w:cs="Times New Roman"/>
          <w:bCs/>
          <w:szCs w:val="21"/>
        </w:rPr>
        <w:t xml:space="preserve"> [J]. Journal of Agricultural and Food Chemistry</w:t>
      </w:r>
      <w:r>
        <w:rPr>
          <w:rFonts w:ascii="Times New Roman" w:hAnsi="Times New Roman" w:cs="Times New Roman"/>
          <w:bCs/>
          <w:szCs w:val="21"/>
        </w:rPr>
        <w:t>，</w:t>
      </w:r>
      <w:r>
        <w:rPr>
          <w:rFonts w:ascii="Times New Roman" w:hAnsi="Times New Roman" w:cs="Times New Roman"/>
          <w:bCs/>
          <w:szCs w:val="21"/>
        </w:rPr>
        <w:t xml:space="preserve"> 2007</w:t>
      </w:r>
      <w:r>
        <w:rPr>
          <w:rFonts w:ascii="Times New Roman" w:hAnsi="Times New Roman" w:cs="Times New Roman"/>
          <w:bCs/>
          <w:szCs w:val="21"/>
        </w:rPr>
        <w:t>，</w:t>
      </w:r>
      <w:r>
        <w:rPr>
          <w:rFonts w:ascii="Times New Roman" w:hAnsi="Times New Roman" w:cs="Times New Roman"/>
          <w:bCs/>
          <w:szCs w:val="21"/>
        </w:rPr>
        <w:t>55:6712-6719.</w:t>
      </w:r>
    </w:p>
    <w:p w14:paraId="508DF5E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[15].</w:t>
      </w:r>
      <w:r>
        <w:rPr>
          <w:rFonts w:ascii="Times New Roman" w:hAnsi="Times New Roman" w:cs="Times New Roman"/>
          <w:bCs/>
          <w:szCs w:val="21"/>
        </w:rPr>
        <w:tab/>
        <w:t>Yamasaki Y, Maekawa K. A Peptide with delicious taste [J].Agricultural &amp; Biological Chemi</w:t>
      </w:r>
      <w:r>
        <w:rPr>
          <w:rFonts w:ascii="Times New Roman" w:hAnsi="Times New Roman" w:cs="Times New Roman"/>
          <w:bCs/>
          <w:szCs w:val="21"/>
        </w:rPr>
        <w:t>stry, 1978, 42(9): 1761-1765</w:t>
      </w:r>
    </w:p>
    <w:p w14:paraId="711E6BFD"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[16].</w:t>
      </w:r>
      <w:r>
        <w:rPr>
          <w:rFonts w:ascii="Times New Roman" w:hAnsi="Times New Roman" w:cs="Times New Roman"/>
          <w:bCs/>
          <w:szCs w:val="21"/>
        </w:rPr>
        <w:tab/>
        <w:t>Simone T, Andreas D, Thomas H. A series of kokumi peptides impart the long-lasting mouthfulness of matured Gouda cheese [J]. Journal of Agricultural &amp; Food Chemistry, 2009, 57(4): 1440-1448</w:t>
      </w:r>
    </w:p>
    <w:p w14:paraId="3721AC0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[17].</w:t>
      </w:r>
      <w:r>
        <w:rPr>
          <w:rFonts w:ascii="Times New Roman" w:hAnsi="Times New Roman" w:cs="Times New Roman"/>
          <w:bCs/>
          <w:szCs w:val="21"/>
        </w:rPr>
        <w:tab/>
        <w:t xml:space="preserve">Liu J, Song H, Liu Y, et </w:t>
      </w:r>
      <w:r>
        <w:rPr>
          <w:rFonts w:ascii="Times New Roman" w:hAnsi="Times New Roman" w:cs="Times New Roman"/>
          <w:bCs/>
          <w:szCs w:val="21"/>
        </w:rPr>
        <w:t xml:space="preserve">al. Discovery of kokumi peptide from yeast extract by LC-Q-TOF-MS/MS and sensomics approach [J]. Journal of the Science of Food &amp; Agriculture, </w:t>
      </w:r>
      <w:r>
        <w:rPr>
          <w:rFonts w:ascii="Times New Roman" w:hAnsi="Times New Roman" w:cs="Times New Roman"/>
          <w:bCs/>
          <w:szCs w:val="21"/>
        </w:rPr>
        <w:lastRenderedPageBreak/>
        <w:t>2014, 95</w:t>
      </w:r>
    </w:p>
    <w:p w14:paraId="21D1E17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[18].</w:t>
      </w:r>
      <w:r>
        <w:rPr>
          <w:rFonts w:ascii="Times New Roman" w:hAnsi="Times New Roman" w:cs="Times New Roman"/>
          <w:bCs/>
          <w:szCs w:val="21"/>
        </w:rPr>
        <w:tab/>
        <w:t>Miyamura N, Kuroda M, Kato Y, et al. Determination andquantification of a Kokumi peptide, γ-glutam</w:t>
      </w:r>
      <w:r>
        <w:rPr>
          <w:rFonts w:ascii="Times New Roman" w:hAnsi="Times New Roman" w:cs="Times New Roman"/>
          <w:bCs/>
          <w:szCs w:val="21"/>
        </w:rPr>
        <w:t>yl-valyl- glycine, in fermented shrimp paste condiments [J]. Food Science &amp; Technology Research, 2014, 20: 699-703</w:t>
      </w:r>
    </w:p>
    <w:p w14:paraId="0BC33FF1"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[19].</w:t>
      </w:r>
      <w:r>
        <w:rPr>
          <w:rFonts w:ascii="Times New Roman" w:hAnsi="Times New Roman" w:cs="Times New Roman"/>
          <w:bCs/>
          <w:szCs w:val="21"/>
        </w:rPr>
        <w:tab/>
      </w:r>
      <w:r>
        <w:rPr>
          <w:rFonts w:ascii="Times New Roman" w:hAnsi="Times New Roman" w:cs="Times New Roman"/>
          <w:bCs/>
          <w:szCs w:val="21"/>
        </w:rPr>
        <w:t>王蓓</w:t>
      </w:r>
      <w:r>
        <w:rPr>
          <w:rFonts w:ascii="Times New Roman" w:hAnsi="Times New Roman" w:cs="Times New Roman"/>
          <w:bCs/>
          <w:szCs w:val="21"/>
        </w:rPr>
        <w:t>,</w:t>
      </w:r>
      <w:r>
        <w:rPr>
          <w:rFonts w:ascii="Times New Roman" w:hAnsi="Times New Roman" w:cs="Times New Roman"/>
          <w:bCs/>
          <w:szCs w:val="21"/>
        </w:rPr>
        <w:t>许时婴</w:t>
      </w:r>
      <w:r>
        <w:rPr>
          <w:rFonts w:ascii="Times New Roman" w:hAnsi="Times New Roman" w:cs="Times New Roman"/>
          <w:bCs/>
          <w:szCs w:val="21"/>
        </w:rPr>
        <w:t>.</w:t>
      </w:r>
      <w:r>
        <w:rPr>
          <w:rFonts w:ascii="Times New Roman" w:hAnsi="Times New Roman" w:cs="Times New Roman"/>
          <w:bCs/>
          <w:szCs w:val="21"/>
        </w:rPr>
        <w:t>乳蛋白酶解产物呈味肽序列的研究</w:t>
      </w:r>
      <w:r>
        <w:rPr>
          <w:rFonts w:ascii="Times New Roman" w:hAnsi="Times New Roman" w:cs="Times New Roman"/>
          <w:bCs/>
          <w:szCs w:val="21"/>
        </w:rPr>
        <w:t>[J].</w:t>
      </w:r>
      <w:r>
        <w:rPr>
          <w:rFonts w:ascii="Times New Roman" w:hAnsi="Times New Roman" w:cs="Times New Roman"/>
          <w:bCs/>
          <w:szCs w:val="21"/>
        </w:rPr>
        <w:t>食品科学</w:t>
      </w:r>
      <w:r>
        <w:rPr>
          <w:rFonts w:ascii="Times New Roman" w:hAnsi="Times New Roman" w:cs="Times New Roman"/>
          <w:bCs/>
          <w:szCs w:val="21"/>
        </w:rPr>
        <w:t>, 2010, 31(7):140-145</w:t>
      </w:r>
    </w:p>
    <w:p w14:paraId="5C78AC6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[20].</w:t>
      </w:r>
      <w:r>
        <w:rPr>
          <w:rFonts w:ascii="Times New Roman" w:hAnsi="Times New Roman" w:cs="Times New Roman"/>
          <w:bCs/>
          <w:szCs w:val="21"/>
        </w:rPr>
        <w:tab/>
        <w:t>Motonaka, Kuroda, Yumiko, et al. Determination of γ-glutamyl-valyl-glycine in</w:t>
      </w:r>
      <w:r>
        <w:rPr>
          <w:rFonts w:ascii="Times New Roman" w:hAnsi="Times New Roman" w:cs="Times New Roman"/>
          <w:bCs/>
          <w:szCs w:val="21"/>
        </w:rPr>
        <w:t xml:space="preserve"> raw scallop and processed scallop products using high pressure liquid chromatography-tandem mass spectrometry [J]. Food Chemistry, 2012, 134(3): 1640- 1644</w:t>
      </w:r>
    </w:p>
    <w:p w14:paraId="1C7A0F69"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[21].</w:t>
      </w:r>
      <w:r>
        <w:rPr>
          <w:rFonts w:ascii="Times New Roman" w:hAnsi="Times New Roman" w:cs="Times New Roman"/>
          <w:bCs/>
          <w:szCs w:val="21"/>
        </w:rPr>
        <w:tab/>
      </w:r>
      <w:r>
        <w:rPr>
          <w:rFonts w:ascii="Times New Roman" w:hAnsi="Times New Roman" w:cs="Times New Roman"/>
          <w:bCs/>
          <w:szCs w:val="21"/>
        </w:rPr>
        <w:t>陶正清</w:t>
      </w:r>
      <w:r>
        <w:rPr>
          <w:rFonts w:ascii="Times New Roman" w:hAnsi="Times New Roman" w:cs="Times New Roman"/>
          <w:bCs/>
          <w:szCs w:val="21"/>
        </w:rPr>
        <w:t>,</w:t>
      </w:r>
      <w:r>
        <w:rPr>
          <w:rFonts w:ascii="Times New Roman" w:hAnsi="Times New Roman" w:cs="Times New Roman"/>
          <w:bCs/>
          <w:szCs w:val="21"/>
        </w:rPr>
        <w:t>刘登勇</w:t>
      </w:r>
      <w:r>
        <w:rPr>
          <w:rFonts w:ascii="Times New Roman" w:hAnsi="Times New Roman" w:cs="Times New Roman"/>
          <w:bCs/>
          <w:szCs w:val="21"/>
        </w:rPr>
        <w:t>,</w:t>
      </w:r>
      <w:r>
        <w:rPr>
          <w:rFonts w:ascii="Times New Roman" w:hAnsi="Times New Roman" w:cs="Times New Roman"/>
          <w:bCs/>
          <w:szCs w:val="21"/>
        </w:rPr>
        <w:t>戴琛</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w:t>
      </w:r>
      <w:r>
        <w:rPr>
          <w:rFonts w:ascii="Times New Roman" w:hAnsi="Times New Roman" w:cs="Times New Roman"/>
          <w:bCs/>
          <w:szCs w:val="21"/>
        </w:rPr>
        <w:t>盐水鸭呈味肽的分离纯化及结构鉴定</w:t>
      </w:r>
      <w:r>
        <w:rPr>
          <w:rFonts w:ascii="Times New Roman" w:hAnsi="Times New Roman" w:cs="Times New Roman"/>
          <w:bCs/>
          <w:szCs w:val="21"/>
        </w:rPr>
        <w:t>[J].</w:t>
      </w:r>
      <w:r>
        <w:rPr>
          <w:rFonts w:ascii="Times New Roman" w:hAnsi="Times New Roman" w:cs="Times New Roman"/>
          <w:bCs/>
          <w:szCs w:val="21"/>
        </w:rPr>
        <w:t>南京农业大学学报</w:t>
      </w:r>
      <w:r>
        <w:rPr>
          <w:rFonts w:ascii="Times New Roman" w:hAnsi="Times New Roman" w:cs="Times New Roman"/>
          <w:bCs/>
          <w:szCs w:val="21"/>
        </w:rPr>
        <w:t>,2014,37(5):135-142</w:t>
      </w:r>
    </w:p>
    <w:p w14:paraId="11ADE087"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[22].</w:t>
      </w:r>
      <w:r>
        <w:rPr>
          <w:rFonts w:ascii="Times New Roman" w:hAnsi="Times New Roman" w:cs="Times New Roman"/>
          <w:bCs/>
          <w:szCs w:val="21"/>
        </w:rPr>
        <w:tab/>
      </w:r>
      <w:r>
        <w:rPr>
          <w:rFonts w:ascii="Times New Roman" w:hAnsi="Times New Roman" w:cs="Times New Roman"/>
          <w:bCs/>
          <w:szCs w:val="21"/>
        </w:rPr>
        <w:t>刘源</w:t>
      </w:r>
      <w:r>
        <w:rPr>
          <w:rFonts w:ascii="Times New Roman" w:hAnsi="Times New Roman" w:cs="Times New Roman"/>
          <w:bCs/>
          <w:szCs w:val="21"/>
        </w:rPr>
        <w:t>,</w:t>
      </w:r>
      <w:r>
        <w:rPr>
          <w:rFonts w:ascii="Times New Roman" w:hAnsi="Times New Roman" w:cs="Times New Roman"/>
          <w:bCs/>
          <w:szCs w:val="21"/>
        </w:rPr>
        <w:t>仇春泱</w:t>
      </w:r>
      <w:r>
        <w:rPr>
          <w:rFonts w:ascii="Times New Roman" w:hAnsi="Times New Roman" w:cs="Times New Roman"/>
          <w:bCs/>
          <w:szCs w:val="21"/>
        </w:rPr>
        <w:t>,</w:t>
      </w:r>
      <w:r>
        <w:rPr>
          <w:rFonts w:ascii="Times New Roman" w:hAnsi="Times New Roman" w:cs="Times New Roman"/>
          <w:bCs/>
          <w:szCs w:val="21"/>
        </w:rPr>
        <w:t>王锡昌</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w:t>
      </w:r>
      <w:r>
        <w:rPr>
          <w:rFonts w:ascii="Times New Roman" w:hAnsi="Times New Roman" w:cs="Times New Roman"/>
          <w:bCs/>
          <w:szCs w:val="21"/>
        </w:rPr>
        <w:t>养殖暗纹东方鲀肌肉中呈味肽</w:t>
      </w:r>
      <w:r>
        <w:rPr>
          <w:rFonts w:ascii="Times New Roman" w:hAnsi="Times New Roman" w:cs="Times New Roman"/>
          <w:bCs/>
          <w:szCs w:val="21"/>
        </w:rPr>
        <w:t>的分离鉴定</w:t>
      </w:r>
      <w:r>
        <w:rPr>
          <w:rFonts w:ascii="Times New Roman" w:hAnsi="Times New Roman" w:cs="Times New Roman"/>
          <w:bCs/>
          <w:szCs w:val="21"/>
        </w:rPr>
        <w:t>[J].</w:t>
      </w:r>
      <w:r>
        <w:rPr>
          <w:rFonts w:ascii="Times New Roman" w:hAnsi="Times New Roman" w:cs="Times New Roman"/>
          <w:bCs/>
          <w:szCs w:val="21"/>
        </w:rPr>
        <w:t>现代食品科技</w:t>
      </w:r>
      <w:r>
        <w:rPr>
          <w:rFonts w:ascii="Times New Roman" w:hAnsi="Times New Roman" w:cs="Times New Roman"/>
          <w:bCs/>
          <w:szCs w:val="21"/>
        </w:rPr>
        <w:t>,2014,8:38-42</w:t>
      </w:r>
    </w:p>
    <w:p w14:paraId="568B430E"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[23].</w:t>
      </w:r>
      <w:r>
        <w:rPr>
          <w:rFonts w:ascii="Times New Roman" w:hAnsi="Times New Roman" w:cs="Times New Roman"/>
          <w:bCs/>
          <w:szCs w:val="21"/>
        </w:rPr>
        <w:tab/>
        <w:t>Kuroda M, Kato Y, Yamazaki J, et al. Determination and quantification of the kokumi peptide, γ-glutamyl-valyl- glycine, in commercial soy sauces [J]. Food Chemistry, 2013, 141(2): 823-828</w:t>
      </w:r>
    </w:p>
    <w:p w14:paraId="379849C7"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[24].</w:t>
      </w:r>
      <w:r>
        <w:rPr>
          <w:rFonts w:ascii="Times New Roman" w:hAnsi="Times New Roman" w:cs="Times New Roman"/>
          <w:bCs/>
          <w:szCs w:val="21"/>
        </w:rPr>
        <w:tab/>
        <w:t xml:space="preserve">Naohiro Miyamura, Yuko </w:t>
      </w:r>
      <w:r>
        <w:rPr>
          <w:rFonts w:ascii="Times New Roman" w:hAnsi="Times New Roman" w:cs="Times New Roman"/>
          <w:bCs/>
          <w:szCs w:val="21"/>
        </w:rPr>
        <w:t>Iida, Motonaka Kuroda, et al. Determination and quantification of kokumi peptide, γ-glutamyl-valyl-glycine, in brewed alcoholic beverages [J]. Journal of Bioscience and bioengineering, 2015, 120(3): 311- 314</w:t>
      </w:r>
    </w:p>
    <w:p w14:paraId="68531B07"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[25].</w:t>
      </w:r>
      <w:r>
        <w:rPr>
          <w:rFonts w:ascii="Times New Roman" w:hAnsi="Times New Roman" w:cs="Times New Roman"/>
          <w:bCs/>
          <w:szCs w:val="21"/>
        </w:rPr>
        <w:tab/>
        <w:t>Cheng L K, Song H L, Wang P X. Degradation</w:t>
      </w:r>
      <w:r>
        <w:rPr>
          <w:rFonts w:ascii="Times New Roman" w:hAnsi="Times New Roman" w:cs="Times New Roman"/>
          <w:bCs/>
          <w:szCs w:val="21"/>
        </w:rPr>
        <w:t xml:space="preserve"> of Peptides Derived from Enzymatic Hydrolysis of Beef during Maillard Reaction[J]. Food Science, 2011, 32(9):46-50.</w:t>
      </w:r>
    </w:p>
    <w:p w14:paraId="5740BD2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[26].</w:t>
      </w:r>
      <w:r>
        <w:rPr>
          <w:rFonts w:ascii="Times New Roman" w:hAnsi="Times New Roman" w:cs="Times New Roman"/>
          <w:bCs/>
          <w:szCs w:val="21"/>
        </w:rPr>
        <w:tab/>
        <w:t>Xinru X , Mengchen Y , Huanlu S , et al. Investigation of umami and kokumi taste-active components in bovine bone marrow extract prod</w:t>
      </w:r>
      <w:r>
        <w:rPr>
          <w:rFonts w:ascii="Times New Roman" w:hAnsi="Times New Roman" w:cs="Times New Roman"/>
          <w:bCs/>
          <w:szCs w:val="21"/>
        </w:rPr>
        <w:t>uced during enzymatic hydrolysis and Maillard reaction[J]. International Journal of Food Science &amp; Technology, 2018.</w:t>
      </w:r>
    </w:p>
    <w:p w14:paraId="69A634D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[27].</w:t>
      </w:r>
      <w:r>
        <w:rPr>
          <w:rFonts w:ascii="Times New Roman" w:hAnsi="Times New Roman" w:cs="Times New Roman"/>
          <w:bCs/>
          <w:szCs w:val="21"/>
        </w:rPr>
        <w:tab/>
        <w:t>Shibata M , Hirotsuka M , Mizutani Y , et al. Diversity of γ- glutamyl peptides and oligosaccharides, the “kokumi” taste enhancers, i</w:t>
      </w:r>
      <w:r>
        <w:rPr>
          <w:rFonts w:ascii="Times New Roman" w:hAnsi="Times New Roman" w:cs="Times New Roman"/>
          <w:bCs/>
          <w:szCs w:val="21"/>
        </w:rPr>
        <w:t>n seeds from soybean mini core collections[J]. Bioscience, Biotechnology, and Biochemistry, 2018:1-8.</w:t>
      </w:r>
    </w:p>
    <w:p w14:paraId="2845557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[28].</w:t>
      </w:r>
      <w:r>
        <w:rPr>
          <w:rFonts w:ascii="Times New Roman" w:hAnsi="Times New Roman" w:cs="Times New Roman"/>
          <w:bCs/>
          <w:szCs w:val="21"/>
        </w:rPr>
        <w:tab/>
        <w:t>Kuroda M, Kato Y, Yamazaki J, et al. Determination and quantification of γ-glutamyl-valyl-glycine in commercial fish sauces[J]. Journal of agricultu</w:t>
      </w:r>
      <w:r>
        <w:rPr>
          <w:rFonts w:ascii="Times New Roman" w:hAnsi="Times New Roman" w:cs="Times New Roman"/>
          <w:bCs/>
          <w:szCs w:val="21"/>
        </w:rPr>
        <w:t>ral and food chemistry, 2012, 60(29): 7291-7296.</w:t>
      </w:r>
    </w:p>
    <w:p w14:paraId="06EBEB9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[29].</w:t>
      </w:r>
      <w:r>
        <w:rPr>
          <w:rFonts w:ascii="Times New Roman" w:hAnsi="Times New Roman" w:cs="Times New Roman"/>
          <w:bCs/>
          <w:szCs w:val="21"/>
        </w:rPr>
        <w:tab/>
        <w:t>Miyamura N, Iida Y, Kuroda M, et al. Determination and quantification of kokumi peptide, γ-glutamyl-valyl-glycine, in brewed alcoholic beverages[J]. Journal of bioscience and bioengineering, 2015, 120(</w:t>
      </w:r>
      <w:r>
        <w:rPr>
          <w:rFonts w:ascii="Times New Roman" w:hAnsi="Times New Roman" w:cs="Times New Roman"/>
          <w:bCs/>
          <w:szCs w:val="21"/>
        </w:rPr>
        <w:t>3): 311-314.</w:t>
      </w:r>
    </w:p>
    <w:p w14:paraId="23BA5015"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[30].</w:t>
      </w:r>
      <w:r>
        <w:rPr>
          <w:rFonts w:ascii="Times New Roman" w:hAnsi="Times New Roman" w:cs="Times New Roman"/>
          <w:bCs/>
          <w:szCs w:val="21"/>
        </w:rPr>
        <w:tab/>
        <w:t>Liu J , Song H , Liu Y , et al. Discovery of kokumi peptide from yeast extract by LC-Q-TOF-MS/MS and sensomics approach[J]. Journal of the Science of Food and Agriculture, 2015:.3183-3194</w:t>
      </w:r>
    </w:p>
    <w:p w14:paraId="3D9F070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[31].</w:t>
      </w:r>
      <w:r>
        <w:rPr>
          <w:rFonts w:ascii="Times New Roman" w:hAnsi="Times New Roman" w:cs="Times New Roman"/>
          <w:bCs/>
          <w:szCs w:val="21"/>
        </w:rPr>
        <w:tab/>
        <w:t xml:space="preserve">Hillmann H, Hofmann T. Quantitation of key </w:t>
      </w:r>
      <w:r>
        <w:rPr>
          <w:rFonts w:ascii="Times New Roman" w:hAnsi="Times New Roman" w:cs="Times New Roman"/>
          <w:bCs/>
          <w:szCs w:val="21"/>
        </w:rPr>
        <w:t>tastants and re-engineering the taste of Parmesan cheese[J]. Journal of agricultural and food chemistry, 2016, 64(8): 1794-1805.</w:t>
      </w:r>
    </w:p>
    <w:p w14:paraId="18DC6EE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[32].</w:t>
      </w:r>
      <w:r>
        <w:rPr>
          <w:rFonts w:ascii="Times New Roman" w:hAnsi="Times New Roman" w:cs="Times New Roman"/>
          <w:bCs/>
          <w:szCs w:val="21"/>
        </w:rPr>
        <w:tab/>
        <w:t>Suzuki H. Microbial production of amino acids and their derivatives for use in foods, nutraceuticals and medications[M]//</w:t>
      </w:r>
      <w:r>
        <w:rPr>
          <w:rFonts w:ascii="Times New Roman" w:hAnsi="Times New Roman" w:cs="Times New Roman"/>
          <w:bCs/>
          <w:szCs w:val="21"/>
        </w:rPr>
        <w:t>Microbial Production of Food Ingredients, Enzymes and Nutraceuticals. 2013: 385-412.</w:t>
      </w:r>
    </w:p>
    <w:p w14:paraId="5B968C7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[33].</w:t>
      </w:r>
      <w:r>
        <w:rPr>
          <w:rFonts w:ascii="Times New Roman" w:hAnsi="Times New Roman" w:cs="Times New Roman"/>
          <w:bCs/>
          <w:szCs w:val="21"/>
        </w:rPr>
        <w:tab/>
        <w:t>Koo S H , Bae I Y , Lee S , et al. Evaluation of wheat gluten hydrolysates as taste-active compounds with antioxidant activity[J]. J Food Sci Technol, 2014, 51(3):53</w:t>
      </w:r>
      <w:r>
        <w:rPr>
          <w:rFonts w:ascii="Times New Roman" w:hAnsi="Times New Roman" w:cs="Times New Roman"/>
          <w:bCs/>
          <w:szCs w:val="21"/>
        </w:rPr>
        <w:t>5-542.</w:t>
      </w:r>
    </w:p>
    <w:p w14:paraId="3996E20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[34].</w:t>
      </w:r>
      <w:r>
        <w:rPr>
          <w:rFonts w:ascii="Times New Roman" w:hAnsi="Times New Roman" w:cs="Times New Roman"/>
          <w:bCs/>
          <w:szCs w:val="21"/>
        </w:rPr>
        <w:tab/>
        <w:t xml:space="preserve"> Suzuki H, Nakafuji Y, Tamura T. New Method To Produce Kokumi Seasoning from Protein Hydrolysates Using Bacterial Enzymes[J]. Journal of agricultural and food chemistry, </w:t>
      </w:r>
      <w:r>
        <w:rPr>
          <w:rFonts w:ascii="Times New Roman" w:hAnsi="Times New Roman" w:cs="Times New Roman"/>
          <w:bCs/>
          <w:szCs w:val="21"/>
        </w:rPr>
        <w:lastRenderedPageBreak/>
        <w:t>2017, 65(48): 10514-10519.</w:t>
      </w:r>
    </w:p>
    <w:p w14:paraId="6C6A26F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[35].</w:t>
      </w:r>
      <w:r>
        <w:rPr>
          <w:rFonts w:ascii="Times New Roman" w:hAnsi="Times New Roman" w:cs="Times New Roman"/>
          <w:bCs/>
          <w:szCs w:val="21"/>
        </w:rPr>
        <w:tab/>
        <w:t>Nandakumar, R.; Yoshimune, K.; Wakayama,</w:t>
      </w:r>
      <w:r>
        <w:rPr>
          <w:rFonts w:ascii="Times New Roman" w:hAnsi="Times New Roman" w:cs="Times New Roman"/>
          <w:bCs/>
          <w:szCs w:val="21"/>
        </w:rPr>
        <w:t xml:space="preserve"> M.; Moriguchi, M. Microbial glutaminase: biochemistry, molecular approaches and applications in the food industry. Journal of Molecular Catalysis B: Enzymatic, 2003, 23(2-6): 87-100.</w:t>
      </w:r>
    </w:p>
    <w:p w14:paraId="3F65DEA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[36].</w:t>
      </w:r>
      <w:r>
        <w:rPr>
          <w:rFonts w:ascii="Times New Roman" w:hAnsi="Times New Roman" w:cs="Times New Roman"/>
          <w:bCs/>
          <w:szCs w:val="21"/>
        </w:rPr>
        <w:tab/>
        <w:t>Prusiner, S.; Stadtman, E. R. Regulation of glutaminase B in Esche</w:t>
      </w:r>
      <w:r>
        <w:rPr>
          <w:rFonts w:ascii="Times New Roman" w:hAnsi="Times New Roman" w:cs="Times New Roman"/>
          <w:bCs/>
          <w:szCs w:val="21"/>
        </w:rPr>
        <w:t>richia coli. III. Control by nucleotides and divalent cations. J. Biol. Chem. 1976, 251, 3463</w:t>
      </w:r>
      <w:r>
        <w:rPr>
          <w:rFonts w:ascii="Times New Roman" w:eastAsia="MS Mincho" w:hAnsi="Times New Roman" w:cs="Times New Roman"/>
          <w:bCs/>
          <w:szCs w:val="21"/>
        </w:rPr>
        <w:t>−</w:t>
      </w:r>
      <w:r>
        <w:rPr>
          <w:rFonts w:ascii="Times New Roman" w:eastAsia="宋体" w:hAnsi="Times New Roman" w:cs="Times New Roman"/>
          <w:bCs/>
          <w:szCs w:val="21"/>
        </w:rPr>
        <w:t>3469.</w:t>
      </w:r>
    </w:p>
    <w:p w14:paraId="421C399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[37].</w:t>
      </w:r>
      <w:r>
        <w:rPr>
          <w:rFonts w:ascii="Times New Roman" w:hAnsi="Times New Roman" w:cs="Times New Roman"/>
          <w:bCs/>
          <w:szCs w:val="21"/>
        </w:rPr>
        <w:tab/>
        <w:t>Soda, K.; Ohshima, M.; Yamamoto, T. Purification and properties of isozymes of glutaminase from Pseudomonas aeruginosa. Biochem. Biophys. Res. Commun.</w:t>
      </w:r>
      <w:r>
        <w:rPr>
          <w:rFonts w:ascii="Times New Roman" w:hAnsi="Times New Roman" w:cs="Times New Roman"/>
          <w:bCs/>
          <w:szCs w:val="21"/>
        </w:rPr>
        <w:t xml:space="preserve"> 1972, 46, 1278.</w:t>
      </w:r>
    </w:p>
    <w:p w14:paraId="4FDA05CF"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[38].</w:t>
      </w:r>
      <w:r>
        <w:rPr>
          <w:rFonts w:ascii="Times New Roman" w:hAnsi="Times New Roman" w:cs="Times New Roman"/>
          <w:bCs/>
          <w:szCs w:val="21"/>
        </w:rPr>
        <w:tab/>
        <w:t>Takashi, T.; Takeshi, Y.; Masashi, U.; Yasuki, N.; Nobuo, I.; Yu-ichi, H.; Ju-ichi, S. Purification and some properties of glutaminase from pseudomonas nitroreducens IFO 12694. Biosci., Biotechnol., Biochem. 1996, 60, 1160</w:t>
      </w:r>
      <w:r>
        <w:rPr>
          <w:rFonts w:ascii="Times New Roman" w:eastAsia="MS Mincho" w:hAnsi="Times New Roman" w:cs="Times New Roman"/>
          <w:bCs/>
          <w:szCs w:val="21"/>
        </w:rPr>
        <w:t>−</w:t>
      </w:r>
      <w:r>
        <w:rPr>
          <w:rFonts w:ascii="Times New Roman" w:eastAsia="宋体" w:hAnsi="Times New Roman" w:cs="Times New Roman"/>
          <w:bCs/>
          <w:szCs w:val="21"/>
        </w:rPr>
        <w:t>1164.</w:t>
      </w:r>
    </w:p>
    <w:p w14:paraId="7A1DB9A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[39].</w:t>
      </w:r>
      <w:r>
        <w:rPr>
          <w:rFonts w:ascii="Times New Roman" w:hAnsi="Times New Roman" w:cs="Times New Roman"/>
          <w:bCs/>
          <w:szCs w:val="21"/>
        </w:rPr>
        <w:tab/>
        <w:t>Itoh, T.; Hoshikawa, Y.; Matsuura, S.; Mizuguchi, J.; Arafune, T.; Hanaoka, T.; Mizukami, F.; Hayashi, A.; Nishihara, H.; Kyotani, T. Production of L-theanine using glutaminase encapsulated in carbon-coated mesoporous silica with high pH stability. B</w:t>
      </w:r>
      <w:r>
        <w:rPr>
          <w:rFonts w:ascii="Times New Roman" w:hAnsi="Times New Roman" w:cs="Times New Roman"/>
          <w:bCs/>
          <w:szCs w:val="21"/>
        </w:rPr>
        <w:t>iochem. Eng. J. 2012, 68, 207</w:t>
      </w:r>
      <w:r>
        <w:rPr>
          <w:rFonts w:ascii="Times New Roman" w:eastAsia="MS Mincho" w:hAnsi="Times New Roman" w:cs="Times New Roman"/>
          <w:bCs/>
          <w:szCs w:val="21"/>
        </w:rPr>
        <w:t>−</w:t>
      </w:r>
      <w:r>
        <w:rPr>
          <w:rFonts w:ascii="Times New Roman" w:eastAsia="宋体" w:hAnsi="Times New Roman" w:cs="Times New Roman"/>
          <w:bCs/>
          <w:szCs w:val="21"/>
        </w:rPr>
        <w:t>214.</w:t>
      </w:r>
    </w:p>
    <w:p w14:paraId="616730C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[40].</w:t>
      </w:r>
      <w:r>
        <w:rPr>
          <w:rFonts w:ascii="Times New Roman" w:hAnsi="Times New Roman" w:cs="Times New Roman"/>
          <w:bCs/>
          <w:szCs w:val="21"/>
        </w:rPr>
        <w:tab/>
        <w:t>Juan Yang, Dongxiao Sun-Waterhouse, Chun Cui, et al. Synthesis and Sensory Characteristics of Kokumi γ</w:t>
      </w:r>
      <w:r>
        <w:rPr>
          <w:rFonts w:ascii="Cambria Math" w:eastAsia="MS Mincho" w:hAnsi="Cambria Math" w:cs="Cambria Math"/>
          <w:bCs/>
          <w:szCs w:val="21"/>
        </w:rPr>
        <w:t>‑</w:t>
      </w:r>
      <w:r>
        <w:rPr>
          <w:rFonts w:ascii="Times New Roman" w:hAnsi="Times New Roman" w:cs="Times New Roman"/>
          <w:bCs/>
          <w:szCs w:val="21"/>
        </w:rPr>
        <w:t>[Glu]n</w:t>
      </w:r>
      <w:r>
        <w:rPr>
          <w:rFonts w:ascii="Cambria Math" w:eastAsia="MS Mincho" w:hAnsi="Cambria Math" w:cs="Cambria Math"/>
          <w:bCs/>
          <w:szCs w:val="21"/>
        </w:rPr>
        <w:t>‑</w:t>
      </w:r>
      <w:r>
        <w:rPr>
          <w:rFonts w:ascii="Times New Roman" w:eastAsia="宋体" w:hAnsi="Times New Roman" w:cs="Times New Roman"/>
          <w:bCs/>
          <w:szCs w:val="21"/>
        </w:rPr>
        <w:t>Phe in the Presence of Glutamine and Phenylalan</w:t>
      </w:r>
      <w:r>
        <w:rPr>
          <w:rFonts w:ascii="Times New Roman" w:hAnsi="Times New Roman" w:cs="Times New Roman"/>
          <w:bCs/>
          <w:szCs w:val="21"/>
        </w:rPr>
        <w:t>ine: Glutaminase from Bacillus amyloliquefaciens or Asperg</w:t>
      </w:r>
      <w:r>
        <w:rPr>
          <w:rFonts w:ascii="Times New Roman" w:hAnsi="Times New Roman" w:cs="Times New Roman"/>
          <w:bCs/>
          <w:szCs w:val="21"/>
        </w:rPr>
        <w:t>illus oryzae as the Catalyst[J]. J Agric Food Chem, 2017, 65(39):8696-8703.</w:t>
      </w:r>
    </w:p>
    <w:p w14:paraId="4EC618E1"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[41].</w:t>
      </w:r>
      <w:r>
        <w:rPr>
          <w:rFonts w:ascii="Times New Roman" w:hAnsi="Times New Roman" w:cs="Times New Roman"/>
          <w:bCs/>
          <w:szCs w:val="21"/>
        </w:rPr>
        <w:tab/>
        <w:t>Tanaka T , Takagi K , Saddam H M , et al. Purification and Characterization of Elizabethkingia L-Amino Acid Esterase: an Enzyme Useful for Enzymatic Synthesis of the Dipeptid</w:t>
      </w:r>
      <w:r>
        <w:rPr>
          <w:rFonts w:ascii="Times New Roman" w:hAnsi="Times New Roman" w:cs="Times New Roman"/>
          <w:bCs/>
          <w:szCs w:val="21"/>
        </w:rPr>
        <w:t>e, Valyl-Glycine[J]. Applied Biochemistry and Biotechnology, 2017.</w:t>
      </w:r>
    </w:p>
    <w:p w14:paraId="20B5557E"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[42].</w:t>
      </w:r>
      <w:r>
        <w:rPr>
          <w:rFonts w:ascii="Times New Roman" w:hAnsi="Times New Roman" w:cs="Times New Roman"/>
          <w:bCs/>
          <w:szCs w:val="21"/>
        </w:rPr>
        <w:tab/>
        <w:t>Speranza, G.; Morelli, C. F. γ-Glutamyl transpeptidase-catalyzed synthesis of naturally occurring flavor enhancers. J. Mol. Catal. B: Enzym. 2012, 84,65</w:t>
      </w:r>
      <w:r>
        <w:rPr>
          <w:rFonts w:ascii="Times New Roman" w:eastAsia="MS Mincho" w:hAnsi="Times New Roman" w:cs="Times New Roman"/>
          <w:bCs/>
          <w:szCs w:val="21"/>
        </w:rPr>
        <w:t>−</w:t>
      </w:r>
      <w:r>
        <w:rPr>
          <w:rFonts w:ascii="Times New Roman" w:eastAsia="宋体" w:hAnsi="Times New Roman" w:cs="Times New Roman"/>
          <w:bCs/>
          <w:szCs w:val="21"/>
        </w:rPr>
        <w:t>71.</w:t>
      </w:r>
    </w:p>
    <w:p w14:paraId="679D8FDF"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[43].</w:t>
      </w:r>
      <w:r>
        <w:rPr>
          <w:rFonts w:ascii="Times New Roman" w:hAnsi="Times New Roman" w:cs="Times New Roman"/>
          <w:bCs/>
          <w:szCs w:val="21"/>
        </w:rPr>
        <w:tab/>
        <w:t>Suzuki, H.; Kajimoto</w:t>
      </w:r>
      <w:r>
        <w:rPr>
          <w:rFonts w:ascii="Times New Roman" w:hAnsi="Times New Roman" w:cs="Times New Roman"/>
          <w:bCs/>
          <w:szCs w:val="21"/>
        </w:rPr>
        <w:t>, Y.; Kumagai, H. Improvement of the Bitter Taste of Amino Acids through the Transpeptidation Reaction of Bacterial γ-Glutamyltranspeptidase. J. Agric. Food Chem. 2002, 50, 313</w:t>
      </w:r>
      <w:r>
        <w:rPr>
          <w:rFonts w:ascii="Times New Roman" w:eastAsia="MS Mincho" w:hAnsi="Times New Roman" w:cs="Times New Roman"/>
          <w:bCs/>
          <w:szCs w:val="21"/>
        </w:rPr>
        <w:t>−</w:t>
      </w:r>
      <w:r>
        <w:rPr>
          <w:rFonts w:ascii="Times New Roman" w:eastAsia="宋体" w:hAnsi="Times New Roman" w:cs="Times New Roman"/>
          <w:bCs/>
          <w:szCs w:val="21"/>
        </w:rPr>
        <w:t>318.</w:t>
      </w:r>
    </w:p>
    <w:p w14:paraId="22A55AB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[44].</w:t>
      </w:r>
      <w:r>
        <w:rPr>
          <w:rFonts w:ascii="Times New Roman" w:hAnsi="Times New Roman" w:cs="Times New Roman"/>
          <w:bCs/>
          <w:szCs w:val="21"/>
        </w:rPr>
        <w:tab/>
        <w:t xml:space="preserve"> Suzuki, H.; Yamada, C.; Kato, K. γ-Glutamyl compounds and their enz</w:t>
      </w:r>
      <w:r>
        <w:rPr>
          <w:rFonts w:ascii="Times New Roman" w:hAnsi="Times New Roman" w:cs="Times New Roman"/>
          <w:bCs/>
          <w:szCs w:val="21"/>
        </w:rPr>
        <w:t>ymatic production using bacterial γ-glutamyltranspeptidase. Amino Acids, 2007, 32, 333-</w:t>
      </w:r>
      <w:r>
        <w:rPr>
          <w:rFonts w:ascii="Times New Roman" w:eastAsia="宋体" w:hAnsi="Times New Roman" w:cs="Times New Roman"/>
          <w:bCs/>
          <w:szCs w:val="21"/>
        </w:rPr>
        <w:t>340.</w:t>
      </w:r>
    </w:p>
    <w:p w14:paraId="3C951BB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[45]</w:t>
      </w:r>
      <w:r>
        <w:rPr>
          <w:rFonts w:ascii="Times New Roman" w:hAnsi="Times New Roman" w:cs="Times New Roman"/>
        </w:rPr>
        <w:t xml:space="preserve"> </w:t>
      </w:r>
      <w:r>
        <w:rPr>
          <w:rFonts w:ascii="Times New Roman" w:hAnsi="Times New Roman" w:cs="Times New Roman"/>
          <w:bCs/>
          <w:szCs w:val="21"/>
        </w:rPr>
        <w:t xml:space="preserve">Salger,M.,Stark,T.D.,Hofmann,T.Taste Modulating Peptides from Overfermented Cocoa Beans.Journal of Agricultural and Food Chemistry, 67(15):4311-4320. </w:t>
      </w:r>
    </w:p>
    <w:p w14:paraId="3F55B03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[46].</w:t>
      </w:r>
      <w:r>
        <w:rPr>
          <w:rFonts w:ascii="Times New Roman" w:hAnsi="Times New Roman" w:cs="Times New Roman"/>
          <w:bCs/>
          <w:szCs w:val="21"/>
        </w:rPr>
        <w:tab/>
        <w:t>Xi</w:t>
      </w:r>
      <w:r>
        <w:rPr>
          <w:rFonts w:ascii="Times New Roman" w:hAnsi="Times New Roman" w:cs="Times New Roman"/>
          <w:bCs/>
          <w:szCs w:val="21"/>
        </w:rPr>
        <w:t>nru Xu , Mengchen Y , Huanlu S , et al. Investigation of umami and kokumi taste-active components in bovine bone marrow extract produced during enzymatic hydrolysis and Maillard reaction[J]. International Journal of Food Science &amp; Technology, 2018, 2465-24</w:t>
      </w:r>
      <w:r>
        <w:rPr>
          <w:rFonts w:ascii="Times New Roman" w:hAnsi="Times New Roman" w:cs="Times New Roman"/>
          <w:bCs/>
          <w:szCs w:val="21"/>
        </w:rPr>
        <w:t>81.</w:t>
      </w:r>
    </w:p>
    <w:p w14:paraId="55555125"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[47].</w:t>
      </w:r>
      <w:r>
        <w:rPr>
          <w:rFonts w:ascii="Times New Roman" w:hAnsi="Times New Roman" w:cs="Times New Roman"/>
          <w:bCs/>
          <w:szCs w:val="21"/>
        </w:rPr>
        <w:tab/>
        <w:t>Liu J, Liu M, He C, et al. Effect of thermal treatment on the flavor generation from Maillard reaction of xylose and chicken peptide. LWT - Food Science and Technology, 2015, 64(1):316-325.</w:t>
      </w:r>
    </w:p>
    <w:p w14:paraId="4516D04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[48].</w:t>
      </w:r>
      <w:r>
        <w:rPr>
          <w:rFonts w:ascii="Times New Roman" w:hAnsi="Times New Roman" w:cs="Times New Roman"/>
          <w:bCs/>
          <w:szCs w:val="21"/>
        </w:rPr>
        <w:tab/>
        <w:t>Tang K X , Zhao C J , Michael G. Ga</w:t>
      </w:r>
      <w:r>
        <w:rPr>
          <w:rFonts w:ascii="Times New Roman" w:eastAsia="MS Mincho" w:hAnsi="Times New Roman" w:cs="Times New Roman"/>
          <w:bCs/>
          <w:szCs w:val="21"/>
        </w:rPr>
        <w:t>̈</w:t>
      </w:r>
      <w:r>
        <w:rPr>
          <w:rFonts w:ascii="Times New Roman" w:eastAsia="宋体" w:hAnsi="Times New Roman" w:cs="Times New Roman"/>
          <w:bCs/>
          <w:szCs w:val="21"/>
        </w:rPr>
        <w:t>nzle. Effect o</w:t>
      </w:r>
      <w:r>
        <w:rPr>
          <w:rFonts w:ascii="Times New Roman" w:eastAsia="宋体" w:hAnsi="Times New Roman" w:cs="Times New Roman"/>
          <w:bCs/>
          <w:szCs w:val="21"/>
        </w:rPr>
        <w:t>f Glutathione on the Taste and Texture of Type I Sourdough Bread[J]. Journal of Agricultural and Food Chemistry, 2017, 65(21)</w:t>
      </w:r>
      <w:r>
        <w:rPr>
          <w:rFonts w:ascii="Times New Roman" w:hAnsi="Times New Roman" w:cs="Times New Roman"/>
          <w:bCs/>
          <w:szCs w:val="21"/>
        </w:rPr>
        <w:t>:4321-4328.</w:t>
      </w:r>
    </w:p>
    <w:p w14:paraId="1740495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[49].</w:t>
      </w:r>
      <w:r>
        <w:rPr>
          <w:rFonts w:ascii="Times New Roman" w:hAnsi="Times New Roman" w:cs="Times New Roman"/>
          <w:bCs/>
          <w:szCs w:val="21"/>
        </w:rPr>
        <w:tab/>
      </w:r>
      <w:r>
        <w:rPr>
          <w:rFonts w:ascii="Times New Roman" w:hAnsi="Times New Roman" w:cs="Times New Roman"/>
          <w:bCs/>
          <w:szCs w:val="21"/>
        </w:rPr>
        <w:t>冯涛</w:t>
      </w:r>
      <w:r>
        <w:rPr>
          <w:rFonts w:ascii="Times New Roman" w:hAnsi="Times New Roman" w:cs="Times New Roman"/>
          <w:bCs/>
          <w:szCs w:val="21"/>
        </w:rPr>
        <w:t>,</w:t>
      </w:r>
      <w:r>
        <w:rPr>
          <w:rFonts w:ascii="Times New Roman" w:hAnsi="Times New Roman" w:cs="Times New Roman"/>
          <w:bCs/>
          <w:szCs w:val="21"/>
        </w:rPr>
        <w:t>田怀香</w:t>
      </w:r>
      <w:r>
        <w:rPr>
          <w:rFonts w:ascii="Times New Roman" w:hAnsi="Times New Roman" w:cs="Times New Roman"/>
          <w:bCs/>
          <w:szCs w:val="21"/>
        </w:rPr>
        <w:t>,</w:t>
      </w:r>
      <w:r>
        <w:rPr>
          <w:rFonts w:ascii="Times New Roman" w:hAnsi="Times New Roman" w:cs="Times New Roman"/>
          <w:bCs/>
          <w:szCs w:val="21"/>
        </w:rPr>
        <w:t>陈福玉</w:t>
      </w:r>
      <w:r>
        <w:rPr>
          <w:rFonts w:ascii="Times New Roman" w:hAnsi="Times New Roman" w:cs="Times New Roman"/>
          <w:bCs/>
          <w:szCs w:val="21"/>
        </w:rPr>
        <w:t>.</w:t>
      </w:r>
      <w:r>
        <w:rPr>
          <w:rFonts w:ascii="Times New Roman" w:hAnsi="Times New Roman" w:cs="Times New Roman"/>
          <w:bCs/>
          <w:szCs w:val="21"/>
        </w:rPr>
        <w:t>食品风味化学</w:t>
      </w:r>
      <w:r>
        <w:rPr>
          <w:rFonts w:ascii="Times New Roman" w:hAnsi="Times New Roman" w:cs="Times New Roman"/>
          <w:bCs/>
          <w:szCs w:val="21"/>
        </w:rPr>
        <w:t>[M].</w:t>
      </w:r>
      <w:r>
        <w:rPr>
          <w:rFonts w:ascii="Times New Roman" w:hAnsi="Times New Roman" w:cs="Times New Roman"/>
          <w:bCs/>
          <w:szCs w:val="21"/>
        </w:rPr>
        <w:t>北京</w:t>
      </w:r>
      <w:r>
        <w:rPr>
          <w:rFonts w:ascii="Times New Roman" w:hAnsi="Times New Roman" w:cs="Times New Roman"/>
          <w:bCs/>
          <w:szCs w:val="21"/>
        </w:rPr>
        <w:t>:</w:t>
      </w:r>
      <w:r>
        <w:rPr>
          <w:rFonts w:ascii="Times New Roman" w:hAnsi="Times New Roman" w:cs="Times New Roman"/>
          <w:bCs/>
          <w:szCs w:val="21"/>
        </w:rPr>
        <w:t>中国质检出版社</w:t>
      </w:r>
      <w:r>
        <w:rPr>
          <w:rFonts w:ascii="Times New Roman" w:hAnsi="Times New Roman" w:cs="Times New Roman"/>
          <w:bCs/>
          <w:szCs w:val="21"/>
        </w:rPr>
        <w:t>,2013</w:t>
      </w:r>
    </w:p>
    <w:p w14:paraId="1849A45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[50].</w:t>
      </w:r>
      <w:r>
        <w:rPr>
          <w:rFonts w:ascii="Times New Roman" w:hAnsi="Times New Roman" w:cs="Times New Roman"/>
          <w:bCs/>
          <w:szCs w:val="21"/>
        </w:rPr>
        <w:tab/>
        <w:t>Chattopadhyay N, Vassilev P M, Brown E M. Calcium- sensing receptor: r</w:t>
      </w:r>
      <w:r>
        <w:rPr>
          <w:rFonts w:ascii="Times New Roman" w:hAnsi="Times New Roman" w:cs="Times New Roman"/>
          <w:bCs/>
          <w:szCs w:val="21"/>
        </w:rPr>
        <w:t>oles in and beyond systemic calcium homeostasis [J]. Biological Chemistry, 1997, 378(8):759-768</w:t>
      </w:r>
    </w:p>
    <w:p w14:paraId="5C33218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[51].</w:t>
      </w:r>
      <w:r>
        <w:rPr>
          <w:rFonts w:ascii="Times New Roman" w:hAnsi="Times New Roman" w:cs="Times New Roman"/>
          <w:bCs/>
          <w:szCs w:val="21"/>
        </w:rPr>
        <w:tab/>
        <w:t xml:space="preserve">Dunkel A, Hofmann T F. Kokumi flavour compounds and use: US, US 8147892 B2 [P]. </w:t>
      </w:r>
      <w:r>
        <w:rPr>
          <w:rFonts w:ascii="Times New Roman" w:hAnsi="Times New Roman" w:cs="Times New Roman"/>
          <w:bCs/>
          <w:szCs w:val="21"/>
        </w:rPr>
        <w:lastRenderedPageBreak/>
        <w:t>2012</w:t>
      </w:r>
    </w:p>
    <w:p w14:paraId="309A3C84"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[52]. Amino Y, Nakazawa M, Kaneko M, et al. </w:t>
      </w:r>
      <w:r>
        <w:rPr>
          <w:rFonts w:ascii="Times New Roman" w:hAnsi="Times New Roman" w:cs="Times New Roman"/>
          <w:bCs/>
          <w:szCs w:val="21"/>
        </w:rPr>
        <w:t>Structure–CaSR–activity relation of kokumi γ-glutamyl peptides[J]. Chemical and Pharmaceutical Bulletin, 2016, 64(8): 1181-1189.</w:t>
      </w:r>
    </w:p>
    <w:p w14:paraId="28107330"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[53].</w:t>
      </w:r>
      <w:r>
        <w:rPr>
          <w:rFonts w:ascii="Times New Roman" w:hAnsi="Times New Roman" w:cs="Times New Roman"/>
          <w:szCs w:val="21"/>
        </w:rPr>
        <w:t>方元超，赵晋府</w:t>
      </w:r>
      <w:r>
        <w:rPr>
          <w:rFonts w:ascii="Times New Roman" w:hAnsi="Times New Roman" w:cs="Times New Roman"/>
          <w:szCs w:val="21"/>
        </w:rPr>
        <w:t>.</w:t>
      </w:r>
      <w:r>
        <w:rPr>
          <w:rFonts w:ascii="Times New Roman" w:hAnsi="Times New Roman" w:cs="Times New Roman"/>
          <w:szCs w:val="21"/>
        </w:rPr>
        <w:t>茶饮料生产技术</w:t>
      </w:r>
      <w:r>
        <w:rPr>
          <w:rFonts w:ascii="Times New Roman" w:hAnsi="Times New Roman" w:cs="Times New Roman"/>
          <w:szCs w:val="21"/>
        </w:rPr>
        <w:t>.</w:t>
      </w:r>
      <w:r>
        <w:rPr>
          <w:rFonts w:ascii="Times New Roman" w:hAnsi="Times New Roman" w:cs="Times New Roman"/>
          <w:szCs w:val="21"/>
        </w:rPr>
        <w:t>北京：中国轻工业出版社，</w:t>
      </w:r>
      <w:r>
        <w:rPr>
          <w:rFonts w:ascii="Times New Roman" w:hAnsi="Times New Roman" w:cs="Times New Roman"/>
          <w:szCs w:val="21"/>
        </w:rPr>
        <w:t>2001</w:t>
      </w:r>
    </w:p>
    <w:p w14:paraId="1A1FCD1C"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[54].</w:t>
      </w:r>
      <w:r>
        <w:rPr>
          <w:rFonts w:ascii="Times New Roman" w:hAnsi="Times New Roman" w:cs="Times New Roman"/>
          <w:szCs w:val="21"/>
        </w:rPr>
        <w:t>李学俊</w:t>
      </w:r>
      <w:r>
        <w:rPr>
          <w:rFonts w:ascii="Times New Roman" w:hAnsi="Times New Roman" w:cs="Times New Roman"/>
          <w:szCs w:val="21"/>
        </w:rPr>
        <w:t xml:space="preserve">. </w:t>
      </w:r>
      <w:r>
        <w:rPr>
          <w:rFonts w:ascii="Times New Roman" w:hAnsi="Times New Roman" w:cs="Times New Roman"/>
          <w:szCs w:val="21"/>
        </w:rPr>
        <w:t>小粒种咖啡栽培与初加工</w:t>
      </w:r>
      <w:r>
        <w:rPr>
          <w:rFonts w:ascii="Times New Roman" w:hAnsi="Times New Roman" w:cs="Times New Roman"/>
          <w:szCs w:val="21"/>
        </w:rPr>
        <w:t xml:space="preserve">. </w:t>
      </w:r>
      <w:r>
        <w:rPr>
          <w:rFonts w:ascii="Times New Roman" w:hAnsi="Times New Roman" w:cs="Times New Roman"/>
          <w:szCs w:val="21"/>
        </w:rPr>
        <w:t>昆明：云南大学出版社，</w:t>
      </w:r>
      <w:r>
        <w:rPr>
          <w:rFonts w:ascii="Times New Roman" w:hAnsi="Times New Roman" w:cs="Times New Roman"/>
          <w:szCs w:val="21"/>
        </w:rPr>
        <w:t>2014</w:t>
      </w:r>
    </w:p>
    <w:p w14:paraId="510C6863"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[55].</w:t>
      </w:r>
      <w:r>
        <w:rPr>
          <w:rFonts w:ascii="Times New Roman" w:hAnsi="Times New Roman" w:cs="Times New Roman"/>
          <w:szCs w:val="21"/>
        </w:rPr>
        <w:t>王广兰，汪学红</w:t>
      </w:r>
      <w:r>
        <w:rPr>
          <w:rFonts w:ascii="Times New Roman" w:hAnsi="Times New Roman" w:cs="Times New Roman"/>
          <w:szCs w:val="21"/>
        </w:rPr>
        <w:t xml:space="preserve">. </w:t>
      </w:r>
      <w:r>
        <w:rPr>
          <w:rFonts w:ascii="Times New Roman" w:hAnsi="Times New Roman" w:cs="Times New Roman"/>
          <w:szCs w:val="21"/>
        </w:rPr>
        <w:t>运动营养学</w:t>
      </w:r>
      <w:r>
        <w:rPr>
          <w:rFonts w:ascii="Times New Roman" w:hAnsi="Times New Roman" w:cs="Times New Roman"/>
          <w:szCs w:val="21"/>
        </w:rPr>
        <w:t xml:space="preserve">. </w:t>
      </w:r>
      <w:r>
        <w:rPr>
          <w:rFonts w:ascii="Times New Roman" w:hAnsi="Times New Roman" w:cs="Times New Roman"/>
          <w:szCs w:val="21"/>
        </w:rPr>
        <w:t>华中科技大学出版社，</w:t>
      </w:r>
      <w:r>
        <w:rPr>
          <w:rFonts w:ascii="Times New Roman" w:hAnsi="Times New Roman" w:cs="Times New Roman"/>
          <w:szCs w:val="21"/>
        </w:rPr>
        <w:t>2017</w:t>
      </w:r>
    </w:p>
    <w:p w14:paraId="640D872A"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[56].</w:t>
      </w:r>
      <w:r>
        <w:rPr>
          <w:rFonts w:ascii="Times New Roman" w:hAnsi="Times New Roman" w:cs="Times New Roman"/>
          <w:szCs w:val="21"/>
        </w:rPr>
        <w:t>刘远鹏，张春丽，秦</w:t>
      </w:r>
      <w:r>
        <w:rPr>
          <w:rFonts w:ascii="Times New Roman" w:hAnsi="Times New Roman" w:cs="Times New Roman"/>
          <w:szCs w:val="21"/>
        </w:rPr>
        <w:t>颖</w:t>
      </w:r>
      <w:r>
        <w:rPr>
          <w:rFonts w:ascii="Times New Roman" w:hAnsi="Times New Roman" w:cs="Times New Roman"/>
          <w:szCs w:val="21"/>
        </w:rPr>
        <w:t xml:space="preserve">. </w:t>
      </w:r>
      <w:r>
        <w:rPr>
          <w:rFonts w:ascii="Times New Roman" w:hAnsi="Times New Roman" w:cs="Times New Roman"/>
          <w:szCs w:val="21"/>
        </w:rPr>
        <w:t>运动饮料：水分、糖和电解质的补充及吸收</w:t>
      </w:r>
      <w:r>
        <w:rPr>
          <w:rFonts w:ascii="Times New Roman" w:hAnsi="Times New Roman" w:cs="Times New Roman"/>
          <w:szCs w:val="21"/>
        </w:rPr>
        <w:t xml:space="preserve">. </w:t>
      </w:r>
      <w:r>
        <w:rPr>
          <w:rFonts w:ascii="Times New Roman" w:hAnsi="Times New Roman" w:cs="Times New Roman"/>
          <w:szCs w:val="21"/>
        </w:rPr>
        <w:t>饮料工业，</w:t>
      </w:r>
      <w:r>
        <w:rPr>
          <w:rFonts w:ascii="Times New Roman" w:hAnsi="Times New Roman" w:cs="Times New Roman"/>
          <w:szCs w:val="21"/>
        </w:rPr>
        <w:t>2006</w:t>
      </w:r>
      <w:r>
        <w:rPr>
          <w:rFonts w:ascii="Times New Roman" w:hAnsi="Times New Roman" w:cs="Times New Roman"/>
          <w:szCs w:val="21"/>
        </w:rPr>
        <w:t>，</w:t>
      </w:r>
      <w:r>
        <w:rPr>
          <w:rFonts w:ascii="Times New Roman" w:hAnsi="Times New Roman" w:cs="Times New Roman"/>
          <w:szCs w:val="21"/>
        </w:rPr>
        <w:t>9</w:t>
      </w:r>
      <w:r>
        <w:rPr>
          <w:rFonts w:ascii="Times New Roman" w:hAnsi="Times New Roman" w:cs="Times New Roman"/>
          <w:szCs w:val="21"/>
        </w:rPr>
        <w:t>（</w:t>
      </w:r>
      <w:r>
        <w:rPr>
          <w:rFonts w:ascii="Times New Roman" w:hAnsi="Times New Roman" w:cs="Times New Roman"/>
          <w:szCs w:val="21"/>
        </w:rPr>
        <w:t>6</w:t>
      </w:r>
      <w:r>
        <w:rPr>
          <w:rFonts w:ascii="Times New Roman" w:hAnsi="Times New Roman" w:cs="Times New Roman"/>
          <w:szCs w:val="21"/>
        </w:rPr>
        <w:t>）：</w:t>
      </w:r>
      <w:r>
        <w:rPr>
          <w:rFonts w:ascii="Times New Roman" w:hAnsi="Times New Roman" w:cs="Times New Roman"/>
          <w:szCs w:val="21"/>
        </w:rPr>
        <w:t>14-19</w:t>
      </w:r>
    </w:p>
    <w:p w14:paraId="760730FE"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[57].</w:t>
      </w:r>
      <w:r>
        <w:rPr>
          <w:rFonts w:ascii="Times New Roman" w:hAnsi="Times New Roman" w:cs="Times New Roman"/>
          <w:szCs w:val="21"/>
        </w:rPr>
        <w:t>梁世杰，丁克芳，林伟国</w:t>
      </w:r>
      <w:r>
        <w:rPr>
          <w:rFonts w:ascii="Times New Roman" w:hAnsi="Times New Roman" w:cs="Times New Roman"/>
          <w:szCs w:val="21"/>
        </w:rPr>
        <w:t xml:space="preserve">. </w:t>
      </w:r>
      <w:r>
        <w:rPr>
          <w:rFonts w:ascii="Times New Roman" w:hAnsi="Times New Roman" w:cs="Times New Roman"/>
          <w:szCs w:val="21"/>
        </w:rPr>
        <w:t>运动饮料配方设计概念</w:t>
      </w:r>
      <w:r>
        <w:rPr>
          <w:rFonts w:ascii="Times New Roman" w:hAnsi="Times New Roman" w:cs="Times New Roman"/>
          <w:szCs w:val="21"/>
        </w:rPr>
        <w:t xml:space="preserve">. </w:t>
      </w:r>
      <w:r>
        <w:rPr>
          <w:rFonts w:ascii="Times New Roman" w:hAnsi="Times New Roman" w:cs="Times New Roman"/>
          <w:szCs w:val="21"/>
        </w:rPr>
        <w:t>饮料工业，</w:t>
      </w:r>
      <w:r>
        <w:rPr>
          <w:rFonts w:ascii="Times New Roman" w:hAnsi="Times New Roman" w:cs="Times New Roman"/>
          <w:szCs w:val="21"/>
        </w:rPr>
        <w:t>2003</w:t>
      </w:r>
      <w:r>
        <w:rPr>
          <w:rFonts w:ascii="Times New Roman" w:hAnsi="Times New Roman" w:cs="Times New Roman"/>
          <w:szCs w:val="21"/>
        </w:rPr>
        <w:t>，</w:t>
      </w:r>
      <w:r>
        <w:rPr>
          <w:rFonts w:ascii="Times New Roman" w:hAnsi="Times New Roman" w:cs="Times New Roman"/>
          <w:szCs w:val="21"/>
        </w:rPr>
        <w:t>6</w:t>
      </w:r>
      <w:r>
        <w:rPr>
          <w:rFonts w:ascii="Times New Roman" w:hAnsi="Times New Roman" w:cs="Times New Roman"/>
          <w:szCs w:val="21"/>
        </w:rPr>
        <w:t>（</w:t>
      </w:r>
      <w:r>
        <w:rPr>
          <w:rFonts w:ascii="Times New Roman" w:hAnsi="Times New Roman" w:cs="Times New Roman"/>
          <w:szCs w:val="21"/>
        </w:rPr>
        <w:t>3</w:t>
      </w:r>
      <w:r>
        <w:rPr>
          <w:rFonts w:ascii="Times New Roman" w:hAnsi="Times New Roman" w:cs="Times New Roman"/>
          <w:szCs w:val="21"/>
        </w:rPr>
        <w:t>）：</w:t>
      </w:r>
      <w:r>
        <w:rPr>
          <w:rFonts w:ascii="Times New Roman" w:hAnsi="Times New Roman" w:cs="Times New Roman"/>
          <w:szCs w:val="21"/>
        </w:rPr>
        <w:t>1-6</w:t>
      </w:r>
    </w:p>
    <w:p w14:paraId="0CEF7F35"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[58].</w:t>
      </w:r>
      <w:r>
        <w:rPr>
          <w:rFonts w:ascii="Times New Roman" w:hAnsi="Times New Roman" w:cs="Times New Roman"/>
          <w:szCs w:val="21"/>
        </w:rPr>
        <w:t>李宁，对症养生蔬果汁</w:t>
      </w:r>
      <w:r>
        <w:rPr>
          <w:rFonts w:ascii="Times New Roman" w:hAnsi="Times New Roman" w:cs="Times New Roman"/>
          <w:szCs w:val="21"/>
        </w:rPr>
        <w:t xml:space="preserve">. </w:t>
      </w:r>
      <w:r>
        <w:rPr>
          <w:rFonts w:ascii="Times New Roman" w:hAnsi="Times New Roman" w:cs="Times New Roman"/>
          <w:szCs w:val="21"/>
        </w:rPr>
        <w:t>南京：江苏科学技术出版社，</w:t>
      </w:r>
      <w:r>
        <w:rPr>
          <w:rFonts w:ascii="Times New Roman" w:hAnsi="Times New Roman" w:cs="Times New Roman"/>
          <w:szCs w:val="21"/>
        </w:rPr>
        <w:t>2012</w:t>
      </w:r>
    </w:p>
    <w:p w14:paraId="5AEFBC57"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[59].</w:t>
      </w:r>
      <w:r>
        <w:rPr>
          <w:rFonts w:ascii="Times New Roman" w:hAnsi="Times New Roman" w:cs="Times New Roman"/>
          <w:szCs w:val="21"/>
        </w:rPr>
        <w:t>邓树勋，王健，齐德才编</w:t>
      </w:r>
      <w:r>
        <w:rPr>
          <w:rFonts w:ascii="Times New Roman" w:hAnsi="Times New Roman" w:cs="Times New Roman"/>
          <w:szCs w:val="21"/>
        </w:rPr>
        <w:t xml:space="preserve">. </w:t>
      </w:r>
      <w:r>
        <w:rPr>
          <w:rFonts w:ascii="Times New Roman" w:hAnsi="Times New Roman" w:cs="Times New Roman"/>
          <w:szCs w:val="21"/>
        </w:rPr>
        <w:t>运动生理学</w:t>
      </w:r>
      <w:r>
        <w:rPr>
          <w:rFonts w:ascii="Times New Roman" w:hAnsi="Times New Roman" w:cs="Times New Roman"/>
          <w:szCs w:val="21"/>
        </w:rPr>
        <w:t xml:space="preserve">. </w:t>
      </w:r>
      <w:r>
        <w:rPr>
          <w:rFonts w:ascii="Times New Roman" w:hAnsi="Times New Roman" w:cs="Times New Roman"/>
          <w:szCs w:val="21"/>
        </w:rPr>
        <w:t>北京：高等教育出版社，</w:t>
      </w:r>
      <w:r>
        <w:rPr>
          <w:rFonts w:ascii="Times New Roman" w:hAnsi="Times New Roman" w:cs="Times New Roman"/>
          <w:szCs w:val="21"/>
        </w:rPr>
        <w:t>2009</w:t>
      </w:r>
    </w:p>
    <w:p w14:paraId="3A193643" w14:textId="77777777" w:rsidR="00970176" w:rsidRDefault="008D6EE0">
      <w:pPr>
        <w:spacing w:line="360" w:lineRule="auto"/>
        <w:ind w:firstLineChars="150" w:firstLine="315"/>
        <w:rPr>
          <w:rFonts w:ascii="Times New Roman" w:hAnsi="Times New Roman" w:cs="Times New Roman"/>
          <w:szCs w:val="21"/>
        </w:rPr>
      </w:pPr>
      <w:r>
        <w:rPr>
          <w:rFonts w:ascii="Times New Roman" w:hAnsi="Times New Roman" w:cs="Times New Roman"/>
          <w:szCs w:val="21"/>
        </w:rPr>
        <w:t>[60]. Chen Zhen, Eric A. Finkelstein, James M. Nonnemaker. Predicting the effects of s</w:t>
      </w:r>
      <w:r>
        <w:rPr>
          <w:rFonts w:ascii="Times New Roman" w:hAnsi="Times New Roman" w:cs="Times New Roman"/>
          <w:szCs w:val="21"/>
        </w:rPr>
        <w:t xml:space="preserve">ugar-sweetened beverage taxes on food and beverage demand in a large demand system. American Journal of Agricultural Economics, 2014, 96(1): 1-25 </w:t>
      </w:r>
    </w:p>
    <w:p w14:paraId="74438E5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szCs w:val="21"/>
        </w:rPr>
        <w:t>[61]. M.Zheng, M Allman-Farinelli, BL Heitmann. Substitution of sugar-sweetened beverages with other beverage</w:t>
      </w:r>
      <w:r>
        <w:rPr>
          <w:rFonts w:ascii="Times New Roman" w:hAnsi="Times New Roman" w:cs="Times New Roman"/>
          <w:szCs w:val="21"/>
        </w:rPr>
        <w:t xml:space="preserve"> alternative: a review of long-term health outcomes. Journal of the Academy of Nutrition and Dietetics, 2015, 115(5): 767-779</w:t>
      </w:r>
    </w:p>
    <w:p w14:paraId="5EB79B6E"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[62].</w:t>
      </w:r>
      <w:r>
        <w:rPr>
          <w:rFonts w:ascii="Times New Roman" w:hAnsi="Times New Roman" w:cs="Times New Roman"/>
          <w:bCs/>
          <w:szCs w:val="21"/>
        </w:rPr>
        <w:t>林高鹏</w:t>
      </w:r>
      <w:r>
        <w:rPr>
          <w:rFonts w:ascii="Times New Roman" w:hAnsi="Times New Roman" w:cs="Times New Roman"/>
          <w:bCs/>
          <w:szCs w:val="21"/>
        </w:rPr>
        <w:t>.</w:t>
      </w:r>
      <w:r>
        <w:rPr>
          <w:rFonts w:ascii="Times New Roman" w:hAnsi="Times New Roman" w:cs="Times New Roman"/>
          <w:bCs/>
          <w:szCs w:val="21"/>
        </w:rPr>
        <w:t>低脂肪</w:t>
      </w:r>
      <w:r>
        <w:rPr>
          <w:rFonts w:ascii="Times New Roman" w:hAnsi="Times New Roman" w:cs="Times New Roman"/>
          <w:bCs/>
          <w:szCs w:val="21"/>
        </w:rPr>
        <w:t>——</w:t>
      </w:r>
      <w:r>
        <w:rPr>
          <w:rFonts w:ascii="Times New Roman" w:hAnsi="Times New Roman" w:cs="Times New Roman"/>
          <w:bCs/>
          <w:szCs w:val="21"/>
        </w:rPr>
        <w:t>欧美食品业发展的主流趋势</w:t>
      </w:r>
      <w:r>
        <w:rPr>
          <w:rFonts w:ascii="Times New Roman" w:hAnsi="Times New Roman" w:cs="Times New Roman"/>
          <w:bCs/>
          <w:szCs w:val="21"/>
        </w:rPr>
        <w:t>[J].</w:t>
      </w:r>
      <w:r>
        <w:rPr>
          <w:rFonts w:ascii="Times New Roman" w:hAnsi="Times New Roman" w:cs="Times New Roman"/>
          <w:bCs/>
          <w:szCs w:val="21"/>
        </w:rPr>
        <w:t>中国检验检疫</w:t>
      </w:r>
      <w:r>
        <w:rPr>
          <w:rFonts w:ascii="Times New Roman" w:hAnsi="Times New Roman" w:cs="Times New Roman"/>
          <w:bCs/>
          <w:szCs w:val="21"/>
        </w:rPr>
        <w:t xml:space="preserve">, 1999(4): 43.  </w:t>
      </w:r>
    </w:p>
    <w:p w14:paraId="44D2BB47"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[63].</w:t>
      </w:r>
      <w:r>
        <w:rPr>
          <w:rFonts w:ascii="Times New Roman" w:hAnsi="Times New Roman" w:cs="Times New Roman"/>
          <w:bCs/>
          <w:szCs w:val="21"/>
        </w:rPr>
        <w:t>汪海洪</w:t>
      </w:r>
      <w:r>
        <w:rPr>
          <w:rFonts w:ascii="Times New Roman" w:hAnsi="Times New Roman" w:cs="Times New Roman"/>
          <w:bCs/>
          <w:szCs w:val="21"/>
        </w:rPr>
        <w:t>,</w:t>
      </w:r>
      <w:r>
        <w:rPr>
          <w:rFonts w:ascii="Times New Roman" w:hAnsi="Times New Roman" w:cs="Times New Roman"/>
          <w:bCs/>
          <w:szCs w:val="21"/>
        </w:rPr>
        <w:t>高大维</w:t>
      </w:r>
      <w:r>
        <w:rPr>
          <w:rFonts w:ascii="Times New Roman" w:hAnsi="Times New Roman" w:cs="Times New Roman"/>
          <w:bCs/>
          <w:szCs w:val="21"/>
        </w:rPr>
        <w:t>.</w:t>
      </w:r>
      <w:r>
        <w:rPr>
          <w:rFonts w:ascii="Times New Roman" w:hAnsi="Times New Roman" w:cs="Times New Roman"/>
          <w:bCs/>
          <w:szCs w:val="21"/>
        </w:rPr>
        <w:t>低脂食品的发展与脂肪替代品</w:t>
      </w:r>
      <w:r>
        <w:rPr>
          <w:rFonts w:ascii="Times New Roman" w:hAnsi="Times New Roman" w:cs="Times New Roman"/>
          <w:bCs/>
          <w:szCs w:val="21"/>
        </w:rPr>
        <w:t>[J].</w:t>
      </w:r>
      <w:r>
        <w:rPr>
          <w:rFonts w:ascii="Times New Roman" w:hAnsi="Times New Roman" w:cs="Times New Roman"/>
          <w:bCs/>
          <w:szCs w:val="21"/>
        </w:rPr>
        <w:t>食品与发酵工业</w:t>
      </w:r>
      <w:r>
        <w:rPr>
          <w:rFonts w:ascii="Times New Roman" w:hAnsi="Times New Roman" w:cs="Times New Roman"/>
          <w:bCs/>
          <w:szCs w:val="21"/>
        </w:rPr>
        <w:t>,1997(01):52-56.</w:t>
      </w:r>
    </w:p>
    <w:p w14:paraId="6367775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[64] PIETRASIK </w:t>
      </w:r>
      <w:r>
        <w:rPr>
          <w:rFonts w:ascii="Times New Roman" w:hAnsi="Times New Roman" w:cs="Times New Roman"/>
          <w:bCs/>
          <w:szCs w:val="21"/>
        </w:rPr>
        <w:t>Z,DUDA Z. Effect of fat content and soy protein/carrageenan mix on the quality characteristics of comminuted,scalded sausages[J]. Meat Science,2000,56:181-188.</w:t>
      </w:r>
    </w:p>
    <w:p w14:paraId="135A620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[65] RUIZ-CAPILLAS C,TRIKI M,HERRERO A M,et al. Konjac gel as pork backfat replacer in dry ferme</w:t>
      </w:r>
      <w:r>
        <w:rPr>
          <w:rFonts w:ascii="Times New Roman" w:hAnsi="Times New Roman" w:cs="Times New Roman"/>
          <w:bCs/>
          <w:szCs w:val="21"/>
        </w:rPr>
        <w:t>nted sausages:Processing and quality characteristics[J].Meat Science,2012,92:144-150.</w:t>
      </w:r>
    </w:p>
    <w:p w14:paraId="0D6F9870"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[66] AYADI M A,KECHAOU A,MAKNI I,et al. Influence of carrageenan addition on turkey meat sausages properties [J].Journal of Food Engineering,2009,93:278-283.</w:t>
      </w:r>
    </w:p>
    <w:p w14:paraId="0D37B7C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[67] CAMPAGN</w:t>
      </w:r>
      <w:r>
        <w:rPr>
          <w:rFonts w:ascii="Times New Roman" w:hAnsi="Times New Roman" w:cs="Times New Roman"/>
          <w:bCs/>
          <w:szCs w:val="21"/>
        </w:rPr>
        <w:t>OL P C B,SANTOS B A,WAGNER R,et al.Amorphous cellulose gel as a fat substitute in fermented sausages[J]. Meat Science,2012,90:36-42.</w:t>
      </w:r>
    </w:p>
    <w:p w14:paraId="2D917AB9"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[68] ELIZABETH G G,ALFONSO T. Low-fat sodium-reduced sausages:Effect of the interaction between locust bean gum,potato star</w:t>
      </w:r>
      <w:r>
        <w:rPr>
          <w:rFonts w:ascii="Times New Roman" w:hAnsi="Times New Roman" w:cs="Times New Roman"/>
          <w:bCs/>
          <w:szCs w:val="21"/>
        </w:rPr>
        <w:t>ch and j-carrageenan by a mixture design approach[J].Meat Science,2008,78:406-413.</w:t>
      </w:r>
    </w:p>
    <w:p w14:paraId="411DDE9A"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[69] TRIKI M,HERRERO A M,JIMNEZ -COLMENERO F,et al. Effect of preformed konjac gels,with and without olive oil,on the technological attributes and storage stability of mergu</w:t>
      </w:r>
      <w:r>
        <w:rPr>
          <w:rFonts w:ascii="Times New Roman" w:hAnsi="Times New Roman" w:cs="Times New Roman"/>
          <w:bCs/>
          <w:szCs w:val="21"/>
        </w:rPr>
        <w:t>ez sausage[J]. Meat Science,2013,93:351-360.</w:t>
      </w:r>
    </w:p>
    <w:p w14:paraId="31F19A2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[70] RUUSUNEN M,VAINIONPAA J,PUOLANNE E,et al. Effect of sodium citrate,carboxymethyl cellulose and carrageenan levels on quality characteristics of low-salt and low-fat bologna type sausages[J]. Meat Science,20</w:t>
      </w:r>
      <w:r>
        <w:rPr>
          <w:rFonts w:ascii="Times New Roman" w:hAnsi="Times New Roman" w:cs="Times New Roman"/>
          <w:bCs/>
          <w:szCs w:val="21"/>
        </w:rPr>
        <w:t>03,64:371-381.</w:t>
      </w:r>
    </w:p>
    <w:p w14:paraId="1CB3ACB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[71] </w:t>
      </w:r>
      <w:r>
        <w:rPr>
          <w:rFonts w:ascii="Times New Roman" w:hAnsi="Times New Roman" w:cs="Times New Roman"/>
          <w:bCs/>
          <w:szCs w:val="21"/>
        </w:rPr>
        <w:t>杨玉玲</w:t>
      </w:r>
      <w:r>
        <w:rPr>
          <w:rFonts w:ascii="Times New Roman" w:hAnsi="Times New Roman" w:cs="Times New Roman"/>
          <w:bCs/>
          <w:szCs w:val="21"/>
        </w:rPr>
        <w:t>,</w:t>
      </w:r>
      <w:r>
        <w:rPr>
          <w:rFonts w:ascii="Times New Roman" w:hAnsi="Times New Roman" w:cs="Times New Roman"/>
          <w:bCs/>
          <w:szCs w:val="21"/>
        </w:rPr>
        <w:t>许时婴</w:t>
      </w:r>
      <w:r>
        <w:rPr>
          <w:rFonts w:ascii="Times New Roman" w:hAnsi="Times New Roman" w:cs="Times New Roman"/>
          <w:bCs/>
          <w:szCs w:val="21"/>
        </w:rPr>
        <w:t>.</w:t>
      </w:r>
      <w:r>
        <w:rPr>
          <w:rFonts w:ascii="Times New Roman" w:hAnsi="Times New Roman" w:cs="Times New Roman"/>
          <w:bCs/>
          <w:szCs w:val="21"/>
        </w:rPr>
        <w:t>利用籼米为基质的脂肪替代品制备低脂火腿肠</w:t>
      </w:r>
      <w:r>
        <w:rPr>
          <w:rFonts w:ascii="Times New Roman" w:hAnsi="Times New Roman" w:cs="Times New Roman"/>
          <w:bCs/>
          <w:szCs w:val="21"/>
        </w:rPr>
        <w:t>[J].</w:t>
      </w:r>
      <w:r>
        <w:rPr>
          <w:rFonts w:ascii="Times New Roman" w:hAnsi="Times New Roman" w:cs="Times New Roman"/>
          <w:bCs/>
          <w:szCs w:val="21"/>
        </w:rPr>
        <w:t>食品科学</w:t>
      </w:r>
      <w:r>
        <w:rPr>
          <w:rFonts w:ascii="Times New Roman" w:hAnsi="Times New Roman" w:cs="Times New Roman"/>
          <w:bCs/>
          <w:szCs w:val="21"/>
        </w:rPr>
        <w:t>,2006,27</w:t>
      </w:r>
      <w:r>
        <w:rPr>
          <w:rFonts w:ascii="Times New Roman" w:hAnsi="Times New Roman" w:cs="Times New Roman"/>
          <w:bCs/>
          <w:szCs w:val="21"/>
        </w:rPr>
        <w:t>（</w:t>
      </w:r>
      <w:r>
        <w:rPr>
          <w:rFonts w:ascii="Times New Roman" w:hAnsi="Times New Roman" w:cs="Times New Roman"/>
          <w:bCs/>
          <w:szCs w:val="21"/>
        </w:rPr>
        <w:t>8</w:t>
      </w:r>
      <w:r>
        <w:rPr>
          <w:rFonts w:ascii="Times New Roman" w:hAnsi="Times New Roman" w:cs="Times New Roman"/>
          <w:bCs/>
          <w:szCs w:val="21"/>
        </w:rPr>
        <w:t>）</w:t>
      </w:r>
      <w:r>
        <w:rPr>
          <w:rFonts w:ascii="Times New Roman" w:hAnsi="Times New Roman" w:cs="Times New Roman"/>
          <w:bCs/>
          <w:szCs w:val="21"/>
        </w:rPr>
        <w:t>:162-165.</w:t>
      </w:r>
    </w:p>
    <w:p w14:paraId="33F5236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lastRenderedPageBreak/>
        <w:t>[72] EIM V S,SIMAL S,ROSSELLO C,et al. Effects of additionof carrot dietary fibre on the ripening process of a dry fermentedsausage</w:t>
      </w:r>
      <w:r>
        <w:rPr>
          <w:rFonts w:ascii="Times New Roman" w:hAnsi="Times New Roman" w:cs="Times New Roman"/>
          <w:bCs/>
          <w:szCs w:val="21"/>
        </w:rPr>
        <w:t>（</w:t>
      </w:r>
      <w:r>
        <w:rPr>
          <w:rFonts w:ascii="Times New Roman" w:hAnsi="Times New Roman" w:cs="Times New Roman"/>
          <w:bCs/>
          <w:szCs w:val="21"/>
        </w:rPr>
        <w:t>sobrassada</w:t>
      </w:r>
      <w:r>
        <w:rPr>
          <w:rFonts w:ascii="Times New Roman" w:hAnsi="Times New Roman" w:cs="Times New Roman"/>
          <w:bCs/>
          <w:szCs w:val="21"/>
        </w:rPr>
        <w:t>）</w:t>
      </w:r>
      <w:r>
        <w:rPr>
          <w:rFonts w:ascii="Times New Roman" w:hAnsi="Times New Roman" w:cs="Times New Roman"/>
          <w:bCs/>
          <w:szCs w:val="21"/>
        </w:rPr>
        <w:t>[J]. Meat Science,2008,80:173-182.</w:t>
      </w:r>
    </w:p>
    <w:p w14:paraId="5E5BC7C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w:t>
      </w:r>
      <w:r>
        <w:rPr>
          <w:rFonts w:ascii="Times New Roman" w:hAnsi="Times New Roman" w:cs="Times New Roman"/>
          <w:bCs/>
          <w:szCs w:val="21"/>
        </w:rPr>
        <w:t>73] GALANAKIS C M</w:t>
      </w:r>
      <w:r>
        <w:rPr>
          <w:rFonts w:ascii="Times New Roman" w:hAnsi="Times New Roman" w:cs="Times New Roman"/>
          <w:bCs/>
          <w:szCs w:val="21"/>
        </w:rPr>
        <w:t>，</w:t>
      </w:r>
      <w:r>
        <w:rPr>
          <w:rFonts w:ascii="Times New Roman" w:hAnsi="Times New Roman" w:cs="Times New Roman"/>
          <w:bCs/>
          <w:szCs w:val="21"/>
        </w:rPr>
        <w:t>TORNBERG E,GEKAS V. Dietary fiber suspensions from olive mill wastewater as potential fat replacements in meatballs [J]. Food Chemistry,2010,43:1018 -1025.</w:t>
      </w:r>
    </w:p>
    <w:p w14:paraId="020B572A"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[74] </w:t>
      </w:r>
      <w:r>
        <w:rPr>
          <w:rFonts w:ascii="Times New Roman" w:hAnsi="Times New Roman" w:cs="Times New Roman"/>
          <w:bCs/>
          <w:szCs w:val="21"/>
        </w:rPr>
        <w:t>张慧旻</w:t>
      </w:r>
      <w:r>
        <w:rPr>
          <w:rFonts w:ascii="Times New Roman" w:hAnsi="Times New Roman" w:cs="Times New Roman"/>
          <w:bCs/>
          <w:szCs w:val="21"/>
        </w:rPr>
        <w:t>,</w:t>
      </w:r>
      <w:r>
        <w:rPr>
          <w:rFonts w:ascii="Times New Roman" w:hAnsi="Times New Roman" w:cs="Times New Roman"/>
          <w:bCs/>
          <w:szCs w:val="21"/>
        </w:rPr>
        <w:t>陈从贵，聂兴龙</w:t>
      </w:r>
      <w:r>
        <w:rPr>
          <w:rFonts w:ascii="Times New Roman" w:hAnsi="Times New Roman" w:cs="Times New Roman"/>
          <w:bCs/>
          <w:szCs w:val="21"/>
        </w:rPr>
        <w:t>.</w:t>
      </w:r>
      <w:r>
        <w:rPr>
          <w:rFonts w:ascii="Times New Roman" w:hAnsi="Times New Roman" w:cs="Times New Roman"/>
          <w:bCs/>
          <w:szCs w:val="21"/>
        </w:rPr>
        <w:t>结冷胶与海藻酸钠对低脂猪肉凝胶改性的影响</w:t>
      </w:r>
      <w:r>
        <w:rPr>
          <w:rFonts w:ascii="Times New Roman" w:hAnsi="Times New Roman" w:cs="Times New Roman"/>
          <w:bCs/>
          <w:szCs w:val="21"/>
        </w:rPr>
        <w:t>[J].</w:t>
      </w:r>
      <w:r>
        <w:rPr>
          <w:rFonts w:ascii="Times New Roman" w:hAnsi="Times New Roman" w:cs="Times New Roman"/>
          <w:bCs/>
          <w:szCs w:val="21"/>
        </w:rPr>
        <w:t>食品科学</w:t>
      </w:r>
      <w:r>
        <w:rPr>
          <w:rFonts w:ascii="Times New Roman" w:hAnsi="Times New Roman" w:cs="Times New Roman"/>
          <w:bCs/>
          <w:szCs w:val="21"/>
        </w:rPr>
        <w:t>,2007,28</w:t>
      </w:r>
      <w:r>
        <w:rPr>
          <w:rFonts w:ascii="Times New Roman" w:hAnsi="Times New Roman" w:cs="Times New Roman"/>
          <w:bCs/>
          <w:szCs w:val="21"/>
        </w:rPr>
        <w:t>（</w:t>
      </w:r>
      <w:r>
        <w:rPr>
          <w:rFonts w:ascii="Times New Roman" w:hAnsi="Times New Roman" w:cs="Times New Roman"/>
          <w:bCs/>
          <w:szCs w:val="21"/>
        </w:rPr>
        <w:t>10</w:t>
      </w:r>
      <w:r>
        <w:rPr>
          <w:rFonts w:ascii="Times New Roman" w:hAnsi="Times New Roman" w:cs="Times New Roman"/>
          <w:bCs/>
          <w:szCs w:val="21"/>
        </w:rPr>
        <w:t>）</w:t>
      </w:r>
      <w:r>
        <w:rPr>
          <w:rFonts w:ascii="Times New Roman" w:hAnsi="Times New Roman" w:cs="Times New Roman"/>
          <w:bCs/>
          <w:szCs w:val="21"/>
        </w:rPr>
        <w:t>:80-83.</w:t>
      </w:r>
    </w:p>
    <w:p w14:paraId="081B992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[75] </w:t>
      </w:r>
      <w:r>
        <w:rPr>
          <w:rFonts w:ascii="Times New Roman" w:hAnsi="Times New Roman" w:cs="Times New Roman"/>
          <w:bCs/>
          <w:szCs w:val="21"/>
        </w:rPr>
        <w:t>宗瑜</w:t>
      </w:r>
      <w:r>
        <w:rPr>
          <w:rFonts w:ascii="Times New Roman" w:hAnsi="Times New Roman" w:cs="Times New Roman"/>
          <w:bCs/>
          <w:szCs w:val="21"/>
        </w:rPr>
        <w:t>,</w:t>
      </w:r>
      <w:r>
        <w:rPr>
          <w:rFonts w:ascii="Times New Roman" w:hAnsi="Times New Roman" w:cs="Times New Roman"/>
          <w:bCs/>
          <w:szCs w:val="21"/>
        </w:rPr>
        <w:t>汪少芸</w:t>
      </w:r>
      <w:r>
        <w:rPr>
          <w:rFonts w:ascii="Times New Roman" w:hAnsi="Times New Roman" w:cs="Times New Roman"/>
          <w:bCs/>
          <w:szCs w:val="21"/>
        </w:rPr>
        <w:t>,</w:t>
      </w:r>
      <w:r>
        <w:rPr>
          <w:rFonts w:ascii="Times New Roman" w:hAnsi="Times New Roman" w:cs="Times New Roman"/>
          <w:bCs/>
          <w:szCs w:val="21"/>
        </w:rPr>
        <w:t>赵立娜</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w:t>
      </w:r>
      <w:r>
        <w:rPr>
          <w:rFonts w:ascii="Times New Roman" w:hAnsi="Times New Roman" w:cs="Times New Roman"/>
          <w:bCs/>
          <w:szCs w:val="21"/>
        </w:rPr>
        <w:t>利用生物技术研制低脂白羽鸡肉丸</w:t>
      </w:r>
      <w:r>
        <w:rPr>
          <w:rFonts w:ascii="Times New Roman" w:hAnsi="Times New Roman" w:cs="Times New Roman"/>
          <w:bCs/>
          <w:szCs w:val="21"/>
        </w:rPr>
        <w:t>[J].</w:t>
      </w:r>
      <w:r>
        <w:rPr>
          <w:rFonts w:ascii="Times New Roman" w:hAnsi="Times New Roman" w:cs="Times New Roman"/>
          <w:bCs/>
          <w:szCs w:val="21"/>
        </w:rPr>
        <w:t>中国食品学报</w:t>
      </w:r>
      <w:r>
        <w:rPr>
          <w:rFonts w:ascii="Times New Roman" w:hAnsi="Times New Roman" w:cs="Times New Roman"/>
          <w:bCs/>
          <w:szCs w:val="21"/>
        </w:rPr>
        <w:t>,2010,10</w:t>
      </w:r>
      <w:r>
        <w:rPr>
          <w:rFonts w:ascii="Times New Roman" w:hAnsi="Times New Roman" w:cs="Times New Roman"/>
          <w:bCs/>
          <w:szCs w:val="21"/>
        </w:rPr>
        <w:t>（</w:t>
      </w:r>
      <w:r>
        <w:rPr>
          <w:rFonts w:ascii="Times New Roman" w:hAnsi="Times New Roman" w:cs="Times New Roman"/>
          <w:bCs/>
          <w:szCs w:val="21"/>
        </w:rPr>
        <w:t>5</w:t>
      </w:r>
      <w:r>
        <w:rPr>
          <w:rFonts w:ascii="Times New Roman" w:hAnsi="Times New Roman" w:cs="Times New Roman"/>
          <w:bCs/>
          <w:szCs w:val="21"/>
        </w:rPr>
        <w:t>）</w:t>
      </w:r>
      <w:r>
        <w:rPr>
          <w:rFonts w:ascii="Times New Roman" w:hAnsi="Times New Roman" w:cs="Times New Roman"/>
          <w:bCs/>
          <w:szCs w:val="21"/>
        </w:rPr>
        <w:t>:189-195.</w:t>
      </w:r>
    </w:p>
    <w:p w14:paraId="25CE9402"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[76]</w:t>
      </w:r>
      <w:r>
        <w:rPr>
          <w:rFonts w:ascii="Times New Roman" w:hAnsi="Times New Roman" w:cs="Times New Roman"/>
          <w:bCs/>
          <w:szCs w:val="21"/>
        </w:rPr>
        <w:t>臧其梅</w:t>
      </w:r>
      <w:r>
        <w:rPr>
          <w:rFonts w:ascii="Times New Roman" w:hAnsi="Times New Roman" w:cs="Times New Roman"/>
          <w:bCs/>
          <w:szCs w:val="21"/>
        </w:rPr>
        <w:t>.</w:t>
      </w:r>
      <w:r>
        <w:rPr>
          <w:rFonts w:ascii="Times New Roman" w:hAnsi="Times New Roman" w:cs="Times New Roman"/>
          <w:bCs/>
          <w:szCs w:val="21"/>
        </w:rPr>
        <w:t>欧美国家低脂肪食品的发展</w:t>
      </w:r>
      <w:r>
        <w:rPr>
          <w:rFonts w:ascii="Times New Roman" w:hAnsi="Times New Roman" w:cs="Times New Roman"/>
          <w:bCs/>
          <w:szCs w:val="21"/>
        </w:rPr>
        <w:t>[J].</w:t>
      </w:r>
      <w:r>
        <w:rPr>
          <w:rFonts w:ascii="Times New Roman" w:hAnsi="Times New Roman" w:cs="Times New Roman"/>
          <w:bCs/>
          <w:szCs w:val="21"/>
        </w:rPr>
        <w:t>食品科技</w:t>
      </w:r>
      <w:r>
        <w:rPr>
          <w:rFonts w:ascii="Times New Roman" w:hAnsi="Times New Roman" w:cs="Times New Roman"/>
          <w:bCs/>
          <w:szCs w:val="21"/>
        </w:rPr>
        <w:t>,1998(03):2-3.</w:t>
      </w:r>
    </w:p>
    <w:p w14:paraId="0110D55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[77]</w:t>
      </w:r>
      <w:r>
        <w:rPr>
          <w:rFonts w:ascii="Times New Roman" w:hAnsi="Times New Roman" w:cs="Times New Roman"/>
          <w:bCs/>
          <w:szCs w:val="21"/>
        </w:rPr>
        <w:t>王利方</w:t>
      </w:r>
      <w:r>
        <w:rPr>
          <w:rFonts w:ascii="Times New Roman" w:hAnsi="Times New Roman" w:cs="Times New Roman"/>
          <w:bCs/>
          <w:szCs w:val="21"/>
        </w:rPr>
        <w:t>.</w:t>
      </w:r>
      <w:r>
        <w:rPr>
          <w:rFonts w:ascii="Times New Roman" w:hAnsi="Times New Roman" w:cs="Times New Roman"/>
          <w:bCs/>
          <w:szCs w:val="21"/>
        </w:rPr>
        <w:t>低脂食品的风味改善</w:t>
      </w:r>
      <w:r>
        <w:rPr>
          <w:rFonts w:ascii="Times New Roman" w:hAnsi="Times New Roman" w:cs="Times New Roman"/>
          <w:bCs/>
          <w:szCs w:val="21"/>
        </w:rPr>
        <w:t>[J].</w:t>
      </w:r>
      <w:r>
        <w:rPr>
          <w:rFonts w:ascii="Times New Roman" w:hAnsi="Times New Roman" w:cs="Times New Roman"/>
          <w:bCs/>
          <w:szCs w:val="21"/>
        </w:rPr>
        <w:t>食品工业科技</w:t>
      </w:r>
      <w:r>
        <w:rPr>
          <w:rFonts w:ascii="Times New Roman" w:hAnsi="Times New Roman" w:cs="Times New Roman"/>
          <w:bCs/>
          <w:szCs w:val="21"/>
        </w:rPr>
        <w:t>,1996(03):10-13.</w:t>
      </w:r>
    </w:p>
    <w:p w14:paraId="7DD5B6F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[78]</w:t>
      </w:r>
      <w:r>
        <w:rPr>
          <w:rFonts w:ascii="Times New Roman" w:hAnsi="Times New Roman" w:cs="Times New Roman"/>
          <w:bCs/>
          <w:szCs w:val="21"/>
        </w:rPr>
        <w:t>张丹君</w:t>
      </w:r>
      <w:r>
        <w:rPr>
          <w:rFonts w:ascii="Times New Roman" w:hAnsi="Times New Roman" w:cs="Times New Roman"/>
          <w:bCs/>
          <w:szCs w:val="21"/>
        </w:rPr>
        <w:t>,</w:t>
      </w:r>
      <w:r>
        <w:rPr>
          <w:rFonts w:ascii="Times New Roman" w:hAnsi="Times New Roman" w:cs="Times New Roman"/>
          <w:bCs/>
          <w:szCs w:val="21"/>
        </w:rPr>
        <w:t>章海萍</w:t>
      </w:r>
      <w:r>
        <w:rPr>
          <w:rFonts w:ascii="Times New Roman" w:hAnsi="Times New Roman" w:cs="Times New Roman"/>
          <w:bCs/>
          <w:szCs w:val="21"/>
        </w:rPr>
        <w:t>.</w:t>
      </w:r>
      <w:r>
        <w:rPr>
          <w:rFonts w:ascii="Times New Roman" w:hAnsi="Times New Roman" w:cs="Times New Roman"/>
          <w:bCs/>
          <w:szCs w:val="21"/>
        </w:rPr>
        <w:t>低脂肪食品研制方法的研究进展</w:t>
      </w:r>
      <w:r>
        <w:rPr>
          <w:rFonts w:ascii="Times New Roman" w:hAnsi="Times New Roman" w:cs="Times New Roman"/>
          <w:bCs/>
          <w:szCs w:val="21"/>
        </w:rPr>
        <w:t>[J].</w:t>
      </w:r>
      <w:r>
        <w:rPr>
          <w:rFonts w:ascii="Times New Roman" w:hAnsi="Times New Roman" w:cs="Times New Roman"/>
          <w:bCs/>
          <w:szCs w:val="21"/>
        </w:rPr>
        <w:t>科技信息</w:t>
      </w:r>
      <w:r>
        <w:rPr>
          <w:rFonts w:ascii="Times New Roman" w:hAnsi="Times New Roman" w:cs="Times New Roman"/>
          <w:bCs/>
          <w:szCs w:val="21"/>
        </w:rPr>
        <w:t>(</w:t>
      </w:r>
      <w:r>
        <w:rPr>
          <w:rFonts w:ascii="Times New Roman" w:hAnsi="Times New Roman" w:cs="Times New Roman"/>
          <w:bCs/>
          <w:szCs w:val="21"/>
        </w:rPr>
        <w:t>学术研究</w:t>
      </w:r>
      <w:r>
        <w:rPr>
          <w:rFonts w:ascii="Times New Roman" w:hAnsi="Times New Roman" w:cs="Times New Roman"/>
          <w:bCs/>
          <w:szCs w:val="21"/>
        </w:rPr>
        <w:t>),2007(07):242.</w:t>
      </w:r>
    </w:p>
    <w:p w14:paraId="0AD9456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[79] SAMARA C S, SINARA P F, CRISTIANE R A P,et </w:t>
      </w:r>
      <w:r>
        <w:rPr>
          <w:rFonts w:ascii="Times New Roman" w:hAnsi="Times New Roman" w:cs="Times New Roman"/>
          <w:bCs/>
          <w:szCs w:val="21"/>
        </w:rPr>
        <w:t>al.Quality pa</w:t>
      </w:r>
      <w:r>
        <w:rPr>
          <w:rFonts w:ascii="Times New Roman" w:hAnsi="Times New Roman" w:cs="Times New Roman"/>
          <w:bCs/>
          <w:szCs w:val="21"/>
        </w:rPr>
        <w:t>－</w:t>
      </w:r>
      <w:r>
        <w:rPr>
          <w:rFonts w:ascii="Times New Roman" w:hAnsi="Times New Roman" w:cs="Times New Roman"/>
          <w:bCs/>
          <w:szCs w:val="21"/>
        </w:rPr>
        <w:t>rameters of frankfurter-type sausages with partial replacement of fat by hydrolyzed collagen[J]. LWT-Food Science and Technology, 2017, 76(Part B):320-325</w:t>
      </w:r>
    </w:p>
    <w:p w14:paraId="4C48BDC3"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[80] </w:t>
      </w:r>
      <w:r>
        <w:rPr>
          <w:rFonts w:ascii="Times New Roman" w:hAnsi="Times New Roman" w:cs="Times New Roman"/>
          <w:bCs/>
          <w:szCs w:val="21"/>
        </w:rPr>
        <w:t>张根生</w:t>
      </w:r>
      <w:r>
        <w:rPr>
          <w:rFonts w:ascii="Times New Roman" w:hAnsi="Times New Roman" w:cs="Times New Roman"/>
          <w:bCs/>
          <w:szCs w:val="21"/>
        </w:rPr>
        <w:t>,</w:t>
      </w:r>
      <w:r>
        <w:rPr>
          <w:rFonts w:ascii="Times New Roman" w:hAnsi="Times New Roman" w:cs="Times New Roman"/>
          <w:bCs/>
          <w:szCs w:val="21"/>
        </w:rPr>
        <w:t>葛英亮</w:t>
      </w:r>
      <w:r>
        <w:rPr>
          <w:rFonts w:ascii="Times New Roman" w:hAnsi="Times New Roman" w:cs="Times New Roman"/>
          <w:bCs/>
          <w:szCs w:val="21"/>
        </w:rPr>
        <w:t>,</w:t>
      </w:r>
      <w:r>
        <w:rPr>
          <w:rFonts w:ascii="Times New Roman" w:hAnsi="Times New Roman" w:cs="Times New Roman"/>
          <w:bCs/>
          <w:szCs w:val="21"/>
        </w:rPr>
        <w:t>聂志强</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w:t>
      </w:r>
      <w:r>
        <w:rPr>
          <w:rFonts w:ascii="Times New Roman" w:hAnsi="Times New Roman" w:cs="Times New Roman"/>
          <w:bCs/>
          <w:szCs w:val="21"/>
        </w:rPr>
        <w:t>马铃薯膳食纤维低脂肉丸的工艺优</w:t>
      </w:r>
      <w:r>
        <w:rPr>
          <w:rFonts w:ascii="Times New Roman" w:hAnsi="Times New Roman" w:cs="Times New Roman"/>
          <w:bCs/>
          <w:szCs w:val="21"/>
        </w:rPr>
        <w:t xml:space="preserve"> </w:t>
      </w:r>
      <w:r>
        <w:rPr>
          <w:rFonts w:ascii="Times New Roman" w:hAnsi="Times New Roman" w:cs="Times New Roman"/>
          <w:bCs/>
          <w:szCs w:val="21"/>
        </w:rPr>
        <w:t>化</w:t>
      </w:r>
      <w:r>
        <w:rPr>
          <w:rFonts w:ascii="Times New Roman" w:hAnsi="Times New Roman" w:cs="Times New Roman"/>
          <w:bCs/>
          <w:szCs w:val="21"/>
        </w:rPr>
        <w:t>[J].</w:t>
      </w:r>
      <w:r>
        <w:rPr>
          <w:rFonts w:ascii="Times New Roman" w:hAnsi="Times New Roman" w:cs="Times New Roman"/>
          <w:bCs/>
          <w:szCs w:val="21"/>
        </w:rPr>
        <w:t>肉类研究</w:t>
      </w:r>
      <w:r>
        <w:rPr>
          <w:rFonts w:ascii="Times New Roman" w:hAnsi="Times New Roman" w:cs="Times New Roman"/>
          <w:bCs/>
          <w:szCs w:val="21"/>
        </w:rPr>
        <w:t xml:space="preserve">,2015,29(8):8-12 </w:t>
      </w:r>
    </w:p>
    <w:p w14:paraId="1DA4BBE8"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[81] SALCEDO S L,COFRADES</w:t>
      </w:r>
      <w:r>
        <w:rPr>
          <w:rFonts w:ascii="Times New Roman" w:hAnsi="Times New Roman" w:cs="Times New Roman"/>
          <w:bCs/>
          <w:szCs w:val="21"/>
        </w:rPr>
        <w:t xml:space="preserve"> S,RUIZ C P C,et al.Healthier oils stabi</w:t>
      </w:r>
      <w:r>
        <w:rPr>
          <w:rFonts w:ascii="Times New Roman" w:hAnsi="Times New Roman" w:cs="Times New Roman"/>
          <w:bCs/>
          <w:szCs w:val="21"/>
        </w:rPr>
        <w:t>－</w:t>
      </w:r>
      <w:r>
        <w:rPr>
          <w:rFonts w:ascii="Times New Roman" w:hAnsi="Times New Roman" w:cs="Times New Roman"/>
          <w:bCs/>
          <w:szCs w:val="21"/>
        </w:rPr>
        <w:t>lized in konjac matrix as fat replacers in n-3 PUFA enriched frank</w:t>
      </w:r>
      <w:r>
        <w:rPr>
          <w:rFonts w:ascii="Times New Roman" w:hAnsi="Times New Roman" w:cs="Times New Roman"/>
          <w:bCs/>
          <w:szCs w:val="21"/>
        </w:rPr>
        <w:t>－</w:t>
      </w:r>
      <w:r>
        <w:rPr>
          <w:rFonts w:ascii="Times New Roman" w:hAnsi="Times New Roman" w:cs="Times New Roman"/>
          <w:bCs/>
          <w:szCs w:val="21"/>
        </w:rPr>
        <w:t xml:space="preserve">furters[J].Meat Science, 2013, 93(3):757-766 </w:t>
      </w:r>
    </w:p>
    <w:p w14:paraId="53C9737E"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[82] </w:t>
      </w:r>
      <w:r>
        <w:rPr>
          <w:rFonts w:ascii="Times New Roman" w:hAnsi="Times New Roman" w:cs="Times New Roman"/>
          <w:bCs/>
          <w:szCs w:val="21"/>
        </w:rPr>
        <w:t>曹莹莹</w:t>
      </w:r>
      <w:r>
        <w:rPr>
          <w:rFonts w:ascii="Times New Roman" w:hAnsi="Times New Roman" w:cs="Times New Roman"/>
          <w:bCs/>
          <w:szCs w:val="21"/>
        </w:rPr>
        <w:t>,</w:t>
      </w:r>
      <w:r>
        <w:rPr>
          <w:rFonts w:ascii="Times New Roman" w:hAnsi="Times New Roman" w:cs="Times New Roman"/>
          <w:bCs/>
          <w:szCs w:val="21"/>
        </w:rPr>
        <w:t>张百刚</w:t>
      </w:r>
      <w:r>
        <w:rPr>
          <w:rFonts w:ascii="Times New Roman" w:hAnsi="Times New Roman" w:cs="Times New Roman"/>
          <w:bCs/>
          <w:szCs w:val="21"/>
        </w:rPr>
        <w:t>,</w:t>
      </w:r>
      <w:r>
        <w:rPr>
          <w:rFonts w:ascii="Times New Roman" w:hAnsi="Times New Roman" w:cs="Times New Roman"/>
          <w:bCs/>
          <w:szCs w:val="21"/>
        </w:rPr>
        <w:t>任海伟</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w:t>
      </w:r>
      <w:r>
        <w:rPr>
          <w:rFonts w:ascii="Times New Roman" w:hAnsi="Times New Roman" w:cs="Times New Roman"/>
          <w:bCs/>
          <w:szCs w:val="21"/>
        </w:rPr>
        <w:t>添加酪蛋白酸钠对低脂乳化香肠食用品质的影响</w:t>
      </w:r>
      <w:r>
        <w:rPr>
          <w:rFonts w:ascii="Times New Roman" w:hAnsi="Times New Roman" w:cs="Times New Roman"/>
          <w:bCs/>
          <w:szCs w:val="21"/>
        </w:rPr>
        <w:t>[J].</w:t>
      </w:r>
      <w:r>
        <w:rPr>
          <w:rFonts w:ascii="Times New Roman" w:hAnsi="Times New Roman" w:cs="Times New Roman"/>
          <w:bCs/>
          <w:szCs w:val="21"/>
        </w:rPr>
        <w:t>食品工业科技</w:t>
      </w:r>
      <w:r>
        <w:rPr>
          <w:rFonts w:ascii="Times New Roman" w:hAnsi="Times New Roman" w:cs="Times New Roman"/>
          <w:bCs/>
          <w:szCs w:val="21"/>
        </w:rPr>
        <w:t>,2016,37(3):286-290</w:t>
      </w:r>
    </w:p>
    <w:p w14:paraId="72609C29"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[83] </w:t>
      </w:r>
      <w:r>
        <w:rPr>
          <w:rFonts w:ascii="Times New Roman" w:hAnsi="Times New Roman" w:cs="Times New Roman"/>
          <w:bCs/>
          <w:szCs w:val="21"/>
        </w:rPr>
        <w:t>杨慧娟</w:t>
      </w:r>
      <w:r>
        <w:rPr>
          <w:rFonts w:ascii="Times New Roman" w:hAnsi="Times New Roman" w:cs="Times New Roman"/>
          <w:bCs/>
          <w:szCs w:val="21"/>
        </w:rPr>
        <w:t>,</w:t>
      </w:r>
      <w:r>
        <w:rPr>
          <w:rFonts w:ascii="Times New Roman" w:hAnsi="Times New Roman" w:cs="Times New Roman"/>
          <w:bCs/>
          <w:szCs w:val="21"/>
        </w:rPr>
        <w:t>徐幸莲</w:t>
      </w:r>
      <w:r>
        <w:rPr>
          <w:rFonts w:ascii="Times New Roman" w:hAnsi="Times New Roman" w:cs="Times New Roman"/>
          <w:bCs/>
          <w:szCs w:val="21"/>
        </w:rPr>
        <w:t>,</w:t>
      </w:r>
      <w:r>
        <w:rPr>
          <w:rFonts w:ascii="Times New Roman" w:hAnsi="Times New Roman" w:cs="Times New Roman"/>
          <w:bCs/>
          <w:szCs w:val="21"/>
        </w:rPr>
        <w:t>周光宏</w:t>
      </w:r>
      <w:r>
        <w:rPr>
          <w:rFonts w:ascii="Times New Roman" w:hAnsi="Times New Roman" w:cs="Times New Roman"/>
          <w:bCs/>
          <w:szCs w:val="21"/>
        </w:rPr>
        <w:t>.</w:t>
      </w:r>
      <w:r>
        <w:rPr>
          <w:rFonts w:ascii="Times New Roman" w:hAnsi="Times New Roman" w:cs="Times New Roman"/>
          <w:bCs/>
          <w:szCs w:val="21"/>
        </w:rPr>
        <w:t>应用超高压技术改善降脂乳化肠的</w:t>
      </w:r>
      <w:r>
        <w:rPr>
          <w:rFonts w:ascii="Times New Roman" w:hAnsi="Times New Roman" w:cs="Times New Roman"/>
          <w:bCs/>
          <w:szCs w:val="21"/>
        </w:rPr>
        <w:t>滴水损失</w:t>
      </w:r>
      <w:r>
        <w:rPr>
          <w:rFonts w:ascii="Times New Roman" w:hAnsi="Times New Roman" w:cs="Times New Roman"/>
          <w:bCs/>
          <w:szCs w:val="21"/>
        </w:rPr>
        <w:t>[J].</w:t>
      </w:r>
      <w:r>
        <w:rPr>
          <w:rFonts w:ascii="Times New Roman" w:hAnsi="Times New Roman" w:cs="Times New Roman"/>
          <w:bCs/>
          <w:szCs w:val="21"/>
        </w:rPr>
        <w:t>食品科学技术学报</w:t>
      </w:r>
      <w:r>
        <w:rPr>
          <w:rFonts w:ascii="Times New Roman" w:hAnsi="Times New Roman" w:cs="Times New Roman"/>
          <w:bCs/>
          <w:szCs w:val="21"/>
        </w:rPr>
        <w:t xml:space="preserve">, 2016, 34(5):70-77 </w:t>
      </w:r>
    </w:p>
    <w:p w14:paraId="7F53C69A"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 xml:space="preserve">[84] </w:t>
      </w:r>
      <w:r>
        <w:rPr>
          <w:rFonts w:ascii="Times New Roman" w:hAnsi="Times New Roman" w:cs="Times New Roman"/>
          <w:bCs/>
          <w:szCs w:val="21"/>
        </w:rPr>
        <w:t>汪昌保</w:t>
      </w:r>
      <w:r>
        <w:rPr>
          <w:rFonts w:ascii="Times New Roman" w:hAnsi="Times New Roman" w:cs="Times New Roman"/>
          <w:bCs/>
          <w:szCs w:val="21"/>
        </w:rPr>
        <w:t>,</w:t>
      </w:r>
      <w:r>
        <w:rPr>
          <w:rFonts w:ascii="Times New Roman" w:hAnsi="Times New Roman" w:cs="Times New Roman"/>
          <w:bCs/>
          <w:szCs w:val="21"/>
        </w:rPr>
        <w:t>赵永富</w:t>
      </w:r>
      <w:r>
        <w:rPr>
          <w:rFonts w:ascii="Times New Roman" w:hAnsi="Times New Roman" w:cs="Times New Roman"/>
          <w:bCs/>
          <w:szCs w:val="21"/>
        </w:rPr>
        <w:t>,</w:t>
      </w:r>
      <w:r>
        <w:rPr>
          <w:rFonts w:ascii="Times New Roman" w:hAnsi="Times New Roman" w:cs="Times New Roman"/>
          <w:bCs/>
          <w:szCs w:val="21"/>
        </w:rPr>
        <w:t>王志东</w:t>
      </w:r>
      <w:r>
        <w:rPr>
          <w:rFonts w:ascii="Times New Roman" w:hAnsi="Times New Roman" w:cs="Times New Roman"/>
          <w:bCs/>
          <w:szCs w:val="21"/>
        </w:rPr>
        <w:t>,</w:t>
      </w:r>
      <w:r>
        <w:rPr>
          <w:rFonts w:ascii="Times New Roman" w:hAnsi="Times New Roman" w:cs="Times New Roman"/>
          <w:bCs/>
          <w:szCs w:val="21"/>
        </w:rPr>
        <w:t>等</w:t>
      </w:r>
      <w:r>
        <w:rPr>
          <w:rFonts w:ascii="Times New Roman" w:hAnsi="Times New Roman" w:cs="Times New Roman"/>
          <w:bCs/>
          <w:szCs w:val="21"/>
        </w:rPr>
        <w:t xml:space="preserve">.γ </w:t>
      </w:r>
      <w:r>
        <w:rPr>
          <w:rFonts w:ascii="Times New Roman" w:hAnsi="Times New Roman" w:cs="Times New Roman"/>
          <w:bCs/>
          <w:szCs w:val="21"/>
        </w:rPr>
        <w:t>射线与电子束辐照肉制品的初步研究</w:t>
      </w:r>
      <w:r>
        <w:rPr>
          <w:rFonts w:ascii="Times New Roman" w:hAnsi="Times New Roman" w:cs="Times New Roman"/>
          <w:bCs/>
          <w:szCs w:val="21"/>
        </w:rPr>
        <w:t>[J].</w:t>
      </w:r>
      <w:r>
        <w:rPr>
          <w:rFonts w:ascii="Times New Roman" w:hAnsi="Times New Roman" w:cs="Times New Roman"/>
          <w:bCs/>
          <w:szCs w:val="21"/>
        </w:rPr>
        <w:t>江苏农业科学</w:t>
      </w:r>
      <w:r>
        <w:rPr>
          <w:rFonts w:ascii="Times New Roman" w:hAnsi="Times New Roman" w:cs="Times New Roman"/>
          <w:bCs/>
          <w:szCs w:val="21"/>
        </w:rPr>
        <w:t>, 2011, 39(6):425-426</w:t>
      </w:r>
    </w:p>
    <w:p w14:paraId="4BF70FEF"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[85]</w:t>
      </w:r>
      <w:r>
        <w:rPr>
          <w:rFonts w:ascii="Times New Roman" w:hAnsi="Times New Roman" w:cs="Times New Roman"/>
          <w:bCs/>
          <w:szCs w:val="21"/>
        </w:rPr>
        <w:t>牛沁雅</w:t>
      </w:r>
      <w:r>
        <w:rPr>
          <w:rFonts w:ascii="Times New Roman" w:hAnsi="Times New Roman" w:cs="Times New Roman"/>
          <w:bCs/>
          <w:szCs w:val="21"/>
        </w:rPr>
        <w:t>,</w:t>
      </w:r>
      <w:r>
        <w:rPr>
          <w:rFonts w:ascii="Times New Roman" w:hAnsi="Times New Roman" w:cs="Times New Roman"/>
          <w:bCs/>
          <w:szCs w:val="21"/>
        </w:rPr>
        <w:t>魏可君</w:t>
      </w:r>
      <w:r>
        <w:rPr>
          <w:rFonts w:ascii="Times New Roman" w:hAnsi="Times New Roman" w:cs="Times New Roman"/>
          <w:bCs/>
          <w:szCs w:val="21"/>
        </w:rPr>
        <w:t>,</w:t>
      </w:r>
      <w:r>
        <w:rPr>
          <w:rFonts w:ascii="Times New Roman" w:hAnsi="Times New Roman" w:cs="Times New Roman"/>
          <w:bCs/>
          <w:szCs w:val="21"/>
        </w:rPr>
        <w:t>张慧琴</w:t>
      </w:r>
      <w:r>
        <w:rPr>
          <w:rFonts w:ascii="Times New Roman" w:hAnsi="Times New Roman" w:cs="Times New Roman"/>
          <w:bCs/>
          <w:szCs w:val="21"/>
        </w:rPr>
        <w:t>,</w:t>
      </w:r>
      <w:r>
        <w:rPr>
          <w:rFonts w:ascii="Times New Roman" w:hAnsi="Times New Roman" w:cs="Times New Roman"/>
          <w:bCs/>
          <w:szCs w:val="21"/>
        </w:rPr>
        <w:t>张开屏</w:t>
      </w:r>
      <w:r>
        <w:rPr>
          <w:rFonts w:ascii="Times New Roman" w:hAnsi="Times New Roman" w:cs="Times New Roman"/>
          <w:bCs/>
          <w:szCs w:val="21"/>
        </w:rPr>
        <w:t>,</w:t>
      </w:r>
      <w:r>
        <w:rPr>
          <w:rFonts w:ascii="Times New Roman" w:hAnsi="Times New Roman" w:cs="Times New Roman"/>
          <w:bCs/>
          <w:szCs w:val="21"/>
        </w:rPr>
        <w:t>田建军</w:t>
      </w:r>
      <w:r>
        <w:rPr>
          <w:rFonts w:ascii="Times New Roman" w:hAnsi="Times New Roman" w:cs="Times New Roman"/>
          <w:bCs/>
          <w:szCs w:val="21"/>
        </w:rPr>
        <w:t>.</w:t>
      </w:r>
      <w:r>
        <w:rPr>
          <w:rFonts w:ascii="Times New Roman" w:hAnsi="Times New Roman" w:cs="Times New Roman"/>
          <w:bCs/>
          <w:szCs w:val="21"/>
        </w:rPr>
        <w:t>新型肉制品研究进展</w:t>
      </w:r>
      <w:r>
        <w:rPr>
          <w:rFonts w:ascii="Times New Roman" w:hAnsi="Times New Roman" w:cs="Times New Roman"/>
          <w:bCs/>
          <w:szCs w:val="21"/>
        </w:rPr>
        <w:t>[J].</w:t>
      </w:r>
      <w:r>
        <w:rPr>
          <w:rFonts w:ascii="Times New Roman" w:hAnsi="Times New Roman" w:cs="Times New Roman"/>
          <w:bCs/>
          <w:szCs w:val="21"/>
        </w:rPr>
        <w:t>食品研究与开发</w:t>
      </w:r>
      <w:r>
        <w:rPr>
          <w:rFonts w:ascii="Times New Roman" w:hAnsi="Times New Roman" w:cs="Times New Roman"/>
          <w:bCs/>
          <w:szCs w:val="21"/>
        </w:rPr>
        <w:t>,2018,39(04):207-212.</w:t>
      </w:r>
    </w:p>
    <w:p w14:paraId="602B25C1"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[86]</w:t>
      </w:r>
      <w:r>
        <w:rPr>
          <w:rFonts w:ascii="Times New Roman" w:hAnsi="Times New Roman" w:cs="Times New Roman"/>
          <w:bCs/>
          <w:szCs w:val="21"/>
        </w:rPr>
        <w:t>邵悦</w:t>
      </w:r>
      <w:r>
        <w:rPr>
          <w:rFonts w:ascii="Times New Roman" w:hAnsi="Times New Roman" w:cs="Times New Roman"/>
          <w:bCs/>
          <w:szCs w:val="21"/>
        </w:rPr>
        <w:t>,</w:t>
      </w:r>
      <w:r>
        <w:rPr>
          <w:rFonts w:ascii="Times New Roman" w:hAnsi="Times New Roman" w:cs="Times New Roman"/>
          <w:bCs/>
          <w:szCs w:val="21"/>
        </w:rPr>
        <w:t>王国洋</w:t>
      </w:r>
      <w:r>
        <w:rPr>
          <w:rFonts w:ascii="Times New Roman" w:hAnsi="Times New Roman" w:cs="Times New Roman"/>
          <w:bCs/>
          <w:szCs w:val="21"/>
        </w:rPr>
        <w:t>,</w:t>
      </w:r>
      <w:r>
        <w:rPr>
          <w:rFonts w:ascii="Times New Roman" w:hAnsi="Times New Roman" w:cs="Times New Roman"/>
          <w:bCs/>
          <w:szCs w:val="21"/>
        </w:rPr>
        <w:t>陈嗣学</w:t>
      </w:r>
      <w:r>
        <w:rPr>
          <w:rFonts w:ascii="Times New Roman" w:hAnsi="Times New Roman" w:cs="Times New Roman"/>
          <w:bCs/>
          <w:szCs w:val="21"/>
        </w:rPr>
        <w:t>,</w:t>
      </w:r>
      <w:r>
        <w:rPr>
          <w:rFonts w:ascii="Times New Roman" w:hAnsi="Times New Roman" w:cs="Times New Roman"/>
          <w:bCs/>
          <w:szCs w:val="21"/>
        </w:rPr>
        <w:t>马勇</w:t>
      </w:r>
      <w:r>
        <w:rPr>
          <w:rFonts w:ascii="Times New Roman" w:hAnsi="Times New Roman" w:cs="Times New Roman"/>
          <w:bCs/>
          <w:szCs w:val="21"/>
        </w:rPr>
        <w:t>.</w:t>
      </w:r>
      <w:r>
        <w:rPr>
          <w:rFonts w:ascii="Times New Roman" w:hAnsi="Times New Roman" w:cs="Times New Roman"/>
          <w:bCs/>
          <w:szCs w:val="21"/>
        </w:rPr>
        <w:t>低脂花生酱研制</w:t>
      </w:r>
      <w:r>
        <w:rPr>
          <w:rFonts w:ascii="Times New Roman" w:hAnsi="Times New Roman" w:cs="Times New Roman"/>
          <w:bCs/>
          <w:szCs w:val="21"/>
        </w:rPr>
        <w:t>[J].</w:t>
      </w:r>
      <w:r>
        <w:rPr>
          <w:rFonts w:ascii="Times New Roman" w:hAnsi="Times New Roman" w:cs="Times New Roman"/>
          <w:bCs/>
          <w:szCs w:val="21"/>
        </w:rPr>
        <w:t>农业机械</w:t>
      </w:r>
      <w:r>
        <w:rPr>
          <w:rFonts w:ascii="Times New Roman" w:hAnsi="Times New Roman" w:cs="Times New Roman"/>
          <w:bCs/>
          <w:szCs w:val="21"/>
        </w:rPr>
        <w:t>,2011(20):140-142.</w:t>
      </w:r>
    </w:p>
    <w:p w14:paraId="7254467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[87]</w:t>
      </w:r>
      <w:r>
        <w:rPr>
          <w:rFonts w:ascii="Times New Roman" w:hAnsi="Times New Roman" w:cs="Times New Roman"/>
          <w:bCs/>
          <w:szCs w:val="21"/>
        </w:rPr>
        <w:t>杨鑫</w:t>
      </w:r>
      <w:r>
        <w:rPr>
          <w:rFonts w:ascii="Times New Roman" w:hAnsi="Times New Roman" w:cs="Times New Roman"/>
          <w:bCs/>
          <w:szCs w:val="21"/>
        </w:rPr>
        <w:t>,</w:t>
      </w:r>
      <w:r>
        <w:rPr>
          <w:rFonts w:ascii="Times New Roman" w:hAnsi="Times New Roman" w:cs="Times New Roman"/>
          <w:bCs/>
          <w:szCs w:val="21"/>
        </w:rPr>
        <w:t>郑丽敏</w:t>
      </w:r>
      <w:r>
        <w:rPr>
          <w:rFonts w:ascii="Times New Roman" w:hAnsi="Times New Roman" w:cs="Times New Roman"/>
          <w:bCs/>
          <w:szCs w:val="21"/>
        </w:rPr>
        <w:t>,</w:t>
      </w:r>
      <w:r>
        <w:rPr>
          <w:rFonts w:ascii="Times New Roman" w:hAnsi="Times New Roman" w:cs="Times New Roman"/>
          <w:bCs/>
          <w:szCs w:val="21"/>
        </w:rPr>
        <w:t>杨璐</w:t>
      </w:r>
      <w:r>
        <w:rPr>
          <w:rFonts w:ascii="Times New Roman" w:hAnsi="Times New Roman" w:cs="Times New Roman"/>
          <w:bCs/>
          <w:szCs w:val="21"/>
        </w:rPr>
        <w:t>.</w:t>
      </w:r>
      <w:r>
        <w:rPr>
          <w:rFonts w:ascii="Times New Roman" w:hAnsi="Times New Roman" w:cs="Times New Roman"/>
          <w:bCs/>
          <w:szCs w:val="21"/>
        </w:rPr>
        <w:t>基于电子鼻的红肠风味评价研究</w:t>
      </w:r>
      <w:r>
        <w:rPr>
          <w:rFonts w:ascii="Times New Roman" w:hAnsi="Times New Roman" w:cs="Times New Roman"/>
          <w:bCs/>
          <w:szCs w:val="21"/>
        </w:rPr>
        <w:t>[J/O</w:t>
      </w:r>
      <w:r>
        <w:rPr>
          <w:rFonts w:ascii="Times New Roman" w:hAnsi="Times New Roman" w:cs="Times New Roman"/>
          <w:bCs/>
          <w:szCs w:val="21"/>
        </w:rPr>
        <w:t>L].</w:t>
      </w:r>
      <w:r>
        <w:rPr>
          <w:rFonts w:ascii="Times New Roman" w:hAnsi="Times New Roman" w:cs="Times New Roman"/>
          <w:bCs/>
          <w:szCs w:val="21"/>
        </w:rPr>
        <w:t>食品科学</w:t>
      </w:r>
      <w:r>
        <w:rPr>
          <w:rFonts w:ascii="Times New Roman" w:hAnsi="Times New Roman" w:cs="Times New Roman"/>
          <w:bCs/>
          <w:szCs w:val="21"/>
        </w:rPr>
        <w:t>:1-11[2019-01-14].http://kns.cnki.net/kcms/detail/11.2206.TS.20181218.1211.022.html.</w:t>
      </w:r>
    </w:p>
    <w:p w14:paraId="2620058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[88]</w:t>
      </w:r>
      <w:r>
        <w:rPr>
          <w:rFonts w:ascii="Times New Roman" w:hAnsi="Times New Roman" w:cs="Times New Roman"/>
          <w:bCs/>
          <w:szCs w:val="21"/>
        </w:rPr>
        <w:t>李博</w:t>
      </w:r>
      <w:r>
        <w:rPr>
          <w:rFonts w:ascii="Times New Roman" w:hAnsi="Times New Roman" w:cs="Times New Roman"/>
          <w:bCs/>
          <w:szCs w:val="21"/>
        </w:rPr>
        <w:t>,</w:t>
      </w:r>
      <w:r>
        <w:rPr>
          <w:rFonts w:ascii="Times New Roman" w:hAnsi="Times New Roman" w:cs="Times New Roman"/>
          <w:bCs/>
          <w:szCs w:val="21"/>
        </w:rPr>
        <w:t>高鑫</w:t>
      </w:r>
      <w:r>
        <w:rPr>
          <w:rFonts w:ascii="Times New Roman" w:hAnsi="Times New Roman" w:cs="Times New Roman"/>
          <w:bCs/>
          <w:szCs w:val="21"/>
        </w:rPr>
        <w:t>,</w:t>
      </w:r>
      <w:r>
        <w:rPr>
          <w:rFonts w:ascii="Times New Roman" w:hAnsi="Times New Roman" w:cs="Times New Roman"/>
          <w:bCs/>
          <w:szCs w:val="21"/>
        </w:rPr>
        <w:t>梅俊</w:t>
      </w:r>
      <w:r>
        <w:rPr>
          <w:rFonts w:ascii="Times New Roman" w:hAnsi="Times New Roman" w:cs="Times New Roman"/>
          <w:bCs/>
          <w:szCs w:val="21"/>
        </w:rPr>
        <w:t>.</w:t>
      </w:r>
      <w:r>
        <w:rPr>
          <w:rFonts w:ascii="Times New Roman" w:hAnsi="Times New Roman" w:cs="Times New Roman"/>
          <w:bCs/>
          <w:szCs w:val="21"/>
        </w:rPr>
        <w:t>超高压处理对低脂半硬质干酪质构与风味的影响研究</w:t>
      </w:r>
      <w:r>
        <w:rPr>
          <w:rFonts w:ascii="Times New Roman" w:hAnsi="Times New Roman" w:cs="Times New Roman"/>
          <w:bCs/>
          <w:szCs w:val="21"/>
        </w:rPr>
        <w:t>[J].</w:t>
      </w:r>
      <w:r>
        <w:rPr>
          <w:rFonts w:ascii="Times New Roman" w:hAnsi="Times New Roman" w:cs="Times New Roman"/>
          <w:bCs/>
          <w:szCs w:val="21"/>
        </w:rPr>
        <w:t>食品工业</w:t>
      </w:r>
      <w:r>
        <w:rPr>
          <w:rFonts w:ascii="Times New Roman" w:hAnsi="Times New Roman" w:cs="Times New Roman"/>
          <w:bCs/>
          <w:szCs w:val="21"/>
        </w:rPr>
        <w:t>,2018,39(09):208-212.</w:t>
      </w:r>
    </w:p>
    <w:p w14:paraId="358175E5"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[89]</w:t>
      </w:r>
      <w:r>
        <w:rPr>
          <w:rFonts w:ascii="Times New Roman" w:hAnsi="Times New Roman" w:cs="Times New Roman"/>
          <w:bCs/>
          <w:szCs w:val="21"/>
        </w:rPr>
        <w:t>麻梦含</w:t>
      </w:r>
      <w:r>
        <w:rPr>
          <w:rFonts w:ascii="Times New Roman" w:hAnsi="Times New Roman" w:cs="Times New Roman"/>
          <w:bCs/>
          <w:szCs w:val="21"/>
        </w:rPr>
        <w:t>,</w:t>
      </w:r>
      <w:r>
        <w:rPr>
          <w:rFonts w:ascii="Times New Roman" w:hAnsi="Times New Roman" w:cs="Times New Roman"/>
          <w:bCs/>
          <w:szCs w:val="21"/>
        </w:rPr>
        <w:t>刘玉兰</w:t>
      </w:r>
      <w:r>
        <w:rPr>
          <w:rFonts w:ascii="Times New Roman" w:hAnsi="Times New Roman" w:cs="Times New Roman"/>
          <w:bCs/>
          <w:szCs w:val="21"/>
        </w:rPr>
        <w:t>,</w:t>
      </w:r>
      <w:r>
        <w:rPr>
          <w:rFonts w:ascii="Times New Roman" w:hAnsi="Times New Roman" w:cs="Times New Roman"/>
          <w:bCs/>
          <w:szCs w:val="21"/>
        </w:rPr>
        <w:t>舒垚</w:t>
      </w:r>
      <w:r>
        <w:rPr>
          <w:rFonts w:ascii="Times New Roman" w:hAnsi="Times New Roman" w:cs="Times New Roman"/>
          <w:bCs/>
          <w:szCs w:val="21"/>
        </w:rPr>
        <w:t>,</w:t>
      </w:r>
      <w:r>
        <w:rPr>
          <w:rFonts w:ascii="Times New Roman" w:hAnsi="Times New Roman" w:cs="Times New Roman"/>
          <w:bCs/>
          <w:szCs w:val="21"/>
        </w:rPr>
        <w:t>刘华敏</w:t>
      </w:r>
      <w:r>
        <w:rPr>
          <w:rFonts w:ascii="Times New Roman" w:hAnsi="Times New Roman" w:cs="Times New Roman"/>
          <w:bCs/>
          <w:szCs w:val="21"/>
        </w:rPr>
        <w:t>,</w:t>
      </w:r>
      <w:r>
        <w:rPr>
          <w:rFonts w:ascii="Times New Roman" w:hAnsi="Times New Roman" w:cs="Times New Roman"/>
          <w:bCs/>
          <w:szCs w:val="21"/>
        </w:rPr>
        <w:t>王小磊</w:t>
      </w:r>
      <w:r>
        <w:rPr>
          <w:rFonts w:ascii="Times New Roman" w:hAnsi="Times New Roman" w:cs="Times New Roman"/>
          <w:bCs/>
          <w:szCs w:val="21"/>
        </w:rPr>
        <w:t>,</w:t>
      </w:r>
      <w:r>
        <w:rPr>
          <w:rFonts w:ascii="Times New Roman" w:hAnsi="Times New Roman" w:cs="Times New Roman"/>
          <w:bCs/>
          <w:szCs w:val="21"/>
        </w:rPr>
        <w:t>马宇翔</w:t>
      </w:r>
      <w:r>
        <w:rPr>
          <w:rFonts w:ascii="Times New Roman" w:hAnsi="Times New Roman" w:cs="Times New Roman"/>
          <w:bCs/>
          <w:szCs w:val="21"/>
        </w:rPr>
        <w:t>.</w:t>
      </w:r>
      <w:r>
        <w:rPr>
          <w:rFonts w:ascii="Times New Roman" w:hAnsi="Times New Roman" w:cs="Times New Roman"/>
          <w:bCs/>
          <w:szCs w:val="21"/>
        </w:rPr>
        <w:t>低脂芝麻酱制取工艺及品质研究</w:t>
      </w:r>
      <w:r>
        <w:rPr>
          <w:rFonts w:ascii="Times New Roman" w:hAnsi="Times New Roman" w:cs="Times New Roman"/>
          <w:bCs/>
          <w:szCs w:val="21"/>
        </w:rPr>
        <w:t>[J].</w:t>
      </w:r>
      <w:r>
        <w:rPr>
          <w:rFonts w:ascii="Times New Roman" w:hAnsi="Times New Roman" w:cs="Times New Roman"/>
          <w:bCs/>
          <w:szCs w:val="21"/>
        </w:rPr>
        <w:t>中国油脂</w:t>
      </w:r>
      <w:r>
        <w:rPr>
          <w:rFonts w:ascii="Times New Roman" w:hAnsi="Times New Roman" w:cs="Times New Roman"/>
          <w:bCs/>
          <w:szCs w:val="21"/>
        </w:rPr>
        <w:t>,2018,43(09):66-70.</w:t>
      </w:r>
    </w:p>
    <w:p w14:paraId="4294A836"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[90]</w:t>
      </w:r>
      <w:r>
        <w:rPr>
          <w:rFonts w:ascii="Times New Roman" w:hAnsi="Times New Roman" w:cs="Times New Roman"/>
          <w:bCs/>
          <w:szCs w:val="21"/>
        </w:rPr>
        <w:t>牛沁雅</w:t>
      </w:r>
      <w:r>
        <w:rPr>
          <w:rFonts w:ascii="Times New Roman" w:hAnsi="Times New Roman" w:cs="Times New Roman"/>
          <w:bCs/>
          <w:szCs w:val="21"/>
        </w:rPr>
        <w:t>,</w:t>
      </w:r>
      <w:r>
        <w:rPr>
          <w:rFonts w:ascii="Times New Roman" w:hAnsi="Times New Roman" w:cs="Times New Roman"/>
          <w:bCs/>
          <w:szCs w:val="21"/>
        </w:rPr>
        <w:t>魏可君</w:t>
      </w:r>
      <w:r>
        <w:rPr>
          <w:rFonts w:ascii="Times New Roman" w:hAnsi="Times New Roman" w:cs="Times New Roman"/>
          <w:bCs/>
          <w:szCs w:val="21"/>
        </w:rPr>
        <w:t>,</w:t>
      </w:r>
      <w:r>
        <w:rPr>
          <w:rFonts w:ascii="Times New Roman" w:hAnsi="Times New Roman" w:cs="Times New Roman"/>
          <w:bCs/>
          <w:szCs w:val="21"/>
        </w:rPr>
        <w:t>张慧琴</w:t>
      </w:r>
      <w:r>
        <w:rPr>
          <w:rFonts w:ascii="Times New Roman" w:hAnsi="Times New Roman" w:cs="Times New Roman"/>
          <w:bCs/>
          <w:szCs w:val="21"/>
        </w:rPr>
        <w:t>,</w:t>
      </w:r>
      <w:r>
        <w:rPr>
          <w:rFonts w:ascii="Times New Roman" w:hAnsi="Times New Roman" w:cs="Times New Roman"/>
          <w:bCs/>
          <w:szCs w:val="21"/>
        </w:rPr>
        <w:t>张开屏</w:t>
      </w:r>
      <w:r>
        <w:rPr>
          <w:rFonts w:ascii="Times New Roman" w:hAnsi="Times New Roman" w:cs="Times New Roman"/>
          <w:bCs/>
          <w:szCs w:val="21"/>
        </w:rPr>
        <w:t>,</w:t>
      </w:r>
      <w:r>
        <w:rPr>
          <w:rFonts w:ascii="Times New Roman" w:hAnsi="Times New Roman" w:cs="Times New Roman"/>
          <w:bCs/>
          <w:szCs w:val="21"/>
        </w:rPr>
        <w:t>田建军</w:t>
      </w:r>
      <w:r>
        <w:rPr>
          <w:rFonts w:ascii="Times New Roman" w:hAnsi="Times New Roman" w:cs="Times New Roman"/>
          <w:bCs/>
          <w:szCs w:val="21"/>
        </w:rPr>
        <w:t>.</w:t>
      </w:r>
      <w:r>
        <w:rPr>
          <w:rFonts w:ascii="Times New Roman" w:hAnsi="Times New Roman" w:cs="Times New Roman"/>
          <w:bCs/>
          <w:szCs w:val="21"/>
        </w:rPr>
        <w:t>新型肉制品</w:t>
      </w:r>
      <w:r>
        <w:rPr>
          <w:rFonts w:ascii="Times New Roman" w:hAnsi="Times New Roman" w:cs="Times New Roman"/>
          <w:bCs/>
          <w:szCs w:val="21"/>
        </w:rPr>
        <w:t>研究进展</w:t>
      </w:r>
      <w:r>
        <w:rPr>
          <w:rFonts w:ascii="Times New Roman" w:hAnsi="Times New Roman" w:cs="Times New Roman"/>
          <w:bCs/>
          <w:szCs w:val="21"/>
        </w:rPr>
        <w:t>[J].</w:t>
      </w:r>
      <w:r>
        <w:rPr>
          <w:rFonts w:ascii="Times New Roman" w:hAnsi="Times New Roman" w:cs="Times New Roman"/>
          <w:bCs/>
          <w:szCs w:val="21"/>
        </w:rPr>
        <w:t>食品研究与开发</w:t>
      </w:r>
      <w:r>
        <w:rPr>
          <w:rFonts w:ascii="Times New Roman" w:hAnsi="Times New Roman" w:cs="Times New Roman"/>
          <w:bCs/>
          <w:szCs w:val="21"/>
        </w:rPr>
        <w:t>,2018,39(04):207-212.</w:t>
      </w:r>
    </w:p>
    <w:p w14:paraId="5C05E72C"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[91]</w:t>
      </w:r>
      <w:r>
        <w:rPr>
          <w:rFonts w:ascii="Times New Roman" w:hAnsi="Times New Roman" w:cs="Times New Roman"/>
          <w:bCs/>
          <w:szCs w:val="21"/>
        </w:rPr>
        <w:t>王芳</w:t>
      </w:r>
      <w:r>
        <w:rPr>
          <w:rFonts w:ascii="Times New Roman" w:hAnsi="Times New Roman" w:cs="Times New Roman"/>
          <w:bCs/>
          <w:szCs w:val="21"/>
        </w:rPr>
        <w:t xml:space="preserve">. </w:t>
      </w:r>
      <w:r>
        <w:rPr>
          <w:rFonts w:ascii="Times New Roman" w:hAnsi="Times New Roman" w:cs="Times New Roman"/>
          <w:bCs/>
          <w:szCs w:val="21"/>
        </w:rPr>
        <w:t>卡拉胶对酪蛋白胶束结构及低脂干酪品质的影响机制</w:t>
      </w:r>
      <w:r>
        <w:rPr>
          <w:rFonts w:ascii="Times New Roman" w:hAnsi="Times New Roman" w:cs="Times New Roman"/>
          <w:bCs/>
          <w:szCs w:val="21"/>
        </w:rPr>
        <w:t>[D].</w:t>
      </w:r>
      <w:r>
        <w:rPr>
          <w:rFonts w:ascii="Times New Roman" w:hAnsi="Times New Roman" w:cs="Times New Roman"/>
          <w:bCs/>
          <w:szCs w:val="21"/>
        </w:rPr>
        <w:t>中国农业大学</w:t>
      </w:r>
      <w:r>
        <w:rPr>
          <w:rFonts w:ascii="Times New Roman" w:hAnsi="Times New Roman" w:cs="Times New Roman"/>
          <w:bCs/>
          <w:szCs w:val="21"/>
        </w:rPr>
        <w:t>,2014.</w:t>
      </w:r>
    </w:p>
    <w:p w14:paraId="69826EBB" w14:textId="77777777" w:rsidR="00970176" w:rsidRDefault="008D6EE0">
      <w:pPr>
        <w:ind w:firstLineChars="200" w:firstLine="420"/>
        <w:rPr>
          <w:rFonts w:ascii="Times New Roman" w:hAnsi="Times New Roman" w:cs="Times New Roman"/>
          <w:bCs/>
          <w:szCs w:val="21"/>
        </w:rPr>
      </w:pPr>
      <w:r>
        <w:rPr>
          <w:rFonts w:ascii="Times New Roman" w:hAnsi="Times New Roman" w:cs="Times New Roman"/>
          <w:bCs/>
          <w:szCs w:val="21"/>
        </w:rPr>
        <w:t>[92]</w:t>
      </w:r>
      <w:r>
        <w:rPr>
          <w:rFonts w:ascii="Times New Roman" w:hAnsi="Times New Roman" w:cs="Times New Roman"/>
          <w:bCs/>
          <w:szCs w:val="21"/>
        </w:rPr>
        <w:t>卢琳</w:t>
      </w:r>
      <w:r>
        <w:rPr>
          <w:rFonts w:ascii="Times New Roman" w:hAnsi="Times New Roman" w:cs="Times New Roman"/>
          <w:bCs/>
          <w:szCs w:val="21"/>
        </w:rPr>
        <w:t xml:space="preserve">. </w:t>
      </w:r>
      <w:r>
        <w:rPr>
          <w:rFonts w:ascii="Times New Roman" w:hAnsi="Times New Roman" w:cs="Times New Roman"/>
          <w:bCs/>
          <w:szCs w:val="21"/>
        </w:rPr>
        <w:t>血红素和乳酸钙对猪肉凝胶品质和脂肪氧化的影响</w:t>
      </w:r>
      <w:r>
        <w:rPr>
          <w:rFonts w:ascii="Times New Roman" w:hAnsi="Times New Roman" w:cs="Times New Roman"/>
          <w:bCs/>
          <w:szCs w:val="21"/>
        </w:rPr>
        <w:t>[D].</w:t>
      </w:r>
      <w:r>
        <w:rPr>
          <w:rFonts w:ascii="Times New Roman" w:hAnsi="Times New Roman" w:cs="Times New Roman"/>
          <w:bCs/>
          <w:szCs w:val="21"/>
        </w:rPr>
        <w:t>合肥工业大学</w:t>
      </w:r>
      <w:r>
        <w:rPr>
          <w:rFonts w:ascii="Times New Roman" w:hAnsi="Times New Roman" w:cs="Times New Roman"/>
          <w:bCs/>
          <w:szCs w:val="21"/>
        </w:rPr>
        <w:t>,2012.</w:t>
      </w:r>
    </w:p>
    <w:sectPr w:rsidR="0097017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64" w:author="Long CHEN" w:date="2019-07-26T15:19:00Z" w:initials="">
    <w:p w14:paraId="7C5A4F42" w14:textId="77777777" w:rsidR="00970176" w:rsidRDefault="008D6EE0">
      <w:pPr>
        <w:pStyle w:val="a3"/>
      </w:pPr>
      <w:r>
        <w:t>国内已经有几家公司在用</w:t>
      </w:r>
      <w:r>
        <w:rPr>
          <w:rFonts w:hint="eastAsia"/>
        </w:rPr>
        <w:t>SCC</w:t>
      </w:r>
      <w:r>
        <w:rPr>
          <w:rFonts w:hint="eastAsia"/>
        </w:rPr>
        <w:t>进行工业生产了。</w:t>
      </w:r>
    </w:p>
  </w:comment>
  <w:comment w:id="1065" w:author="Long CHEN" w:date="2019-07-26T15:19:00Z" w:initials="">
    <w:p w14:paraId="29B51CCC" w14:textId="77777777" w:rsidR="00970176" w:rsidRDefault="008D6EE0">
      <w:pPr>
        <w:pStyle w:val="a3"/>
      </w:pPr>
      <w:r>
        <w:t>国内已经有几家公司在用</w:t>
      </w:r>
      <w:r>
        <w:rPr>
          <w:rFonts w:hint="eastAsia"/>
        </w:rPr>
        <w:t>SCC</w:t>
      </w:r>
      <w:r>
        <w:rPr>
          <w:rFonts w:hint="eastAsia"/>
        </w:rPr>
        <w:t>进行工业生产了。</w:t>
      </w:r>
    </w:p>
  </w:comment>
  <w:comment w:id="1066" w:author="Long CHEN" w:date="2019-07-26T15:19:00Z" w:initials="">
    <w:p w14:paraId="2F6F47E9" w14:textId="77777777" w:rsidR="00970176" w:rsidRDefault="008D6EE0">
      <w:pPr>
        <w:pStyle w:val="a3"/>
      </w:pPr>
      <w:r>
        <w:t>国内已经有几家公司在用</w:t>
      </w:r>
      <w:r>
        <w:rPr>
          <w:rFonts w:hint="eastAsia"/>
        </w:rPr>
        <w:t>SCC</w:t>
      </w:r>
      <w:r>
        <w:rPr>
          <w:rFonts w:hint="eastAsia"/>
        </w:rPr>
        <w:t>进行工业生产了。</w:t>
      </w:r>
    </w:p>
  </w:comment>
  <w:comment w:id="1067" w:author="Long CHEN" w:date="2019-07-26T15:21:00Z" w:initials="">
    <w:p w14:paraId="53053FAB" w14:textId="77777777" w:rsidR="00970176" w:rsidRDefault="008D6EE0">
      <w:pPr>
        <w:pStyle w:val="a3"/>
      </w:pPr>
      <w:r>
        <w:t>限制其国内大规模使用的主要原因是设备费用较高。还有一个原因可能是国内没有天然香精的市场（法规原因）</w:t>
      </w:r>
    </w:p>
  </w:comment>
  <w:comment w:id="1068" w:author="Long CHEN" w:date="2019-07-26T15:21:00Z" w:initials="">
    <w:p w14:paraId="4E72437D" w14:textId="77777777" w:rsidR="00970176" w:rsidRDefault="008D6EE0">
      <w:pPr>
        <w:pStyle w:val="a3"/>
      </w:pPr>
      <w:r>
        <w:t>限制其国内</w:t>
      </w:r>
      <w:r>
        <w:t>大规模使用的主要原因是设备费用较高。还有一个原因可能是国内没有天然香精的市场（法规原因）</w:t>
      </w:r>
    </w:p>
  </w:comment>
  <w:comment w:id="1075" w:author="Long CHEN" w:date="2019-07-28T08:42:00Z" w:initials="">
    <w:p w14:paraId="582944AA" w14:textId="77777777" w:rsidR="00970176" w:rsidRDefault="008D6EE0">
      <w:pPr>
        <w:pStyle w:val="a3"/>
      </w:pPr>
      <w:r>
        <w:t>?</w:t>
      </w:r>
      <w:r>
        <w:rPr>
          <w:rFonts w:hint="eastAsia"/>
        </w:rPr>
        <w:t>是最高真空度吗？</w:t>
      </w:r>
    </w:p>
  </w:comment>
  <w:comment w:id="1076" w:author="Long CHEN" w:date="2019-07-28T08:42:00Z" w:initials="">
    <w:p w14:paraId="0BF748E5" w14:textId="77777777" w:rsidR="00970176" w:rsidRDefault="008D6EE0">
      <w:pPr>
        <w:pStyle w:val="a3"/>
      </w:pPr>
      <w:r>
        <w:t>?</w:t>
      </w:r>
      <w:r>
        <w:rPr>
          <w:rFonts w:hint="eastAsia"/>
        </w:rPr>
        <w:t>是最高真空度吗？</w:t>
      </w:r>
    </w:p>
  </w:comment>
  <w:comment w:id="1077" w:author="Long CHEN" w:date="2019-07-28T08:52:00Z" w:initials="">
    <w:p w14:paraId="43F17E21" w14:textId="77777777" w:rsidR="00970176" w:rsidRDefault="008D6EE0">
      <w:pPr>
        <w:pStyle w:val="a3"/>
      </w:pPr>
      <w:r>
        <w:t>由于分子蒸馏没有填料，所以其分离是单级的，不能像精馏那样进行精确分离。</w:t>
      </w:r>
    </w:p>
  </w:comment>
  <w:comment w:id="1078" w:author="Long CHEN" w:date="2019-07-28T08:52:00Z" w:initials="">
    <w:p w14:paraId="29D7724A" w14:textId="77777777" w:rsidR="00970176" w:rsidRDefault="008D6EE0">
      <w:pPr>
        <w:pStyle w:val="a3"/>
      </w:pPr>
      <w:r>
        <w:t>由于分子蒸馏没有填料，所以其分离是单级的，不能像精馏那样进行精确分离。</w:t>
      </w:r>
    </w:p>
  </w:comment>
  <w:comment w:id="1079" w:author="Long CHEN" w:date="2019-07-28T08:52:00Z" w:initials="">
    <w:p w14:paraId="4C973596" w14:textId="77777777" w:rsidR="00970176" w:rsidRDefault="008D6EE0">
      <w:pPr>
        <w:pStyle w:val="a3"/>
      </w:pPr>
      <w:r>
        <w:t>由于分子蒸馏没有填料，所以其分离是单级的，不能像精馏那样进行精确分离。</w:t>
      </w:r>
    </w:p>
  </w:comment>
  <w:comment w:id="1082" w:author="Long CHEN" w:date="2019-07-28T08:46:00Z" w:initials="">
    <w:p w14:paraId="22D22486" w14:textId="77777777" w:rsidR="00970176" w:rsidRDefault="008D6EE0">
      <w:pPr>
        <w:pStyle w:val="a3"/>
      </w:pPr>
      <w:r>
        <w:t>超临界萃取技术一般用于固</w:t>
      </w:r>
      <w:r>
        <w:t>-</w:t>
      </w:r>
      <w:r>
        <w:t>液分离，而分子蒸馏技术的作用对象是液</w:t>
      </w:r>
      <w:r>
        <w:t>-</w:t>
      </w:r>
      <w:r>
        <w:t>液体系，所以不好做对比。</w:t>
      </w:r>
    </w:p>
  </w:comment>
  <w:comment w:id="1083" w:author="Long CHEN" w:date="2019-07-28T08:46:00Z" w:initials="">
    <w:p w14:paraId="6A8D3ED3" w14:textId="77777777" w:rsidR="00970176" w:rsidRDefault="008D6EE0">
      <w:pPr>
        <w:pStyle w:val="a3"/>
      </w:pPr>
      <w:r>
        <w:t>超临界萃取技术一般用于固</w:t>
      </w:r>
      <w:r>
        <w:t>-</w:t>
      </w:r>
      <w:r>
        <w:t>液分离，而分子蒸馏技术的作用对象是液</w:t>
      </w:r>
      <w:r>
        <w:t>-</w:t>
      </w:r>
      <w:r>
        <w:t>液体系，所以</w:t>
      </w:r>
      <w:r>
        <w:t>不好做对比。</w:t>
      </w:r>
    </w:p>
  </w:comment>
  <w:comment w:id="1084" w:author="Long CHEN" w:date="2019-07-28T08:46:00Z" w:initials="">
    <w:p w14:paraId="17795AD9" w14:textId="77777777" w:rsidR="00970176" w:rsidRDefault="008D6EE0">
      <w:pPr>
        <w:pStyle w:val="a3"/>
      </w:pPr>
      <w:r>
        <w:t>超临界萃取技术一般用于固</w:t>
      </w:r>
      <w:r>
        <w:t>-</w:t>
      </w:r>
      <w:r>
        <w:t>液分离，而分子蒸馏技术的作用对象是液</w:t>
      </w:r>
      <w:r>
        <w:t>-</w:t>
      </w:r>
      <w:r>
        <w:t>液体系，所以不好做对比。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5A4F42" w15:done="0"/>
  <w15:commentEx w15:paraId="29B51CCC" w15:done="0"/>
  <w15:commentEx w15:paraId="2F6F47E9" w15:done="0"/>
  <w15:commentEx w15:paraId="53053FAB" w15:done="0"/>
  <w15:commentEx w15:paraId="4E72437D" w15:done="0"/>
  <w15:commentEx w15:paraId="582944AA" w15:done="0"/>
  <w15:commentEx w15:paraId="0BF748E5" w15:done="0"/>
  <w15:commentEx w15:paraId="43F17E21" w15:done="0"/>
  <w15:commentEx w15:paraId="29D7724A" w15:done="0"/>
  <w15:commentEx w15:paraId="4C973596" w15:done="0"/>
  <w15:commentEx w15:paraId="22D22486" w15:done="0"/>
  <w15:commentEx w15:paraId="6A8D3ED3" w15:done="0"/>
  <w15:commentEx w15:paraId="17795A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5A4F42" w16cid:durableId="21BB0742"/>
  <w16cid:commentId w16cid:paraId="29B51CCC" w16cid:durableId="21BB0743"/>
  <w16cid:commentId w16cid:paraId="2F6F47E9" w16cid:durableId="21BB0744"/>
  <w16cid:commentId w16cid:paraId="53053FAB" w16cid:durableId="21BB0745"/>
  <w16cid:commentId w16cid:paraId="4E72437D" w16cid:durableId="21BB0746"/>
  <w16cid:commentId w16cid:paraId="582944AA" w16cid:durableId="21BB0747"/>
  <w16cid:commentId w16cid:paraId="0BF748E5" w16cid:durableId="21BB0748"/>
  <w16cid:commentId w16cid:paraId="43F17E21" w16cid:durableId="21BB0749"/>
  <w16cid:commentId w16cid:paraId="29D7724A" w16cid:durableId="21BB074A"/>
  <w16cid:commentId w16cid:paraId="4C973596" w16cid:durableId="21BB074B"/>
  <w16cid:commentId w16cid:paraId="22D22486" w16cid:durableId="21BB074C"/>
  <w16cid:commentId w16cid:paraId="6A8D3ED3" w16cid:durableId="21BB074D"/>
  <w16cid:commentId w16cid:paraId="17795AD9" w16cid:durableId="21BB07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20FEE" w14:textId="77777777" w:rsidR="008D6EE0" w:rsidRDefault="008D6EE0">
      <w:r>
        <w:separator/>
      </w:r>
    </w:p>
  </w:endnote>
  <w:endnote w:type="continuationSeparator" w:id="0">
    <w:p w14:paraId="5F683AF8" w14:textId="77777777" w:rsidR="008D6EE0" w:rsidRDefault="008D6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4+CAJSymbolA">
    <w:altName w:val="宋体"/>
    <w:charset w:val="86"/>
    <w:family w:val="auto"/>
    <w:pitch w:val="default"/>
    <w:sig w:usb0="00000000" w:usb1="00000000" w:usb2="00000000" w:usb3="00000000" w:csb0="00040000" w:csb1="00000000"/>
  </w:font>
  <w:font w:name="B7+CAJ FNT00">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B6+CAJ FNT04">
    <w:altName w:val="Times New Roman"/>
    <w:charset w:val="00"/>
    <w:family w:val="roman"/>
    <w:pitch w:val="default"/>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6" w:usb3="00000000" w:csb0="00040001" w:csb1="00000000"/>
  </w:font>
  <w:font w:name="Symbol">
    <w:panose1 w:val="05050102010706020507"/>
    <w:charset w:val="02"/>
    <w:family w:val="roman"/>
    <w:pitch w:val="variable"/>
    <w:sig w:usb0="00000000" w:usb1="10000000" w:usb2="00000000" w:usb3="00000000" w:csb0="80000000" w:csb1="00000000"/>
  </w:font>
  <w:font w:name="仿宋">
    <w:altName w:val="Arial Unicode MS"/>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9" w:author="Administrator" w:date="2019-12-31T13:29:00Z"/>
  <w:sdt>
    <w:sdtPr>
      <w:id w:val="662703137"/>
      <w:docPartObj>
        <w:docPartGallery w:val="AutoText"/>
      </w:docPartObj>
    </w:sdtPr>
    <w:sdtEndPr/>
    <w:sdtContent>
      <w:customXmlInsRangeEnd w:id="19"/>
      <w:customXmlInsRangeStart w:id="20" w:author="Administrator" w:date="2019-12-31T13:29:00Z"/>
      <w:sdt>
        <w:sdtPr>
          <w:id w:val="1134673922"/>
        </w:sdtPr>
        <w:sdtEndPr/>
        <w:sdtContent>
          <w:customXmlInsRangeEnd w:id="20"/>
          <w:p w14:paraId="013460B3" w14:textId="77777777" w:rsidR="00970176" w:rsidRDefault="008D6EE0">
            <w:pPr>
              <w:pStyle w:val="a8"/>
              <w:jc w:val="center"/>
              <w:rPr>
                <w:ins w:id="21" w:author="Administrator" w:date="2019-12-31T13:29:00Z"/>
              </w:rPr>
            </w:pPr>
            <w:r>
              <w:fldChar w:fldCharType="begin"/>
            </w:r>
            <w:r>
              <w:instrText xml:space="preserve"> PAGE   \* MERGEFORMAT </w:instrText>
            </w:r>
            <w:r>
              <w:fldChar w:fldCharType="separate"/>
            </w:r>
            <w:r>
              <w:rPr>
                <w:lang w:val="zh-CN"/>
              </w:rPr>
              <w:t>1</w:t>
            </w:r>
            <w:r>
              <w:rPr>
                <w:lang w:val="zh-CN"/>
              </w:rPr>
              <w:fldChar w:fldCharType="end"/>
            </w:r>
          </w:p>
          <w:customXmlInsRangeStart w:id="22" w:author="Administrator" w:date="2019-12-31T13:29:00Z"/>
        </w:sdtContent>
      </w:sdt>
      <w:customXmlInsRangeEnd w:id="22"/>
      <w:p w14:paraId="516E569E" w14:textId="77777777" w:rsidR="00970176" w:rsidRDefault="008D6EE0">
        <w:pPr>
          <w:pStyle w:val="a8"/>
          <w:jc w:val="center"/>
          <w:rPr>
            <w:ins w:id="23" w:author="Administrator" w:date="2019-12-31T13:29:00Z"/>
          </w:rPr>
        </w:pPr>
      </w:p>
      <w:customXmlInsRangeStart w:id="24" w:author="Administrator" w:date="2019-12-31T13:29:00Z"/>
    </w:sdtContent>
  </w:sdt>
  <w:customXmlInsRangeEnd w:id="24"/>
  <w:p w14:paraId="10FDCFF5" w14:textId="77777777" w:rsidR="00970176" w:rsidRDefault="0097017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D4B23" w14:textId="77777777" w:rsidR="00970176" w:rsidRDefault="008D6EE0">
    <w:pPr>
      <w:pStyle w:val="a8"/>
      <w:jc w:val="center"/>
    </w:pPr>
    <w:r>
      <w:fldChar w:fldCharType="begin"/>
    </w:r>
    <w:r>
      <w:instrText xml:space="preserve"> PAGE   \* MERGEFORMAT </w:instrText>
    </w:r>
    <w:r>
      <w:fldChar w:fldCharType="separate"/>
    </w:r>
    <w:r>
      <w:rPr>
        <w:lang w:val="zh-CN"/>
      </w:rPr>
      <w:t>1</w:t>
    </w:r>
    <w:r>
      <w:rPr>
        <w:lang w:val="zh-CN"/>
      </w:rPr>
      <w:fldChar w:fldCharType="end"/>
    </w:r>
  </w:p>
  <w:p w14:paraId="74D86304" w14:textId="77777777" w:rsidR="00970176" w:rsidRDefault="0097017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0BD10" w14:textId="77777777" w:rsidR="008D6EE0" w:rsidRDefault="008D6EE0">
      <w:r>
        <w:separator/>
      </w:r>
    </w:p>
  </w:footnote>
  <w:footnote w:type="continuationSeparator" w:id="0">
    <w:p w14:paraId="533EC10B" w14:textId="77777777" w:rsidR="008D6EE0" w:rsidRDefault="008D6EE0">
      <w:r>
        <w:continuationSeparator/>
      </w:r>
    </w:p>
  </w:footnote>
  <w:footnote w:id="1">
    <w:p w14:paraId="4BDEDD6A" w14:textId="77777777" w:rsidR="00970176" w:rsidRDefault="008D6EE0">
      <w:pPr>
        <w:pStyle w:val="ac"/>
        <w:rPr>
          <w:ins w:id="872" w:author="HZS" w:date="2019-12-28T17:59:00Z"/>
        </w:rPr>
      </w:pPr>
      <w:ins w:id="873" w:author="HZS" w:date="2019-12-28T17:59:00Z">
        <w:r>
          <w:rPr>
            <w:rStyle w:val="af5"/>
          </w:rPr>
          <w:footnoteRef/>
        </w:r>
        <w:r>
          <w:t xml:space="preserve"> </w:t>
        </w:r>
        <w:r>
          <w:rPr>
            <w:rFonts w:ascii="Arial" w:hAnsi="Arial" w:cs="Arial"/>
            <w:color w:val="545454"/>
            <w:shd w:val="clear" w:color="auto" w:fill="FFFFFF"/>
          </w:rPr>
          <w:t> </w:t>
        </w:r>
        <w:r>
          <w:rPr>
            <w:rFonts w:ascii="Arial" w:hAnsi="Arial" w:cs="Arial" w:hint="eastAsia"/>
            <w:color w:val="545454"/>
            <w:shd w:val="clear" w:color="auto" w:fill="FFFFFF"/>
          </w:rPr>
          <w:t>TTB</w:t>
        </w:r>
        <w:r>
          <w:rPr>
            <w:rFonts w:ascii="Arial" w:hAnsi="Arial" w:cs="Arial" w:hint="eastAsia"/>
            <w:color w:val="545454"/>
            <w:shd w:val="clear" w:color="auto" w:fill="FFFFFF"/>
          </w:rPr>
          <w:t>，全称为</w:t>
        </w:r>
        <w:r>
          <w:rPr>
            <w:rFonts w:ascii="Arial" w:hAnsi="Arial" w:cs="Arial"/>
            <w:color w:val="545454"/>
            <w:shd w:val="clear" w:color="auto" w:fill="FFFFFF"/>
          </w:rPr>
          <w:t>Alcohol and Tobacco Tax and Trade Bureau</w:t>
        </w:r>
        <w:r>
          <w:rPr>
            <w:rFonts w:ascii="Arial" w:hAnsi="Arial" w:cs="Arial" w:hint="eastAsia"/>
            <w:color w:val="545454"/>
            <w:shd w:val="clear" w:color="auto" w:fill="FFFFFF"/>
          </w:rPr>
          <w:t>，</w:t>
        </w:r>
        <w:r>
          <w:rPr>
            <w:rFonts w:ascii="Arial" w:hAnsi="Arial" w:cs="Arial"/>
            <w:color w:val="545454"/>
            <w:shd w:val="clear" w:color="auto" w:fill="FFFFFF"/>
          </w:rPr>
          <w:t>即美国烟酒税务局</w:t>
        </w:r>
        <w:r>
          <w:rPr>
            <w:rFonts w:ascii="Arial" w:hAnsi="Arial" w:cs="Arial" w:hint="eastAsia"/>
            <w:color w:val="545454"/>
            <w:shd w:val="clear" w:color="auto" w:fill="FFFFFF"/>
          </w:rPr>
          <w:t>。</w:t>
        </w:r>
      </w:ins>
    </w:p>
  </w:footnote>
  <w:footnote w:id="2">
    <w:p w14:paraId="3FE11169" w14:textId="77777777" w:rsidR="00970176" w:rsidRDefault="008D6EE0">
      <w:pPr>
        <w:pStyle w:val="ac"/>
        <w:rPr>
          <w:del w:id="877" w:author="HZS" w:date="2019-12-28T17:59:00Z"/>
        </w:rPr>
      </w:pPr>
      <w:del w:id="878" w:author="HZS" w:date="2019-12-28T17:59:00Z">
        <w:r>
          <w:rPr>
            <w:rStyle w:val="af5"/>
          </w:rPr>
          <w:footnoteRef/>
        </w:r>
        <w:r>
          <w:delText xml:space="preserve"> </w:delText>
        </w:r>
        <w:r>
          <w:rPr>
            <w:rFonts w:ascii="Arial" w:hAnsi="Arial" w:cs="Arial"/>
            <w:color w:val="545454"/>
            <w:shd w:val="clear" w:color="auto" w:fill="FFFFFF"/>
          </w:rPr>
          <w:delText> </w:delText>
        </w:r>
        <w:r>
          <w:rPr>
            <w:rFonts w:ascii="Arial" w:hAnsi="Arial" w:cs="Arial" w:hint="eastAsia"/>
            <w:color w:val="545454"/>
            <w:shd w:val="clear" w:color="auto" w:fill="FFFFFF"/>
          </w:rPr>
          <w:delText>TTB</w:delText>
        </w:r>
        <w:r>
          <w:rPr>
            <w:rFonts w:ascii="Arial" w:hAnsi="Arial" w:cs="Arial" w:hint="eastAsia"/>
            <w:color w:val="545454"/>
            <w:shd w:val="clear" w:color="auto" w:fill="FFFFFF"/>
          </w:rPr>
          <w:delText>，全称为</w:delText>
        </w:r>
        <w:r>
          <w:rPr>
            <w:rFonts w:ascii="Arial" w:hAnsi="Arial" w:cs="Arial"/>
            <w:color w:val="545454"/>
            <w:shd w:val="clear" w:color="auto" w:fill="FFFFFF"/>
          </w:rPr>
          <w:delText>Alcohol and Tobacco Tax and Trade Bureau</w:delText>
        </w:r>
        <w:r>
          <w:rPr>
            <w:rFonts w:ascii="Arial" w:hAnsi="Arial" w:cs="Arial" w:hint="eastAsia"/>
            <w:color w:val="545454"/>
            <w:shd w:val="clear" w:color="auto" w:fill="FFFFFF"/>
          </w:rPr>
          <w:delText>，</w:delText>
        </w:r>
        <w:r>
          <w:rPr>
            <w:rFonts w:ascii="Arial" w:hAnsi="Arial" w:cs="Arial"/>
            <w:color w:val="545454"/>
            <w:shd w:val="clear" w:color="auto" w:fill="FFFFFF"/>
          </w:rPr>
          <w:delText>即美国烟酒税务局</w:delText>
        </w:r>
        <w:r>
          <w:rPr>
            <w:rFonts w:ascii="Arial" w:hAnsi="Arial" w:cs="Arial" w:hint="eastAsia"/>
            <w:color w:val="545454"/>
            <w:shd w:val="clear" w:color="auto" w:fill="FFFFFF"/>
          </w:rPr>
          <w:delText>。</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54A608"/>
    <w:multiLevelType w:val="singleLevel"/>
    <w:tmpl w:val="A054A608"/>
    <w:lvl w:ilvl="0">
      <w:start w:val="1"/>
      <w:numFmt w:val="decimal"/>
      <w:suff w:val="nothing"/>
      <w:lvlText w:val="（%1）"/>
      <w:lvlJc w:val="left"/>
    </w:lvl>
  </w:abstractNum>
  <w:abstractNum w:abstractNumId="1" w15:restartNumberingAfterBreak="0">
    <w:nsid w:val="07171ABE"/>
    <w:multiLevelType w:val="multilevel"/>
    <w:tmpl w:val="07171AB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F2B1640"/>
    <w:multiLevelType w:val="multilevel"/>
    <w:tmpl w:val="0F2B1640"/>
    <w:lvl w:ilvl="0">
      <w:start w:val="1"/>
      <w:numFmt w:val="lowerLetter"/>
      <w:lvlText w:val="(%1)"/>
      <w:lvlJc w:val="left"/>
      <w:pPr>
        <w:ind w:left="1485" w:hanging="360"/>
      </w:pPr>
      <w:rPr>
        <w:rFonts w:hint="default"/>
      </w:rPr>
    </w:lvl>
    <w:lvl w:ilvl="1">
      <w:start w:val="1"/>
      <w:numFmt w:val="lowerLetter"/>
      <w:lvlText w:val="%2)"/>
      <w:lvlJc w:val="left"/>
      <w:pPr>
        <w:ind w:left="1965" w:hanging="420"/>
      </w:pPr>
    </w:lvl>
    <w:lvl w:ilvl="2">
      <w:start w:val="1"/>
      <w:numFmt w:val="lowerRoman"/>
      <w:lvlText w:val="%3."/>
      <w:lvlJc w:val="right"/>
      <w:pPr>
        <w:ind w:left="2385" w:hanging="420"/>
      </w:pPr>
    </w:lvl>
    <w:lvl w:ilvl="3">
      <w:start w:val="1"/>
      <w:numFmt w:val="decimal"/>
      <w:lvlText w:val="%4."/>
      <w:lvlJc w:val="left"/>
      <w:pPr>
        <w:ind w:left="2805" w:hanging="420"/>
      </w:pPr>
    </w:lvl>
    <w:lvl w:ilvl="4">
      <w:start w:val="1"/>
      <w:numFmt w:val="lowerLetter"/>
      <w:lvlText w:val="%5)"/>
      <w:lvlJc w:val="left"/>
      <w:pPr>
        <w:ind w:left="3225" w:hanging="420"/>
      </w:pPr>
    </w:lvl>
    <w:lvl w:ilvl="5">
      <w:start w:val="1"/>
      <w:numFmt w:val="lowerRoman"/>
      <w:lvlText w:val="%6."/>
      <w:lvlJc w:val="right"/>
      <w:pPr>
        <w:ind w:left="3645" w:hanging="420"/>
      </w:pPr>
    </w:lvl>
    <w:lvl w:ilvl="6">
      <w:start w:val="1"/>
      <w:numFmt w:val="decimal"/>
      <w:lvlText w:val="%7."/>
      <w:lvlJc w:val="left"/>
      <w:pPr>
        <w:ind w:left="4065" w:hanging="420"/>
      </w:pPr>
    </w:lvl>
    <w:lvl w:ilvl="7">
      <w:start w:val="1"/>
      <w:numFmt w:val="lowerLetter"/>
      <w:lvlText w:val="%8)"/>
      <w:lvlJc w:val="left"/>
      <w:pPr>
        <w:ind w:left="4485" w:hanging="420"/>
      </w:pPr>
    </w:lvl>
    <w:lvl w:ilvl="8">
      <w:start w:val="1"/>
      <w:numFmt w:val="lowerRoman"/>
      <w:lvlText w:val="%9."/>
      <w:lvlJc w:val="right"/>
      <w:pPr>
        <w:ind w:left="4905" w:hanging="420"/>
      </w:pPr>
    </w:lvl>
  </w:abstractNum>
  <w:abstractNum w:abstractNumId="3" w15:restartNumberingAfterBreak="0">
    <w:nsid w:val="1B2587E5"/>
    <w:multiLevelType w:val="singleLevel"/>
    <w:tmpl w:val="1B2587E5"/>
    <w:lvl w:ilvl="0">
      <w:start w:val="1"/>
      <w:numFmt w:val="decimal"/>
      <w:suff w:val="nothing"/>
      <w:lvlText w:val="（%1）"/>
      <w:lvlJc w:val="left"/>
    </w:lvl>
  </w:abstractNum>
  <w:abstractNum w:abstractNumId="4" w15:restartNumberingAfterBreak="0">
    <w:nsid w:val="4C1BA64D"/>
    <w:multiLevelType w:val="singleLevel"/>
    <w:tmpl w:val="4C1BA64D"/>
    <w:lvl w:ilvl="0">
      <w:start w:val="1"/>
      <w:numFmt w:val="decimal"/>
      <w:suff w:val="nothing"/>
      <w:lvlText w:val="（%1）"/>
      <w:lvlJc w:val="left"/>
    </w:lvl>
  </w:abstractNum>
  <w:abstractNum w:abstractNumId="5" w15:restartNumberingAfterBreak="0">
    <w:nsid w:val="56759B96"/>
    <w:multiLevelType w:val="singleLevel"/>
    <w:tmpl w:val="56759B96"/>
    <w:lvl w:ilvl="0">
      <w:start w:val="6"/>
      <w:numFmt w:val="decimal"/>
      <w:suff w:val="nothing"/>
      <w:lvlText w:val="（%1）"/>
      <w:lvlJc w:val="left"/>
    </w:lvl>
  </w:abstractNum>
  <w:abstractNum w:abstractNumId="6" w15:restartNumberingAfterBreak="0">
    <w:nsid w:val="5F934F13"/>
    <w:multiLevelType w:val="singleLevel"/>
    <w:tmpl w:val="5F934F13"/>
    <w:lvl w:ilvl="0">
      <w:start w:val="1"/>
      <w:numFmt w:val="decimal"/>
      <w:suff w:val="nothing"/>
      <w:lvlText w:val="（%1）"/>
      <w:lvlJc w:val="left"/>
    </w:lvl>
  </w:abstractNum>
  <w:num w:numId="1">
    <w:abstractNumId w:val="6"/>
  </w:num>
  <w:num w:numId="2">
    <w:abstractNumId w:val="2"/>
  </w:num>
  <w:num w:numId="3">
    <w:abstractNumId w:val="1"/>
  </w:num>
  <w:num w:numId="4">
    <w:abstractNumId w:val="0"/>
  </w:num>
  <w:num w:numId="5">
    <w:abstractNumId w:val="3"/>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LLWWY">
    <w15:presenceInfo w15:providerId="None" w15:userId="LLWWY"/>
  </w15:person>
  <w15:person w15:author="HZS">
    <w15:presenceInfo w15:providerId="None" w15:userId="HZS"/>
  </w15:person>
  <w15:person w15:author="胡 中山">
    <w15:presenceInfo w15:providerId="Windows Live" w15:userId="f4785ba72f92aa62"/>
  </w15:person>
  <w15:person w15:author="Windows User">
    <w15:presenceInfo w15:providerId="None" w15:userId="Windows User"/>
  </w15:person>
  <w15:person w15:author="Long CHEN">
    <w15:presenceInfo w15:providerId="None" w15:userId="Long C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AC"/>
    <w:rsid w:val="00005416"/>
    <w:rsid w:val="00007E7A"/>
    <w:rsid w:val="00016198"/>
    <w:rsid w:val="00020152"/>
    <w:rsid w:val="00033CF5"/>
    <w:rsid w:val="00034D4C"/>
    <w:rsid w:val="00050017"/>
    <w:rsid w:val="00066B0D"/>
    <w:rsid w:val="00066F34"/>
    <w:rsid w:val="000775E2"/>
    <w:rsid w:val="0008160E"/>
    <w:rsid w:val="000914F7"/>
    <w:rsid w:val="00094FFE"/>
    <w:rsid w:val="000A6DB8"/>
    <w:rsid w:val="000C1EC6"/>
    <w:rsid w:val="000D4861"/>
    <w:rsid w:val="000E1357"/>
    <w:rsid w:val="000E3DBE"/>
    <w:rsid w:val="000F2E7F"/>
    <w:rsid w:val="001013D7"/>
    <w:rsid w:val="001014B9"/>
    <w:rsid w:val="00102E1E"/>
    <w:rsid w:val="00103FC9"/>
    <w:rsid w:val="001057E6"/>
    <w:rsid w:val="00111429"/>
    <w:rsid w:val="0011469C"/>
    <w:rsid w:val="00115493"/>
    <w:rsid w:val="00120341"/>
    <w:rsid w:val="00143742"/>
    <w:rsid w:val="0015594D"/>
    <w:rsid w:val="00156EBD"/>
    <w:rsid w:val="00161DFE"/>
    <w:rsid w:val="00173E21"/>
    <w:rsid w:val="00177A5A"/>
    <w:rsid w:val="00181553"/>
    <w:rsid w:val="00190029"/>
    <w:rsid w:val="00192DEF"/>
    <w:rsid w:val="001976B8"/>
    <w:rsid w:val="001A17CE"/>
    <w:rsid w:val="001A5713"/>
    <w:rsid w:val="001B34D9"/>
    <w:rsid w:val="001B3C09"/>
    <w:rsid w:val="001B62E3"/>
    <w:rsid w:val="001D2A5E"/>
    <w:rsid w:val="001E65E6"/>
    <w:rsid w:val="001F32F7"/>
    <w:rsid w:val="001F4740"/>
    <w:rsid w:val="001F635D"/>
    <w:rsid w:val="00201262"/>
    <w:rsid w:val="002120B6"/>
    <w:rsid w:val="002141AB"/>
    <w:rsid w:val="00220FB5"/>
    <w:rsid w:val="00234D98"/>
    <w:rsid w:val="00241632"/>
    <w:rsid w:val="00256E78"/>
    <w:rsid w:val="00257A2A"/>
    <w:rsid w:val="00261AC4"/>
    <w:rsid w:val="002663E0"/>
    <w:rsid w:val="0026641C"/>
    <w:rsid w:val="00281FE5"/>
    <w:rsid w:val="00293002"/>
    <w:rsid w:val="002A20DD"/>
    <w:rsid w:val="002A541E"/>
    <w:rsid w:val="002B1AFE"/>
    <w:rsid w:val="002B5317"/>
    <w:rsid w:val="002C101A"/>
    <w:rsid w:val="002C41D9"/>
    <w:rsid w:val="002E09E8"/>
    <w:rsid w:val="002E3923"/>
    <w:rsid w:val="003016F5"/>
    <w:rsid w:val="00302C15"/>
    <w:rsid w:val="00315E7E"/>
    <w:rsid w:val="00335144"/>
    <w:rsid w:val="003379F7"/>
    <w:rsid w:val="00341DF8"/>
    <w:rsid w:val="0034559D"/>
    <w:rsid w:val="003477CD"/>
    <w:rsid w:val="00353036"/>
    <w:rsid w:val="00356675"/>
    <w:rsid w:val="00357457"/>
    <w:rsid w:val="00361910"/>
    <w:rsid w:val="00387768"/>
    <w:rsid w:val="003A6D0D"/>
    <w:rsid w:val="003D38E5"/>
    <w:rsid w:val="003E0282"/>
    <w:rsid w:val="003E1EBE"/>
    <w:rsid w:val="003E2111"/>
    <w:rsid w:val="003E2B04"/>
    <w:rsid w:val="003E35C8"/>
    <w:rsid w:val="003F10DC"/>
    <w:rsid w:val="0041115C"/>
    <w:rsid w:val="004234A6"/>
    <w:rsid w:val="004253CB"/>
    <w:rsid w:val="0042551A"/>
    <w:rsid w:val="004316E1"/>
    <w:rsid w:val="004348F1"/>
    <w:rsid w:val="00436956"/>
    <w:rsid w:val="00441515"/>
    <w:rsid w:val="00443D4A"/>
    <w:rsid w:val="00451B47"/>
    <w:rsid w:val="004528F4"/>
    <w:rsid w:val="004628EF"/>
    <w:rsid w:val="00480B18"/>
    <w:rsid w:val="00482734"/>
    <w:rsid w:val="00490ECD"/>
    <w:rsid w:val="004A255E"/>
    <w:rsid w:val="004A47D7"/>
    <w:rsid w:val="004B33C9"/>
    <w:rsid w:val="004B3868"/>
    <w:rsid w:val="004D5E36"/>
    <w:rsid w:val="004E66D1"/>
    <w:rsid w:val="004E6C07"/>
    <w:rsid w:val="005005A1"/>
    <w:rsid w:val="00503382"/>
    <w:rsid w:val="00510D61"/>
    <w:rsid w:val="00510F17"/>
    <w:rsid w:val="00511D98"/>
    <w:rsid w:val="00515F1F"/>
    <w:rsid w:val="00517B6A"/>
    <w:rsid w:val="005221AC"/>
    <w:rsid w:val="00526CC0"/>
    <w:rsid w:val="0053571E"/>
    <w:rsid w:val="00537E85"/>
    <w:rsid w:val="0054484B"/>
    <w:rsid w:val="0054705B"/>
    <w:rsid w:val="00550D8D"/>
    <w:rsid w:val="005559F0"/>
    <w:rsid w:val="00562079"/>
    <w:rsid w:val="0056743A"/>
    <w:rsid w:val="00576D34"/>
    <w:rsid w:val="005809AC"/>
    <w:rsid w:val="0058643C"/>
    <w:rsid w:val="00587E04"/>
    <w:rsid w:val="00591918"/>
    <w:rsid w:val="005943D7"/>
    <w:rsid w:val="005B1A03"/>
    <w:rsid w:val="005B4B2F"/>
    <w:rsid w:val="005E14E2"/>
    <w:rsid w:val="005E556A"/>
    <w:rsid w:val="005E6EC6"/>
    <w:rsid w:val="005F39A6"/>
    <w:rsid w:val="005F5303"/>
    <w:rsid w:val="00600DEE"/>
    <w:rsid w:val="00634369"/>
    <w:rsid w:val="00646C12"/>
    <w:rsid w:val="00646FA5"/>
    <w:rsid w:val="00647869"/>
    <w:rsid w:val="00653323"/>
    <w:rsid w:val="00687A7B"/>
    <w:rsid w:val="00695828"/>
    <w:rsid w:val="006A24F4"/>
    <w:rsid w:val="006A55E9"/>
    <w:rsid w:val="006B06B0"/>
    <w:rsid w:val="006C750B"/>
    <w:rsid w:val="006D66AD"/>
    <w:rsid w:val="006E143E"/>
    <w:rsid w:val="006F2DD4"/>
    <w:rsid w:val="006F305A"/>
    <w:rsid w:val="0070690B"/>
    <w:rsid w:val="007163D4"/>
    <w:rsid w:val="00723370"/>
    <w:rsid w:val="007348F2"/>
    <w:rsid w:val="00747DCD"/>
    <w:rsid w:val="00750A5C"/>
    <w:rsid w:val="0076052E"/>
    <w:rsid w:val="00767EA1"/>
    <w:rsid w:val="00771C3E"/>
    <w:rsid w:val="00772ED1"/>
    <w:rsid w:val="00783DAC"/>
    <w:rsid w:val="007939D0"/>
    <w:rsid w:val="007A267A"/>
    <w:rsid w:val="007B4587"/>
    <w:rsid w:val="007C1548"/>
    <w:rsid w:val="007D2C41"/>
    <w:rsid w:val="007D3703"/>
    <w:rsid w:val="007D3BBA"/>
    <w:rsid w:val="007D756D"/>
    <w:rsid w:val="007E303E"/>
    <w:rsid w:val="007F5571"/>
    <w:rsid w:val="008031FE"/>
    <w:rsid w:val="00811267"/>
    <w:rsid w:val="00815BFC"/>
    <w:rsid w:val="0082722D"/>
    <w:rsid w:val="00836B95"/>
    <w:rsid w:val="00853F51"/>
    <w:rsid w:val="008575E7"/>
    <w:rsid w:val="008631C1"/>
    <w:rsid w:val="008631CF"/>
    <w:rsid w:val="00883E08"/>
    <w:rsid w:val="0088730C"/>
    <w:rsid w:val="00891A6D"/>
    <w:rsid w:val="00897F8C"/>
    <w:rsid w:val="008A1397"/>
    <w:rsid w:val="008A5D85"/>
    <w:rsid w:val="008B6FF2"/>
    <w:rsid w:val="008C65C0"/>
    <w:rsid w:val="008D1FAA"/>
    <w:rsid w:val="008D24A1"/>
    <w:rsid w:val="008D5855"/>
    <w:rsid w:val="008D6EE0"/>
    <w:rsid w:val="008E19BA"/>
    <w:rsid w:val="008E2791"/>
    <w:rsid w:val="008E2798"/>
    <w:rsid w:val="008E6F43"/>
    <w:rsid w:val="00903875"/>
    <w:rsid w:val="00904D00"/>
    <w:rsid w:val="009056F2"/>
    <w:rsid w:val="00907309"/>
    <w:rsid w:val="00911E3F"/>
    <w:rsid w:val="00911EDB"/>
    <w:rsid w:val="00914FD2"/>
    <w:rsid w:val="00915CB4"/>
    <w:rsid w:val="009230FB"/>
    <w:rsid w:val="00927912"/>
    <w:rsid w:val="00932D9A"/>
    <w:rsid w:val="009344F0"/>
    <w:rsid w:val="00945D78"/>
    <w:rsid w:val="00970176"/>
    <w:rsid w:val="0097051C"/>
    <w:rsid w:val="00985A90"/>
    <w:rsid w:val="0098703F"/>
    <w:rsid w:val="00991FBF"/>
    <w:rsid w:val="009A05B1"/>
    <w:rsid w:val="009A4567"/>
    <w:rsid w:val="009B2A5A"/>
    <w:rsid w:val="009B389D"/>
    <w:rsid w:val="009B4AD7"/>
    <w:rsid w:val="009C50A6"/>
    <w:rsid w:val="009D0E1F"/>
    <w:rsid w:val="009D618C"/>
    <w:rsid w:val="009D71B0"/>
    <w:rsid w:val="009E2E48"/>
    <w:rsid w:val="009F3451"/>
    <w:rsid w:val="009F4F48"/>
    <w:rsid w:val="00A01903"/>
    <w:rsid w:val="00A02904"/>
    <w:rsid w:val="00A06074"/>
    <w:rsid w:val="00A062DD"/>
    <w:rsid w:val="00A07CD1"/>
    <w:rsid w:val="00A115DF"/>
    <w:rsid w:val="00A220F3"/>
    <w:rsid w:val="00A352D2"/>
    <w:rsid w:val="00A40012"/>
    <w:rsid w:val="00A40784"/>
    <w:rsid w:val="00A47333"/>
    <w:rsid w:val="00A513D8"/>
    <w:rsid w:val="00A67F99"/>
    <w:rsid w:val="00A74C75"/>
    <w:rsid w:val="00A959F4"/>
    <w:rsid w:val="00AA3278"/>
    <w:rsid w:val="00AA6024"/>
    <w:rsid w:val="00AB25E8"/>
    <w:rsid w:val="00AB3400"/>
    <w:rsid w:val="00AB5008"/>
    <w:rsid w:val="00AD5A0A"/>
    <w:rsid w:val="00AF7A86"/>
    <w:rsid w:val="00B1086B"/>
    <w:rsid w:val="00B31DDB"/>
    <w:rsid w:val="00B348C0"/>
    <w:rsid w:val="00B35961"/>
    <w:rsid w:val="00B41E5D"/>
    <w:rsid w:val="00B508B4"/>
    <w:rsid w:val="00B51D93"/>
    <w:rsid w:val="00B5328F"/>
    <w:rsid w:val="00B6044A"/>
    <w:rsid w:val="00B613D0"/>
    <w:rsid w:val="00B664D5"/>
    <w:rsid w:val="00B6765F"/>
    <w:rsid w:val="00B81E3B"/>
    <w:rsid w:val="00B87541"/>
    <w:rsid w:val="00B94D9A"/>
    <w:rsid w:val="00BA7A6F"/>
    <w:rsid w:val="00BA7EBA"/>
    <w:rsid w:val="00BB03EA"/>
    <w:rsid w:val="00BC68A2"/>
    <w:rsid w:val="00BD3240"/>
    <w:rsid w:val="00BD3EA4"/>
    <w:rsid w:val="00BE7405"/>
    <w:rsid w:val="00BF6AF7"/>
    <w:rsid w:val="00C00CAE"/>
    <w:rsid w:val="00C033EE"/>
    <w:rsid w:val="00C11361"/>
    <w:rsid w:val="00C3090B"/>
    <w:rsid w:val="00C32410"/>
    <w:rsid w:val="00C414E3"/>
    <w:rsid w:val="00C50C3D"/>
    <w:rsid w:val="00C7385F"/>
    <w:rsid w:val="00C74F74"/>
    <w:rsid w:val="00C75BAC"/>
    <w:rsid w:val="00C81634"/>
    <w:rsid w:val="00C904FF"/>
    <w:rsid w:val="00C9555B"/>
    <w:rsid w:val="00C9620D"/>
    <w:rsid w:val="00C97DB5"/>
    <w:rsid w:val="00CA3C10"/>
    <w:rsid w:val="00CB0E04"/>
    <w:rsid w:val="00CB20EF"/>
    <w:rsid w:val="00CB4679"/>
    <w:rsid w:val="00CB754E"/>
    <w:rsid w:val="00CC07A2"/>
    <w:rsid w:val="00CC27E7"/>
    <w:rsid w:val="00CD7E0A"/>
    <w:rsid w:val="00CE5790"/>
    <w:rsid w:val="00CF5276"/>
    <w:rsid w:val="00CF6C43"/>
    <w:rsid w:val="00D03801"/>
    <w:rsid w:val="00D03CA1"/>
    <w:rsid w:val="00D03DDD"/>
    <w:rsid w:val="00D04678"/>
    <w:rsid w:val="00D10301"/>
    <w:rsid w:val="00D14FE0"/>
    <w:rsid w:val="00D15084"/>
    <w:rsid w:val="00D1554E"/>
    <w:rsid w:val="00D1590E"/>
    <w:rsid w:val="00D213C0"/>
    <w:rsid w:val="00D401BD"/>
    <w:rsid w:val="00D44D63"/>
    <w:rsid w:val="00D463C7"/>
    <w:rsid w:val="00D579D9"/>
    <w:rsid w:val="00D63BFF"/>
    <w:rsid w:val="00D65E6D"/>
    <w:rsid w:val="00D673BA"/>
    <w:rsid w:val="00D6779B"/>
    <w:rsid w:val="00D7696F"/>
    <w:rsid w:val="00D82071"/>
    <w:rsid w:val="00DA1CA2"/>
    <w:rsid w:val="00DA3D84"/>
    <w:rsid w:val="00DA7C2F"/>
    <w:rsid w:val="00DC40DD"/>
    <w:rsid w:val="00DC49A1"/>
    <w:rsid w:val="00DC6B68"/>
    <w:rsid w:val="00DD27D3"/>
    <w:rsid w:val="00DE2634"/>
    <w:rsid w:val="00DE362F"/>
    <w:rsid w:val="00DE4827"/>
    <w:rsid w:val="00DE627A"/>
    <w:rsid w:val="00DF2B72"/>
    <w:rsid w:val="00DF4BAE"/>
    <w:rsid w:val="00DF7DA0"/>
    <w:rsid w:val="00E03449"/>
    <w:rsid w:val="00E03468"/>
    <w:rsid w:val="00E12E0C"/>
    <w:rsid w:val="00E13E29"/>
    <w:rsid w:val="00E22EBE"/>
    <w:rsid w:val="00E237AE"/>
    <w:rsid w:val="00E24886"/>
    <w:rsid w:val="00E2794D"/>
    <w:rsid w:val="00E308B5"/>
    <w:rsid w:val="00E31576"/>
    <w:rsid w:val="00E34C38"/>
    <w:rsid w:val="00E36644"/>
    <w:rsid w:val="00E437AB"/>
    <w:rsid w:val="00E44E12"/>
    <w:rsid w:val="00E830BB"/>
    <w:rsid w:val="00E84CD5"/>
    <w:rsid w:val="00E91C29"/>
    <w:rsid w:val="00E948B6"/>
    <w:rsid w:val="00E970E2"/>
    <w:rsid w:val="00EB2630"/>
    <w:rsid w:val="00ED22C1"/>
    <w:rsid w:val="00ED431A"/>
    <w:rsid w:val="00EE0BBA"/>
    <w:rsid w:val="00EE18CB"/>
    <w:rsid w:val="00EE1C22"/>
    <w:rsid w:val="00EE43F9"/>
    <w:rsid w:val="00EE5171"/>
    <w:rsid w:val="00EF6E54"/>
    <w:rsid w:val="00F24AF3"/>
    <w:rsid w:val="00F33EE7"/>
    <w:rsid w:val="00F42ACE"/>
    <w:rsid w:val="00F45A2B"/>
    <w:rsid w:val="00F52B26"/>
    <w:rsid w:val="00F61D99"/>
    <w:rsid w:val="00F62DA6"/>
    <w:rsid w:val="00F8227A"/>
    <w:rsid w:val="00F85055"/>
    <w:rsid w:val="00F92D60"/>
    <w:rsid w:val="00F94D2C"/>
    <w:rsid w:val="00FA5A7E"/>
    <w:rsid w:val="00FA5A9D"/>
    <w:rsid w:val="00FA6069"/>
    <w:rsid w:val="00FA661B"/>
    <w:rsid w:val="00FB07B2"/>
    <w:rsid w:val="00FB692E"/>
    <w:rsid w:val="00FB6FCC"/>
    <w:rsid w:val="00FC17E9"/>
    <w:rsid w:val="00FC22F2"/>
    <w:rsid w:val="00FC6BBB"/>
    <w:rsid w:val="00FD3072"/>
    <w:rsid w:val="00FD3AE8"/>
    <w:rsid w:val="00FD3DDB"/>
    <w:rsid w:val="00FE38EF"/>
    <w:rsid w:val="00FE4AF7"/>
    <w:rsid w:val="013D76EC"/>
    <w:rsid w:val="01B71A23"/>
    <w:rsid w:val="044D5D09"/>
    <w:rsid w:val="05251FF1"/>
    <w:rsid w:val="08397C19"/>
    <w:rsid w:val="0983288D"/>
    <w:rsid w:val="09A415FB"/>
    <w:rsid w:val="0B9816C3"/>
    <w:rsid w:val="0C66118D"/>
    <w:rsid w:val="0C797DFA"/>
    <w:rsid w:val="0E3E24E9"/>
    <w:rsid w:val="0F3F43CA"/>
    <w:rsid w:val="11DB7FE5"/>
    <w:rsid w:val="11E936A6"/>
    <w:rsid w:val="13656B18"/>
    <w:rsid w:val="137D01EB"/>
    <w:rsid w:val="13E36562"/>
    <w:rsid w:val="143962AB"/>
    <w:rsid w:val="15040F9F"/>
    <w:rsid w:val="15EC53E5"/>
    <w:rsid w:val="17F75039"/>
    <w:rsid w:val="18604C2B"/>
    <w:rsid w:val="195507A6"/>
    <w:rsid w:val="19E90CD9"/>
    <w:rsid w:val="1BAB4E76"/>
    <w:rsid w:val="1D6E60B5"/>
    <w:rsid w:val="1DF31BF0"/>
    <w:rsid w:val="1E6C6402"/>
    <w:rsid w:val="21D2718B"/>
    <w:rsid w:val="22C55259"/>
    <w:rsid w:val="233B5165"/>
    <w:rsid w:val="24001817"/>
    <w:rsid w:val="241E1E10"/>
    <w:rsid w:val="24DF0425"/>
    <w:rsid w:val="25623BF1"/>
    <w:rsid w:val="27E8379D"/>
    <w:rsid w:val="29562046"/>
    <w:rsid w:val="29BC4527"/>
    <w:rsid w:val="29DF3ED2"/>
    <w:rsid w:val="29E3097F"/>
    <w:rsid w:val="29ED6881"/>
    <w:rsid w:val="2A02462F"/>
    <w:rsid w:val="2AF30FA9"/>
    <w:rsid w:val="2B7F7B85"/>
    <w:rsid w:val="2CA16834"/>
    <w:rsid w:val="30A576D1"/>
    <w:rsid w:val="32153D42"/>
    <w:rsid w:val="35111FE6"/>
    <w:rsid w:val="36275F4B"/>
    <w:rsid w:val="387271F9"/>
    <w:rsid w:val="399B3B32"/>
    <w:rsid w:val="39A660FC"/>
    <w:rsid w:val="3C2D03B4"/>
    <w:rsid w:val="3C5460DE"/>
    <w:rsid w:val="3C8A18D3"/>
    <w:rsid w:val="3C9B3AA7"/>
    <w:rsid w:val="3CCA2828"/>
    <w:rsid w:val="423C24DE"/>
    <w:rsid w:val="42635770"/>
    <w:rsid w:val="44833BA1"/>
    <w:rsid w:val="4542483E"/>
    <w:rsid w:val="461D6A30"/>
    <w:rsid w:val="48840E0D"/>
    <w:rsid w:val="48926235"/>
    <w:rsid w:val="4A3B0D63"/>
    <w:rsid w:val="4B1F415E"/>
    <w:rsid w:val="4B3A363F"/>
    <w:rsid w:val="4BFB540B"/>
    <w:rsid w:val="505313BF"/>
    <w:rsid w:val="50820145"/>
    <w:rsid w:val="511313C7"/>
    <w:rsid w:val="51F860EC"/>
    <w:rsid w:val="523A4488"/>
    <w:rsid w:val="52A559DD"/>
    <w:rsid w:val="53AA4E9F"/>
    <w:rsid w:val="55643C35"/>
    <w:rsid w:val="567B6B4E"/>
    <w:rsid w:val="5859308A"/>
    <w:rsid w:val="5AA72D26"/>
    <w:rsid w:val="5ABB5097"/>
    <w:rsid w:val="5B523128"/>
    <w:rsid w:val="5C7A0B61"/>
    <w:rsid w:val="5D234204"/>
    <w:rsid w:val="5D2A671F"/>
    <w:rsid w:val="5E0818D6"/>
    <w:rsid w:val="5E5373DD"/>
    <w:rsid w:val="5F1A5F5C"/>
    <w:rsid w:val="61F0088C"/>
    <w:rsid w:val="634B6328"/>
    <w:rsid w:val="63540463"/>
    <w:rsid w:val="64403E6C"/>
    <w:rsid w:val="64B9051D"/>
    <w:rsid w:val="65436BCD"/>
    <w:rsid w:val="66525A59"/>
    <w:rsid w:val="66AB204E"/>
    <w:rsid w:val="69A41F49"/>
    <w:rsid w:val="69EE5E0F"/>
    <w:rsid w:val="6C442D64"/>
    <w:rsid w:val="6D787853"/>
    <w:rsid w:val="6E7B15AB"/>
    <w:rsid w:val="6F63398C"/>
    <w:rsid w:val="6FD81582"/>
    <w:rsid w:val="701C5144"/>
    <w:rsid w:val="748624E5"/>
    <w:rsid w:val="74A04A43"/>
    <w:rsid w:val="74FE0A38"/>
    <w:rsid w:val="75DA2642"/>
    <w:rsid w:val="77F91BDA"/>
    <w:rsid w:val="787466DF"/>
    <w:rsid w:val="7E035110"/>
    <w:rsid w:val="7E6456BE"/>
    <w:rsid w:val="7F356511"/>
    <w:rsid w:val="7F955567"/>
    <w:rsid w:val="7FD24A98"/>
    <w:rsid w:val="7FF76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E16F0ABE-CE08-45E3-ADC3-8FE35D19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qFormat="1"/>
    <w:lsdException w:name="annotation text"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hAnsiTheme="minorHAnsi" w:cstheme="minorBidi"/>
      <w:kern w:val="2"/>
      <w:sz w:val="21"/>
      <w:szCs w:val="22"/>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Change w:id="0" w:author="Administrator" w:date="2019-12-31T13:44:00Z">
        <w:pPr>
          <w:widowControl w:val="0"/>
          <w:ind w:leftChars="1200" w:left="2520"/>
          <w:jc w:val="both"/>
        </w:pPr>
      </w:pPrChange>
    </w:pPr>
    <w:rPr>
      <w:rPrChange w:id="0"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a3">
    <w:name w:val="annotation text"/>
    <w:basedOn w:val="a"/>
    <w:link w:val="a4"/>
    <w:qFormat/>
    <w:pPr>
      <w:pPrChange w:id="1" w:author="Administrator" w:date="2019-12-31T13:44:00Z">
        <w:pPr>
          <w:widowControl w:val="0"/>
          <w:jc w:val="both"/>
        </w:pPr>
      </w:pPrChange>
    </w:pPr>
    <w:rPr>
      <w:sz w:val="20"/>
      <w:szCs w:val="20"/>
      <w:rPrChange w:id="1" w:author="Administrator" w:date="2019-12-31T13:44:00Z">
        <w:rPr>
          <w:rFonts w:asciiTheme="minorHAnsi" w:eastAsiaTheme="minorEastAsia" w:hAnsiTheme="minorHAnsi" w:cstheme="minorBidi"/>
          <w:kern w:val="2"/>
          <w:lang w:val="en-US" w:eastAsia="zh-CN" w:bidi="ar-SA"/>
        </w:rPr>
      </w:rPrChange>
    </w:rPr>
  </w:style>
  <w:style w:type="paragraph" w:styleId="TOC5">
    <w:name w:val="toc 5"/>
    <w:basedOn w:val="a"/>
    <w:next w:val="a"/>
    <w:uiPriority w:val="39"/>
    <w:unhideWhenUsed/>
    <w:qFormat/>
    <w:pPr>
      <w:ind w:leftChars="800" w:left="1680"/>
      <w:pPrChange w:id="2" w:author="Administrator" w:date="2019-12-31T13:44:00Z">
        <w:pPr>
          <w:widowControl w:val="0"/>
          <w:ind w:leftChars="800" w:left="1680"/>
          <w:jc w:val="both"/>
        </w:pPr>
      </w:pPrChange>
    </w:pPr>
    <w:rPr>
      <w:rPrChange w:id="2"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TOC3">
    <w:name w:val="toc 3"/>
    <w:basedOn w:val="a"/>
    <w:next w:val="a"/>
    <w:uiPriority w:val="39"/>
    <w:qFormat/>
    <w:pPr>
      <w:ind w:leftChars="400" w:left="840"/>
      <w:pPrChange w:id="3" w:author="Administrator" w:date="2019-12-31T13:44:00Z">
        <w:pPr>
          <w:widowControl w:val="0"/>
          <w:ind w:leftChars="400" w:left="840"/>
          <w:jc w:val="both"/>
        </w:pPr>
      </w:pPrChange>
    </w:pPr>
    <w:rPr>
      <w:rPrChange w:id="3"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a5">
    <w:name w:val="Plain Text"/>
    <w:basedOn w:val="a"/>
    <w:qFormat/>
    <w:rPr>
      <w:rFonts w:ascii="宋体" w:hAnsi="Courier New"/>
    </w:rPr>
  </w:style>
  <w:style w:type="paragraph" w:styleId="TOC8">
    <w:name w:val="toc 8"/>
    <w:basedOn w:val="a"/>
    <w:next w:val="a"/>
    <w:uiPriority w:val="39"/>
    <w:unhideWhenUsed/>
    <w:qFormat/>
    <w:pPr>
      <w:ind w:leftChars="1400" w:left="2940"/>
      <w:pPrChange w:id="4" w:author="Administrator" w:date="2019-12-31T13:44:00Z">
        <w:pPr>
          <w:widowControl w:val="0"/>
          <w:ind w:leftChars="1400" w:left="2940"/>
          <w:jc w:val="both"/>
        </w:pPr>
      </w:pPrChange>
    </w:pPr>
    <w:rPr>
      <w:rPrChange w:id="4"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a6">
    <w:name w:val="Balloon Text"/>
    <w:basedOn w:val="a"/>
    <w:link w:val="a7"/>
    <w:rPr>
      <w:sz w:val="18"/>
      <w:szCs w:val="18"/>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header"/>
    <w:basedOn w:val="a"/>
    <w:link w:val="ab"/>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pPrChange w:id="5" w:author="Administrator" w:date="2019-12-31T13:44:00Z">
        <w:pPr>
          <w:widowControl w:val="0"/>
          <w:jc w:val="both"/>
        </w:pPr>
      </w:pPrChange>
    </w:pPr>
    <w:rPr>
      <w:rPrChange w:id="5"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TOC4">
    <w:name w:val="toc 4"/>
    <w:basedOn w:val="a"/>
    <w:next w:val="a"/>
    <w:uiPriority w:val="39"/>
    <w:unhideWhenUsed/>
    <w:qFormat/>
    <w:pPr>
      <w:ind w:leftChars="600" w:left="1260"/>
      <w:pPrChange w:id="6" w:author="Administrator" w:date="2019-12-31T13:44:00Z">
        <w:pPr>
          <w:widowControl w:val="0"/>
          <w:ind w:leftChars="600" w:left="1260"/>
          <w:jc w:val="both"/>
        </w:pPr>
      </w:pPrChange>
    </w:pPr>
    <w:rPr>
      <w:rPrChange w:id="6"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ac">
    <w:name w:val="footnote text"/>
    <w:basedOn w:val="a"/>
    <w:link w:val="ad"/>
    <w:qFormat/>
    <w:pPr>
      <w:snapToGrid w:val="0"/>
      <w:jc w:val="left"/>
    </w:pPr>
    <w:rPr>
      <w:sz w:val="18"/>
      <w:szCs w:val="18"/>
    </w:rPr>
  </w:style>
  <w:style w:type="paragraph" w:styleId="TOC6">
    <w:name w:val="toc 6"/>
    <w:basedOn w:val="a"/>
    <w:next w:val="a"/>
    <w:uiPriority w:val="39"/>
    <w:unhideWhenUsed/>
    <w:qFormat/>
    <w:pPr>
      <w:ind w:leftChars="1000" w:left="2100"/>
      <w:pPrChange w:id="7" w:author="Administrator" w:date="2019-12-31T13:44:00Z">
        <w:pPr>
          <w:widowControl w:val="0"/>
          <w:ind w:leftChars="1000" w:left="2100"/>
          <w:jc w:val="both"/>
        </w:pPr>
      </w:pPrChange>
    </w:pPr>
    <w:rPr>
      <w:rPrChange w:id="7"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TOC2">
    <w:name w:val="toc 2"/>
    <w:basedOn w:val="a"/>
    <w:next w:val="a"/>
    <w:uiPriority w:val="39"/>
    <w:qFormat/>
    <w:pPr>
      <w:ind w:leftChars="200" w:left="420"/>
      <w:pPrChange w:id="8" w:author="Administrator" w:date="2019-12-31T13:44:00Z">
        <w:pPr>
          <w:widowControl w:val="0"/>
          <w:ind w:leftChars="200" w:left="420"/>
          <w:jc w:val="both"/>
        </w:pPr>
      </w:pPrChange>
    </w:pPr>
    <w:rPr>
      <w:rPrChange w:id="8"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TOC9">
    <w:name w:val="toc 9"/>
    <w:basedOn w:val="a"/>
    <w:next w:val="a"/>
    <w:uiPriority w:val="39"/>
    <w:unhideWhenUsed/>
    <w:qFormat/>
    <w:pPr>
      <w:ind w:leftChars="1600" w:left="3360"/>
      <w:pPrChange w:id="9" w:author="Administrator" w:date="2019-12-31T13:44:00Z">
        <w:pPr>
          <w:widowControl w:val="0"/>
          <w:ind w:leftChars="1600" w:left="3360"/>
          <w:jc w:val="both"/>
        </w:pPr>
      </w:pPrChange>
    </w:pPr>
    <w:rPr>
      <w:rPrChange w:id="9" w:author="Administrator" w:date="2019-12-31T13:44:00Z">
        <w:rPr>
          <w:rFonts w:asciiTheme="minorHAnsi" w:eastAsiaTheme="minorEastAsia" w:hAnsiTheme="minorHAnsi" w:cstheme="minorBidi"/>
          <w:kern w:val="2"/>
          <w:sz w:val="21"/>
          <w:szCs w:val="22"/>
          <w:lang w:val="en-US" w:eastAsia="zh-CN" w:bidi="ar-SA"/>
        </w:rPr>
      </w:rPrChange>
    </w:rPr>
  </w:style>
  <w:style w:type="paragraph" w:styleId="ae">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
    <w:name w:val="annotation subject"/>
    <w:basedOn w:val="a3"/>
    <w:next w:val="a3"/>
    <w:link w:val="af0"/>
    <w:qFormat/>
    <w:pPr>
      <w:pPrChange w:id="10" w:author="Administrator" w:date="2019-12-31T13:44:00Z">
        <w:pPr>
          <w:widowControl w:val="0"/>
          <w:jc w:val="both"/>
        </w:pPr>
      </w:pPrChange>
    </w:pPr>
    <w:rPr>
      <w:b/>
      <w:bCs/>
      <w:rPrChange w:id="10" w:author="Administrator" w:date="2019-12-31T13:44:00Z">
        <w:rPr>
          <w:rFonts w:asciiTheme="minorHAnsi" w:eastAsiaTheme="minorEastAsia" w:hAnsiTheme="minorHAnsi" w:cstheme="minorBidi"/>
          <w:b/>
          <w:bCs/>
          <w:kern w:val="2"/>
          <w:lang w:val="en-US" w:eastAsia="zh-CN" w:bidi="ar-SA"/>
        </w:rPr>
      </w:rPrChange>
    </w:rPr>
  </w:style>
  <w:style w:type="table" w:styleId="af1">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Pr>
      <w:b/>
      <w:bCs/>
    </w:rPr>
  </w:style>
  <w:style w:type="character" w:styleId="af3">
    <w:name w:val="Hyperlink"/>
    <w:basedOn w:val="a0"/>
    <w:uiPriority w:val="99"/>
    <w:unhideWhenUsed/>
    <w:qFormat/>
    <w:rPr>
      <w:color w:val="0000FF"/>
      <w:u w:val="single"/>
      <w:rPrChange w:id="11" w:author="Administrator" w:date="2019-12-31T13:44:00Z">
        <w:rPr>
          <w:color w:val="0000FF"/>
          <w:u w:val="single"/>
        </w:rPr>
      </w:rPrChange>
    </w:rPr>
  </w:style>
  <w:style w:type="character" w:styleId="af4">
    <w:name w:val="annotation reference"/>
    <w:basedOn w:val="a0"/>
    <w:qFormat/>
    <w:rPr>
      <w:sz w:val="16"/>
      <w:szCs w:val="16"/>
      <w:rPrChange w:id="12" w:author="Administrator" w:date="2019-12-31T13:44:00Z">
        <w:rPr>
          <w:sz w:val="16"/>
          <w:szCs w:val="16"/>
        </w:rPr>
      </w:rPrChange>
    </w:rPr>
  </w:style>
  <w:style w:type="character" w:styleId="af5">
    <w:name w:val="footnote reference"/>
    <w:basedOn w:val="a0"/>
    <w:qFormat/>
    <w:rPr>
      <w:vertAlign w:val="superscript"/>
      <w:rPrChange w:id="13" w:author="Administrator" w:date="2019-12-31T13:44:00Z">
        <w:rPr>
          <w:vertAlign w:val="superscript"/>
        </w:rPr>
      </w:rPrChange>
    </w:rPr>
  </w:style>
  <w:style w:type="paragraph" w:styleId="af6">
    <w:name w:val="List Paragraph"/>
    <w:basedOn w:val="a"/>
    <w:uiPriority w:val="34"/>
    <w:qFormat/>
    <w:pPr>
      <w:ind w:firstLineChars="200" w:firstLine="420"/>
    </w:pPr>
  </w:style>
  <w:style w:type="paragraph" w:customStyle="1" w:styleId="05Het-Text">
    <w:name w:val="05 Het-Text"/>
    <w:basedOn w:val="a"/>
    <w:qFormat/>
    <w:pPr>
      <w:widowControl/>
      <w:spacing w:line="360" w:lineRule="auto"/>
    </w:pPr>
    <w:rPr>
      <w:rFonts w:ascii="Times" w:eastAsia="宋体" w:hAnsi="Times" w:cs="Times New Roman"/>
      <w:kern w:val="0"/>
      <w:sz w:val="24"/>
      <w:szCs w:val="20"/>
      <w:lang w:eastAsia="ja-JP"/>
    </w:rPr>
  </w:style>
  <w:style w:type="paragraph" w:customStyle="1" w:styleId="EndNoteBibliography">
    <w:name w:val="EndNote Bibliography"/>
    <w:basedOn w:val="a"/>
    <w:qFormat/>
    <w:rPr>
      <w:rFonts w:ascii="Calibri" w:hAnsi="Calibri" w:cs="Calibri"/>
      <w:sz w:val="20"/>
    </w:rPr>
  </w:style>
  <w:style w:type="character" w:customStyle="1" w:styleId="font01">
    <w:name w:val="font01"/>
    <w:basedOn w:val="a0"/>
    <w:qFormat/>
    <w:rPr>
      <w:rFonts w:ascii="宋体" w:eastAsia="宋体" w:hAnsi="宋体" w:cs="宋体" w:hint="eastAsia"/>
      <w:color w:val="000000"/>
      <w:sz w:val="24"/>
      <w:szCs w:val="24"/>
      <w:u w:val="none"/>
      <w:rPrChange w:id="14" w:author="Administrator" w:date="2019-12-31T13:44:00Z">
        <w:rPr>
          <w:rFonts w:ascii="宋体" w:eastAsia="宋体" w:hAnsi="宋体" w:cs="宋体" w:hint="eastAsia"/>
          <w:color w:val="000000"/>
          <w:sz w:val="24"/>
          <w:szCs w:val="24"/>
          <w:u w:val="none"/>
        </w:rPr>
      </w:rPrChange>
    </w:rPr>
  </w:style>
  <w:style w:type="character" w:customStyle="1" w:styleId="a7">
    <w:name w:val="批注框文本 字符"/>
    <w:basedOn w:val="a0"/>
    <w:link w:val="a6"/>
    <w:qFormat/>
    <w:rPr>
      <w:rFonts w:asciiTheme="minorHAnsi" w:eastAsiaTheme="minorEastAsia" w:hAnsiTheme="minorHAnsi" w:cstheme="minorBidi"/>
      <w:kern w:val="2"/>
      <w:sz w:val="18"/>
      <w:szCs w:val="18"/>
    </w:rPr>
  </w:style>
  <w:style w:type="character" w:customStyle="1" w:styleId="ab">
    <w:name w:val="页眉 字符"/>
    <w:basedOn w:val="a0"/>
    <w:link w:val="aa"/>
    <w:qFormat/>
    <w:rPr>
      <w:rFonts w:asciiTheme="minorHAnsi" w:eastAsiaTheme="minorEastAsia" w:hAnsiTheme="minorHAnsi" w:cstheme="minorBidi"/>
      <w:kern w:val="2"/>
      <w:sz w:val="18"/>
      <w:szCs w:val="18"/>
    </w:rPr>
  </w:style>
  <w:style w:type="character" w:customStyle="1" w:styleId="a9">
    <w:name w:val="页脚 字符"/>
    <w:basedOn w:val="a0"/>
    <w:link w:val="a8"/>
    <w:uiPriority w:val="99"/>
    <w:rPr>
      <w:rFonts w:asciiTheme="minorHAnsi" w:eastAsiaTheme="minorEastAsia" w:hAnsiTheme="minorHAnsi" w:cstheme="minorBidi"/>
      <w:kern w:val="2"/>
      <w:sz w:val="18"/>
      <w:szCs w:val="18"/>
    </w:rPr>
  </w:style>
  <w:style w:type="table" w:customStyle="1" w:styleId="10">
    <w:name w:val="浅色底纹1"/>
    <w:basedOn w:val="a1"/>
    <w:uiPriority w:val="60"/>
    <w:rPr>
      <w:rFonts w:asciiTheme="minorHAnsi" w:hAnsiTheme="minorHAnsi" w:cstheme="minorBidi"/>
      <w:color w:val="000000" w:themeColor="text1" w:themeShade="BF"/>
      <w:kern w:val="2"/>
      <w:sz w:val="21"/>
      <w:szCs w:val="22"/>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qFormat/>
    <w:rPr>
      <w:rFonts w:asciiTheme="minorHAnsi" w:eastAsiaTheme="minorEastAsia" w:hAnsiTheme="minorHAnsi" w:cstheme="minorBidi"/>
      <w:b/>
      <w:bCs/>
      <w:kern w:val="2"/>
      <w:sz w:val="28"/>
      <w:szCs w:val="28"/>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ad">
    <w:name w:val="脚注文本 字符"/>
    <w:basedOn w:val="a0"/>
    <w:link w:val="ac"/>
    <w:rPr>
      <w:rFonts w:asciiTheme="minorHAnsi" w:eastAsiaTheme="minorEastAsia" w:hAnsiTheme="minorHAnsi" w:cstheme="minorBidi"/>
      <w:kern w:val="2"/>
      <w:sz w:val="18"/>
      <w:szCs w:val="18"/>
    </w:rPr>
  </w:style>
  <w:style w:type="paragraph" w:customStyle="1" w:styleId="Bodytext1">
    <w:name w:val="Body text|1"/>
    <w:basedOn w:val="a"/>
    <w:qFormat/>
    <w:pPr>
      <w:spacing w:after="200" w:line="256" w:lineRule="auto"/>
      <w:jc w:val="left"/>
    </w:pPr>
    <w:rPr>
      <w:rFonts w:ascii="Times New Roman" w:eastAsia="Times New Roman" w:hAnsi="Times New Roman" w:cs="Times New Roman"/>
      <w:color w:val="000000"/>
      <w:kern w:val="0"/>
      <w:sz w:val="24"/>
      <w:szCs w:val="24"/>
      <w:lang w:eastAsia="en-US" w:bidi="en-US"/>
    </w:rPr>
  </w:style>
  <w:style w:type="paragraph" w:customStyle="1" w:styleId="Bodytext2">
    <w:name w:val="Body text|2"/>
    <w:basedOn w:val="a"/>
    <w:qFormat/>
    <w:pPr>
      <w:spacing w:after="400" w:line="276" w:lineRule="auto"/>
      <w:ind w:left="600"/>
      <w:jc w:val="left"/>
    </w:pPr>
    <w:rPr>
      <w:rFonts w:ascii="Times New Roman" w:eastAsia="Times New Roman" w:hAnsi="Times New Roman" w:cs="Times New Roman"/>
      <w:color w:val="000000"/>
      <w:kern w:val="0"/>
      <w:sz w:val="30"/>
      <w:szCs w:val="30"/>
      <w:lang w:eastAsia="en-US" w:bidi="en-US"/>
    </w:rPr>
  </w:style>
  <w:style w:type="paragraph" w:customStyle="1" w:styleId="Other1">
    <w:name w:val="Other|1"/>
    <w:basedOn w:val="a"/>
    <w:qFormat/>
    <w:pPr>
      <w:spacing w:after="200" w:line="256" w:lineRule="auto"/>
      <w:jc w:val="left"/>
    </w:pPr>
    <w:rPr>
      <w:rFonts w:ascii="Times New Roman" w:eastAsia="Times New Roman" w:hAnsi="Times New Roman" w:cs="Times New Roman"/>
      <w:color w:val="000000"/>
      <w:kern w:val="0"/>
      <w:sz w:val="24"/>
      <w:szCs w:val="24"/>
      <w:lang w:eastAsia="en-US" w:bidi="en-US"/>
    </w:rPr>
  </w:style>
  <w:style w:type="paragraph" w:customStyle="1" w:styleId="Bodytext3">
    <w:name w:val="Body text|3"/>
    <w:basedOn w:val="a"/>
    <w:qFormat/>
    <w:pPr>
      <w:spacing w:after="150"/>
      <w:jc w:val="left"/>
    </w:pPr>
    <w:rPr>
      <w:rFonts w:ascii="Arial" w:eastAsia="Arial" w:hAnsi="Arial" w:cs="Arial"/>
      <w:color w:val="000000"/>
      <w:kern w:val="0"/>
      <w:sz w:val="20"/>
      <w:szCs w:val="20"/>
      <w:lang w:eastAsia="en-US" w:bidi="en-US"/>
    </w:rPr>
  </w:style>
  <w:style w:type="character" w:customStyle="1" w:styleId="fontstyle01">
    <w:name w:val="fontstyle01"/>
    <w:basedOn w:val="a0"/>
    <w:qFormat/>
    <w:rPr>
      <w:rFonts w:ascii="宋体" w:eastAsia="宋体" w:hAnsi="宋体" w:hint="eastAsia"/>
      <w:color w:val="000000"/>
      <w:sz w:val="22"/>
      <w:szCs w:val="22"/>
    </w:rPr>
  </w:style>
  <w:style w:type="character" w:customStyle="1" w:styleId="fontstyle11">
    <w:name w:val="fontstyle11"/>
    <w:basedOn w:val="a0"/>
    <w:rPr>
      <w:rFonts w:ascii="B4+CAJSymbolA" w:hAnsi="B4+CAJSymbolA" w:hint="default"/>
      <w:color w:val="000000"/>
      <w:sz w:val="22"/>
      <w:szCs w:val="22"/>
    </w:rPr>
  </w:style>
  <w:style w:type="character" w:customStyle="1" w:styleId="fontstyle31">
    <w:name w:val="fontstyle31"/>
    <w:basedOn w:val="a0"/>
    <w:qFormat/>
    <w:rPr>
      <w:rFonts w:ascii="B7+CAJ FNT00" w:hAnsi="B7+CAJ FNT00" w:hint="default"/>
      <w:color w:val="000000"/>
      <w:sz w:val="22"/>
      <w:szCs w:val="22"/>
    </w:rPr>
  </w:style>
  <w:style w:type="character" w:customStyle="1" w:styleId="fontstyle41">
    <w:name w:val="fontstyle41"/>
    <w:basedOn w:val="a0"/>
    <w:qFormat/>
    <w:rPr>
      <w:rFonts w:ascii="黑体" w:eastAsia="黑体" w:hAnsi="黑体" w:hint="eastAsia"/>
      <w:color w:val="000000"/>
      <w:sz w:val="22"/>
      <w:szCs w:val="22"/>
    </w:rPr>
  </w:style>
  <w:style w:type="character" w:customStyle="1" w:styleId="fontstyle51">
    <w:name w:val="fontstyle51"/>
    <w:basedOn w:val="a0"/>
    <w:qFormat/>
    <w:rPr>
      <w:rFonts w:ascii="B6+CAJ FNT04" w:hAnsi="B6+CAJ FNT04" w:hint="default"/>
      <w:color w:val="000000"/>
      <w:sz w:val="22"/>
      <w:szCs w:val="22"/>
      <w:rPrChange w:id="15" w:author="Administrator" w:date="2019-12-31T13:44:00Z">
        <w:rPr>
          <w:rFonts w:ascii="B6+CAJ FNT04" w:hAnsi="B6+CAJ FNT04" w:hint="default"/>
          <w:b w:val="0"/>
          <w:bCs w:val="0"/>
          <w:i w:val="0"/>
          <w:iCs w:val="0"/>
          <w:color w:val="000000"/>
          <w:sz w:val="22"/>
          <w:szCs w:val="22"/>
        </w:rPr>
      </w:rPrChange>
    </w:rPr>
  </w:style>
  <w:style w:type="character" w:customStyle="1" w:styleId="fontstyle21">
    <w:name w:val="fontstyle21"/>
    <w:basedOn w:val="a0"/>
    <w:rPr>
      <w:rFonts w:ascii="B4+CAJSymbolA" w:hAnsi="B4+CAJSymbolA" w:hint="default"/>
      <w:color w:val="000000"/>
      <w:sz w:val="22"/>
      <w:szCs w:val="22"/>
    </w:rPr>
  </w:style>
  <w:style w:type="paragraph" w:customStyle="1" w:styleId="af7">
    <w:name w:val="文"/>
    <w:basedOn w:val="a"/>
    <w:link w:val="Char"/>
    <w:qFormat/>
    <w:pPr>
      <w:autoSpaceDE w:val="0"/>
      <w:autoSpaceDN w:val="0"/>
      <w:adjustRightInd w:val="0"/>
      <w:spacing w:line="300" w:lineRule="auto"/>
      <w:ind w:firstLineChars="200" w:firstLine="480"/>
      <w:jc w:val="left"/>
      <w:pPrChange w:id="16" w:author="Administrator" w:date="2019-12-31T13:44:00Z">
        <w:pPr>
          <w:widowControl w:val="0"/>
          <w:autoSpaceDE w:val="0"/>
          <w:autoSpaceDN w:val="0"/>
          <w:adjustRightInd w:val="0"/>
          <w:spacing w:line="300" w:lineRule="auto"/>
          <w:ind w:firstLineChars="200" w:firstLine="480"/>
        </w:pPr>
      </w:pPrChange>
    </w:pPr>
    <w:rPr>
      <w:rFonts w:ascii="宋体" w:eastAsia="宋体" w:hAnsi="宋体" w:cs="Times New Roman"/>
      <w:kern w:val="0"/>
      <w:sz w:val="24"/>
      <w:szCs w:val="18"/>
      <w:rPrChange w:id="16" w:author="Administrator" w:date="2019-12-31T13:44:00Z">
        <w:rPr>
          <w:rFonts w:ascii="宋体" w:eastAsia="宋体" w:hAnsi="宋体"/>
          <w:sz w:val="24"/>
          <w:szCs w:val="18"/>
          <w:lang w:val="en-US" w:eastAsia="zh-CN" w:bidi="ar-SA"/>
        </w:rPr>
      </w:rPrChange>
    </w:rPr>
  </w:style>
  <w:style w:type="character" w:customStyle="1" w:styleId="Char">
    <w:name w:val="文 Char"/>
    <w:link w:val="af7"/>
    <w:qFormat/>
    <w:rPr>
      <w:rFonts w:ascii="宋体" w:eastAsia="宋体" w:hAnsi="宋体"/>
      <w:sz w:val="24"/>
      <w:szCs w:val="18"/>
    </w:rPr>
  </w:style>
  <w:style w:type="character" w:customStyle="1" w:styleId="hps">
    <w:name w:val="hps"/>
    <w:basedOn w:val="a0"/>
    <w:qFormat/>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批注文字 字符"/>
    <w:basedOn w:val="a0"/>
    <w:link w:val="a3"/>
    <w:qFormat/>
    <w:rPr>
      <w:rFonts w:asciiTheme="minorHAnsi" w:hAnsiTheme="minorHAnsi" w:cstheme="minorBidi"/>
      <w:kern w:val="2"/>
    </w:rPr>
  </w:style>
  <w:style w:type="character" w:customStyle="1" w:styleId="af0">
    <w:name w:val="批注主题 字符"/>
    <w:basedOn w:val="a4"/>
    <w:link w:val="af"/>
    <w:qFormat/>
    <w:rPr>
      <w:rFonts w:asciiTheme="minorHAnsi" w:hAnsiTheme="minorHAnsi" w:cstheme="minorBidi"/>
      <w:b/>
      <w:bCs/>
      <w:kern w:val="2"/>
    </w:rPr>
  </w:style>
  <w:style w:type="paragraph" w:customStyle="1" w:styleId="TOC1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baike.baidu.com/item/%E9%80%9F%E9%A3%9F%E9%9D%A2/6165083" TargetMode="External"/><Relationship Id="rId21" Type="http://schemas.openxmlformats.org/officeDocument/2006/relationships/image" Target="media/image8.emf"/><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hyperlink" Target="http://baike.baidu.com/view/782025.htm" TargetMode="External"/><Relationship Id="rId68" Type="http://schemas.openxmlformats.org/officeDocument/2006/relationships/image" Target="media/image29.png"/><Relationship Id="rId84" Type="http://schemas.openxmlformats.org/officeDocument/2006/relationships/image" Target="media/image42.emf"/><Relationship Id="rId89" Type="http://schemas.openxmlformats.org/officeDocument/2006/relationships/oleObject" Target="embeddings/oleObject9.bin"/><Relationship Id="rId112" Type="http://schemas.openxmlformats.org/officeDocument/2006/relationships/hyperlink" Target="https://baike.baidu.com/item/%E6%98%86%E5%B8%83/604074" TargetMode="External"/><Relationship Id="rId133" Type="http://schemas.openxmlformats.org/officeDocument/2006/relationships/oleObject" Target="embeddings/oleObject18.bin"/><Relationship Id="rId138" Type="http://schemas.openxmlformats.org/officeDocument/2006/relationships/chart" Target="charts/chart3.xml"/><Relationship Id="rId154"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www.chinadaily.com.cn/micro-reading/dzh/2011-03-17/content_2049285.html" TargetMode="External"/><Relationship Id="rId11" Type="http://schemas.openxmlformats.org/officeDocument/2006/relationships/footer" Target="footer1.xml"/><Relationship Id="rId32" Type="http://schemas.openxmlformats.org/officeDocument/2006/relationships/hyperlink" Target="http://baike.baidu.com/view/876410.htm" TargetMode="External"/><Relationship Id="rId37" Type="http://schemas.openxmlformats.org/officeDocument/2006/relationships/image" Target="media/image13.wmf"/><Relationship Id="rId53" Type="http://schemas.openxmlformats.org/officeDocument/2006/relationships/hyperlink" Target="http://baike.baidu.com/view/949887.htm" TargetMode="External"/><Relationship Id="rId58" Type="http://schemas.openxmlformats.org/officeDocument/2006/relationships/hyperlink" Target="http://baike.baidu.com/view/782025.htm" TargetMode="External"/><Relationship Id="rId74" Type="http://schemas.openxmlformats.org/officeDocument/2006/relationships/image" Target="media/image35.png"/><Relationship Id="rId79" Type="http://schemas.openxmlformats.org/officeDocument/2006/relationships/oleObject" Target="embeddings/oleObject4.bin"/><Relationship Id="rId102" Type="http://schemas.openxmlformats.org/officeDocument/2006/relationships/image" Target="media/image51.emf"/><Relationship Id="rId123" Type="http://schemas.openxmlformats.org/officeDocument/2006/relationships/hyperlink" Target="https://baike.baidu.com/item/%E8%B0%83%E5%91%B3%E6%96%99/10827126" TargetMode="External"/><Relationship Id="rId128" Type="http://schemas.openxmlformats.org/officeDocument/2006/relationships/image" Target="media/image56.png"/><Relationship Id="rId144" Type="http://schemas.openxmlformats.org/officeDocument/2006/relationships/chart" Target="charts/chart9.xml"/><Relationship Id="rId149" Type="http://schemas.openxmlformats.org/officeDocument/2006/relationships/hyperlink" Target="http://www.halal.gov.my&#65292;&#21487;&#20197;&#26597;&#35810;&#21040;&#26368;&#26032;&#30340;&#34987;&#35748;&#21487;&#30340;&#19990;&#30028;&#21508;&#22320;&#30340;&#28165;&#30495;&#35748;&#35777;&#26426;&#26500;&#12290;" TargetMode="External"/><Relationship Id="rId5" Type="http://schemas.openxmlformats.org/officeDocument/2006/relationships/numbering" Target="numbering.xml"/><Relationship Id="rId90" Type="http://schemas.openxmlformats.org/officeDocument/2006/relationships/image" Target="media/image45.emf"/><Relationship Id="rId95" Type="http://schemas.openxmlformats.org/officeDocument/2006/relationships/oleObject" Target="embeddings/oleObject12.bin"/><Relationship Id="rId22" Type="http://schemas.openxmlformats.org/officeDocument/2006/relationships/image" Target="media/image9.emf"/><Relationship Id="rId27" Type="http://schemas.openxmlformats.org/officeDocument/2006/relationships/oleObject" Target="embeddings/oleObject2.bin"/><Relationship Id="rId43" Type="http://schemas.openxmlformats.org/officeDocument/2006/relationships/image" Target="media/image18.emf"/><Relationship Id="rId48" Type="http://schemas.openxmlformats.org/officeDocument/2006/relationships/image" Target="media/image23.png"/><Relationship Id="rId64" Type="http://schemas.openxmlformats.org/officeDocument/2006/relationships/hyperlink" Target="http://baike.baidu.com/view/3030258.htm" TargetMode="External"/><Relationship Id="rId69" Type="http://schemas.openxmlformats.org/officeDocument/2006/relationships/image" Target="media/image30.png"/><Relationship Id="rId113" Type="http://schemas.openxmlformats.org/officeDocument/2006/relationships/hyperlink" Target="https://baike.baidu.com/item/%E5%BF%AB%E9%A4%90%E9%9D%A2/10864030" TargetMode="External"/><Relationship Id="rId118" Type="http://schemas.openxmlformats.org/officeDocument/2006/relationships/hyperlink" Target="https://baike.baidu.com/item/%E5%8D%B3%E9%A3%9F%E9%9D%A2/6165950" TargetMode="External"/><Relationship Id="rId134" Type="http://schemas.openxmlformats.org/officeDocument/2006/relationships/image" Target="media/image60.emf"/><Relationship Id="rId139" Type="http://schemas.openxmlformats.org/officeDocument/2006/relationships/chart" Target="charts/chart4.xml"/><Relationship Id="rId80" Type="http://schemas.openxmlformats.org/officeDocument/2006/relationships/image" Target="media/image40.emf"/><Relationship Id="rId85" Type="http://schemas.openxmlformats.org/officeDocument/2006/relationships/oleObject" Target="embeddings/oleObject7.bin"/><Relationship Id="rId150" Type="http://schemas.openxmlformats.org/officeDocument/2006/relationships/image" Target="media/image62.emf"/><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oleObject" Target="embeddings/oleObject1.bin"/><Relationship Id="rId33" Type="http://schemas.openxmlformats.org/officeDocument/2006/relationships/hyperlink" Target="http://baike.baidu.com/view/62511.htm" TargetMode="External"/><Relationship Id="rId38" Type="http://schemas.openxmlformats.org/officeDocument/2006/relationships/oleObject" Target="embeddings/oleObject3.bin"/><Relationship Id="rId46" Type="http://schemas.openxmlformats.org/officeDocument/2006/relationships/image" Target="media/image21.png"/><Relationship Id="rId59" Type="http://schemas.openxmlformats.org/officeDocument/2006/relationships/hyperlink" Target="http://baike.baidu.com/view/744185.htm" TargetMode="External"/><Relationship Id="rId67" Type="http://schemas.openxmlformats.org/officeDocument/2006/relationships/oleObject" Target="embeddings/Microsoft_Visio_2003-2010_Drawing.vsd"/><Relationship Id="rId103" Type="http://schemas.openxmlformats.org/officeDocument/2006/relationships/oleObject" Target="embeddings/oleObject16.bin"/><Relationship Id="rId108" Type="http://schemas.openxmlformats.org/officeDocument/2006/relationships/hyperlink" Target="http://www.chinadaily.com.cn/micro-reading/dzh/2011-03-17/content_2049285.html" TargetMode="External"/><Relationship Id="rId116" Type="http://schemas.openxmlformats.org/officeDocument/2006/relationships/hyperlink" Target="https://baike.baidu.com/item/%E5%BF%AB%E7%86%9F%E9%9D%A2/6165968" TargetMode="External"/><Relationship Id="rId124" Type="http://schemas.openxmlformats.org/officeDocument/2006/relationships/hyperlink" Target="https://baike.baidu.com/item/%E5%95%86%E5%9C%BA/9887019" TargetMode="External"/><Relationship Id="rId129" Type="http://schemas.openxmlformats.org/officeDocument/2006/relationships/image" Target="media/image57.png"/><Relationship Id="rId137" Type="http://schemas.openxmlformats.org/officeDocument/2006/relationships/chart" Target="charts/chart2.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hyperlink" Target="http://baike.baidu.com/view/782025.htm" TargetMode="External"/><Relationship Id="rId62" Type="http://schemas.openxmlformats.org/officeDocument/2006/relationships/hyperlink" Target="http://baike.baidu.com/view/84918.htm"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oleObject" Target="embeddings/oleObject6.bin"/><Relationship Id="rId88" Type="http://schemas.openxmlformats.org/officeDocument/2006/relationships/image" Target="media/image44.emf"/><Relationship Id="rId91" Type="http://schemas.openxmlformats.org/officeDocument/2006/relationships/oleObject" Target="embeddings/oleObject10.bin"/><Relationship Id="rId96" Type="http://schemas.openxmlformats.org/officeDocument/2006/relationships/image" Target="media/image48.emf"/><Relationship Id="rId111" Type="http://schemas.openxmlformats.org/officeDocument/2006/relationships/hyperlink" Target="http://www.chinadaily.com.cn/micro-reading/dzh/2011-03-17/content_2049285.html" TargetMode="External"/><Relationship Id="rId132" Type="http://schemas.openxmlformats.org/officeDocument/2006/relationships/image" Target="media/image59.emf"/><Relationship Id="rId140" Type="http://schemas.openxmlformats.org/officeDocument/2006/relationships/chart" Target="charts/chart5.xml"/><Relationship Id="rId145" Type="http://schemas.openxmlformats.org/officeDocument/2006/relationships/chart" Target="charts/chart10.xml"/><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GIF"/><Relationship Id="rId23" Type="http://schemas.openxmlformats.org/officeDocument/2006/relationships/image" Target="media/image10.emf"/><Relationship Id="rId28" Type="http://schemas.openxmlformats.org/officeDocument/2006/relationships/comments" Target="comments.xml"/><Relationship Id="rId36" Type="http://schemas.openxmlformats.org/officeDocument/2006/relationships/hyperlink" Target="http://info.food.hc360.com/list/yp_index.shtml" TargetMode="External"/><Relationship Id="rId49" Type="http://schemas.openxmlformats.org/officeDocument/2006/relationships/image" Target="media/image24.png"/><Relationship Id="rId57" Type="http://schemas.openxmlformats.org/officeDocument/2006/relationships/hyperlink" Target="http://baike.baidu.com/view/1180796.htm" TargetMode="External"/><Relationship Id="rId106" Type="http://schemas.openxmlformats.org/officeDocument/2006/relationships/hyperlink" Target="http://www.chinadaily.com.cn/micro-reading/dzh/2011-03-17/content_2049285.html" TargetMode="External"/><Relationship Id="rId114" Type="http://schemas.openxmlformats.org/officeDocument/2006/relationships/hyperlink" Target="https://baike.baidu.com/item/%E6%B3%A1%E9%9D%A2/1249584" TargetMode="External"/><Relationship Id="rId119" Type="http://schemas.openxmlformats.org/officeDocument/2006/relationships/hyperlink" Target="https://baike.baidu.com/item/%E5%85%AC%E4%BB%94%E9%9D%A2/6164914" TargetMode="External"/><Relationship Id="rId127"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hyperlink" Target="http://baike.baidu.com/view/1485581.htm" TargetMode="External"/><Relationship Id="rId44" Type="http://schemas.openxmlformats.org/officeDocument/2006/relationships/image" Target="media/image19.emf"/><Relationship Id="rId52" Type="http://schemas.openxmlformats.org/officeDocument/2006/relationships/image" Target="media/image27.jpeg"/><Relationship Id="rId60" Type="http://schemas.openxmlformats.org/officeDocument/2006/relationships/hyperlink" Target="http://baike.baidu.com/view/81200.htm" TargetMode="External"/><Relationship Id="rId65" Type="http://schemas.openxmlformats.org/officeDocument/2006/relationships/hyperlink" Target="http://baike.baidu.com/view/949887.htm" TargetMode="External"/><Relationship Id="rId73" Type="http://schemas.openxmlformats.org/officeDocument/2006/relationships/image" Target="media/image34.png"/><Relationship Id="rId78" Type="http://schemas.openxmlformats.org/officeDocument/2006/relationships/image" Target="media/image39.emf"/><Relationship Id="rId81" Type="http://schemas.openxmlformats.org/officeDocument/2006/relationships/oleObject" Target="embeddings/oleObject5.bin"/><Relationship Id="rId86" Type="http://schemas.openxmlformats.org/officeDocument/2006/relationships/image" Target="media/image43.emf"/><Relationship Id="rId94" Type="http://schemas.openxmlformats.org/officeDocument/2006/relationships/image" Target="media/image47.emf"/><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hyperlink" Target="https://baike.baidu.com/item/%E6%B2%B9%E7%82%B8/5039336" TargetMode="External"/><Relationship Id="rId130" Type="http://schemas.openxmlformats.org/officeDocument/2006/relationships/image" Target="media/image58.emf"/><Relationship Id="rId135" Type="http://schemas.openxmlformats.org/officeDocument/2006/relationships/oleObject" Target="embeddings/oleObject19.bin"/><Relationship Id="rId143" Type="http://schemas.openxmlformats.org/officeDocument/2006/relationships/chart" Target="charts/chart8.xml"/><Relationship Id="rId148" Type="http://schemas.openxmlformats.org/officeDocument/2006/relationships/image" Target="media/image61.png"/><Relationship Id="rId151" Type="http://schemas.openxmlformats.org/officeDocument/2006/relationships/oleObject" Target="embeddings/Microsoft_Visio_2003-2010_Drawing1.vsd"/><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GIF"/><Relationship Id="rId18" Type="http://schemas.openxmlformats.org/officeDocument/2006/relationships/image" Target="media/image6.jpeg"/><Relationship Id="rId39" Type="http://schemas.openxmlformats.org/officeDocument/2006/relationships/image" Target="media/image14.emf"/><Relationship Id="rId109" Type="http://schemas.openxmlformats.org/officeDocument/2006/relationships/hyperlink" Target="http://www.chinadaily.com.cn/micro-reading/dzh/2011-03-17/content_2049285.html" TargetMode="External"/><Relationship Id="rId34" Type="http://schemas.openxmlformats.org/officeDocument/2006/relationships/hyperlink" Target="http://baike.baidu.com/view/602962.htm" TargetMode="External"/><Relationship Id="rId50" Type="http://schemas.openxmlformats.org/officeDocument/2006/relationships/image" Target="media/image25.jpeg"/><Relationship Id="rId55" Type="http://schemas.openxmlformats.org/officeDocument/2006/relationships/hyperlink" Target="http://baike.baidu.com/view/84918.htm" TargetMode="External"/><Relationship Id="rId76" Type="http://schemas.openxmlformats.org/officeDocument/2006/relationships/image" Target="media/image37.png"/><Relationship Id="rId97" Type="http://schemas.openxmlformats.org/officeDocument/2006/relationships/oleObject" Target="embeddings/oleObject13.bin"/><Relationship Id="rId104" Type="http://schemas.openxmlformats.org/officeDocument/2006/relationships/image" Target="media/image52.png"/><Relationship Id="rId120" Type="http://schemas.openxmlformats.org/officeDocument/2006/relationships/hyperlink" Target="https://baike.baidu.com/item/%E9%A3%9F%E5%93%81/174284" TargetMode="External"/><Relationship Id="rId125" Type="http://schemas.openxmlformats.org/officeDocument/2006/relationships/hyperlink" Target="https://baike.baidu.com/item/%E5%95%86%E9%93%BA/6234216" TargetMode="External"/><Relationship Id="rId141" Type="http://schemas.openxmlformats.org/officeDocument/2006/relationships/chart" Target="charts/chart6.xml"/><Relationship Id="rId146" Type="http://schemas.openxmlformats.org/officeDocument/2006/relationships/chart" Target="charts/chart1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6.emf"/><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11.png"/><Relationship Id="rId40" Type="http://schemas.openxmlformats.org/officeDocument/2006/relationships/image" Target="media/image15.emf"/><Relationship Id="rId45" Type="http://schemas.openxmlformats.org/officeDocument/2006/relationships/image" Target="media/image20.png"/><Relationship Id="rId66" Type="http://schemas.openxmlformats.org/officeDocument/2006/relationships/image" Target="media/image28.emf"/><Relationship Id="rId87" Type="http://schemas.openxmlformats.org/officeDocument/2006/relationships/oleObject" Target="embeddings/oleObject8.bin"/><Relationship Id="rId110" Type="http://schemas.openxmlformats.org/officeDocument/2006/relationships/hyperlink" Target="http://www.chinadaily.com.cn/micro-reading/dzh/2011-03-17/content_2049285.html" TargetMode="External"/><Relationship Id="rId115" Type="http://schemas.openxmlformats.org/officeDocument/2006/relationships/hyperlink" Target="https://baike.baidu.com/item/%E6%9D%AF%E9%9D%A2/6165204" TargetMode="External"/><Relationship Id="rId131" Type="http://schemas.openxmlformats.org/officeDocument/2006/relationships/oleObject" Target="embeddings/oleObject17.bin"/><Relationship Id="rId136" Type="http://schemas.openxmlformats.org/officeDocument/2006/relationships/chart" Target="charts/chart1.xml"/><Relationship Id="rId61" Type="http://schemas.openxmlformats.org/officeDocument/2006/relationships/hyperlink" Target="http://baike.baidu.com/view/346251.htm" TargetMode="External"/><Relationship Id="rId82" Type="http://schemas.openxmlformats.org/officeDocument/2006/relationships/image" Target="media/image41.emf"/><Relationship Id="rId152" Type="http://schemas.openxmlformats.org/officeDocument/2006/relationships/fontTable" Target="fontTable.xml"/><Relationship Id="rId19" Type="http://schemas.openxmlformats.org/officeDocument/2006/relationships/image" Target="NULL"/><Relationship Id="rId14" Type="http://schemas.openxmlformats.org/officeDocument/2006/relationships/image" Target="media/image2.jpeg"/><Relationship Id="rId30" Type="http://schemas.microsoft.com/office/2016/09/relationships/commentsIds" Target="commentsIds.xml"/><Relationship Id="rId35" Type="http://schemas.openxmlformats.org/officeDocument/2006/relationships/hyperlink" Target="http://www.search.hc360.com/cgi-bin/seinterface.cgi?word=%CA%B3%C6%B7" TargetMode="External"/><Relationship Id="rId56" Type="http://schemas.openxmlformats.org/officeDocument/2006/relationships/hyperlink" Target="http://baike.baidu.com/view/8193.htm" TargetMode="External"/><Relationship Id="rId77" Type="http://schemas.openxmlformats.org/officeDocument/2006/relationships/image" Target="media/image38.png"/><Relationship Id="rId100" Type="http://schemas.openxmlformats.org/officeDocument/2006/relationships/image" Target="media/image50.emf"/><Relationship Id="rId105" Type="http://schemas.openxmlformats.org/officeDocument/2006/relationships/image" Target="media/image53.png"/><Relationship Id="rId126" Type="http://schemas.openxmlformats.org/officeDocument/2006/relationships/image" Target="media/image54.png"/><Relationship Id="rId147" Type="http://schemas.openxmlformats.org/officeDocument/2006/relationships/chart" Target="charts/chart12.xml"/><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33.png"/><Relationship Id="rId93" Type="http://schemas.openxmlformats.org/officeDocument/2006/relationships/oleObject" Target="embeddings/oleObject11.bin"/><Relationship Id="rId98" Type="http://schemas.openxmlformats.org/officeDocument/2006/relationships/image" Target="media/image49.emf"/><Relationship Id="rId121" Type="http://schemas.openxmlformats.org/officeDocument/2006/relationships/hyperlink" Target="https://baike.baidu.com/item/%E8%92%B8%E7%85%AE/20190515" TargetMode="External"/><Relationship Id="rId142" Type="http://schemas.openxmlformats.org/officeDocument/2006/relationships/chart" Target="charts/chart7.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106478886320097"/>
          <c:y val="0.15468483881937101"/>
          <c:w val="0.622590968543696"/>
          <c:h val="0.51659839049135103"/>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2</c:v>
                </c:pt>
                <c:pt idx="1">
                  <c:v>4</c:v>
                </c:pt>
                <c:pt idx="2">
                  <c:v>6</c:v>
                </c:pt>
                <c:pt idx="3">
                  <c:v>8</c:v>
                </c:pt>
                <c:pt idx="4">
                  <c:v>10</c:v>
                </c:pt>
              </c:numCache>
            </c:numRef>
          </c:cat>
          <c:val>
            <c:numRef>
              <c:f>Sheet1!$B$2:$B$6</c:f>
              <c:numCache>
                <c:formatCode>General</c:formatCode>
                <c:ptCount val="5"/>
                <c:pt idx="0">
                  <c:v>74.099999999999994</c:v>
                </c:pt>
                <c:pt idx="1">
                  <c:v>78.400000000000006</c:v>
                </c:pt>
                <c:pt idx="2">
                  <c:v>83.2</c:v>
                </c:pt>
                <c:pt idx="3">
                  <c:v>76.400000000000006</c:v>
                </c:pt>
                <c:pt idx="4">
                  <c:v>74.3</c:v>
                </c:pt>
              </c:numCache>
            </c:numRef>
          </c:val>
          <c:smooth val="0"/>
          <c:extLst>
            <c:ext xmlns:c16="http://schemas.microsoft.com/office/drawing/2014/chart" uri="{C3380CC4-5D6E-409C-BE32-E72D297353CC}">
              <c16:uniqueId val="{00000000-C597-48FC-A733-24D01249293F}"/>
            </c:ext>
          </c:extLst>
        </c:ser>
        <c:dLbls>
          <c:showLegendKey val="0"/>
          <c:showVal val="0"/>
          <c:showCatName val="0"/>
          <c:showSerName val="0"/>
          <c:showPercent val="0"/>
          <c:showBubbleSize val="0"/>
        </c:dLbls>
        <c:marker val="1"/>
        <c:smooth val="0"/>
        <c:axId val="717515776"/>
        <c:axId val="680178432"/>
      </c:lineChart>
      <c:catAx>
        <c:axId val="717515776"/>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0178432"/>
        <c:crosses val="autoZero"/>
        <c:auto val="1"/>
        <c:lblAlgn val="ctr"/>
        <c:lblOffset val="100"/>
        <c:tickLblSkip val="1"/>
        <c:noMultiLvlLbl val="0"/>
      </c:catAx>
      <c:valAx>
        <c:axId val="680178432"/>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717515776"/>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18692775697E-2"/>
          <c:w val="0.83846456692913396"/>
          <c:h val="0.78308680164979405"/>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0.05</c:v>
                </c:pt>
                <c:pt idx="1">
                  <c:v>0.1</c:v>
                </c:pt>
                <c:pt idx="2">
                  <c:v>0.15</c:v>
                </c:pt>
                <c:pt idx="3">
                  <c:v>0.2</c:v>
                </c:pt>
                <c:pt idx="4">
                  <c:v>0.25</c:v>
                </c:pt>
              </c:numCache>
            </c:numRef>
          </c:cat>
          <c:val>
            <c:numRef>
              <c:f>Sheet1!$B$2:$B$6</c:f>
              <c:numCache>
                <c:formatCode>General</c:formatCode>
                <c:ptCount val="5"/>
                <c:pt idx="0">
                  <c:v>77.599999999999994</c:v>
                </c:pt>
                <c:pt idx="1">
                  <c:v>86.1</c:v>
                </c:pt>
                <c:pt idx="2">
                  <c:v>81.8</c:v>
                </c:pt>
                <c:pt idx="3">
                  <c:v>77.3</c:v>
                </c:pt>
                <c:pt idx="4">
                  <c:v>75.2</c:v>
                </c:pt>
              </c:numCache>
            </c:numRef>
          </c:val>
          <c:smooth val="0"/>
          <c:extLst>
            <c:ext xmlns:c16="http://schemas.microsoft.com/office/drawing/2014/chart" uri="{C3380CC4-5D6E-409C-BE32-E72D297353CC}">
              <c16:uniqueId val="{00000000-C2CD-4BFB-94CF-98EFFD6D2E9E}"/>
            </c:ext>
          </c:extLst>
        </c:ser>
        <c:dLbls>
          <c:showLegendKey val="0"/>
          <c:showVal val="0"/>
          <c:showCatName val="0"/>
          <c:showSerName val="0"/>
          <c:showPercent val="0"/>
          <c:showBubbleSize val="0"/>
        </c:dLbls>
        <c:marker val="1"/>
        <c:smooth val="0"/>
        <c:axId val="683968768"/>
        <c:axId val="683995520"/>
      </c:lineChart>
      <c:catAx>
        <c:axId val="683968768"/>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95520"/>
        <c:crosses val="autoZero"/>
        <c:auto val="1"/>
        <c:lblAlgn val="ctr"/>
        <c:lblOffset val="100"/>
        <c:noMultiLvlLbl val="0"/>
      </c:catAx>
      <c:valAx>
        <c:axId val="683995520"/>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68768"/>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18692775697E-2"/>
          <c:w val="0.83846456692913396"/>
          <c:h val="0.78308680164979405"/>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0.05</c:v>
                </c:pt>
                <c:pt idx="1">
                  <c:v>0.1</c:v>
                </c:pt>
                <c:pt idx="2">
                  <c:v>0.15</c:v>
                </c:pt>
                <c:pt idx="3">
                  <c:v>0.2</c:v>
                </c:pt>
                <c:pt idx="4">
                  <c:v>0.25</c:v>
                </c:pt>
              </c:numCache>
            </c:numRef>
          </c:cat>
          <c:val>
            <c:numRef>
              <c:f>Sheet1!$B$2:$B$6</c:f>
              <c:numCache>
                <c:formatCode>General</c:formatCode>
                <c:ptCount val="5"/>
                <c:pt idx="0">
                  <c:v>77.599999999999994</c:v>
                </c:pt>
                <c:pt idx="1">
                  <c:v>86.1</c:v>
                </c:pt>
                <c:pt idx="2">
                  <c:v>81.8</c:v>
                </c:pt>
                <c:pt idx="3">
                  <c:v>77.3</c:v>
                </c:pt>
                <c:pt idx="4">
                  <c:v>75.2</c:v>
                </c:pt>
              </c:numCache>
            </c:numRef>
          </c:val>
          <c:smooth val="0"/>
          <c:extLst>
            <c:ext xmlns:c16="http://schemas.microsoft.com/office/drawing/2014/chart" uri="{C3380CC4-5D6E-409C-BE32-E72D297353CC}">
              <c16:uniqueId val="{00000000-119A-40D3-8A1F-BD455216D57A}"/>
            </c:ext>
          </c:extLst>
        </c:ser>
        <c:dLbls>
          <c:showLegendKey val="0"/>
          <c:showVal val="0"/>
          <c:showCatName val="0"/>
          <c:showSerName val="0"/>
          <c:showPercent val="0"/>
          <c:showBubbleSize val="0"/>
        </c:dLbls>
        <c:marker val="1"/>
        <c:smooth val="0"/>
        <c:axId val="687665152"/>
        <c:axId val="687667072"/>
      </c:lineChart>
      <c:catAx>
        <c:axId val="687665152"/>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7667072"/>
        <c:crosses val="autoZero"/>
        <c:auto val="1"/>
        <c:lblAlgn val="ctr"/>
        <c:lblOffset val="100"/>
        <c:noMultiLvlLbl val="0"/>
      </c:catAx>
      <c:valAx>
        <c:axId val="687667072"/>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7665152"/>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18692775697E-2"/>
          <c:w val="0.83846456692913396"/>
          <c:h val="0.78308680164979405"/>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0.05</c:v>
                </c:pt>
                <c:pt idx="1">
                  <c:v>0.1</c:v>
                </c:pt>
                <c:pt idx="2">
                  <c:v>0.15</c:v>
                </c:pt>
                <c:pt idx="3">
                  <c:v>0.2</c:v>
                </c:pt>
                <c:pt idx="4">
                  <c:v>0.25</c:v>
                </c:pt>
              </c:numCache>
            </c:numRef>
          </c:cat>
          <c:val>
            <c:numRef>
              <c:f>Sheet1!$B$2:$B$6</c:f>
              <c:numCache>
                <c:formatCode>General</c:formatCode>
                <c:ptCount val="5"/>
                <c:pt idx="0">
                  <c:v>77.599999999999994</c:v>
                </c:pt>
                <c:pt idx="1">
                  <c:v>86.1</c:v>
                </c:pt>
                <c:pt idx="2">
                  <c:v>81.8</c:v>
                </c:pt>
                <c:pt idx="3">
                  <c:v>77.3</c:v>
                </c:pt>
                <c:pt idx="4">
                  <c:v>75.2</c:v>
                </c:pt>
              </c:numCache>
            </c:numRef>
          </c:val>
          <c:smooth val="0"/>
          <c:extLst>
            <c:ext xmlns:c16="http://schemas.microsoft.com/office/drawing/2014/chart" uri="{C3380CC4-5D6E-409C-BE32-E72D297353CC}">
              <c16:uniqueId val="{00000000-79D8-4192-9FC9-3D1034000C6D}"/>
            </c:ext>
          </c:extLst>
        </c:ser>
        <c:dLbls>
          <c:showLegendKey val="0"/>
          <c:showVal val="0"/>
          <c:showCatName val="0"/>
          <c:showSerName val="0"/>
          <c:showPercent val="0"/>
          <c:showBubbleSize val="0"/>
        </c:dLbls>
        <c:marker val="1"/>
        <c:smooth val="0"/>
        <c:axId val="687683456"/>
        <c:axId val="687689728"/>
      </c:lineChart>
      <c:catAx>
        <c:axId val="687683456"/>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7689728"/>
        <c:crosses val="autoZero"/>
        <c:auto val="1"/>
        <c:lblAlgn val="ctr"/>
        <c:lblOffset val="100"/>
        <c:noMultiLvlLbl val="0"/>
      </c:catAx>
      <c:valAx>
        <c:axId val="687689728"/>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7683456"/>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106478886320097"/>
          <c:y val="0.15468483881937101"/>
          <c:w val="0.622590968543696"/>
          <c:h val="0.51659839049135103"/>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2</c:v>
                </c:pt>
                <c:pt idx="1">
                  <c:v>4</c:v>
                </c:pt>
                <c:pt idx="2">
                  <c:v>6</c:v>
                </c:pt>
                <c:pt idx="3">
                  <c:v>8</c:v>
                </c:pt>
                <c:pt idx="4">
                  <c:v>10</c:v>
                </c:pt>
              </c:numCache>
            </c:numRef>
          </c:cat>
          <c:val>
            <c:numRef>
              <c:f>Sheet1!$B$2:$B$6</c:f>
              <c:numCache>
                <c:formatCode>General</c:formatCode>
                <c:ptCount val="5"/>
                <c:pt idx="0">
                  <c:v>74.099999999999994</c:v>
                </c:pt>
                <c:pt idx="1">
                  <c:v>78.400000000000006</c:v>
                </c:pt>
                <c:pt idx="2">
                  <c:v>83.2</c:v>
                </c:pt>
                <c:pt idx="3">
                  <c:v>76.400000000000006</c:v>
                </c:pt>
                <c:pt idx="4">
                  <c:v>74.3</c:v>
                </c:pt>
              </c:numCache>
            </c:numRef>
          </c:val>
          <c:smooth val="0"/>
          <c:extLst>
            <c:ext xmlns:c16="http://schemas.microsoft.com/office/drawing/2014/chart" uri="{C3380CC4-5D6E-409C-BE32-E72D297353CC}">
              <c16:uniqueId val="{00000000-319F-4B2F-88F4-8CD05B48F9ED}"/>
            </c:ext>
          </c:extLst>
        </c:ser>
        <c:dLbls>
          <c:showLegendKey val="0"/>
          <c:showVal val="0"/>
          <c:showCatName val="0"/>
          <c:showSerName val="0"/>
          <c:showPercent val="0"/>
          <c:showBubbleSize val="0"/>
        </c:dLbls>
        <c:marker val="1"/>
        <c:smooth val="0"/>
        <c:axId val="679559168"/>
        <c:axId val="679561088"/>
      </c:lineChart>
      <c:catAx>
        <c:axId val="679559168"/>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79561088"/>
        <c:crosses val="autoZero"/>
        <c:auto val="1"/>
        <c:lblAlgn val="ctr"/>
        <c:lblOffset val="100"/>
        <c:tickLblSkip val="1"/>
        <c:noMultiLvlLbl val="0"/>
      </c:catAx>
      <c:valAx>
        <c:axId val="679561088"/>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79559168"/>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106478886320097"/>
          <c:y val="0.15468483881937101"/>
          <c:w val="0.622590968543696"/>
          <c:h val="0.51659839049135103"/>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2</c:v>
                </c:pt>
                <c:pt idx="1">
                  <c:v>4</c:v>
                </c:pt>
                <c:pt idx="2">
                  <c:v>6</c:v>
                </c:pt>
                <c:pt idx="3">
                  <c:v>8</c:v>
                </c:pt>
                <c:pt idx="4">
                  <c:v>10</c:v>
                </c:pt>
              </c:numCache>
            </c:numRef>
          </c:cat>
          <c:val>
            <c:numRef>
              <c:f>Sheet1!$B$2:$B$6</c:f>
              <c:numCache>
                <c:formatCode>General</c:formatCode>
                <c:ptCount val="5"/>
                <c:pt idx="0">
                  <c:v>74.099999999999994</c:v>
                </c:pt>
                <c:pt idx="1">
                  <c:v>78.400000000000006</c:v>
                </c:pt>
                <c:pt idx="2">
                  <c:v>83.2</c:v>
                </c:pt>
                <c:pt idx="3">
                  <c:v>76.400000000000006</c:v>
                </c:pt>
                <c:pt idx="4">
                  <c:v>74.3</c:v>
                </c:pt>
              </c:numCache>
            </c:numRef>
          </c:val>
          <c:smooth val="0"/>
          <c:extLst>
            <c:ext xmlns:c16="http://schemas.microsoft.com/office/drawing/2014/chart" uri="{C3380CC4-5D6E-409C-BE32-E72D297353CC}">
              <c16:uniqueId val="{00000000-53CD-4725-9DB3-6A597AD675C7}"/>
            </c:ext>
          </c:extLst>
        </c:ser>
        <c:dLbls>
          <c:showLegendKey val="0"/>
          <c:showVal val="0"/>
          <c:showCatName val="0"/>
          <c:showSerName val="0"/>
          <c:showPercent val="0"/>
          <c:showBubbleSize val="0"/>
        </c:dLbls>
        <c:marker val="1"/>
        <c:smooth val="0"/>
        <c:axId val="683972480"/>
        <c:axId val="683978752"/>
      </c:lineChart>
      <c:catAx>
        <c:axId val="683972480"/>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78752"/>
        <c:crosses val="autoZero"/>
        <c:auto val="1"/>
        <c:lblAlgn val="ctr"/>
        <c:lblOffset val="100"/>
        <c:tickLblSkip val="1"/>
        <c:noMultiLvlLbl val="0"/>
      </c:catAx>
      <c:valAx>
        <c:axId val="683978752"/>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72480"/>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32490579499E-2"/>
          <c:w val="0.84979084119805504"/>
          <c:h val="0.78434795254815004"/>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78.099999999999994</c:v>
                </c:pt>
                <c:pt idx="1">
                  <c:v>83.3</c:v>
                </c:pt>
                <c:pt idx="2">
                  <c:v>79.3</c:v>
                </c:pt>
                <c:pt idx="3">
                  <c:v>77.2</c:v>
                </c:pt>
                <c:pt idx="4">
                  <c:v>76.2</c:v>
                </c:pt>
              </c:numCache>
            </c:numRef>
          </c:val>
          <c:smooth val="0"/>
          <c:extLst>
            <c:ext xmlns:c16="http://schemas.microsoft.com/office/drawing/2014/chart" uri="{C3380CC4-5D6E-409C-BE32-E72D297353CC}">
              <c16:uniqueId val="{00000000-4E9E-48B4-821B-18D42E67A778}"/>
            </c:ext>
          </c:extLst>
        </c:ser>
        <c:dLbls>
          <c:showLegendKey val="0"/>
          <c:showVal val="0"/>
          <c:showCatName val="0"/>
          <c:showSerName val="0"/>
          <c:showPercent val="0"/>
          <c:showBubbleSize val="0"/>
        </c:dLbls>
        <c:marker val="1"/>
        <c:smooth val="0"/>
        <c:axId val="683986304"/>
        <c:axId val="683988480"/>
      </c:lineChart>
      <c:catAx>
        <c:axId val="683986304"/>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88480"/>
        <c:crosses val="autoZero"/>
        <c:auto val="1"/>
        <c:lblAlgn val="ctr"/>
        <c:lblOffset val="100"/>
        <c:noMultiLvlLbl val="0"/>
      </c:catAx>
      <c:valAx>
        <c:axId val="683988480"/>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3986304"/>
        <c:crosses val="autoZero"/>
        <c:crossBetween val="midCat"/>
      </c:valAx>
    </c:plotArea>
    <c:plotVisOnly val="1"/>
    <c:dispBlanksAs val="gap"/>
    <c:showDLblsOverMax val="0"/>
  </c:chart>
  <c:spPr>
    <a:noFill/>
    <a:ln w="6350" cap="flat" cmpd="sng" algn="ctr">
      <a:noFill/>
      <a:prstDash val="solid"/>
      <a:round/>
    </a:ln>
  </c:spPr>
  <c:txPr>
    <a:bodyPr/>
    <a:lstStyle/>
    <a:p>
      <a:pPr>
        <a:defRPr lang="zh-CN"/>
      </a:pPr>
      <a:endParaRPr lang="zh-CN"/>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32490579499E-2"/>
          <c:w val="0.84979084119805504"/>
          <c:h val="0.78434795254815004"/>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78.099999999999994</c:v>
                </c:pt>
                <c:pt idx="1">
                  <c:v>83.3</c:v>
                </c:pt>
                <c:pt idx="2">
                  <c:v>79.3</c:v>
                </c:pt>
                <c:pt idx="3">
                  <c:v>77.2</c:v>
                </c:pt>
                <c:pt idx="4">
                  <c:v>76.2</c:v>
                </c:pt>
              </c:numCache>
            </c:numRef>
          </c:val>
          <c:smooth val="0"/>
          <c:extLst>
            <c:ext xmlns:c16="http://schemas.microsoft.com/office/drawing/2014/chart" uri="{C3380CC4-5D6E-409C-BE32-E72D297353CC}">
              <c16:uniqueId val="{00000000-F9C4-4406-B926-8CD7923E2756}"/>
            </c:ext>
          </c:extLst>
        </c:ser>
        <c:dLbls>
          <c:showLegendKey val="0"/>
          <c:showVal val="0"/>
          <c:showCatName val="0"/>
          <c:showSerName val="0"/>
          <c:showPercent val="0"/>
          <c:showBubbleSize val="0"/>
        </c:dLbls>
        <c:marker val="1"/>
        <c:smooth val="0"/>
        <c:axId val="686523520"/>
        <c:axId val="686525440"/>
      </c:lineChart>
      <c:catAx>
        <c:axId val="686523520"/>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525440"/>
        <c:crosses val="autoZero"/>
        <c:auto val="1"/>
        <c:lblAlgn val="ctr"/>
        <c:lblOffset val="100"/>
        <c:noMultiLvlLbl val="0"/>
      </c:catAx>
      <c:valAx>
        <c:axId val="686525440"/>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523520"/>
        <c:crosses val="autoZero"/>
        <c:crossBetween val="midCat"/>
      </c:valAx>
    </c:plotArea>
    <c:plotVisOnly val="1"/>
    <c:dispBlanksAs val="gap"/>
    <c:showDLblsOverMax val="0"/>
  </c:chart>
  <c:spPr>
    <a:noFill/>
    <a:ln w="6350" cap="flat" cmpd="sng" algn="ctr">
      <a:noFill/>
      <a:prstDash val="solid"/>
      <a:round/>
    </a:ln>
  </c:spPr>
  <c:txPr>
    <a:bodyPr/>
    <a:lstStyle/>
    <a:p>
      <a:pPr>
        <a:defRPr lang="zh-CN"/>
      </a:pPr>
      <a:endParaRPr lang="zh-CN"/>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45895304753"/>
          <c:y val="4.4108032490579499E-2"/>
          <c:w val="0.84979084119805504"/>
          <c:h val="0.78434795254815004"/>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78.099999999999994</c:v>
                </c:pt>
                <c:pt idx="1">
                  <c:v>83.3</c:v>
                </c:pt>
                <c:pt idx="2">
                  <c:v>79.3</c:v>
                </c:pt>
                <c:pt idx="3">
                  <c:v>77.2</c:v>
                </c:pt>
                <c:pt idx="4">
                  <c:v>76.2</c:v>
                </c:pt>
              </c:numCache>
            </c:numRef>
          </c:val>
          <c:smooth val="0"/>
          <c:extLst>
            <c:ext xmlns:c16="http://schemas.microsoft.com/office/drawing/2014/chart" uri="{C3380CC4-5D6E-409C-BE32-E72D297353CC}">
              <c16:uniqueId val="{00000000-1B37-48C1-943C-259CF11990E6}"/>
            </c:ext>
          </c:extLst>
        </c:ser>
        <c:dLbls>
          <c:showLegendKey val="0"/>
          <c:showVal val="0"/>
          <c:showCatName val="0"/>
          <c:showSerName val="0"/>
          <c:showPercent val="0"/>
          <c:showBubbleSize val="0"/>
        </c:dLbls>
        <c:marker val="1"/>
        <c:smooth val="0"/>
        <c:axId val="686533632"/>
        <c:axId val="686535808"/>
      </c:lineChart>
      <c:catAx>
        <c:axId val="686533632"/>
        <c:scaling>
          <c:orientation val="minMax"/>
        </c:scaling>
        <c:delete val="0"/>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535808"/>
        <c:crosses val="autoZero"/>
        <c:auto val="1"/>
        <c:lblAlgn val="ctr"/>
        <c:lblOffset val="100"/>
        <c:noMultiLvlLbl val="0"/>
      </c:catAx>
      <c:valAx>
        <c:axId val="686535808"/>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533632"/>
        <c:crosses val="autoZero"/>
        <c:crossBetween val="midCat"/>
      </c:valAx>
    </c:plotArea>
    <c:plotVisOnly val="1"/>
    <c:dispBlanksAs val="gap"/>
    <c:showDLblsOverMax val="0"/>
  </c:chart>
  <c:spPr>
    <a:noFill/>
    <a:ln w="6350" cap="flat" cmpd="sng" algn="ctr">
      <a:noFill/>
      <a:prstDash val="solid"/>
      <a:round/>
    </a:ln>
  </c:spPr>
  <c:txPr>
    <a:bodyPr/>
    <a:lstStyle/>
    <a:p>
      <a:pPr>
        <a:defRPr lang="zh-CN"/>
      </a:pPr>
      <a:endParaRPr lang="zh-CN"/>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44929099731"/>
          <c:y val="3.9778325207121198E-2"/>
          <c:w val="0.842017716535436"/>
          <c:h val="0.78395950506186696"/>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76.2</c:v>
                </c:pt>
                <c:pt idx="1">
                  <c:v>78.599999999999994</c:v>
                </c:pt>
                <c:pt idx="2">
                  <c:v>86.1</c:v>
                </c:pt>
                <c:pt idx="3">
                  <c:v>79.2</c:v>
                </c:pt>
                <c:pt idx="4">
                  <c:v>74.5</c:v>
                </c:pt>
              </c:numCache>
            </c:numRef>
          </c:val>
          <c:smooth val="0"/>
          <c:extLst>
            <c:ext xmlns:c16="http://schemas.microsoft.com/office/drawing/2014/chart" uri="{C3380CC4-5D6E-409C-BE32-E72D297353CC}">
              <c16:uniqueId val="{00000000-B38D-45B5-93D8-928F2BF706D0}"/>
            </c:ext>
          </c:extLst>
        </c:ser>
        <c:dLbls>
          <c:showLegendKey val="0"/>
          <c:showVal val="0"/>
          <c:showCatName val="0"/>
          <c:showSerName val="0"/>
          <c:showPercent val="0"/>
          <c:showBubbleSize val="0"/>
        </c:dLbls>
        <c:marker val="1"/>
        <c:smooth val="0"/>
        <c:axId val="680162048"/>
        <c:axId val="680163968"/>
      </c:lineChart>
      <c:catAx>
        <c:axId val="680162048"/>
        <c:scaling>
          <c:orientation val="minMax"/>
        </c:scaling>
        <c:delete val="0"/>
        <c:axPos val="b"/>
        <c:numFmt formatCode="@"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0163968"/>
        <c:crosses val="autoZero"/>
        <c:auto val="1"/>
        <c:lblAlgn val="ctr"/>
        <c:lblOffset val="100"/>
        <c:noMultiLvlLbl val="0"/>
      </c:catAx>
      <c:valAx>
        <c:axId val="680163968"/>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0162048"/>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44929099731"/>
          <c:y val="3.9778325207121198E-2"/>
          <c:w val="0.842017716535436"/>
          <c:h val="0.78395950506186696"/>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76.2</c:v>
                </c:pt>
                <c:pt idx="1">
                  <c:v>78.599999999999994</c:v>
                </c:pt>
                <c:pt idx="2">
                  <c:v>86.1</c:v>
                </c:pt>
                <c:pt idx="3">
                  <c:v>79.2</c:v>
                </c:pt>
                <c:pt idx="4">
                  <c:v>74.5</c:v>
                </c:pt>
              </c:numCache>
            </c:numRef>
          </c:val>
          <c:smooth val="0"/>
          <c:extLst>
            <c:ext xmlns:c16="http://schemas.microsoft.com/office/drawing/2014/chart" uri="{C3380CC4-5D6E-409C-BE32-E72D297353CC}">
              <c16:uniqueId val="{00000000-8697-4DA2-8554-12023D7662C7}"/>
            </c:ext>
          </c:extLst>
        </c:ser>
        <c:dLbls>
          <c:showLegendKey val="0"/>
          <c:showVal val="0"/>
          <c:showCatName val="0"/>
          <c:showSerName val="0"/>
          <c:showPercent val="0"/>
          <c:showBubbleSize val="0"/>
        </c:dLbls>
        <c:marker val="1"/>
        <c:smooth val="0"/>
        <c:axId val="686864640"/>
        <c:axId val="686866816"/>
      </c:lineChart>
      <c:catAx>
        <c:axId val="686864640"/>
        <c:scaling>
          <c:orientation val="minMax"/>
        </c:scaling>
        <c:delete val="0"/>
        <c:axPos val="b"/>
        <c:numFmt formatCode="@"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866816"/>
        <c:crosses val="autoZero"/>
        <c:auto val="1"/>
        <c:lblAlgn val="ctr"/>
        <c:lblOffset val="100"/>
        <c:noMultiLvlLbl val="0"/>
      </c:catAx>
      <c:valAx>
        <c:axId val="686866816"/>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864640"/>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44929099731"/>
          <c:y val="3.9778325207121198E-2"/>
          <c:w val="0.842017716535436"/>
          <c:h val="0.78395950506186696"/>
        </c:manualLayout>
      </c:layout>
      <c:lineChart>
        <c:grouping val="standard"/>
        <c:varyColors val="0"/>
        <c:ser>
          <c:idx val="0"/>
          <c:order val="0"/>
          <c:tx>
            <c:strRef>
              <c:f>Sheet1!$B$1</c:f>
              <c:strCache>
                <c:ptCount val="1"/>
                <c:pt idx="0">
                  <c:v>系列 1</c:v>
                </c:pt>
              </c:strCache>
            </c:strRef>
          </c:tx>
          <c:spPr>
            <a:ln w="12700" cap="rnd" cmpd="sng" algn="ctr">
              <a:solidFill>
                <a:schemeClr val="tx1"/>
              </a:solidFill>
              <a:prstDash val="solid"/>
              <a:round/>
            </a:ln>
          </c:spPr>
          <c:marker>
            <c:spPr>
              <a:solidFill>
                <a:schemeClr val="tx1"/>
              </a:solidFill>
              <a:ln w="6350" cap="flat" cmpd="sng" algn="ctr">
                <a:solidFill>
                  <a:schemeClr val="tx1"/>
                </a:solidFill>
                <a:prstDash val="solid"/>
                <a:round/>
              </a:ln>
            </c:spPr>
          </c:marker>
          <c:cat>
            <c:numRef>
              <c:f>Sheet1!$A$2:$A$6</c:f>
              <c:numCache>
                <c:formatCode>General</c:formatCode>
                <c:ptCount val="5"/>
                <c:pt idx="0">
                  <c:v>0.2</c:v>
                </c:pt>
                <c:pt idx="1">
                  <c:v>0.4</c:v>
                </c:pt>
                <c:pt idx="2">
                  <c:v>0.6</c:v>
                </c:pt>
                <c:pt idx="3">
                  <c:v>0.8</c:v>
                </c:pt>
                <c:pt idx="4">
                  <c:v>1</c:v>
                </c:pt>
              </c:numCache>
            </c:numRef>
          </c:cat>
          <c:val>
            <c:numRef>
              <c:f>Sheet1!$B$2:$B$6</c:f>
              <c:numCache>
                <c:formatCode>General</c:formatCode>
                <c:ptCount val="5"/>
                <c:pt idx="0">
                  <c:v>76.2</c:v>
                </c:pt>
                <c:pt idx="1">
                  <c:v>78.599999999999994</c:v>
                </c:pt>
                <c:pt idx="2">
                  <c:v>86.1</c:v>
                </c:pt>
                <c:pt idx="3">
                  <c:v>79.2</c:v>
                </c:pt>
                <c:pt idx="4">
                  <c:v>74.5</c:v>
                </c:pt>
              </c:numCache>
            </c:numRef>
          </c:val>
          <c:smooth val="0"/>
          <c:extLst>
            <c:ext xmlns:c16="http://schemas.microsoft.com/office/drawing/2014/chart" uri="{C3380CC4-5D6E-409C-BE32-E72D297353CC}">
              <c16:uniqueId val="{00000000-6FC6-4434-9FD8-5D2A92EDCBF2}"/>
            </c:ext>
          </c:extLst>
        </c:ser>
        <c:dLbls>
          <c:showLegendKey val="0"/>
          <c:showVal val="0"/>
          <c:showCatName val="0"/>
          <c:showSerName val="0"/>
          <c:showPercent val="0"/>
          <c:showBubbleSize val="0"/>
        </c:dLbls>
        <c:marker val="1"/>
        <c:smooth val="0"/>
        <c:axId val="686875392"/>
        <c:axId val="686877312"/>
      </c:lineChart>
      <c:catAx>
        <c:axId val="686875392"/>
        <c:scaling>
          <c:orientation val="minMax"/>
        </c:scaling>
        <c:delete val="0"/>
        <c:axPos val="b"/>
        <c:numFmt formatCode="@"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877312"/>
        <c:crosses val="autoZero"/>
        <c:auto val="1"/>
        <c:lblAlgn val="ctr"/>
        <c:lblOffset val="100"/>
        <c:noMultiLvlLbl val="0"/>
      </c:catAx>
      <c:valAx>
        <c:axId val="686877312"/>
        <c:scaling>
          <c:orientation val="minMax"/>
          <c:max val="90"/>
          <c:min val="70"/>
        </c:scaling>
        <c:delete val="0"/>
        <c:axPos val="l"/>
        <c:majorGridlines>
          <c:spPr>
            <a:ln w="6350" cap="flat" cmpd="sng" algn="ctr">
              <a:noFill/>
              <a:prstDash val="solid"/>
              <a:round/>
            </a:ln>
          </c:spPr>
        </c:majorGridlines>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686875392"/>
        <c:crosses val="autoZero"/>
        <c:crossBetween val="midCat"/>
      </c:valAx>
    </c:plotArea>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0.27111</cdr:x>
      <cdr:y>0.76595</cdr:y>
    </cdr:from>
    <cdr:to>
      <cdr:x>0.70444</cdr:x>
      <cdr:y>0.86424</cdr:y>
    </cdr:to>
    <cdr:sp macro="" textlink="">
      <cdr:nvSpPr>
        <cdr:cNvPr id="2" name="矩形 1"/>
        <cdr:cNvSpPr/>
      </cdr:nvSpPr>
      <cdr:spPr>
        <a:xfrm xmlns:a="http://schemas.openxmlformats.org/drawingml/2006/main">
          <a:off x="980832" y="1583487"/>
          <a:ext cx="1567720" cy="20319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蟹味菇水解肽添加量（份）</a:t>
          </a:r>
        </a:p>
      </cdr:txBody>
    </cdr:sp>
  </cdr:relSizeAnchor>
  <cdr:relSizeAnchor xmlns:cdr="http://schemas.openxmlformats.org/drawingml/2006/chartDrawing">
    <cdr:from>
      <cdr:x>0.14426</cdr:x>
      <cdr:y>0.21737</cdr:y>
    </cdr:from>
    <cdr:to>
      <cdr:x>0.19893</cdr:x>
      <cdr:y>0.76154</cdr:y>
    </cdr:to>
    <cdr:sp macro="" textlink="">
      <cdr:nvSpPr>
        <cdr:cNvPr id="3" name="矩形 2"/>
        <cdr:cNvSpPr/>
      </cdr:nvSpPr>
      <cdr:spPr>
        <a:xfrm xmlns:a="http://schemas.openxmlformats.org/drawingml/2006/main">
          <a:off x="521924" y="449370"/>
          <a:ext cx="197787" cy="1124989"/>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10.xml><?xml version="1.0" encoding="utf-8"?>
<c:userShapes xmlns:c="http://schemas.openxmlformats.org/drawingml/2006/chart">
  <cdr:relSizeAnchor xmlns:cdr="http://schemas.openxmlformats.org/drawingml/2006/chartDrawing">
    <cdr:from>
      <cdr:x>0.01333</cdr:x>
      <cdr:y>0.33829</cdr:y>
    </cdr:from>
    <cdr:to>
      <cdr:x>0.064</cdr:x>
      <cdr:y>0.64457</cdr:y>
    </cdr:to>
    <cdr:sp macro="" textlink="">
      <cdr:nvSpPr>
        <cdr:cNvPr id="2" name="矩形 1"/>
        <cdr:cNvSpPr/>
      </cdr:nvSpPr>
      <cdr:spPr>
        <a:xfrm xmlns:a="http://schemas.openxmlformats.org/drawingml/2006/main">
          <a:off x="73151" y="1082650"/>
          <a:ext cx="277978" cy="980236"/>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dr:relSizeAnchor xmlns:cdr="http://schemas.openxmlformats.org/drawingml/2006/chartDrawing">
    <cdr:from>
      <cdr:x>0.36267</cdr:x>
      <cdr:y>0.90971</cdr:y>
    </cdr:from>
    <cdr:to>
      <cdr:x>0.65333</cdr:x>
      <cdr:y>0.99886</cdr:y>
    </cdr:to>
    <cdr:sp macro="" textlink="">
      <cdr:nvSpPr>
        <cdr:cNvPr id="3" name="矩形 2"/>
        <cdr:cNvSpPr/>
      </cdr:nvSpPr>
      <cdr:spPr>
        <a:xfrm xmlns:a="http://schemas.openxmlformats.org/drawingml/2006/main">
          <a:off x="1989733" y="2911450"/>
          <a:ext cx="1594715" cy="285293"/>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酵母抽提物添加量（份）</a:t>
          </a:r>
        </a:p>
      </cdr:txBody>
    </cdr:sp>
  </cdr:relSizeAnchor>
</c:userShapes>
</file>

<file path=word/drawings/drawing11.xml><?xml version="1.0" encoding="utf-8"?>
<c:userShapes xmlns:c="http://schemas.openxmlformats.org/drawingml/2006/chart">
  <cdr:relSizeAnchor xmlns:cdr="http://schemas.openxmlformats.org/drawingml/2006/chartDrawing">
    <cdr:from>
      <cdr:x>0.01333</cdr:x>
      <cdr:y>0.33829</cdr:y>
    </cdr:from>
    <cdr:to>
      <cdr:x>0.064</cdr:x>
      <cdr:y>0.64457</cdr:y>
    </cdr:to>
    <cdr:sp macro="" textlink="">
      <cdr:nvSpPr>
        <cdr:cNvPr id="2" name="矩形 1"/>
        <cdr:cNvSpPr/>
      </cdr:nvSpPr>
      <cdr:spPr>
        <a:xfrm xmlns:a="http://schemas.openxmlformats.org/drawingml/2006/main">
          <a:off x="73151" y="1082650"/>
          <a:ext cx="277978" cy="980236"/>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dr:relSizeAnchor xmlns:cdr="http://schemas.openxmlformats.org/drawingml/2006/chartDrawing">
    <cdr:from>
      <cdr:x>0.36267</cdr:x>
      <cdr:y>0.90971</cdr:y>
    </cdr:from>
    <cdr:to>
      <cdr:x>0.65333</cdr:x>
      <cdr:y>0.99886</cdr:y>
    </cdr:to>
    <cdr:sp macro="" textlink="">
      <cdr:nvSpPr>
        <cdr:cNvPr id="3" name="矩形 2"/>
        <cdr:cNvSpPr/>
      </cdr:nvSpPr>
      <cdr:spPr>
        <a:xfrm xmlns:a="http://schemas.openxmlformats.org/drawingml/2006/main">
          <a:off x="1989733" y="2911450"/>
          <a:ext cx="1594715" cy="285293"/>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酵母抽提物添加量（份）</a:t>
          </a:r>
        </a:p>
      </cdr:txBody>
    </cdr:sp>
  </cdr:relSizeAnchor>
</c:userShapes>
</file>

<file path=word/drawings/drawing12.xml><?xml version="1.0" encoding="utf-8"?>
<c:userShapes xmlns:c="http://schemas.openxmlformats.org/drawingml/2006/chart">
  <cdr:relSizeAnchor xmlns:cdr="http://schemas.openxmlformats.org/drawingml/2006/chartDrawing">
    <cdr:from>
      <cdr:x>0.01333</cdr:x>
      <cdr:y>0.33829</cdr:y>
    </cdr:from>
    <cdr:to>
      <cdr:x>0.064</cdr:x>
      <cdr:y>0.64457</cdr:y>
    </cdr:to>
    <cdr:sp macro="" textlink="">
      <cdr:nvSpPr>
        <cdr:cNvPr id="2" name="矩形 1"/>
        <cdr:cNvSpPr/>
      </cdr:nvSpPr>
      <cdr:spPr>
        <a:xfrm xmlns:a="http://schemas.openxmlformats.org/drawingml/2006/main">
          <a:off x="73151" y="1082650"/>
          <a:ext cx="277978" cy="980236"/>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dr:relSizeAnchor xmlns:cdr="http://schemas.openxmlformats.org/drawingml/2006/chartDrawing">
    <cdr:from>
      <cdr:x>0.36267</cdr:x>
      <cdr:y>0.90971</cdr:y>
    </cdr:from>
    <cdr:to>
      <cdr:x>0.65333</cdr:x>
      <cdr:y>0.99886</cdr:y>
    </cdr:to>
    <cdr:sp macro="" textlink="">
      <cdr:nvSpPr>
        <cdr:cNvPr id="3" name="矩形 2"/>
        <cdr:cNvSpPr/>
      </cdr:nvSpPr>
      <cdr:spPr>
        <a:xfrm xmlns:a="http://schemas.openxmlformats.org/drawingml/2006/main">
          <a:off x="1989733" y="2911450"/>
          <a:ext cx="1594715" cy="285293"/>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酵母抽提物添加量（份）</a:t>
          </a:r>
        </a:p>
      </cdr:txBody>
    </cdr:sp>
  </cdr:relSizeAnchor>
</c:userShapes>
</file>

<file path=word/drawings/drawing2.xml><?xml version="1.0" encoding="utf-8"?>
<c:userShapes xmlns:c="http://schemas.openxmlformats.org/drawingml/2006/chart">
  <cdr:relSizeAnchor xmlns:cdr="http://schemas.openxmlformats.org/drawingml/2006/chartDrawing">
    <cdr:from>
      <cdr:x>0.27111</cdr:x>
      <cdr:y>0.76595</cdr:y>
    </cdr:from>
    <cdr:to>
      <cdr:x>0.70444</cdr:x>
      <cdr:y>0.86424</cdr:y>
    </cdr:to>
    <cdr:sp macro="" textlink="">
      <cdr:nvSpPr>
        <cdr:cNvPr id="2" name="矩形 1"/>
        <cdr:cNvSpPr/>
      </cdr:nvSpPr>
      <cdr:spPr>
        <a:xfrm xmlns:a="http://schemas.openxmlformats.org/drawingml/2006/main">
          <a:off x="980832" y="1583487"/>
          <a:ext cx="1567720" cy="20319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蟹味菇水解肽添加量（份）</a:t>
          </a:r>
        </a:p>
      </cdr:txBody>
    </cdr:sp>
  </cdr:relSizeAnchor>
  <cdr:relSizeAnchor xmlns:cdr="http://schemas.openxmlformats.org/drawingml/2006/chartDrawing">
    <cdr:from>
      <cdr:x>0.14426</cdr:x>
      <cdr:y>0.21737</cdr:y>
    </cdr:from>
    <cdr:to>
      <cdr:x>0.19893</cdr:x>
      <cdr:y>0.76154</cdr:y>
    </cdr:to>
    <cdr:sp macro="" textlink="">
      <cdr:nvSpPr>
        <cdr:cNvPr id="3" name="矩形 2"/>
        <cdr:cNvSpPr/>
      </cdr:nvSpPr>
      <cdr:spPr>
        <a:xfrm xmlns:a="http://schemas.openxmlformats.org/drawingml/2006/main">
          <a:off x="521924" y="449370"/>
          <a:ext cx="197787" cy="1124989"/>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3.xml><?xml version="1.0" encoding="utf-8"?>
<c:userShapes xmlns:c="http://schemas.openxmlformats.org/drawingml/2006/chart">
  <cdr:relSizeAnchor xmlns:cdr="http://schemas.openxmlformats.org/drawingml/2006/chartDrawing">
    <cdr:from>
      <cdr:x>0.27111</cdr:x>
      <cdr:y>0.76595</cdr:y>
    </cdr:from>
    <cdr:to>
      <cdr:x>0.70444</cdr:x>
      <cdr:y>0.86424</cdr:y>
    </cdr:to>
    <cdr:sp macro="" textlink="">
      <cdr:nvSpPr>
        <cdr:cNvPr id="2" name="矩形 1"/>
        <cdr:cNvSpPr/>
      </cdr:nvSpPr>
      <cdr:spPr>
        <a:xfrm xmlns:a="http://schemas.openxmlformats.org/drawingml/2006/main">
          <a:off x="980832" y="1583487"/>
          <a:ext cx="1567720" cy="20319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蟹味菇水解肽添加量（份）</a:t>
          </a:r>
        </a:p>
      </cdr:txBody>
    </cdr:sp>
  </cdr:relSizeAnchor>
  <cdr:relSizeAnchor xmlns:cdr="http://schemas.openxmlformats.org/drawingml/2006/chartDrawing">
    <cdr:from>
      <cdr:x>0.14426</cdr:x>
      <cdr:y>0.21737</cdr:y>
    </cdr:from>
    <cdr:to>
      <cdr:x>0.19893</cdr:x>
      <cdr:y>0.76154</cdr:y>
    </cdr:to>
    <cdr:sp macro="" textlink="">
      <cdr:nvSpPr>
        <cdr:cNvPr id="3" name="矩形 2"/>
        <cdr:cNvSpPr/>
      </cdr:nvSpPr>
      <cdr:spPr>
        <a:xfrm xmlns:a="http://schemas.openxmlformats.org/drawingml/2006/main">
          <a:off x="521924" y="449370"/>
          <a:ext cx="197787" cy="1124989"/>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4.xml><?xml version="1.0" encoding="utf-8"?>
<c:userShapes xmlns:c="http://schemas.openxmlformats.org/drawingml/2006/chart">
  <cdr:relSizeAnchor xmlns:cdr="http://schemas.openxmlformats.org/drawingml/2006/chartDrawing">
    <cdr:from>
      <cdr:x>0.39027</cdr:x>
      <cdr:y>0.8949</cdr:y>
    </cdr:from>
    <cdr:to>
      <cdr:x>0.66338</cdr:x>
      <cdr:y>0.98176</cdr:y>
    </cdr:to>
    <cdr:sp macro="" textlink="">
      <cdr:nvSpPr>
        <cdr:cNvPr id="2" name="矩形 1"/>
        <cdr:cNvSpPr/>
      </cdr:nvSpPr>
      <cdr:spPr>
        <a:xfrm xmlns:a="http://schemas.openxmlformats.org/drawingml/2006/main">
          <a:off x="1730047" y="2297490"/>
          <a:ext cx="1210663" cy="22298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食盐添加量（份）</a:t>
          </a:r>
        </a:p>
      </cdr:txBody>
    </cdr:sp>
  </cdr:relSizeAnchor>
  <cdr:relSizeAnchor xmlns:cdr="http://schemas.openxmlformats.org/drawingml/2006/chartDrawing">
    <cdr:from>
      <cdr:x>0.012</cdr:x>
      <cdr:y>0.29029</cdr:y>
    </cdr:from>
    <cdr:to>
      <cdr:x>0.06667</cdr:x>
      <cdr:y>0.608</cdr:y>
    </cdr:to>
    <cdr:sp macro="" textlink="">
      <cdr:nvSpPr>
        <cdr:cNvPr id="3" name="矩形 2"/>
        <cdr:cNvSpPr/>
      </cdr:nvSpPr>
      <cdr:spPr>
        <a:xfrm xmlns:a="http://schemas.openxmlformats.org/drawingml/2006/main">
          <a:off x="65836" y="929030"/>
          <a:ext cx="299924" cy="1016813"/>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5.xml><?xml version="1.0" encoding="utf-8"?>
<c:userShapes xmlns:c="http://schemas.openxmlformats.org/drawingml/2006/chart">
  <cdr:relSizeAnchor xmlns:cdr="http://schemas.openxmlformats.org/drawingml/2006/chartDrawing">
    <cdr:from>
      <cdr:x>0.39027</cdr:x>
      <cdr:y>0.8949</cdr:y>
    </cdr:from>
    <cdr:to>
      <cdr:x>0.66338</cdr:x>
      <cdr:y>0.98176</cdr:y>
    </cdr:to>
    <cdr:sp macro="" textlink="">
      <cdr:nvSpPr>
        <cdr:cNvPr id="2" name="矩形 1"/>
        <cdr:cNvSpPr/>
      </cdr:nvSpPr>
      <cdr:spPr>
        <a:xfrm xmlns:a="http://schemas.openxmlformats.org/drawingml/2006/main">
          <a:off x="1730047" y="2297490"/>
          <a:ext cx="1210663" cy="22298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食盐添加量（份）</a:t>
          </a:r>
        </a:p>
      </cdr:txBody>
    </cdr:sp>
  </cdr:relSizeAnchor>
  <cdr:relSizeAnchor xmlns:cdr="http://schemas.openxmlformats.org/drawingml/2006/chartDrawing">
    <cdr:from>
      <cdr:x>0.012</cdr:x>
      <cdr:y>0.29029</cdr:y>
    </cdr:from>
    <cdr:to>
      <cdr:x>0.06667</cdr:x>
      <cdr:y>0.608</cdr:y>
    </cdr:to>
    <cdr:sp macro="" textlink="">
      <cdr:nvSpPr>
        <cdr:cNvPr id="3" name="矩形 2"/>
        <cdr:cNvSpPr/>
      </cdr:nvSpPr>
      <cdr:spPr>
        <a:xfrm xmlns:a="http://schemas.openxmlformats.org/drawingml/2006/main">
          <a:off x="65836" y="929030"/>
          <a:ext cx="299924" cy="1016813"/>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6.xml><?xml version="1.0" encoding="utf-8"?>
<c:userShapes xmlns:c="http://schemas.openxmlformats.org/drawingml/2006/chart">
  <cdr:relSizeAnchor xmlns:cdr="http://schemas.openxmlformats.org/drawingml/2006/chartDrawing">
    <cdr:from>
      <cdr:x>0.39027</cdr:x>
      <cdr:y>0.8949</cdr:y>
    </cdr:from>
    <cdr:to>
      <cdr:x>0.66338</cdr:x>
      <cdr:y>0.98176</cdr:y>
    </cdr:to>
    <cdr:sp macro="" textlink="">
      <cdr:nvSpPr>
        <cdr:cNvPr id="2" name="矩形 1"/>
        <cdr:cNvSpPr/>
      </cdr:nvSpPr>
      <cdr:spPr>
        <a:xfrm xmlns:a="http://schemas.openxmlformats.org/drawingml/2006/main">
          <a:off x="1730047" y="2297490"/>
          <a:ext cx="1210663" cy="22298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食盐添加量（份）</a:t>
          </a:r>
        </a:p>
      </cdr:txBody>
    </cdr:sp>
  </cdr:relSizeAnchor>
  <cdr:relSizeAnchor xmlns:cdr="http://schemas.openxmlformats.org/drawingml/2006/chartDrawing">
    <cdr:from>
      <cdr:x>0.012</cdr:x>
      <cdr:y>0.29029</cdr:y>
    </cdr:from>
    <cdr:to>
      <cdr:x>0.06667</cdr:x>
      <cdr:y>0.608</cdr:y>
    </cdr:to>
    <cdr:sp macro="" textlink="">
      <cdr:nvSpPr>
        <cdr:cNvPr id="3" name="矩形 2"/>
        <cdr:cNvSpPr/>
      </cdr:nvSpPr>
      <cdr:spPr>
        <a:xfrm xmlns:a="http://schemas.openxmlformats.org/drawingml/2006/main">
          <a:off x="65836" y="929030"/>
          <a:ext cx="299924" cy="1016813"/>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7.xml><?xml version="1.0" encoding="utf-8"?>
<c:userShapes xmlns:c="http://schemas.openxmlformats.org/drawingml/2006/chart">
  <cdr:relSizeAnchor xmlns:cdr="http://schemas.openxmlformats.org/drawingml/2006/chartDrawing">
    <cdr:from>
      <cdr:x>0.37067</cdr:x>
      <cdr:y>0.912</cdr:y>
    </cdr:from>
    <cdr:to>
      <cdr:x>0.62</cdr:x>
      <cdr:y>0.99886</cdr:y>
    </cdr:to>
    <cdr:sp macro="" textlink="">
      <cdr:nvSpPr>
        <cdr:cNvPr id="2" name="矩形 1"/>
        <cdr:cNvSpPr/>
      </cdr:nvSpPr>
      <cdr:spPr>
        <a:xfrm xmlns:a="http://schemas.openxmlformats.org/drawingml/2006/main">
          <a:off x="2033625" y="2918765"/>
          <a:ext cx="1367943" cy="277977"/>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白砂糖添加量（份）</a:t>
          </a:r>
        </a:p>
      </cdr:txBody>
    </cdr:sp>
  </cdr:relSizeAnchor>
  <cdr:relSizeAnchor xmlns:cdr="http://schemas.openxmlformats.org/drawingml/2006/chartDrawing">
    <cdr:from>
      <cdr:x>0.024</cdr:x>
      <cdr:y>0.29486</cdr:y>
    </cdr:from>
    <cdr:to>
      <cdr:x>0.076</cdr:x>
      <cdr:y>0.60114</cdr:y>
    </cdr:to>
    <cdr:sp macro="" textlink="">
      <cdr:nvSpPr>
        <cdr:cNvPr id="3" name="矩形 2"/>
        <cdr:cNvSpPr/>
      </cdr:nvSpPr>
      <cdr:spPr>
        <a:xfrm xmlns:a="http://schemas.openxmlformats.org/drawingml/2006/main">
          <a:off x="131673" y="943659"/>
          <a:ext cx="285293" cy="980237"/>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8.xml><?xml version="1.0" encoding="utf-8"?>
<c:userShapes xmlns:c="http://schemas.openxmlformats.org/drawingml/2006/chart">
  <cdr:relSizeAnchor xmlns:cdr="http://schemas.openxmlformats.org/drawingml/2006/chartDrawing">
    <cdr:from>
      <cdr:x>0.37067</cdr:x>
      <cdr:y>0.912</cdr:y>
    </cdr:from>
    <cdr:to>
      <cdr:x>0.62</cdr:x>
      <cdr:y>0.99886</cdr:y>
    </cdr:to>
    <cdr:sp macro="" textlink="">
      <cdr:nvSpPr>
        <cdr:cNvPr id="2" name="矩形 1"/>
        <cdr:cNvSpPr/>
      </cdr:nvSpPr>
      <cdr:spPr>
        <a:xfrm xmlns:a="http://schemas.openxmlformats.org/drawingml/2006/main">
          <a:off x="2033625" y="2918765"/>
          <a:ext cx="1367943" cy="277977"/>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白砂糖添加量（份）</a:t>
          </a:r>
        </a:p>
      </cdr:txBody>
    </cdr:sp>
  </cdr:relSizeAnchor>
  <cdr:relSizeAnchor xmlns:cdr="http://schemas.openxmlformats.org/drawingml/2006/chartDrawing">
    <cdr:from>
      <cdr:x>0.024</cdr:x>
      <cdr:y>0.29486</cdr:y>
    </cdr:from>
    <cdr:to>
      <cdr:x>0.076</cdr:x>
      <cdr:y>0.60114</cdr:y>
    </cdr:to>
    <cdr:sp macro="" textlink="">
      <cdr:nvSpPr>
        <cdr:cNvPr id="3" name="矩形 2"/>
        <cdr:cNvSpPr/>
      </cdr:nvSpPr>
      <cdr:spPr>
        <a:xfrm xmlns:a="http://schemas.openxmlformats.org/drawingml/2006/main">
          <a:off x="131673" y="943659"/>
          <a:ext cx="285293" cy="980237"/>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drawings/drawing9.xml><?xml version="1.0" encoding="utf-8"?>
<c:userShapes xmlns:c="http://schemas.openxmlformats.org/drawingml/2006/chart">
  <cdr:relSizeAnchor xmlns:cdr="http://schemas.openxmlformats.org/drawingml/2006/chartDrawing">
    <cdr:from>
      <cdr:x>0.37067</cdr:x>
      <cdr:y>0.912</cdr:y>
    </cdr:from>
    <cdr:to>
      <cdr:x>0.62</cdr:x>
      <cdr:y>0.99886</cdr:y>
    </cdr:to>
    <cdr:sp macro="" textlink="">
      <cdr:nvSpPr>
        <cdr:cNvPr id="2" name="矩形 1"/>
        <cdr:cNvSpPr/>
      </cdr:nvSpPr>
      <cdr:spPr>
        <a:xfrm xmlns:a="http://schemas.openxmlformats.org/drawingml/2006/main">
          <a:off x="2033625" y="2918765"/>
          <a:ext cx="1367943" cy="277977"/>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r>
            <a:rPr lang="zh-CN" altLang="en-US" sz="1100"/>
            <a:t>白砂糖添加量（份）</a:t>
          </a:r>
        </a:p>
      </cdr:txBody>
    </cdr:sp>
  </cdr:relSizeAnchor>
  <cdr:relSizeAnchor xmlns:cdr="http://schemas.openxmlformats.org/drawingml/2006/chartDrawing">
    <cdr:from>
      <cdr:x>0.024</cdr:x>
      <cdr:y>0.29486</cdr:y>
    </cdr:from>
    <cdr:to>
      <cdr:x>0.076</cdr:x>
      <cdr:y>0.60114</cdr:y>
    </cdr:to>
    <cdr:sp macro="" textlink="">
      <cdr:nvSpPr>
        <cdr:cNvPr id="3" name="矩形 2"/>
        <cdr:cNvSpPr/>
      </cdr:nvSpPr>
      <cdr:spPr>
        <a:xfrm xmlns:a="http://schemas.openxmlformats.org/drawingml/2006/main">
          <a:off x="131673" y="943659"/>
          <a:ext cx="285293" cy="980237"/>
        </a:xfrm>
        <a:prstGeom xmlns:a="http://schemas.openxmlformats.org/drawingml/2006/main" prst="rect">
          <a:avLst/>
        </a:prstGeom>
      </cdr:spPr>
      <cdr:txBody>
        <a:bodyPr xmlns:a="http://schemas.openxmlformats.org/drawingml/2006/main" vertOverflow="clip" vert="eaVert" wrap="none" lIns="45720" tIns="45720" rIns="45720" bIns="45720" rtlCol="0" anchor="t" anchorCtr="0">
          <a:normAutofit/>
        </a:bodyPr>
        <a:lstStyle xmlns:a="http://schemas.openxmlformats.org/drawingml/2006/main"/>
        <a:p xmlns:a="http://schemas.openxmlformats.org/drawingml/2006/main">
          <a:r>
            <a:rPr lang="zh-CN" altLang="en-US" sz="1100"/>
            <a:t>感官评分（分）</a:t>
          </a: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114"/>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15"/>
    <customShpInfo spid="_x0000_s1026" textRotate="1"/>
    <customShpInfo spid="_x0000_s1132"/>
    <customShpInfo spid="_x0000_s1134"/>
    <customShpInfo spid="_x0000_s1133"/>
    <customShpInfo spid="_x0000_s1135"/>
    <customShpInfo spid="_x0000_s1143"/>
    <customShpInfo spid="_x0000_s1142"/>
    <customShpInfo spid="_x0000_s1140"/>
    <customShpInfo spid="_x0000_s1139"/>
    <customShpInfo spid="_x0000_s1137"/>
    <customShpInfo spid="_x0000_s1136"/>
    <customShpInfo spid="_x0000_s1141"/>
    <customShpInfo spid="_x0000_s1144"/>
    <customShpInfo spid="_x0000_s1138"/>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3B5CB4-2C7B-4D0C-9CB1-6ABB65A66DB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4458D19-B052-4C04-B4AF-E1A6287087DE}">
  <ds:schemaRefs>
    <ds:schemaRef ds:uri="http://schemas.openxmlformats.org/officeDocument/2006/bibliography"/>
  </ds:schemaRefs>
</ds:datastoreItem>
</file>

<file path=customXml/itemProps4.xml><?xml version="1.0" encoding="utf-8"?>
<ds:datastoreItem xmlns:ds="http://schemas.openxmlformats.org/officeDocument/2006/customXml" ds:itemID="{A5ECBCD1-C88A-44F2-B836-630213BD6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317</Pages>
  <Words>41144</Words>
  <Characters>234521</Characters>
  <Application>Microsoft Office Word</Application>
  <DocSecurity>0</DocSecurity>
  <Lines>1954</Lines>
  <Paragraphs>550</Paragraphs>
  <ScaleCrop>false</ScaleCrop>
  <Company>微软中国</Company>
  <LinksUpToDate>false</LinksUpToDate>
  <CharactersWithSpaces>275115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zft</dc:creator>
  <cp:lastModifiedBy>Jack Zheng</cp:lastModifiedBy>
  <cp:revision>2</cp:revision>
  <dcterms:created xsi:type="dcterms:W3CDTF">2020-01-04T04:47:00Z</dcterms:created>
  <dcterms:modified xsi:type="dcterms:W3CDTF">2020-01-04T04:47:00Z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2052-11.1.0.9198</vt:lpwstr>
  </property>
</Properties>
</file>